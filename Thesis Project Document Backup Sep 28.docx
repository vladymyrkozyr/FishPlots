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041C76D2" w:rsidR="00384B2C" w:rsidRPr="005A2161" w:rsidRDefault="00073C6D" w:rsidP="000C71AC">
      <w:pPr>
        <w:pStyle w:val="9TitlePageTitle"/>
        <w:rPr>
          <w:lang w:val="en-CA"/>
        </w:rPr>
      </w:pPr>
      <w:ins w:id="0" w:author="Vladymyr Kozyr" w:date="2021-08-15T20:39:00Z">
        <w:r>
          <w:rPr>
            <w:lang w:val="en-CA"/>
          </w:rPr>
          <w:t xml:space="preserve">A Study on </w:t>
        </w:r>
        <w:del w:id="1" w:author="Big Data Initiative Scientific Director" w:date="2021-08-26T12:26:00Z">
          <w:r w:rsidDel="00E47CC2">
            <w:rPr>
              <w:lang w:val="en-CA"/>
            </w:rPr>
            <w:delText xml:space="preserve">the </w:delText>
          </w:r>
        </w:del>
      </w:ins>
      <w:del w:id="2" w:author="Vladymyr Kozyr" w:date="2021-08-15T20:33:00Z">
        <w:r w:rsidR="00471D96" w:rsidRPr="005A2161" w:rsidDel="00073C6D">
          <w:rPr>
            <w:lang w:val="en-CA"/>
          </w:rPr>
          <w:delText>Type or paste the title of the work here</w:delText>
        </w:r>
      </w:del>
      <w:ins w:id="3" w:author="Vladymyr Kozyr" w:date="2021-08-15T20:34:00Z">
        <w:r>
          <w:rPr>
            <w:lang w:val="en-CA"/>
          </w:rPr>
          <w:t xml:space="preserve">Data Visualization for </w:t>
        </w:r>
      </w:ins>
      <w:ins w:id="4" w:author="Vladymyr Kozyr" w:date="2021-08-15T20:39:00Z">
        <w:r>
          <w:rPr>
            <w:lang w:val="en-CA"/>
          </w:rPr>
          <w:t>Fishery</w:t>
        </w:r>
      </w:ins>
      <w:ins w:id="5"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6" w:author="Vladymyr Kozyr" w:date="2021-08-15T20:34:00Z">
        <w:r w:rsidR="0067102C" w:rsidRPr="005A2161" w:rsidDel="00073C6D">
          <w:rPr>
            <w:b/>
            <w:lang w:val="en-CA"/>
          </w:rPr>
          <w:delText>[</w:delText>
        </w:r>
      </w:del>
      <w:r w:rsidR="009F56FF" w:rsidRPr="005A2161">
        <w:rPr>
          <w:b/>
          <w:lang w:val="en-CA"/>
        </w:rPr>
        <w:t>Volodymyr Kozyr</w:t>
      </w:r>
      <w:del w:id="7"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8" w:author="Vladymyr Kozyr" w:date="2021-08-15T20:34:00Z"/>
          <w:lang w:val="en-CA"/>
        </w:rPr>
      </w:pPr>
      <w:del w:id="9" w:author="Vladymyr Kozyr" w:date="2021-08-15T20:36:00Z">
        <w:r w:rsidRPr="005A2161" w:rsidDel="00073C6D">
          <w:rPr>
            <w:lang w:val="en-CA"/>
          </w:rPr>
          <w:delText>[</w:delText>
        </w:r>
      </w:del>
      <w:ins w:id="10" w:author="Vladymyr Kozyr" w:date="2021-08-15T20:36:00Z">
        <w:r w:rsidR="00073C6D">
          <w:rPr>
            <w:lang w:val="en-CA"/>
          </w:rPr>
          <w:t>B. Sc.</w:t>
        </w:r>
      </w:ins>
      <w:ins w:id="11"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2" w:author="Vladymyr Kozyr" w:date="2021-08-15T20:37:00Z">
        <w:r w:rsidRPr="005A2161" w:rsidDel="00073C6D">
          <w:rPr>
            <w:lang w:val="en-CA"/>
          </w:rPr>
          <w:delText>Previous degree, institution, YEAR]</w:delText>
        </w:r>
      </w:del>
      <w:del w:id="13"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4"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5"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6" w:author="Vladymyr Kozyr" w:date="2021-08-15T20:33:00Z">
        <w:r w:rsidRPr="005A2161" w:rsidDel="00073C6D">
          <w:rPr>
            <w:lang w:val="en-CA"/>
          </w:rPr>
          <w:delText>[</w:delText>
        </w:r>
      </w:del>
      <w:r w:rsidRPr="005A2161">
        <w:rPr>
          <w:lang w:val="en-CA"/>
        </w:rPr>
        <w:t>Master of</w:t>
      </w:r>
      <w:ins w:id="17" w:author="Vladymyr Kozyr" w:date="2021-08-15T20:33:00Z">
        <w:r w:rsidR="00073C6D">
          <w:rPr>
            <w:lang w:val="en-CA"/>
          </w:rPr>
          <w:t xml:space="preserve"> Science</w:t>
        </w:r>
      </w:ins>
      <w:del w:id="18"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19"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20" w:author="Vladymyr Kozyr" w:date="2021-08-15T20:36:00Z">
        <w:r w:rsidR="0067102C" w:rsidRPr="005A2161" w:rsidDel="00073C6D">
          <w:rPr>
            <w:lang w:val="en-CA"/>
          </w:rPr>
          <w:delText>[</w:delText>
        </w:r>
      </w:del>
      <w:del w:id="21" w:author="Vladymyr Kozyr" w:date="2021-08-19T13:03:00Z">
        <w:r w:rsidRPr="005A2161" w:rsidDel="002D4F20">
          <w:rPr>
            <w:lang w:val="en-CA"/>
          </w:rPr>
          <w:delText>Faculty</w:delText>
        </w:r>
      </w:del>
      <w:ins w:id="22" w:author="Vladymyr Kozyr" w:date="2021-08-19T13:03:00Z">
        <w:r w:rsidR="002D4F20">
          <w:rPr>
            <w:lang w:val="en-CA"/>
          </w:rPr>
          <w:t>School</w:t>
        </w:r>
      </w:ins>
      <w:r w:rsidRPr="005A2161">
        <w:rPr>
          <w:lang w:val="en-CA"/>
        </w:rPr>
        <w:t xml:space="preserve"> of</w:t>
      </w:r>
      <w:r w:rsidR="00B23EBE" w:rsidRPr="005A2161">
        <w:rPr>
          <w:lang w:val="en-CA"/>
        </w:rPr>
        <w:t xml:space="preserve"> </w:t>
      </w:r>
      <w:del w:id="23" w:author="Vladymyr Kozyr" w:date="2021-08-15T20:35:00Z">
        <w:r w:rsidR="001C2BE7" w:rsidRPr="005A2161" w:rsidDel="00073C6D">
          <w:rPr>
            <w:lang w:val="en-CA"/>
          </w:rPr>
          <w:delText>…</w:delText>
        </w:r>
        <w:r w:rsidR="0067102C" w:rsidRPr="005A2161" w:rsidDel="00073C6D">
          <w:rPr>
            <w:lang w:val="en-CA"/>
          </w:rPr>
          <w:delText>]</w:delText>
        </w:r>
      </w:del>
      <w:ins w:id="24"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5" w:author="Vladymyr Kozyr" w:date="2021-08-15T20:32:00Z">
        <w:r w:rsidR="0067102C" w:rsidRPr="005A2161" w:rsidDel="00073C6D">
          <w:rPr>
            <w:lang w:val="en-CA"/>
          </w:rPr>
          <w:delText>[</w:delText>
        </w:r>
      </w:del>
      <w:r w:rsidR="009F56FF" w:rsidRPr="005A2161">
        <w:rPr>
          <w:lang w:val="en-CA"/>
        </w:rPr>
        <w:t>Volodymyr Kozyr</w:t>
      </w:r>
      <w:del w:id="26"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7" w:author="Vladymyr Kozyr" w:date="2021-08-15T20:38:00Z">
        <w:r w:rsidR="0067102C" w:rsidRPr="005A2161" w:rsidDel="00073C6D">
          <w:rPr>
            <w:lang w:val="en-CA"/>
          </w:rPr>
          <w:delText>[Term</w:delText>
        </w:r>
        <w:r w:rsidR="00D26CE0" w:rsidRPr="005A2161" w:rsidDel="00073C6D">
          <w:rPr>
            <w:lang w:val="en-CA"/>
          </w:rPr>
          <w:delText xml:space="preserve"> </w:delText>
        </w:r>
      </w:del>
      <w:ins w:id="28" w:author="Vladymyr Kozyr" w:date="2021-08-15T20:38:00Z">
        <w:r w:rsidR="00073C6D">
          <w:rPr>
            <w:lang w:val="en-CA"/>
          </w:rPr>
          <w:t>Fall 2021</w:t>
        </w:r>
      </w:ins>
      <w:del w:id="29"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30" w:name="_Toc80291895"/>
      <w:r w:rsidRPr="00CE178C">
        <w:lastRenderedPageBreak/>
        <w:t>Declaration of Committee</w:t>
      </w:r>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1">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2" w:author="Vladymyr Kozyr" w:date="2021-08-15T20:39:00Z">
              <w:r w:rsidRPr="00CE178C" w:rsidDel="00073C6D">
                <w:rPr>
                  <w:b/>
                </w:rPr>
                <w:delText>[Firstname Lastname]</w:delText>
              </w:r>
            </w:del>
            <w:ins w:id="33" w:author="Vladymyr Kozyr" w:date="2021-08-15T20:39:00Z">
              <w:r w:rsidR="00073C6D">
                <w:rPr>
                  <w:b/>
                </w:rPr>
                <w:t>Volodymyr Kozyr</w:t>
              </w:r>
            </w:ins>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4" w:author="Vladymyr Kozyr" w:date="2021-08-15T20:40:00Z">
              <w:r w:rsidRPr="00CE178C" w:rsidDel="00073C6D">
                <w:rPr>
                  <w:b/>
                </w:rPr>
                <w:delText>[</w:delText>
              </w:r>
            </w:del>
            <w:r w:rsidRPr="00CE178C">
              <w:rPr>
                <w:b/>
              </w:rPr>
              <w:t>Master of</w:t>
            </w:r>
            <w:ins w:id="35" w:author="Vladymyr Kozyr" w:date="2021-08-15T20:40:00Z">
              <w:r w:rsidR="00073C6D">
                <w:rPr>
                  <w:b/>
                </w:rPr>
                <w:t xml:space="preserve"> Science</w:t>
              </w:r>
            </w:ins>
            <w:del w:id="36"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7" w:author="Vladymyr Kozyr" w:date="2021-08-15T20:40:00Z">
              <w:r w:rsidRPr="00CE178C" w:rsidDel="00073C6D">
                <w:rPr>
                  <w:b/>
                </w:rPr>
                <w:delText>Type or paste the title of the work here</w:delText>
              </w:r>
            </w:del>
            <w:ins w:id="38" w:author="Vladymyr Kozyr" w:date="2021-08-15T20:40:00Z">
              <w:r w:rsidR="00073C6D">
                <w:rPr>
                  <w:b/>
                </w:rPr>
                <w:t xml:space="preserve">A Study on </w:t>
              </w:r>
              <w:del w:id="39" w:author="Big Data Initiative Scientific Director" w:date="2021-08-26T12:27:00Z">
                <w:r w:rsidR="00073C6D" w:rsidDel="00E47CC2">
                  <w:rPr>
                    <w:b/>
                  </w:rPr>
                  <w:delText xml:space="preserve">the </w:delText>
                </w:r>
              </w:del>
              <w:r w:rsidR="00073C6D">
                <w:rPr>
                  <w:b/>
                </w:rPr>
                <w:t>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77777777" w:rsidR="003F6C1D" w:rsidRPr="00CE178C" w:rsidRDefault="003F6C1D" w:rsidP="00680B3C">
            <w:pPr>
              <w:pStyle w:val="1ParaNoSpace"/>
            </w:pPr>
            <w:r w:rsidRPr="00CE178C">
              <w:t>[</w:t>
            </w:r>
            <w:proofErr w:type="spellStart"/>
            <w:r w:rsidRPr="00CE178C">
              <w:t>Firstname</w:t>
            </w:r>
            <w:proofErr w:type="spellEnd"/>
            <w:r w:rsidRPr="00CE178C">
              <w:t xml:space="preserve"> </w:t>
            </w:r>
            <w:proofErr w:type="spellStart"/>
            <w:r w:rsidRPr="00CE178C">
              <w:t>Lastname</w:t>
            </w:r>
            <w:proofErr w:type="spellEnd"/>
            <w:r w:rsidRPr="00CE178C">
              <w:t>]</w:t>
            </w:r>
            <w:r w:rsidRPr="00CE178C">
              <w:br/>
              <w:t>[Academic Role, Academic Unit]</w:t>
            </w:r>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48797C17" w:rsidR="003F6C1D" w:rsidRPr="00CE178C" w:rsidRDefault="003F6C1D" w:rsidP="00680B3C">
            <w:pPr>
              <w:pStyle w:val="1ParaNoSpace"/>
            </w:pPr>
            <w:del w:id="40" w:author="Vladymyr Kozyr" w:date="2021-08-15T20:41:00Z">
              <w:r w:rsidRPr="00CE178C" w:rsidDel="007522C6">
                <w:rPr>
                  <w:b/>
                </w:rPr>
                <w:delText>[Firstname Lastname]</w:delText>
              </w:r>
            </w:del>
            <w:ins w:id="41" w:author="Vladymyr Kozyr" w:date="2021-08-15T20:41:00Z">
              <w:r w:rsidR="007522C6">
                <w:rPr>
                  <w:b/>
                </w:rPr>
                <w:t>Fred Popowich</w:t>
              </w:r>
            </w:ins>
            <w:r w:rsidRPr="00CE178C">
              <w:rPr>
                <w:b/>
              </w:rPr>
              <w:br/>
            </w:r>
            <w:ins w:id="42" w:author="Vladymyr Kozyr" w:date="2021-08-19T13:04:00Z">
              <w:r w:rsidR="002D4F20" w:rsidRPr="002D4F20">
                <w:t>Co-Senior Supervisor</w:t>
              </w:r>
            </w:ins>
            <w:del w:id="43" w:author="Vladymyr Kozyr" w:date="2021-08-19T13:04:00Z">
              <w:r w:rsidRPr="00CE178C" w:rsidDel="002D4F20">
                <w:delText>Supervisor</w:delText>
              </w:r>
            </w:del>
            <w:r w:rsidRPr="00CE178C">
              <w:br/>
            </w:r>
            <w:ins w:id="44" w:author="Vladymyr Kozyr" w:date="2021-08-19T13:17:00Z">
              <w:r w:rsidR="007C2282">
                <w:t>Professo</w:t>
              </w:r>
            </w:ins>
            <w:ins w:id="45" w:author="Vladymyr Kozyr" w:date="2021-08-19T13:18:00Z">
              <w:r w:rsidR="007C2282">
                <w:t xml:space="preserve">r, </w:t>
              </w:r>
            </w:ins>
            <w:del w:id="46" w:author="Vladymyr Kozyr" w:date="2021-08-15T20:49:00Z">
              <w:r w:rsidRPr="00CE178C" w:rsidDel="007522C6">
                <w:delText>[Academic Role, Academic Unit]</w:delText>
              </w:r>
            </w:del>
            <w:ins w:id="47" w:author="Vladymyr Kozyr" w:date="2021-08-19T13:05:00Z">
              <w:r w:rsidR="002D4F20">
                <w:t xml:space="preserve">School of </w:t>
              </w:r>
            </w:ins>
            <w:ins w:id="48" w:author="Vladymyr Kozyr" w:date="2021-08-15T20:49:00Z">
              <w:r w:rsidR="007522C6">
                <w:t>Compu</w:t>
              </w:r>
            </w:ins>
            <w:ins w:id="49"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2A4C5D7" w:rsidR="003F6C1D" w:rsidRPr="00CE178C" w:rsidRDefault="003F6C1D" w:rsidP="00680B3C">
            <w:pPr>
              <w:pStyle w:val="1ParaNoSpace"/>
            </w:pPr>
            <w:del w:id="50" w:author="Vladymyr Kozyr" w:date="2021-08-15T20:46:00Z">
              <w:r w:rsidRPr="00CE178C" w:rsidDel="007522C6">
                <w:rPr>
                  <w:b/>
                </w:rPr>
                <w:delText>[Firstname Lastname]</w:delText>
              </w:r>
            </w:del>
            <w:ins w:id="51" w:author="Vladymyr Kozyr" w:date="2021-08-15T20:46:00Z">
              <w:r w:rsidR="007522C6">
                <w:rPr>
                  <w:b/>
                </w:rPr>
                <w:t>Steven Bergner</w:t>
              </w:r>
            </w:ins>
            <w:r w:rsidRPr="00CE178C">
              <w:rPr>
                <w:b/>
              </w:rPr>
              <w:br/>
            </w:r>
            <w:ins w:id="52" w:author="Vladymyr Kozyr" w:date="2021-08-19T13:04:00Z">
              <w:r w:rsidR="002D4F20" w:rsidRPr="002D4F20">
                <w:t>Co-Senior Supervisor</w:t>
              </w:r>
            </w:ins>
            <w:del w:id="53" w:author="Vladymyr Kozyr" w:date="2021-08-19T13:04:00Z">
              <w:r w:rsidRPr="00CE178C" w:rsidDel="002D4F20">
                <w:delText>Committee Member</w:delText>
              </w:r>
            </w:del>
            <w:r w:rsidRPr="00CE178C">
              <w:br/>
            </w:r>
            <w:ins w:id="54" w:author="Vladymyr Kozyr" w:date="2021-08-19T13:18:00Z">
              <w:r w:rsidR="007C2282">
                <w:t xml:space="preserve">University Research Associate, </w:t>
              </w:r>
            </w:ins>
            <w:ins w:id="55" w:author="Vladymyr Kozyr" w:date="2021-08-19T13:05:00Z">
              <w:r w:rsidR="002D4F20">
                <w:t>School of</w:t>
              </w:r>
            </w:ins>
            <w:ins w:id="56" w:author="Vladymyr Kozyr" w:date="2021-08-15T20:46:00Z">
              <w:r w:rsidR="007522C6">
                <w:t xml:space="preserve"> Computing</w:t>
              </w:r>
            </w:ins>
            <w:ins w:id="57" w:author="Vladymyr Kozyr" w:date="2021-08-15T20:47:00Z">
              <w:r w:rsidR="007522C6">
                <w:t xml:space="preserve"> Science</w:t>
              </w:r>
            </w:ins>
            <w:del w:id="58" w:author="Vladymyr Kozyr" w:date="2021-08-15T20:46:00Z">
              <w:r w:rsidRPr="00CE178C" w:rsidDel="007522C6">
                <w:delText>[Academic Role, Academic Unit]</w:delText>
              </w:r>
            </w:del>
          </w:p>
        </w:tc>
      </w:tr>
      <w:tr w:rsidR="003F6C1D" w:rsidRPr="00CE178C" w:rsidDel="002D4F20" w14:paraId="22C25C00" w14:textId="144F4399" w:rsidTr="00680B3C">
        <w:trPr>
          <w:del w:id="59" w:author="Vladymyr Kozyr" w:date="2021-08-19T13:06:00Z"/>
        </w:trPr>
        <w:tc>
          <w:tcPr>
            <w:tcW w:w="3196" w:type="dxa"/>
          </w:tcPr>
          <w:p w14:paraId="0AB59F1F" w14:textId="1519FE9A" w:rsidR="003F6C1D" w:rsidRPr="00CE178C" w:rsidDel="002D4F20" w:rsidRDefault="003F6C1D" w:rsidP="00680B3C">
            <w:pPr>
              <w:pStyle w:val="1ParaNoSpace"/>
              <w:rPr>
                <w:del w:id="60"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61" w:author="Vladymyr Kozyr" w:date="2021-08-19T13:06:00Z"/>
              </w:rPr>
            </w:pPr>
            <w:del w:id="62"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63" w:author="Vladymyr Kozyr" w:date="2021-08-19T13:06:00Z"/>
        </w:trPr>
        <w:tc>
          <w:tcPr>
            <w:tcW w:w="3196" w:type="dxa"/>
          </w:tcPr>
          <w:p w14:paraId="155026AC" w14:textId="3FE10DDD" w:rsidR="003F6C1D" w:rsidRPr="00CE178C" w:rsidDel="002D4F20" w:rsidRDefault="003F6C1D" w:rsidP="00680B3C">
            <w:pPr>
              <w:pStyle w:val="1ParaNoSpace"/>
              <w:rPr>
                <w:del w:id="64"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65" w:author="Vladymyr Kozyr" w:date="2021-08-19T13:06:00Z"/>
              </w:rPr>
            </w:pPr>
            <w:del w:id="66"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67" w:author="Vladymyr Kozyr" w:date="2021-08-19T13:06:00Z"/>
        </w:trPr>
        <w:tc>
          <w:tcPr>
            <w:tcW w:w="3196" w:type="dxa"/>
          </w:tcPr>
          <w:p w14:paraId="3F813C73" w14:textId="6C3CACAA" w:rsidR="003F6C1D" w:rsidRPr="00CE178C" w:rsidDel="002D4F20" w:rsidRDefault="003F6C1D" w:rsidP="00680B3C">
            <w:pPr>
              <w:pStyle w:val="1ParaNoSpace"/>
              <w:rPr>
                <w:del w:id="68"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69" w:author="Vladymyr Kozyr" w:date="2021-08-19T13:06:00Z"/>
              </w:rPr>
            </w:pPr>
            <w:del w:id="70"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77777777" w:rsidR="003F6C1D" w:rsidRPr="00CE178C" w:rsidRDefault="003F6C1D" w:rsidP="00680B3C">
            <w:pPr>
              <w:pStyle w:val="1ParaNoSpace"/>
              <w:rPr>
                <w:b/>
              </w:rPr>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r w:rsidRPr="00CE178C">
              <w:br/>
              <w:t>Examiner</w:t>
            </w:r>
            <w:r w:rsidRPr="00CE178C">
              <w:br/>
              <w:t>[Academic Role, Academic Unit]</w:t>
            </w:r>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71"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72"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73" w:author="Vladymyr Kozyr" w:date="2021-08-19T13:06:00Z">
              <w:tcPr>
                <w:tcW w:w="5444" w:type="dxa"/>
                <w:gridSpan w:val="2"/>
              </w:tcPr>
            </w:tcPrChange>
          </w:tcPr>
          <w:p w14:paraId="455EB2AB" w14:textId="3EF5E120" w:rsidR="003F6C1D" w:rsidRPr="00CE178C" w:rsidRDefault="003F6C1D" w:rsidP="00680B3C">
            <w:pPr>
              <w:pStyle w:val="1ParaNoSpace"/>
              <w:rPr>
                <w:b/>
              </w:rPr>
            </w:pPr>
            <w:del w:id="74"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47B43672" w:rsidR="00D2731A" w:rsidRPr="00CE178C" w:rsidRDefault="00B73EFD" w:rsidP="002D0F75">
      <w:pPr>
        <w:pStyle w:val="1ParaFlushLeft"/>
        <w:rPr>
          <w:highlight w:val="yellow"/>
        </w:rPr>
      </w:pPr>
      <w:r w:rsidRPr="00CE178C">
        <w:rPr>
          <w:highlight w:val="yellow"/>
        </w:rPr>
        <w:t xml:space="preserve">Please review the </w:t>
      </w:r>
      <w:r w:rsidR="003F6C1D" w:rsidRPr="00CE178C">
        <w:rPr>
          <w:highlight w:val="yellow"/>
        </w:rPr>
        <w:t>Declaration of Committee</w:t>
      </w:r>
      <w:r w:rsidRPr="00CE178C">
        <w:rPr>
          <w:highlight w:val="yellow"/>
        </w:rPr>
        <w:t xml:space="preserve"> page instructions on the library’s thesis webs</w:t>
      </w:r>
      <w:r w:rsidR="00D2731A" w:rsidRPr="00CE178C">
        <w:rPr>
          <w:highlight w:val="yellow"/>
        </w:rPr>
        <w:t xml:space="preserve">ite before completing this page: </w:t>
      </w:r>
      <w:r w:rsidR="00D96FF9" w:rsidRPr="00CE178C">
        <w:rPr>
          <w:highlight w:val="yellow"/>
        </w:rPr>
        <w:br/>
      </w:r>
      <w:hyperlink r:id="rId8" w:history="1">
        <w:r w:rsidR="00D96FF9" w:rsidRPr="00CE178C">
          <w:rPr>
            <w:rStyle w:val="Hyperlink"/>
            <w:b/>
            <w:highlight w:val="yellow"/>
          </w:rPr>
          <w:t>https://www.lib.sfu.ca/help/publish/thesis/format/declaration-committee</w:t>
        </w:r>
      </w:hyperlink>
      <w:r w:rsidRPr="00CE178C">
        <w:rPr>
          <w:highlight w:val="yellow"/>
        </w:rPr>
        <w:t xml:space="preserve"> </w:t>
      </w:r>
    </w:p>
    <w:p w14:paraId="72C8D5EC" w14:textId="781D6E78" w:rsidR="00C42783" w:rsidRPr="00CE178C" w:rsidRDefault="00B73EFD" w:rsidP="002D0F75">
      <w:pPr>
        <w:pStyle w:val="1ParaFlushLeft"/>
      </w:pPr>
      <w:r w:rsidRPr="00CE178C">
        <w:rPr>
          <w:highlight w:val="yellow"/>
        </w:rPr>
        <w:t>Remember to delete this note before submission.</w:t>
      </w:r>
    </w:p>
    <w:p w14:paraId="737AF15A" w14:textId="665FFD02" w:rsidR="008E242A" w:rsidRPr="00CE178C" w:rsidDel="00073C6D" w:rsidRDefault="008E242A" w:rsidP="00E10BCA">
      <w:pPr>
        <w:pStyle w:val="Heading1Preliminary"/>
        <w:rPr>
          <w:del w:id="75" w:author="Vladymyr Kozyr" w:date="2021-08-15T20:32:00Z"/>
        </w:rPr>
      </w:pPr>
      <w:del w:id="76"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77" w:author="Vladymyr Kozyr" w:date="2021-08-15T20:32:00Z"/>
          <w:noProof w:val="0"/>
          <w:lang w:val="en-CA"/>
        </w:rPr>
      </w:pPr>
      <w:del w:id="78"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9"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3947385A" w14:textId="0560F214" w:rsidR="00C16759" w:rsidRPr="00CE178C" w:rsidDel="00073C6D" w:rsidRDefault="00F03B4B" w:rsidP="00F03B4B">
      <w:pPr>
        <w:pStyle w:val="1ParaNoSpace"/>
        <w:rPr>
          <w:del w:id="79" w:author="Vladymyr Kozyr" w:date="2021-08-15T20:32:00Z"/>
          <w:highlight w:val="yellow"/>
        </w:rPr>
      </w:pPr>
      <w:del w:id="80"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81" w:author="Vladymyr Kozyr" w:date="2021-08-15T20:32:00Z"/>
          <w:highlight w:val="yellow"/>
        </w:rPr>
      </w:pPr>
      <w:del w:id="82"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83" w:author="Vladymyr Kozyr" w:date="2021-08-15T20:32:00Z"/>
          <w:highlight w:val="yellow"/>
        </w:rPr>
      </w:pPr>
      <w:del w:id="84"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85" w:author="Vladymyr Kozyr" w:date="2021-08-15T20:32:00Z"/>
        </w:rPr>
      </w:pPr>
      <w:del w:id="86"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87" w:name="_Toc80291896"/>
      <w:commentRangeStart w:id="88"/>
      <w:r w:rsidRPr="00CE178C">
        <w:lastRenderedPageBreak/>
        <w:t>Abstract</w:t>
      </w:r>
      <w:commentRangeEnd w:id="88"/>
      <w:r w:rsidR="00B31626" w:rsidRPr="005A2161">
        <w:rPr>
          <w:rStyle w:val="CommentReference"/>
          <w:rFonts w:eastAsiaTheme="minorHAnsi" w:cstheme="minorBidi"/>
          <w:b w:val="0"/>
          <w:color w:val="auto"/>
        </w:rPr>
        <w:commentReference w:id="88"/>
      </w:r>
      <w:bookmarkEnd w:id="87"/>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Showing correlation between these two parameters for each Canadian province and fish species is a prominent part of the work.  Our focus is to provide more user-friendly ways to show all necessary data for non-domain expert users in a web browser.</w:t>
      </w:r>
    </w:p>
    <w:p w14:paraId="4855BC10" w14:textId="0A855D0C" w:rsidR="009F56FF" w:rsidRPr="0038076D" w:rsidRDefault="00B31626" w:rsidP="005A2161">
      <w:pPr>
        <w:pStyle w:val="1Para"/>
        <w:ind w:firstLine="0"/>
      </w:pPr>
      <w:r w:rsidRPr="00CE178C">
        <w:t>We introduce a novel</w:t>
      </w:r>
      <w:r w:rsidR="009F56FF" w:rsidRPr="00CE178C">
        <w:t xml:space="preserve"> tool </w:t>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w:t>
      </w:r>
      <w:r w:rsidR="009F56FF" w:rsidRPr="007B0707">
        <w:t>threat</w:t>
      </w:r>
      <w:ins w:id="89" w:author="Vladymyr Kozyr" w:date="2021-08-24T08:37:00Z">
        <w:r w:rsidR="00832E6B" w:rsidRPr="007B0707">
          <w:t>s</w:t>
        </w:r>
      </w:ins>
      <w:r w:rsidR="009F56FF" w:rsidRPr="00CE178C">
        <w:t xml:space="preserve">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 xml:space="preserve">The </w:t>
      </w:r>
      <w:r w:rsidR="009F56FF" w:rsidRPr="007B0707">
        <w:t>proposed web</w:t>
      </w:r>
      <w:ins w:id="90" w:author="Vladymyr Kozyr" w:date="2021-08-24T08:38:00Z">
        <w:r w:rsidR="00832E6B" w:rsidRPr="007B0707">
          <w:t xml:space="preserve"> </w:t>
        </w:r>
      </w:ins>
      <w:del w:id="91" w:author="Vladymyr Kozyr" w:date="2021-08-24T08:38:00Z">
        <w:r w:rsidR="009F56FF" w:rsidRPr="007B0707" w:rsidDel="00832E6B">
          <w:delText>-</w:delText>
        </w:r>
      </w:del>
      <w:r w:rsidR="009F56FF" w:rsidRPr="007B0707">
        <w:t>interface</w:t>
      </w:r>
      <w:r w:rsidR="009F56FF" w:rsidRPr="007B481E">
        <w:t xml:space="preserv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92" w:name="_Toc80291897"/>
      <w:r w:rsidRPr="00CE178C">
        <w:rPr>
          <w:color w:val="auto"/>
        </w:rPr>
        <w:lastRenderedPageBreak/>
        <w:t>Dedication</w:t>
      </w:r>
      <w:bookmarkEnd w:id="92"/>
    </w:p>
    <w:p w14:paraId="4BB298C3" w14:textId="5BFAB9AE" w:rsidR="00C16759" w:rsidRPr="00CE178C" w:rsidRDefault="003F5E95" w:rsidP="00C16759">
      <w:pPr>
        <w:pStyle w:val="1ParaFlushLeft"/>
      </w:pPr>
      <w:r w:rsidRPr="00CE178C">
        <w:t xml:space="preserve">Dedicated to my </w:t>
      </w:r>
      <w:ins w:id="93" w:author="Vladymyr Kozyr" w:date="2021-08-19T18:39:00Z">
        <w:r w:rsidR="00E85AC5">
          <w:t>G</w:t>
        </w:r>
      </w:ins>
      <w:del w:id="94" w:author="Vladymyr Kozyr" w:date="2021-08-19T18:39:00Z">
        <w:r w:rsidRPr="00CE178C" w:rsidDel="00E85AC5">
          <w:delText>g</w:delText>
        </w:r>
      </w:del>
      <w:r w:rsidRPr="00CE178C">
        <w:t>randfather, George Kozyr, the strongest man I know.</w:t>
      </w:r>
    </w:p>
    <w:p w14:paraId="2F5AEE33" w14:textId="77777777" w:rsidR="00751639" w:rsidRPr="00CE178C" w:rsidRDefault="00751639" w:rsidP="00E10BCA">
      <w:pPr>
        <w:pStyle w:val="Heading1Preliminary"/>
      </w:pPr>
      <w:bookmarkStart w:id="95" w:name="_Toc80291898"/>
      <w:r w:rsidRPr="00CE178C">
        <w:lastRenderedPageBreak/>
        <w:t>Acknowledgements</w:t>
      </w:r>
      <w:bookmarkEnd w:id="95"/>
    </w:p>
    <w:p w14:paraId="3F839B8B" w14:textId="4F02C954" w:rsidR="00E832D1" w:rsidRDefault="00E832D1" w:rsidP="00EC11BC">
      <w:pPr>
        <w:pStyle w:val="1Para"/>
        <w:rPr>
          <w:ins w:id="96" w:author="Vladymyr Kozyr" w:date="2021-09-06T20:05:00Z"/>
        </w:rPr>
      </w:pPr>
      <w:ins w:id="97" w:author="Vladymyr Kozyr" w:date="2021-09-06T20:02:00Z">
        <w:r>
          <w:t>I would like to acknowledge and say many tha</w:t>
        </w:r>
      </w:ins>
      <w:ins w:id="98" w:author="Vladymyr Kozyr" w:date="2021-09-06T20:03:00Z">
        <w:r>
          <w:t xml:space="preserve">nks to my supervisors Fred </w:t>
        </w:r>
        <w:proofErr w:type="spellStart"/>
        <w:r>
          <w:t>Popowich</w:t>
        </w:r>
        <w:proofErr w:type="spellEnd"/>
        <w:r>
          <w:t xml:space="preserve"> and Steven Bergner. </w:t>
        </w:r>
      </w:ins>
      <w:ins w:id="99" w:author="Vladymyr Kozyr" w:date="2021-09-06T20:24:00Z">
        <w:r w:rsidR="00D23076">
          <w:t xml:space="preserve">I cannot imagine </w:t>
        </w:r>
        <w:r w:rsidR="00CD0D8E">
          <w:t xml:space="preserve">how hard </w:t>
        </w:r>
      </w:ins>
      <w:ins w:id="100" w:author="Vladymyr Kozyr" w:date="2021-09-06T20:27:00Z">
        <w:r w:rsidR="00CD0D8E">
          <w:t>this work</w:t>
        </w:r>
      </w:ins>
      <w:ins w:id="101" w:author="Vladymyr Kozyr" w:date="2021-09-06T20:24:00Z">
        <w:r w:rsidR="00CD0D8E">
          <w:t xml:space="preserve"> would </w:t>
        </w:r>
      </w:ins>
      <w:ins w:id="102" w:author="Vladymyr Kozyr" w:date="2021-09-06T20:27:00Z">
        <w:r w:rsidR="00CD0D8E">
          <w:t xml:space="preserve">have </w:t>
        </w:r>
      </w:ins>
      <w:ins w:id="103" w:author="Vladymyr Kozyr" w:date="2021-09-06T20:24:00Z">
        <w:r w:rsidR="00CD0D8E">
          <w:t>be</w:t>
        </w:r>
      </w:ins>
      <w:ins w:id="104" w:author="Vladymyr Kozyr" w:date="2021-09-06T20:28:00Z">
        <w:r w:rsidR="00CD0D8E">
          <w:t>en</w:t>
        </w:r>
      </w:ins>
      <w:ins w:id="105" w:author="Vladymyr Kozyr" w:date="2021-09-06T20:24:00Z">
        <w:r w:rsidR="00CD0D8E">
          <w:t xml:space="preserve"> </w:t>
        </w:r>
      </w:ins>
      <w:ins w:id="106" w:author="Vladymyr Kozyr" w:date="2021-09-06T20:25:00Z">
        <w:r w:rsidR="00CD0D8E">
          <w:t>without your help and advice.</w:t>
        </w:r>
      </w:ins>
      <w:ins w:id="107" w:author="Vladymyr Kozyr" w:date="2021-09-06T20:24:00Z">
        <w:r w:rsidR="00D23076">
          <w:t xml:space="preserve"> </w:t>
        </w:r>
      </w:ins>
      <w:ins w:id="108" w:author="Vladymyr Kozyr" w:date="2021-09-06T20:03:00Z">
        <w:r>
          <w:t xml:space="preserve">The value of </w:t>
        </w:r>
      </w:ins>
      <w:ins w:id="109" w:author="Vladymyr Kozyr" w:date="2021-09-06T20:28:00Z">
        <w:r w:rsidR="00CD0D8E">
          <w:t xml:space="preserve">our </w:t>
        </w:r>
      </w:ins>
      <w:ins w:id="110" w:author="Vladymyr Kozyr" w:date="2021-09-06T20:06:00Z">
        <w:r>
          <w:t>discussions</w:t>
        </w:r>
      </w:ins>
      <w:ins w:id="111" w:author="Vladymyr Kozyr" w:date="2021-09-06T20:04:00Z">
        <w:r>
          <w:t xml:space="preserve"> i</w:t>
        </w:r>
      </w:ins>
      <w:ins w:id="112" w:author="Vladymyr Kozyr" w:date="2021-09-06T20:29:00Z">
        <w:r w:rsidR="00CD0D8E">
          <w:t xml:space="preserve">s </w:t>
        </w:r>
      </w:ins>
      <w:ins w:id="113" w:author="Vladymyr Kozyr" w:date="2021-09-06T20:04:00Z">
        <w:r>
          <w:t>unmeasurable.</w:t>
        </w:r>
      </w:ins>
      <w:ins w:id="114" w:author="Vladymyr Kozyr" w:date="2021-09-06T20:03:00Z">
        <w:r>
          <w:t xml:space="preserve"> </w:t>
        </w:r>
      </w:ins>
      <w:del w:id="115" w:author="Vladymyr Kozyr" w:date="2021-09-06T20:02:00Z">
        <w:r w:rsidR="00276693" w:rsidRPr="00CE178C" w:rsidDel="00E832D1">
          <w:delText xml:space="preserve">This is an optional page. </w:delText>
        </w:r>
        <w:r w:rsidR="00F01811" w:rsidRPr="00CE178C" w:rsidDel="00E832D1">
          <w:delText>Use</w:delText>
        </w:r>
        <w:r w:rsidR="00B23EBE" w:rsidRPr="00CE178C" w:rsidDel="00E832D1">
          <w:delText xml:space="preserve"> your choice of paragraph style</w:delText>
        </w:r>
        <w:r w:rsidR="00910A03" w:rsidRPr="00CE178C" w:rsidDel="00E832D1">
          <w:delText xml:space="preserve"> for text on this page (</w:delText>
        </w:r>
        <w:r w:rsidR="00910A03" w:rsidRPr="00CE178C" w:rsidDel="00E832D1">
          <w:rPr>
            <w:b/>
          </w:rPr>
          <w:delText>1_Para</w:delText>
        </w:r>
        <w:r w:rsidR="00910A03" w:rsidRPr="00CE178C" w:rsidDel="00E832D1">
          <w:delText xml:space="preserve"> shown here).</w:delText>
        </w:r>
        <w:r w:rsidR="00485631" w:rsidRPr="00CE178C" w:rsidDel="00E832D1">
          <w:delText xml:space="preserve"> </w:delText>
        </w:r>
      </w:del>
    </w:p>
    <w:p w14:paraId="2A22D2C8" w14:textId="2A4CF9C5" w:rsidR="00E832D1" w:rsidRDefault="00E832D1" w:rsidP="00EC11BC">
      <w:pPr>
        <w:pStyle w:val="1Para"/>
        <w:rPr>
          <w:ins w:id="116" w:author="Vladymyr Kozyr" w:date="2021-09-06T20:02:00Z"/>
        </w:rPr>
      </w:pPr>
      <w:ins w:id="117" w:author="Vladymyr Kozyr" w:date="2021-09-06T20:09:00Z">
        <w:r>
          <w:t xml:space="preserve">I </w:t>
        </w:r>
      </w:ins>
      <w:ins w:id="118" w:author="Vladymyr Kozyr" w:date="2021-09-06T20:18:00Z">
        <w:r w:rsidR="00CC435A">
          <w:t>am extremely</w:t>
        </w:r>
      </w:ins>
      <w:ins w:id="119" w:author="Vladymyr Kozyr" w:date="2021-09-06T20:09:00Z">
        <w:r>
          <w:t xml:space="preserve"> grateful</w:t>
        </w:r>
      </w:ins>
      <w:ins w:id="120" w:author="Vladymyr Kozyr" w:date="2021-09-06T20:18:00Z">
        <w:r w:rsidR="00CC435A">
          <w:t xml:space="preserve"> to </w:t>
        </w:r>
      </w:ins>
      <w:ins w:id="121" w:author="Vladymyr Kozyr" w:date="2021-09-06T20:19:00Z">
        <w:r w:rsidR="00CC435A">
          <w:t>my</w:t>
        </w:r>
      </w:ins>
      <w:ins w:id="122" w:author="Vladymyr Kozyr" w:date="2021-09-06T20:09:00Z">
        <w:r>
          <w:t xml:space="preserve"> family</w:t>
        </w:r>
      </w:ins>
      <w:ins w:id="123" w:author="Vladymyr Kozyr" w:date="2021-09-06T20:19:00Z">
        <w:r w:rsidR="00CC435A">
          <w:t xml:space="preserve"> for</w:t>
        </w:r>
      </w:ins>
      <w:ins w:id="124" w:author="Vladymyr Kozyr" w:date="2021-09-06T20:18:00Z">
        <w:r w:rsidR="00CC435A">
          <w:t xml:space="preserve"> support</w:t>
        </w:r>
      </w:ins>
      <w:ins w:id="125" w:author="Vladymyr Kozyr" w:date="2021-09-06T20:09:00Z">
        <w:r>
          <w:t>. Thank</w:t>
        </w:r>
      </w:ins>
      <w:ins w:id="126" w:author="Vladymyr Kozyr" w:date="2021-09-06T20:10:00Z">
        <w:r>
          <w:t xml:space="preserve">s to my wife </w:t>
        </w:r>
      </w:ins>
      <w:proofErr w:type="spellStart"/>
      <w:ins w:id="127" w:author="Vladymyr Kozyr" w:date="2021-09-06T20:17:00Z">
        <w:r w:rsidR="00CC435A">
          <w:t>Zh</w:t>
        </w:r>
      </w:ins>
      <w:ins w:id="128" w:author="Vladymyr Kozyr" w:date="2021-09-06T20:10:00Z">
        <w:r>
          <w:t>enya</w:t>
        </w:r>
        <w:proofErr w:type="spellEnd"/>
        <w:r>
          <w:t>, sister Lena, dad Volodymyr and mother Olena</w:t>
        </w:r>
      </w:ins>
      <w:ins w:id="129" w:author="Vladymyr Kozyr" w:date="2021-09-06T20:11:00Z">
        <w:r>
          <w:t xml:space="preserve"> who constantly pushed me to move on my work and helped </w:t>
        </w:r>
      </w:ins>
      <w:ins w:id="130" w:author="Vladymyr Kozyr" w:date="2021-09-06T20:12:00Z">
        <w:r w:rsidR="00F564FA">
          <w:t>when I was in doubt or confusion.</w:t>
        </w:r>
      </w:ins>
    </w:p>
    <w:p w14:paraId="19A97068" w14:textId="77777777" w:rsidR="00E832D1" w:rsidRPr="00CE178C" w:rsidRDefault="00E832D1" w:rsidP="00EC11BC">
      <w:pPr>
        <w:pStyle w:val="1Para"/>
      </w:pPr>
    </w:p>
    <w:p w14:paraId="6B431FCD" w14:textId="77777777" w:rsidR="00751639" w:rsidRPr="00CE178C" w:rsidRDefault="00751639" w:rsidP="00DB02CC">
      <w:pPr>
        <w:pStyle w:val="Heading1Preliminary"/>
        <w:tabs>
          <w:tab w:val="left" w:pos="1170"/>
        </w:tabs>
      </w:pPr>
      <w:bookmarkStart w:id="131" w:name="_Toc80291899"/>
      <w:commentRangeStart w:id="132"/>
      <w:r w:rsidRPr="00CE178C">
        <w:lastRenderedPageBreak/>
        <w:t>Table of Contents</w:t>
      </w:r>
      <w:commentRangeEnd w:id="132"/>
      <w:r w:rsidR="005A2161">
        <w:rPr>
          <w:rStyle w:val="CommentReference"/>
          <w:rFonts w:eastAsiaTheme="minorHAnsi" w:cstheme="minorBidi"/>
          <w:b w:val="0"/>
          <w:color w:val="auto"/>
          <w:lang w:val="en-US"/>
        </w:rPr>
        <w:commentReference w:id="132"/>
      </w:r>
      <w:bookmarkEnd w:id="131"/>
    </w:p>
    <w:p w14:paraId="045B99AB" w14:textId="3EDD06C4" w:rsidR="002D78B6" w:rsidRDefault="00E92C0F">
      <w:pPr>
        <w:pStyle w:val="TOC2"/>
        <w:rPr>
          <w:ins w:id="133" w:author="Vladymyr Kozyr" w:date="2021-08-19T18:57: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134" w:author="Vladymyr Kozyr" w:date="2021-08-19T18:57:00Z">
        <w:r w:rsidR="002D78B6" w:rsidRPr="00C3348D">
          <w:rPr>
            <w:rStyle w:val="Hyperlink"/>
          </w:rPr>
          <w:fldChar w:fldCharType="begin"/>
        </w:r>
        <w:r w:rsidR="002D78B6" w:rsidRPr="00C3348D">
          <w:rPr>
            <w:rStyle w:val="Hyperlink"/>
          </w:rPr>
          <w:instrText xml:space="preserve"> </w:instrText>
        </w:r>
        <w:r w:rsidR="002D78B6">
          <w:instrText>HYPERLINK \l "_Toc80291895"</w:instrText>
        </w:r>
        <w:r w:rsidR="002D78B6" w:rsidRPr="00C3348D">
          <w:rPr>
            <w:rStyle w:val="Hyperlink"/>
          </w:rPr>
          <w:instrText xml:space="preserve"> </w:instrText>
        </w:r>
        <w:r w:rsidR="002D78B6" w:rsidRPr="00C3348D">
          <w:rPr>
            <w:rStyle w:val="Hyperlink"/>
          </w:rPr>
          <w:fldChar w:fldCharType="separate"/>
        </w:r>
        <w:r w:rsidR="002D78B6" w:rsidRPr="00C3348D">
          <w:rPr>
            <w:rStyle w:val="Hyperlink"/>
          </w:rPr>
          <w:t>Declaration of Committee</w:t>
        </w:r>
        <w:r w:rsidR="002D78B6">
          <w:rPr>
            <w:webHidden/>
          </w:rPr>
          <w:tab/>
        </w:r>
        <w:r w:rsidR="002D78B6">
          <w:rPr>
            <w:webHidden/>
          </w:rPr>
          <w:fldChar w:fldCharType="begin"/>
        </w:r>
        <w:r w:rsidR="002D78B6">
          <w:rPr>
            <w:webHidden/>
          </w:rPr>
          <w:instrText xml:space="preserve"> PAGEREF _Toc80291895 \h </w:instrText>
        </w:r>
      </w:ins>
      <w:r w:rsidR="002D78B6">
        <w:rPr>
          <w:webHidden/>
        </w:rPr>
      </w:r>
      <w:r w:rsidR="002D78B6">
        <w:rPr>
          <w:webHidden/>
        </w:rPr>
        <w:fldChar w:fldCharType="separate"/>
      </w:r>
      <w:ins w:id="135" w:author="Volodymyr Kozyr" w:date="2021-08-24T08:35:00Z">
        <w:r w:rsidR="007B0707">
          <w:rPr>
            <w:webHidden/>
          </w:rPr>
          <w:t>ii</w:t>
        </w:r>
      </w:ins>
      <w:ins w:id="136" w:author="Vladymyr Kozyr" w:date="2021-08-19T18:57:00Z">
        <w:r w:rsidR="002D78B6">
          <w:rPr>
            <w:webHidden/>
          </w:rPr>
          <w:fldChar w:fldCharType="end"/>
        </w:r>
        <w:r w:rsidR="002D78B6" w:rsidRPr="00C3348D">
          <w:rPr>
            <w:rStyle w:val="Hyperlink"/>
          </w:rPr>
          <w:fldChar w:fldCharType="end"/>
        </w:r>
      </w:ins>
    </w:p>
    <w:p w14:paraId="4922D50A" w14:textId="71DE22B3" w:rsidR="002D78B6" w:rsidRDefault="002D78B6">
      <w:pPr>
        <w:pStyle w:val="TOC2"/>
        <w:rPr>
          <w:ins w:id="137" w:author="Vladymyr Kozyr" w:date="2021-08-19T18:57:00Z"/>
          <w:rFonts w:asciiTheme="minorHAnsi" w:eastAsiaTheme="minorEastAsia" w:hAnsiTheme="minorHAnsi"/>
          <w:b w:val="0"/>
          <w:sz w:val="24"/>
          <w:szCs w:val="24"/>
          <w:lang w:val="en-CA"/>
        </w:rPr>
      </w:pPr>
      <w:ins w:id="138" w:author="Vladymyr Kozyr" w:date="2021-08-19T18:57:00Z">
        <w:r w:rsidRPr="00C3348D">
          <w:rPr>
            <w:rStyle w:val="Hyperlink"/>
          </w:rPr>
          <w:fldChar w:fldCharType="begin"/>
        </w:r>
        <w:r w:rsidRPr="00C3348D">
          <w:rPr>
            <w:rStyle w:val="Hyperlink"/>
          </w:rPr>
          <w:instrText xml:space="preserve"> </w:instrText>
        </w:r>
        <w:r>
          <w:instrText>HYPERLINK \l "_Toc80291896"</w:instrText>
        </w:r>
        <w:r w:rsidRPr="00C3348D">
          <w:rPr>
            <w:rStyle w:val="Hyperlink"/>
          </w:rPr>
          <w:instrText xml:space="preserve"> </w:instrText>
        </w:r>
        <w:r w:rsidRPr="00C3348D">
          <w:rPr>
            <w:rStyle w:val="Hyperlink"/>
          </w:rPr>
          <w:fldChar w:fldCharType="separate"/>
        </w:r>
        <w:r w:rsidRPr="00C3348D">
          <w:rPr>
            <w:rStyle w:val="Hyperlink"/>
          </w:rPr>
          <w:t>Abstract</w:t>
        </w:r>
        <w:r>
          <w:rPr>
            <w:webHidden/>
          </w:rPr>
          <w:tab/>
        </w:r>
        <w:r>
          <w:rPr>
            <w:webHidden/>
          </w:rPr>
          <w:fldChar w:fldCharType="begin"/>
        </w:r>
        <w:r>
          <w:rPr>
            <w:webHidden/>
          </w:rPr>
          <w:instrText xml:space="preserve"> PAGEREF _Toc80291896 \h </w:instrText>
        </w:r>
      </w:ins>
      <w:r>
        <w:rPr>
          <w:webHidden/>
        </w:rPr>
      </w:r>
      <w:r>
        <w:rPr>
          <w:webHidden/>
        </w:rPr>
        <w:fldChar w:fldCharType="separate"/>
      </w:r>
      <w:ins w:id="139" w:author="Volodymyr Kozyr" w:date="2021-08-24T08:35:00Z">
        <w:r w:rsidR="007B0707">
          <w:rPr>
            <w:webHidden/>
          </w:rPr>
          <w:t>iii</w:t>
        </w:r>
      </w:ins>
      <w:ins w:id="140" w:author="Vladymyr Kozyr" w:date="2021-08-19T18:57:00Z">
        <w:r>
          <w:rPr>
            <w:webHidden/>
          </w:rPr>
          <w:fldChar w:fldCharType="end"/>
        </w:r>
        <w:r w:rsidRPr="00C3348D">
          <w:rPr>
            <w:rStyle w:val="Hyperlink"/>
          </w:rPr>
          <w:fldChar w:fldCharType="end"/>
        </w:r>
      </w:ins>
    </w:p>
    <w:p w14:paraId="5853C902" w14:textId="69A1861D" w:rsidR="002D78B6" w:rsidRDefault="002D78B6">
      <w:pPr>
        <w:pStyle w:val="TOC2"/>
        <w:rPr>
          <w:ins w:id="141" w:author="Vladymyr Kozyr" w:date="2021-08-19T18:57:00Z"/>
          <w:rFonts w:asciiTheme="minorHAnsi" w:eastAsiaTheme="minorEastAsia" w:hAnsiTheme="minorHAnsi"/>
          <w:b w:val="0"/>
          <w:sz w:val="24"/>
          <w:szCs w:val="24"/>
          <w:lang w:val="en-CA"/>
        </w:rPr>
      </w:pPr>
      <w:ins w:id="142" w:author="Vladymyr Kozyr" w:date="2021-08-19T18:57:00Z">
        <w:r w:rsidRPr="00C3348D">
          <w:rPr>
            <w:rStyle w:val="Hyperlink"/>
          </w:rPr>
          <w:fldChar w:fldCharType="begin"/>
        </w:r>
        <w:r w:rsidRPr="00C3348D">
          <w:rPr>
            <w:rStyle w:val="Hyperlink"/>
          </w:rPr>
          <w:instrText xml:space="preserve"> </w:instrText>
        </w:r>
        <w:r>
          <w:instrText>HYPERLINK \l "_Toc80291897"</w:instrText>
        </w:r>
        <w:r w:rsidRPr="00C3348D">
          <w:rPr>
            <w:rStyle w:val="Hyperlink"/>
          </w:rPr>
          <w:instrText xml:space="preserve"> </w:instrText>
        </w:r>
        <w:r w:rsidRPr="00C3348D">
          <w:rPr>
            <w:rStyle w:val="Hyperlink"/>
          </w:rPr>
          <w:fldChar w:fldCharType="separate"/>
        </w:r>
        <w:r w:rsidRPr="00C3348D">
          <w:rPr>
            <w:rStyle w:val="Hyperlink"/>
          </w:rPr>
          <w:t>Dedication</w:t>
        </w:r>
        <w:r>
          <w:rPr>
            <w:webHidden/>
          </w:rPr>
          <w:tab/>
        </w:r>
        <w:r>
          <w:rPr>
            <w:webHidden/>
          </w:rPr>
          <w:fldChar w:fldCharType="begin"/>
        </w:r>
        <w:r>
          <w:rPr>
            <w:webHidden/>
          </w:rPr>
          <w:instrText xml:space="preserve"> PAGEREF _Toc80291897 \h </w:instrText>
        </w:r>
      </w:ins>
      <w:r>
        <w:rPr>
          <w:webHidden/>
        </w:rPr>
      </w:r>
      <w:r>
        <w:rPr>
          <w:webHidden/>
        </w:rPr>
        <w:fldChar w:fldCharType="separate"/>
      </w:r>
      <w:ins w:id="143" w:author="Volodymyr Kozyr" w:date="2021-08-24T08:35:00Z">
        <w:r w:rsidR="007B0707">
          <w:rPr>
            <w:webHidden/>
          </w:rPr>
          <w:t>iv</w:t>
        </w:r>
      </w:ins>
      <w:ins w:id="144" w:author="Vladymyr Kozyr" w:date="2021-08-19T18:57:00Z">
        <w:r>
          <w:rPr>
            <w:webHidden/>
          </w:rPr>
          <w:fldChar w:fldCharType="end"/>
        </w:r>
        <w:r w:rsidRPr="00C3348D">
          <w:rPr>
            <w:rStyle w:val="Hyperlink"/>
          </w:rPr>
          <w:fldChar w:fldCharType="end"/>
        </w:r>
      </w:ins>
    </w:p>
    <w:p w14:paraId="21532C8B" w14:textId="1E1255F9" w:rsidR="002D78B6" w:rsidRDefault="002D78B6">
      <w:pPr>
        <w:pStyle w:val="TOC2"/>
        <w:rPr>
          <w:ins w:id="145" w:author="Vladymyr Kozyr" w:date="2021-08-19T18:57:00Z"/>
          <w:rFonts w:asciiTheme="minorHAnsi" w:eastAsiaTheme="minorEastAsia" w:hAnsiTheme="minorHAnsi"/>
          <w:b w:val="0"/>
          <w:sz w:val="24"/>
          <w:szCs w:val="24"/>
          <w:lang w:val="en-CA"/>
        </w:rPr>
      </w:pPr>
      <w:ins w:id="146" w:author="Vladymyr Kozyr" w:date="2021-08-19T18:57:00Z">
        <w:r w:rsidRPr="00C3348D">
          <w:rPr>
            <w:rStyle w:val="Hyperlink"/>
          </w:rPr>
          <w:fldChar w:fldCharType="begin"/>
        </w:r>
        <w:r w:rsidRPr="00C3348D">
          <w:rPr>
            <w:rStyle w:val="Hyperlink"/>
          </w:rPr>
          <w:instrText xml:space="preserve"> </w:instrText>
        </w:r>
        <w:r>
          <w:instrText>HYPERLINK \l "_Toc80291898"</w:instrText>
        </w:r>
        <w:r w:rsidRPr="00C3348D">
          <w:rPr>
            <w:rStyle w:val="Hyperlink"/>
          </w:rPr>
          <w:instrText xml:space="preserve"> </w:instrText>
        </w:r>
        <w:r w:rsidRPr="00C3348D">
          <w:rPr>
            <w:rStyle w:val="Hyperlink"/>
          </w:rPr>
          <w:fldChar w:fldCharType="separate"/>
        </w:r>
        <w:r w:rsidRPr="00C3348D">
          <w:rPr>
            <w:rStyle w:val="Hyperlink"/>
          </w:rPr>
          <w:t>Acknowledgements</w:t>
        </w:r>
        <w:r>
          <w:rPr>
            <w:webHidden/>
          </w:rPr>
          <w:tab/>
        </w:r>
        <w:r>
          <w:rPr>
            <w:webHidden/>
          </w:rPr>
          <w:fldChar w:fldCharType="begin"/>
        </w:r>
        <w:r>
          <w:rPr>
            <w:webHidden/>
          </w:rPr>
          <w:instrText xml:space="preserve"> PAGEREF _Toc80291898 \h </w:instrText>
        </w:r>
      </w:ins>
      <w:r>
        <w:rPr>
          <w:webHidden/>
        </w:rPr>
      </w:r>
      <w:r>
        <w:rPr>
          <w:webHidden/>
        </w:rPr>
        <w:fldChar w:fldCharType="separate"/>
      </w:r>
      <w:ins w:id="147" w:author="Volodymyr Kozyr" w:date="2021-08-24T08:35:00Z">
        <w:r w:rsidR="007B0707">
          <w:rPr>
            <w:webHidden/>
          </w:rPr>
          <w:t>v</w:t>
        </w:r>
      </w:ins>
      <w:ins w:id="148" w:author="Vladymyr Kozyr" w:date="2021-08-19T18:57:00Z">
        <w:r>
          <w:rPr>
            <w:webHidden/>
          </w:rPr>
          <w:fldChar w:fldCharType="end"/>
        </w:r>
        <w:r w:rsidRPr="00C3348D">
          <w:rPr>
            <w:rStyle w:val="Hyperlink"/>
          </w:rPr>
          <w:fldChar w:fldCharType="end"/>
        </w:r>
      </w:ins>
    </w:p>
    <w:p w14:paraId="0EE089AB" w14:textId="4E9C0682" w:rsidR="002D78B6" w:rsidRDefault="002D78B6">
      <w:pPr>
        <w:pStyle w:val="TOC2"/>
        <w:rPr>
          <w:ins w:id="149" w:author="Vladymyr Kozyr" w:date="2021-08-19T18:57:00Z"/>
          <w:rFonts w:asciiTheme="minorHAnsi" w:eastAsiaTheme="minorEastAsia" w:hAnsiTheme="minorHAnsi"/>
          <w:b w:val="0"/>
          <w:sz w:val="24"/>
          <w:szCs w:val="24"/>
          <w:lang w:val="en-CA"/>
        </w:rPr>
      </w:pPr>
      <w:ins w:id="150" w:author="Vladymyr Kozyr" w:date="2021-08-19T18:57:00Z">
        <w:r w:rsidRPr="00C3348D">
          <w:rPr>
            <w:rStyle w:val="Hyperlink"/>
          </w:rPr>
          <w:fldChar w:fldCharType="begin"/>
        </w:r>
        <w:r w:rsidRPr="00C3348D">
          <w:rPr>
            <w:rStyle w:val="Hyperlink"/>
          </w:rPr>
          <w:instrText xml:space="preserve"> </w:instrText>
        </w:r>
        <w:r>
          <w:instrText>HYPERLINK \l "_Toc80291899"</w:instrText>
        </w:r>
        <w:r w:rsidRPr="00C3348D">
          <w:rPr>
            <w:rStyle w:val="Hyperlink"/>
          </w:rPr>
          <w:instrText xml:space="preserve"> </w:instrText>
        </w:r>
        <w:r w:rsidRPr="00C3348D">
          <w:rPr>
            <w:rStyle w:val="Hyperlink"/>
          </w:rPr>
          <w:fldChar w:fldCharType="separate"/>
        </w:r>
        <w:r w:rsidRPr="00C3348D">
          <w:rPr>
            <w:rStyle w:val="Hyperlink"/>
          </w:rPr>
          <w:t>Table of Contents</w:t>
        </w:r>
        <w:r>
          <w:rPr>
            <w:webHidden/>
          </w:rPr>
          <w:tab/>
        </w:r>
        <w:r>
          <w:rPr>
            <w:webHidden/>
          </w:rPr>
          <w:fldChar w:fldCharType="begin"/>
        </w:r>
        <w:r>
          <w:rPr>
            <w:webHidden/>
          </w:rPr>
          <w:instrText xml:space="preserve"> PAGEREF _Toc80291899 \h </w:instrText>
        </w:r>
      </w:ins>
      <w:r>
        <w:rPr>
          <w:webHidden/>
        </w:rPr>
      </w:r>
      <w:r>
        <w:rPr>
          <w:webHidden/>
        </w:rPr>
        <w:fldChar w:fldCharType="separate"/>
      </w:r>
      <w:ins w:id="151" w:author="Volodymyr Kozyr" w:date="2021-08-24T08:35:00Z">
        <w:r w:rsidR="007B0707">
          <w:rPr>
            <w:webHidden/>
          </w:rPr>
          <w:t>vi</w:t>
        </w:r>
      </w:ins>
      <w:ins w:id="152" w:author="Vladymyr Kozyr" w:date="2021-08-19T18:57:00Z">
        <w:r>
          <w:rPr>
            <w:webHidden/>
          </w:rPr>
          <w:fldChar w:fldCharType="end"/>
        </w:r>
        <w:r w:rsidRPr="00C3348D">
          <w:rPr>
            <w:rStyle w:val="Hyperlink"/>
          </w:rPr>
          <w:fldChar w:fldCharType="end"/>
        </w:r>
      </w:ins>
    </w:p>
    <w:p w14:paraId="570E2F4D" w14:textId="1341101D" w:rsidR="002D78B6" w:rsidRDefault="002D78B6">
      <w:pPr>
        <w:pStyle w:val="TOC2"/>
        <w:rPr>
          <w:ins w:id="153" w:author="Vladymyr Kozyr" w:date="2021-08-19T18:57:00Z"/>
          <w:rFonts w:asciiTheme="minorHAnsi" w:eastAsiaTheme="minorEastAsia" w:hAnsiTheme="minorHAnsi"/>
          <w:b w:val="0"/>
          <w:sz w:val="24"/>
          <w:szCs w:val="24"/>
          <w:lang w:val="en-CA"/>
        </w:rPr>
      </w:pPr>
      <w:ins w:id="154" w:author="Vladymyr Kozyr" w:date="2021-08-19T18:57:00Z">
        <w:r w:rsidRPr="00C3348D">
          <w:rPr>
            <w:rStyle w:val="Hyperlink"/>
          </w:rPr>
          <w:fldChar w:fldCharType="begin"/>
        </w:r>
        <w:r w:rsidRPr="00C3348D">
          <w:rPr>
            <w:rStyle w:val="Hyperlink"/>
          </w:rPr>
          <w:instrText xml:space="preserve"> </w:instrText>
        </w:r>
        <w:r>
          <w:instrText>HYPERLINK \l "_Toc80291900"</w:instrText>
        </w:r>
        <w:r w:rsidRPr="00C3348D">
          <w:rPr>
            <w:rStyle w:val="Hyperlink"/>
          </w:rPr>
          <w:instrText xml:space="preserve"> </w:instrText>
        </w:r>
        <w:r w:rsidRPr="00C3348D">
          <w:rPr>
            <w:rStyle w:val="Hyperlink"/>
          </w:rPr>
          <w:fldChar w:fldCharType="separate"/>
        </w:r>
        <w:r w:rsidRPr="00C3348D">
          <w:rPr>
            <w:rStyle w:val="Hyperlink"/>
          </w:rPr>
          <w:t>List of Figures</w:t>
        </w:r>
        <w:r>
          <w:rPr>
            <w:webHidden/>
          </w:rPr>
          <w:tab/>
        </w:r>
        <w:r>
          <w:rPr>
            <w:webHidden/>
          </w:rPr>
          <w:fldChar w:fldCharType="begin"/>
        </w:r>
        <w:r>
          <w:rPr>
            <w:webHidden/>
          </w:rPr>
          <w:instrText xml:space="preserve"> PAGEREF _Toc80291900 \h </w:instrText>
        </w:r>
      </w:ins>
      <w:r>
        <w:rPr>
          <w:webHidden/>
        </w:rPr>
      </w:r>
      <w:r>
        <w:rPr>
          <w:webHidden/>
        </w:rPr>
        <w:fldChar w:fldCharType="separate"/>
      </w:r>
      <w:ins w:id="155" w:author="Volodymyr Kozyr" w:date="2021-08-24T08:35:00Z">
        <w:r w:rsidR="007B0707">
          <w:rPr>
            <w:webHidden/>
          </w:rPr>
          <w:t>vii</w:t>
        </w:r>
      </w:ins>
      <w:ins w:id="156" w:author="Vladymyr Kozyr" w:date="2021-08-19T18:57:00Z">
        <w:r>
          <w:rPr>
            <w:webHidden/>
          </w:rPr>
          <w:fldChar w:fldCharType="end"/>
        </w:r>
        <w:r w:rsidRPr="00C3348D">
          <w:rPr>
            <w:rStyle w:val="Hyperlink"/>
          </w:rPr>
          <w:fldChar w:fldCharType="end"/>
        </w:r>
      </w:ins>
    </w:p>
    <w:p w14:paraId="56397011" w14:textId="280F528E" w:rsidR="002D78B6" w:rsidRDefault="002D78B6">
      <w:pPr>
        <w:pStyle w:val="TOC2"/>
        <w:rPr>
          <w:ins w:id="157" w:author="Vladymyr Kozyr" w:date="2021-08-19T18:57:00Z"/>
          <w:rFonts w:asciiTheme="minorHAnsi" w:eastAsiaTheme="minorEastAsia" w:hAnsiTheme="minorHAnsi"/>
          <w:b w:val="0"/>
          <w:sz w:val="24"/>
          <w:szCs w:val="24"/>
          <w:lang w:val="en-CA"/>
        </w:rPr>
      </w:pPr>
      <w:ins w:id="158" w:author="Vladymyr Kozyr" w:date="2021-08-19T18:57:00Z">
        <w:r w:rsidRPr="00C3348D">
          <w:rPr>
            <w:rStyle w:val="Hyperlink"/>
          </w:rPr>
          <w:fldChar w:fldCharType="begin"/>
        </w:r>
        <w:r w:rsidRPr="00C3348D">
          <w:rPr>
            <w:rStyle w:val="Hyperlink"/>
          </w:rPr>
          <w:instrText xml:space="preserve"> </w:instrText>
        </w:r>
        <w:r>
          <w:instrText>HYPERLINK \l "_Toc80291901"</w:instrText>
        </w:r>
        <w:r w:rsidRPr="00C3348D">
          <w:rPr>
            <w:rStyle w:val="Hyperlink"/>
          </w:rPr>
          <w:instrText xml:space="preserve"> </w:instrText>
        </w:r>
        <w:r w:rsidRPr="00C3348D">
          <w:rPr>
            <w:rStyle w:val="Hyperlink"/>
          </w:rPr>
          <w:fldChar w:fldCharType="separate"/>
        </w:r>
        <w:r w:rsidRPr="00C3348D">
          <w:rPr>
            <w:rStyle w:val="Hyperlink"/>
          </w:rPr>
          <w:t>List of Acronyms</w:t>
        </w:r>
        <w:r>
          <w:rPr>
            <w:webHidden/>
          </w:rPr>
          <w:tab/>
        </w:r>
        <w:r>
          <w:rPr>
            <w:webHidden/>
          </w:rPr>
          <w:fldChar w:fldCharType="begin"/>
        </w:r>
        <w:r>
          <w:rPr>
            <w:webHidden/>
          </w:rPr>
          <w:instrText xml:space="preserve"> PAGEREF _Toc80291901 \h </w:instrText>
        </w:r>
      </w:ins>
      <w:r>
        <w:rPr>
          <w:webHidden/>
        </w:rPr>
      </w:r>
      <w:r>
        <w:rPr>
          <w:webHidden/>
        </w:rPr>
        <w:fldChar w:fldCharType="separate"/>
      </w:r>
      <w:ins w:id="159" w:author="Volodymyr Kozyr" w:date="2021-08-24T08:35:00Z">
        <w:r w:rsidR="007B0707">
          <w:rPr>
            <w:webHidden/>
          </w:rPr>
          <w:t>viii</w:t>
        </w:r>
      </w:ins>
      <w:ins w:id="160" w:author="Vladymyr Kozyr" w:date="2021-08-19T18:57:00Z">
        <w:r>
          <w:rPr>
            <w:webHidden/>
          </w:rPr>
          <w:fldChar w:fldCharType="end"/>
        </w:r>
        <w:r w:rsidRPr="00C3348D">
          <w:rPr>
            <w:rStyle w:val="Hyperlink"/>
          </w:rPr>
          <w:fldChar w:fldCharType="end"/>
        </w:r>
      </w:ins>
    </w:p>
    <w:p w14:paraId="748D26DF" w14:textId="60069B09" w:rsidR="002D78B6" w:rsidRDefault="002D78B6">
      <w:pPr>
        <w:pStyle w:val="TOC1"/>
        <w:tabs>
          <w:tab w:val="left" w:pos="1440"/>
        </w:tabs>
        <w:rPr>
          <w:ins w:id="161" w:author="Vladymyr Kozyr" w:date="2021-08-19T18:57:00Z"/>
          <w:rFonts w:asciiTheme="minorHAnsi" w:eastAsiaTheme="minorEastAsia" w:hAnsiTheme="minorHAnsi"/>
          <w:b w:val="0"/>
          <w:bCs w:val="0"/>
          <w:sz w:val="24"/>
          <w:lang w:val="en-CA"/>
        </w:rPr>
      </w:pPr>
      <w:ins w:id="162" w:author="Vladymyr Kozyr" w:date="2021-08-19T18:57:00Z">
        <w:r w:rsidRPr="00C3348D">
          <w:rPr>
            <w:rStyle w:val="Hyperlink"/>
          </w:rPr>
          <w:fldChar w:fldCharType="begin"/>
        </w:r>
        <w:r w:rsidRPr="00C3348D">
          <w:rPr>
            <w:rStyle w:val="Hyperlink"/>
          </w:rPr>
          <w:instrText xml:space="preserve"> </w:instrText>
        </w:r>
        <w:r>
          <w:instrText>HYPERLINK \l "_Toc80291902"</w:instrText>
        </w:r>
        <w:r w:rsidRPr="00C3348D">
          <w:rPr>
            <w:rStyle w:val="Hyperlink"/>
          </w:rPr>
          <w:instrText xml:space="preserve"> </w:instrText>
        </w:r>
        <w:r w:rsidRPr="00C3348D">
          <w:rPr>
            <w:rStyle w:val="Hyperlink"/>
          </w:rPr>
          <w:fldChar w:fldCharType="separate"/>
        </w:r>
        <w:r w:rsidRPr="00C3348D">
          <w:rPr>
            <w:rStyle w:val="Hyperlink"/>
          </w:rPr>
          <w:t>Chapter 1.</w:t>
        </w:r>
        <w:r>
          <w:rPr>
            <w:rFonts w:asciiTheme="minorHAnsi" w:eastAsiaTheme="minorEastAsia" w:hAnsiTheme="minorHAnsi"/>
            <w:b w:val="0"/>
            <w:bCs w:val="0"/>
            <w:sz w:val="24"/>
            <w:lang w:val="en-CA"/>
          </w:rPr>
          <w:tab/>
        </w:r>
        <w:r w:rsidRPr="00C3348D">
          <w:rPr>
            <w:rStyle w:val="Hyperlink"/>
          </w:rPr>
          <w:t>Introduction</w:t>
        </w:r>
        <w:r>
          <w:rPr>
            <w:webHidden/>
          </w:rPr>
          <w:tab/>
        </w:r>
        <w:r>
          <w:rPr>
            <w:webHidden/>
          </w:rPr>
          <w:fldChar w:fldCharType="begin"/>
        </w:r>
        <w:r>
          <w:rPr>
            <w:webHidden/>
          </w:rPr>
          <w:instrText xml:space="preserve"> PAGEREF _Toc80291902 \h </w:instrText>
        </w:r>
      </w:ins>
      <w:r>
        <w:rPr>
          <w:webHidden/>
        </w:rPr>
      </w:r>
      <w:r>
        <w:rPr>
          <w:webHidden/>
        </w:rPr>
        <w:fldChar w:fldCharType="separate"/>
      </w:r>
      <w:ins w:id="163" w:author="Volodymyr Kozyr" w:date="2021-08-24T08:35:00Z">
        <w:r w:rsidR="007B0707">
          <w:rPr>
            <w:webHidden/>
          </w:rPr>
          <w:t>1</w:t>
        </w:r>
      </w:ins>
      <w:ins w:id="164" w:author="Vladymyr Kozyr" w:date="2021-08-19T18:57:00Z">
        <w:r>
          <w:rPr>
            <w:webHidden/>
          </w:rPr>
          <w:fldChar w:fldCharType="end"/>
        </w:r>
        <w:r w:rsidRPr="00C3348D">
          <w:rPr>
            <w:rStyle w:val="Hyperlink"/>
          </w:rPr>
          <w:fldChar w:fldCharType="end"/>
        </w:r>
      </w:ins>
    </w:p>
    <w:p w14:paraId="66192C06" w14:textId="0EF27CD7" w:rsidR="002D78B6" w:rsidRDefault="002D78B6">
      <w:pPr>
        <w:pStyle w:val="TOC1"/>
        <w:tabs>
          <w:tab w:val="left" w:pos="1440"/>
        </w:tabs>
        <w:rPr>
          <w:ins w:id="165" w:author="Vladymyr Kozyr" w:date="2021-08-19T18:57:00Z"/>
          <w:rFonts w:asciiTheme="minorHAnsi" w:eastAsiaTheme="minorEastAsia" w:hAnsiTheme="minorHAnsi"/>
          <w:b w:val="0"/>
          <w:bCs w:val="0"/>
          <w:sz w:val="24"/>
          <w:lang w:val="en-CA"/>
        </w:rPr>
      </w:pPr>
      <w:ins w:id="166" w:author="Vladymyr Kozyr" w:date="2021-08-19T18:57:00Z">
        <w:r w:rsidRPr="00C3348D">
          <w:rPr>
            <w:rStyle w:val="Hyperlink"/>
          </w:rPr>
          <w:fldChar w:fldCharType="begin"/>
        </w:r>
        <w:r w:rsidRPr="00C3348D">
          <w:rPr>
            <w:rStyle w:val="Hyperlink"/>
          </w:rPr>
          <w:instrText xml:space="preserve"> </w:instrText>
        </w:r>
        <w:r>
          <w:instrText>HYPERLINK \l "_Toc80291903"</w:instrText>
        </w:r>
        <w:r w:rsidRPr="00C3348D">
          <w:rPr>
            <w:rStyle w:val="Hyperlink"/>
          </w:rPr>
          <w:instrText xml:space="preserve"> </w:instrText>
        </w:r>
        <w:r w:rsidRPr="00C3348D">
          <w:rPr>
            <w:rStyle w:val="Hyperlink"/>
          </w:rPr>
          <w:fldChar w:fldCharType="separate"/>
        </w:r>
        <w:r w:rsidRPr="00C3348D">
          <w:rPr>
            <w:rStyle w:val="Hyperlink"/>
          </w:rPr>
          <w:t>Chapter 2.</w:t>
        </w:r>
        <w:r>
          <w:rPr>
            <w:rFonts w:asciiTheme="minorHAnsi" w:eastAsiaTheme="minorEastAsia" w:hAnsiTheme="minorHAnsi"/>
            <w:b w:val="0"/>
            <w:bCs w:val="0"/>
            <w:sz w:val="24"/>
            <w:lang w:val="en-CA"/>
          </w:rPr>
          <w:tab/>
        </w:r>
        <w:r w:rsidRPr="00C3348D">
          <w:rPr>
            <w:rStyle w:val="Hyperlink"/>
          </w:rPr>
          <w:t>Related Work</w:t>
        </w:r>
        <w:r>
          <w:rPr>
            <w:webHidden/>
          </w:rPr>
          <w:tab/>
        </w:r>
        <w:r>
          <w:rPr>
            <w:webHidden/>
          </w:rPr>
          <w:fldChar w:fldCharType="begin"/>
        </w:r>
        <w:r>
          <w:rPr>
            <w:webHidden/>
          </w:rPr>
          <w:instrText xml:space="preserve"> PAGEREF _Toc80291903 \h </w:instrText>
        </w:r>
      </w:ins>
      <w:r>
        <w:rPr>
          <w:webHidden/>
        </w:rPr>
      </w:r>
      <w:r>
        <w:rPr>
          <w:webHidden/>
        </w:rPr>
        <w:fldChar w:fldCharType="separate"/>
      </w:r>
      <w:ins w:id="167" w:author="Volodymyr Kozyr" w:date="2021-08-24T08:35:00Z">
        <w:r w:rsidR="007B0707">
          <w:rPr>
            <w:webHidden/>
          </w:rPr>
          <w:t>3</w:t>
        </w:r>
      </w:ins>
      <w:ins w:id="168" w:author="Vladymyr Kozyr" w:date="2021-08-19T18:57:00Z">
        <w:r>
          <w:rPr>
            <w:webHidden/>
          </w:rPr>
          <w:fldChar w:fldCharType="end"/>
        </w:r>
        <w:r w:rsidRPr="00C3348D">
          <w:rPr>
            <w:rStyle w:val="Hyperlink"/>
          </w:rPr>
          <w:fldChar w:fldCharType="end"/>
        </w:r>
      </w:ins>
    </w:p>
    <w:p w14:paraId="6EBADB7C" w14:textId="2BE7996D" w:rsidR="002D78B6" w:rsidRDefault="002D78B6">
      <w:pPr>
        <w:pStyle w:val="TOC2"/>
        <w:rPr>
          <w:ins w:id="169" w:author="Vladymyr Kozyr" w:date="2021-08-19T18:57:00Z"/>
          <w:rFonts w:asciiTheme="minorHAnsi" w:eastAsiaTheme="minorEastAsia" w:hAnsiTheme="minorHAnsi"/>
          <w:b w:val="0"/>
          <w:sz w:val="24"/>
          <w:szCs w:val="24"/>
          <w:lang w:val="en-CA"/>
        </w:rPr>
      </w:pPr>
      <w:ins w:id="170" w:author="Vladymyr Kozyr" w:date="2021-08-19T18:57:00Z">
        <w:r w:rsidRPr="00C3348D">
          <w:rPr>
            <w:rStyle w:val="Hyperlink"/>
          </w:rPr>
          <w:fldChar w:fldCharType="begin"/>
        </w:r>
        <w:r w:rsidRPr="00C3348D">
          <w:rPr>
            <w:rStyle w:val="Hyperlink"/>
          </w:rPr>
          <w:instrText xml:space="preserve"> </w:instrText>
        </w:r>
        <w:r>
          <w:instrText>HYPERLINK \l "_Toc80291904"</w:instrText>
        </w:r>
        <w:r w:rsidRPr="00C3348D">
          <w:rPr>
            <w:rStyle w:val="Hyperlink"/>
          </w:rPr>
          <w:instrText xml:space="preserve"> </w:instrText>
        </w:r>
        <w:r w:rsidRPr="00C3348D">
          <w:rPr>
            <w:rStyle w:val="Hyperlink"/>
          </w:rPr>
          <w:fldChar w:fldCharType="separate"/>
        </w:r>
        <w:r w:rsidRPr="00C3348D">
          <w:rPr>
            <w:rStyle w:val="Hyperlink"/>
            <w:rFonts w:cs="Arial"/>
          </w:rPr>
          <w:t>2.1.</w:t>
        </w:r>
        <w:r>
          <w:rPr>
            <w:rFonts w:asciiTheme="minorHAnsi" w:eastAsiaTheme="minorEastAsia" w:hAnsiTheme="minorHAnsi"/>
            <w:b w:val="0"/>
            <w:sz w:val="24"/>
            <w:szCs w:val="24"/>
            <w:lang w:val="en-CA"/>
          </w:rPr>
          <w:tab/>
        </w:r>
        <w:r w:rsidRPr="00C3348D">
          <w:rPr>
            <w:rStyle w:val="Hyperlink"/>
          </w:rPr>
          <w:t>Role of the Fishery Visualization</w:t>
        </w:r>
        <w:r>
          <w:rPr>
            <w:webHidden/>
          </w:rPr>
          <w:tab/>
        </w:r>
        <w:r>
          <w:rPr>
            <w:webHidden/>
          </w:rPr>
          <w:fldChar w:fldCharType="begin"/>
        </w:r>
        <w:r>
          <w:rPr>
            <w:webHidden/>
          </w:rPr>
          <w:instrText xml:space="preserve"> PAGEREF _Toc80291904 \h </w:instrText>
        </w:r>
      </w:ins>
      <w:r>
        <w:rPr>
          <w:webHidden/>
        </w:rPr>
      </w:r>
      <w:r>
        <w:rPr>
          <w:webHidden/>
        </w:rPr>
        <w:fldChar w:fldCharType="separate"/>
      </w:r>
      <w:ins w:id="171" w:author="Volodymyr Kozyr" w:date="2021-08-24T08:35:00Z">
        <w:r w:rsidR="007B0707">
          <w:rPr>
            <w:webHidden/>
          </w:rPr>
          <w:t>3</w:t>
        </w:r>
      </w:ins>
      <w:ins w:id="172" w:author="Vladymyr Kozyr" w:date="2021-08-19T18:57:00Z">
        <w:r>
          <w:rPr>
            <w:webHidden/>
          </w:rPr>
          <w:fldChar w:fldCharType="end"/>
        </w:r>
        <w:r w:rsidRPr="00C3348D">
          <w:rPr>
            <w:rStyle w:val="Hyperlink"/>
          </w:rPr>
          <w:fldChar w:fldCharType="end"/>
        </w:r>
      </w:ins>
    </w:p>
    <w:p w14:paraId="1183272D" w14:textId="6D870B76" w:rsidR="002D78B6" w:rsidRDefault="002D78B6">
      <w:pPr>
        <w:pStyle w:val="TOC2"/>
        <w:rPr>
          <w:ins w:id="173" w:author="Vladymyr Kozyr" w:date="2021-08-19T18:57:00Z"/>
          <w:rFonts w:asciiTheme="minorHAnsi" w:eastAsiaTheme="minorEastAsia" w:hAnsiTheme="minorHAnsi"/>
          <w:b w:val="0"/>
          <w:sz w:val="24"/>
          <w:szCs w:val="24"/>
          <w:lang w:val="en-CA"/>
        </w:rPr>
      </w:pPr>
      <w:ins w:id="174" w:author="Vladymyr Kozyr" w:date="2021-08-19T18:57:00Z">
        <w:r w:rsidRPr="00C3348D">
          <w:rPr>
            <w:rStyle w:val="Hyperlink"/>
          </w:rPr>
          <w:fldChar w:fldCharType="begin"/>
        </w:r>
        <w:r w:rsidRPr="00C3348D">
          <w:rPr>
            <w:rStyle w:val="Hyperlink"/>
          </w:rPr>
          <w:instrText xml:space="preserve"> </w:instrText>
        </w:r>
        <w:r>
          <w:instrText>HYPERLINK \l "_Toc80291905"</w:instrText>
        </w:r>
        <w:r w:rsidRPr="00C3348D">
          <w:rPr>
            <w:rStyle w:val="Hyperlink"/>
          </w:rPr>
          <w:instrText xml:space="preserve"> </w:instrText>
        </w:r>
        <w:r w:rsidRPr="00C3348D">
          <w:rPr>
            <w:rStyle w:val="Hyperlink"/>
          </w:rPr>
          <w:fldChar w:fldCharType="separate"/>
        </w:r>
        <w:r w:rsidRPr="00C3348D">
          <w:rPr>
            <w:rStyle w:val="Hyperlink"/>
            <w:rFonts w:cs="Arial"/>
          </w:rPr>
          <w:t>2.2.</w:t>
        </w:r>
        <w:r>
          <w:rPr>
            <w:rFonts w:asciiTheme="minorHAnsi" w:eastAsiaTheme="minorEastAsia" w:hAnsiTheme="minorHAnsi"/>
            <w:b w:val="0"/>
            <w:sz w:val="24"/>
            <w:szCs w:val="24"/>
            <w:lang w:val="en-CA"/>
          </w:rPr>
          <w:tab/>
        </w:r>
        <w:r w:rsidRPr="00C3348D">
          <w:rPr>
            <w:rStyle w:val="Hyperlink"/>
          </w:rPr>
          <w:t>Marine Environmental Management</w:t>
        </w:r>
        <w:r>
          <w:rPr>
            <w:webHidden/>
          </w:rPr>
          <w:tab/>
        </w:r>
        <w:r>
          <w:rPr>
            <w:webHidden/>
          </w:rPr>
          <w:fldChar w:fldCharType="begin"/>
        </w:r>
        <w:r>
          <w:rPr>
            <w:webHidden/>
          </w:rPr>
          <w:instrText xml:space="preserve"> PAGEREF _Toc80291905 \h </w:instrText>
        </w:r>
      </w:ins>
      <w:r>
        <w:rPr>
          <w:webHidden/>
        </w:rPr>
      </w:r>
      <w:r>
        <w:rPr>
          <w:webHidden/>
        </w:rPr>
        <w:fldChar w:fldCharType="separate"/>
      </w:r>
      <w:ins w:id="175" w:author="Volodymyr Kozyr" w:date="2021-08-24T08:35:00Z">
        <w:r w:rsidR="007B0707">
          <w:rPr>
            <w:webHidden/>
          </w:rPr>
          <w:t>4</w:t>
        </w:r>
      </w:ins>
      <w:ins w:id="176" w:author="Vladymyr Kozyr" w:date="2021-08-19T18:57:00Z">
        <w:r>
          <w:rPr>
            <w:webHidden/>
          </w:rPr>
          <w:fldChar w:fldCharType="end"/>
        </w:r>
        <w:r w:rsidRPr="00C3348D">
          <w:rPr>
            <w:rStyle w:val="Hyperlink"/>
          </w:rPr>
          <w:fldChar w:fldCharType="end"/>
        </w:r>
      </w:ins>
    </w:p>
    <w:p w14:paraId="6F829807" w14:textId="21C3CB0C" w:rsidR="002D78B6" w:rsidRDefault="002D78B6">
      <w:pPr>
        <w:pStyle w:val="TOC2"/>
        <w:rPr>
          <w:ins w:id="177" w:author="Vladymyr Kozyr" w:date="2021-08-19T18:57:00Z"/>
          <w:rFonts w:asciiTheme="minorHAnsi" w:eastAsiaTheme="minorEastAsia" w:hAnsiTheme="minorHAnsi"/>
          <w:b w:val="0"/>
          <w:sz w:val="24"/>
          <w:szCs w:val="24"/>
          <w:lang w:val="en-CA"/>
        </w:rPr>
      </w:pPr>
      <w:ins w:id="178" w:author="Vladymyr Kozyr" w:date="2021-08-19T18:57:00Z">
        <w:r w:rsidRPr="00C3348D">
          <w:rPr>
            <w:rStyle w:val="Hyperlink"/>
          </w:rPr>
          <w:fldChar w:fldCharType="begin"/>
        </w:r>
        <w:r w:rsidRPr="00C3348D">
          <w:rPr>
            <w:rStyle w:val="Hyperlink"/>
          </w:rPr>
          <w:instrText xml:space="preserve"> </w:instrText>
        </w:r>
        <w:r>
          <w:instrText>HYPERLINK \l "_Toc80291906"</w:instrText>
        </w:r>
        <w:r w:rsidRPr="00C3348D">
          <w:rPr>
            <w:rStyle w:val="Hyperlink"/>
          </w:rPr>
          <w:instrText xml:space="preserve"> </w:instrText>
        </w:r>
        <w:r w:rsidRPr="00C3348D">
          <w:rPr>
            <w:rStyle w:val="Hyperlink"/>
          </w:rPr>
          <w:fldChar w:fldCharType="separate"/>
        </w:r>
        <w:r w:rsidRPr="00C3348D">
          <w:rPr>
            <w:rStyle w:val="Hyperlink"/>
            <w:rFonts w:cs="Arial"/>
          </w:rPr>
          <w:t>2.3.</w:t>
        </w:r>
        <w:r>
          <w:rPr>
            <w:rFonts w:asciiTheme="minorHAnsi" w:eastAsiaTheme="minorEastAsia" w:hAnsiTheme="minorHAnsi"/>
            <w:b w:val="0"/>
            <w:sz w:val="24"/>
            <w:szCs w:val="24"/>
            <w:lang w:val="en-CA"/>
          </w:rPr>
          <w:tab/>
        </w:r>
        <w:r w:rsidRPr="00C3348D">
          <w:rPr>
            <w:rStyle w:val="Hyperlink"/>
          </w:rPr>
          <w:t>Approaches to Visualization</w:t>
        </w:r>
        <w:r>
          <w:rPr>
            <w:webHidden/>
          </w:rPr>
          <w:tab/>
        </w:r>
        <w:r>
          <w:rPr>
            <w:webHidden/>
          </w:rPr>
          <w:fldChar w:fldCharType="begin"/>
        </w:r>
        <w:r>
          <w:rPr>
            <w:webHidden/>
          </w:rPr>
          <w:instrText xml:space="preserve"> PAGEREF _Toc80291906 \h </w:instrText>
        </w:r>
      </w:ins>
      <w:r>
        <w:rPr>
          <w:webHidden/>
        </w:rPr>
      </w:r>
      <w:r>
        <w:rPr>
          <w:webHidden/>
        </w:rPr>
        <w:fldChar w:fldCharType="separate"/>
      </w:r>
      <w:ins w:id="179" w:author="Volodymyr Kozyr" w:date="2021-08-24T08:35:00Z">
        <w:r w:rsidR="007B0707">
          <w:rPr>
            <w:webHidden/>
          </w:rPr>
          <w:t>7</w:t>
        </w:r>
      </w:ins>
      <w:ins w:id="180" w:author="Vladymyr Kozyr" w:date="2021-08-19T18:57:00Z">
        <w:r>
          <w:rPr>
            <w:webHidden/>
          </w:rPr>
          <w:fldChar w:fldCharType="end"/>
        </w:r>
        <w:r w:rsidRPr="00C3348D">
          <w:rPr>
            <w:rStyle w:val="Hyperlink"/>
          </w:rPr>
          <w:fldChar w:fldCharType="end"/>
        </w:r>
      </w:ins>
    </w:p>
    <w:p w14:paraId="000F249B" w14:textId="3F3784F8" w:rsidR="002D78B6" w:rsidRDefault="002D78B6">
      <w:pPr>
        <w:pStyle w:val="TOC1"/>
        <w:tabs>
          <w:tab w:val="left" w:pos="1440"/>
        </w:tabs>
        <w:rPr>
          <w:ins w:id="181" w:author="Vladymyr Kozyr" w:date="2021-08-19T18:57:00Z"/>
          <w:rFonts w:asciiTheme="minorHAnsi" w:eastAsiaTheme="minorEastAsia" w:hAnsiTheme="minorHAnsi"/>
          <w:b w:val="0"/>
          <w:bCs w:val="0"/>
          <w:sz w:val="24"/>
          <w:lang w:val="en-CA"/>
        </w:rPr>
      </w:pPr>
      <w:ins w:id="182" w:author="Vladymyr Kozyr" w:date="2021-08-19T18:57:00Z">
        <w:r w:rsidRPr="00C3348D">
          <w:rPr>
            <w:rStyle w:val="Hyperlink"/>
          </w:rPr>
          <w:fldChar w:fldCharType="begin"/>
        </w:r>
        <w:r w:rsidRPr="00C3348D">
          <w:rPr>
            <w:rStyle w:val="Hyperlink"/>
          </w:rPr>
          <w:instrText xml:space="preserve"> </w:instrText>
        </w:r>
        <w:r>
          <w:instrText>HYPERLINK \l "_Toc80291907"</w:instrText>
        </w:r>
        <w:r w:rsidRPr="00C3348D">
          <w:rPr>
            <w:rStyle w:val="Hyperlink"/>
          </w:rPr>
          <w:instrText xml:space="preserve"> </w:instrText>
        </w:r>
        <w:r w:rsidRPr="00C3348D">
          <w:rPr>
            <w:rStyle w:val="Hyperlink"/>
          </w:rPr>
          <w:fldChar w:fldCharType="separate"/>
        </w:r>
        <w:r w:rsidRPr="00C3348D">
          <w:rPr>
            <w:rStyle w:val="Hyperlink"/>
          </w:rPr>
          <w:t>Chapter 3.</w:t>
        </w:r>
        <w:r>
          <w:rPr>
            <w:rFonts w:asciiTheme="minorHAnsi" w:eastAsiaTheme="minorEastAsia" w:hAnsiTheme="minorHAnsi"/>
            <w:b w:val="0"/>
            <w:bCs w:val="0"/>
            <w:sz w:val="24"/>
            <w:lang w:val="en-CA"/>
          </w:rPr>
          <w:tab/>
        </w:r>
        <w:r w:rsidRPr="00C3348D">
          <w:rPr>
            <w:rStyle w:val="Hyperlink"/>
          </w:rPr>
          <w:t>Design and Visualization Tasks</w:t>
        </w:r>
        <w:r>
          <w:rPr>
            <w:webHidden/>
          </w:rPr>
          <w:tab/>
        </w:r>
        <w:r>
          <w:rPr>
            <w:webHidden/>
          </w:rPr>
          <w:fldChar w:fldCharType="begin"/>
        </w:r>
        <w:r>
          <w:rPr>
            <w:webHidden/>
          </w:rPr>
          <w:instrText xml:space="preserve"> PAGEREF _Toc80291907 \h </w:instrText>
        </w:r>
      </w:ins>
      <w:r>
        <w:rPr>
          <w:webHidden/>
        </w:rPr>
      </w:r>
      <w:r>
        <w:rPr>
          <w:webHidden/>
        </w:rPr>
        <w:fldChar w:fldCharType="separate"/>
      </w:r>
      <w:ins w:id="183" w:author="Volodymyr Kozyr" w:date="2021-08-24T08:35:00Z">
        <w:r w:rsidR="007B0707">
          <w:rPr>
            <w:webHidden/>
          </w:rPr>
          <w:t>9</w:t>
        </w:r>
      </w:ins>
      <w:ins w:id="184" w:author="Vladymyr Kozyr" w:date="2021-08-19T18:57:00Z">
        <w:r>
          <w:rPr>
            <w:webHidden/>
          </w:rPr>
          <w:fldChar w:fldCharType="end"/>
        </w:r>
        <w:r w:rsidRPr="00C3348D">
          <w:rPr>
            <w:rStyle w:val="Hyperlink"/>
          </w:rPr>
          <w:fldChar w:fldCharType="end"/>
        </w:r>
      </w:ins>
    </w:p>
    <w:p w14:paraId="5FFBFCB0" w14:textId="18B3E13B" w:rsidR="002D78B6" w:rsidRDefault="002D78B6">
      <w:pPr>
        <w:pStyle w:val="TOC2"/>
        <w:rPr>
          <w:ins w:id="185" w:author="Vladymyr Kozyr" w:date="2021-08-19T18:57:00Z"/>
          <w:rFonts w:asciiTheme="minorHAnsi" w:eastAsiaTheme="minorEastAsia" w:hAnsiTheme="minorHAnsi"/>
          <w:b w:val="0"/>
          <w:sz w:val="24"/>
          <w:szCs w:val="24"/>
          <w:lang w:val="en-CA"/>
        </w:rPr>
      </w:pPr>
      <w:ins w:id="186" w:author="Vladymyr Kozyr" w:date="2021-08-19T18:57:00Z">
        <w:r w:rsidRPr="00C3348D">
          <w:rPr>
            <w:rStyle w:val="Hyperlink"/>
          </w:rPr>
          <w:fldChar w:fldCharType="begin"/>
        </w:r>
        <w:r w:rsidRPr="00C3348D">
          <w:rPr>
            <w:rStyle w:val="Hyperlink"/>
          </w:rPr>
          <w:instrText xml:space="preserve"> </w:instrText>
        </w:r>
        <w:r>
          <w:instrText>HYPERLINK \l "_Toc80291908"</w:instrText>
        </w:r>
        <w:r w:rsidRPr="00C3348D">
          <w:rPr>
            <w:rStyle w:val="Hyperlink"/>
          </w:rPr>
          <w:instrText xml:space="preserve"> </w:instrText>
        </w:r>
        <w:r w:rsidRPr="00C3348D">
          <w:rPr>
            <w:rStyle w:val="Hyperlink"/>
          </w:rPr>
          <w:fldChar w:fldCharType="separate"/>
        </w:r>
        <w:r w:rsidRPr="00C3348D">
          <w:rPr>
            <w:rStyle w:val="Hyperlink"/>
            <w:rFonts w:cs="Arial"/>
          </w:rPr>
          <w:t>3.1.</w:t>
        </w:r>
        <w:r>
          <w:rPr>
            <w:rFonts w:asciiTheme="minorHAnsi" w:eastAsiaTheme="minorEastAsia" w:hAnsiTheme="minorHAnsi"/>
            <w:b w:val="0"/>
            <w:sz w:val="24"/>
            <w:szCs w:val="24"/>
            <w:lang w:val="en-CA"/>
          </w:rPr>
          <w:tab/>
        </w:r>
        <w:r w:rsidRPr="00C3348D">
          <w:rPr>
            <w:rStyle w:val="Hyperlink"/>
          </w:rPr>
          <w:t>Fishery Reports</w:t>
        </w:r>
        <w:r>
          <w:rPr>
            <w:webHidden/>
          </w:rPr>
          <w:tab/>
        </w:r>
        <w:r>
          <w:rPr>
            <w:webHidden/>
          </w:rPr>
          <w:fldChar w:fldCharType="begin"/>
        </w:r>
        <w:r>
          <w:rPr>
            <w:webHidden/>
          </w:rPr>
          <w:instrText xml:space="preserve"> PAGEREF _Toc80291908 \h </w:instrText>
        </w:r>
      </w:ins>
      <w:r>
        <w:rPr>
          <w:webHidden/>
        </w:rPr>
      </w:r>
      <w:r>
        <w:rPr>
          <w:webHidden/>
        </w:rPr>
        <w:fldChar w:fldCharType="separate"/>
      </w:r>
      <w:ins w:id="187" w:author="Volodymyr Kozyr" w:date="2021-08-24T08:35:00Z">
        <w:r w:rsidR="007B0707">
          <w:rPr>
            <w:webHidden/>
          </w:rPr>
          <w:t>10</w:t>
        </w:r>
      </w:ins>
      <w:ins w:id="188" w:author="Vladymyr Kozyr" w:date="2021-08-19T18:57:00Z">
        <w:r>
          <w:rPr>
            <w:webHidden/>
          </w:rPr>
          <w:fldChar w:fldCharType="end"/>
        </w:r>
        <w:r w:rsidRPr="00C3348D">
          <w:rPr>
            <w:rStyle w:val="Hyperlink"/>
          </w:rPr>
          <w:fldChar w:fldCharType="end"/>
        </w:r>
      </w:ins>
    </w:p>
    <w:p w14:paraId="374645C3" w14:textId="537DC44A" w:rsidR="002D78B6" w:rsidRPr="002D78B6" w:rsidRDefault="002D78B6">
      <w:pPr>
        <w:pStyle w:val="TOC2"/>
        <w:rPr>
          <w:ins w:id="189" w:author="Vladymyr Kozyr" w:date="2021-08-19T18:57:00Z"/>
          <w:rFonts w:asciiTheme="minorHAnsi" w:eastAsiaTheme="minorEastAsia" w:hAnsiTheme="minorHAnsi"/>
          <w:sz w:val="24"/>
          <w:szCs w:val="24"/>
          <w:lang w:val="en-CA"/>
        </w:rPr>
        <w:pPrChange w:id="190" w:author="Vladymyr Kozyr" w:date="2021-08-19T18:58:00Z">
          <w:pPr>
            <w:pStyle w:val="TOC3"/>
            <w:tabs>
              <w:tab w:val="right" w:leader="dot" w:pos="8630"/>
            </w:tabs>
          </w:pPr>
        </w:pPrChange>
      </w:pPr>
      <w:ins w:id="191" w:author="Vladymyr Kozyr" w:date="2021-08-19T18:57:00Z">
        <w:r w:rsidRPr="00C3348D">
          <w:rPr>
            <w:rStyle w:val="Hyperlink"/>
          </w:rPr>
          <w:fldChar w:fldCharType="begin"/>
        </w:r>
        <w:r w:rsidRPr="00C3348D">
          <w:rPr>
            <w:rStyle w:val="Hyperlink"/>
          </w:rPr>
          <w:instrText xml:space="preserve"> </w:instrText>
        </w:r>
        <w:r>
          <w:instrText>HYPERLINK \l "_Toc80291909"</w:instrText>
        </w:r>
        <w:r w:rsidRPr="00C3348D">
          <w:rPr>
            <w:rStyle w:val="Hyperlink"/>
          </w:rPr>
          <w:instrText xml:space="preserve"> </w:instrText>
        </w:r>
        <w:r w:rsidRPr="00C3348D">
          <w:rPr>
            <w:rStyle w:val="Hyperlink"/>
          </w:rPr>
          <w:fldChar w:fldCharType="separate"/>
        </w:r>
        <w:r w:rsidRPr="00C3348D">
          <w:rPr>
            <w:rStyle w:val="Hyperlink"/>
            <w:rFonts w:cs="Arial"/>
          </w:rPr>
          <w:t>3.2.</w:t>
        </w:r>
        <w:r>
          <w:rPr>
            <w:rFonts w:asciiTheme="minorHAnsi" w:eastAsiaTheme="minorEastAsia" w:hAnsiTheme="minorHAnsi"/>
            <w:b w:val="0"/>
            <w:sz w:val="24"/>
            <w:szCs w:val="24"/>
            <w:lang w:val="en-CA"/>
          </w:rPr>
          <w:tab/>
        </w:r>
        <w:r w:rsidRPr="00C3348D">
          <w:rPr>
            <w:rStyle w:val="Hyperlink"/>
          </w:rPr>
          <w:t xml:space="preserve">Data Sources </w:t>
        </w:r>
        <w:r>
          <w:rPr>
            <w:webHidden/>
          </w:rPr>
          <w:tab/>
        </w:r>
        <w:r>
          <w:rPr>
            <w:webHidden/>
          </w:rPr>
          <w:fldChar w:fldCharType="begin"/>
        </w:r>
        <w:r>
          <w:rPr>
            <w:webHidden/>
          </w:rPr>
          <w:instrText xml:space="preserve"> PAGEREF _Toc80291909 \h </w:instrText>
        </w:r>
      </w:ins>
      <w:r>
        <w:rPr>
          <w:webHidden/>
        </w:rPr>
      </w:r>
      <w:r>
        <w:rPr>
          <w:webHidden/>
        </w:rPr>
        <w:fldChar w:fldCharType="separate"/>
      </w:r>
      <w:ins w:id="192" w:author="Volodymyr Kozyr" w:date="2021-08-24T08:35:00Z">
        <w:r w:rsidR="007B0707">
          <w:rPr>
            <w:webHidden/>
          </w:rPr>
          <w:t>14</w:t>
        </w:r>
      </w:ins>
      <w:ins w:id="193" w:author="Vladymyr Kozyr" w:date="2021-08-19T18:57:00Z">
        <w:r>
          <w:rPr>
            <w:webHidden/>
          </w:rPr>
          <w:fldChar w:fldCharType="end"/>
        </w:r>
        <w:r w:rsidRPr="00C3348D">
          <w:rPr>
            <w:rStyle w:val="Hyperlink"/>
          </w:rPr>
          <w:fldChar w:fldCharType="end"/>
        </w:r>
      </w:ins>
    </w:p>
    <w:p w14:paraId="1DEF2734" w14:textId="73C8C06C" w:rsidR="002D78B6" w:rsidRDefault="002D78B6">
      <w:pPr>
        <w:pStyle w:val="TOC2"/>
        <w:rPr>
          <w:ins w:id="194" w:author="Vladymyr Kozyr" w:date="2021-08-19T18:57:00Z"/>
          <w:rFonts w:asciiTheme="minorHAnsi" w:eastAsiaTheme="minorEastAsia" w:hAnsiTheme="minorHAnsi"/>
          <w:b w:val="0"/>
          <w:sz w:val="24"/>
          <w:szCs w:val="24"/>
          <w:lang w:val="en-CA"/>
        </w:rPr>
      </w:pPr>
      <w:ins w:id="195" w:author="Vladymyr Kozyr" w:date="2021-08-19T18:57:00Z">
        <w:r w:rsidRPr="00C3348D">
          <w:rPr>
            <w:rStyle w:val="Hyperlink"/>
          </w:rPr>
          <w:fldChar w:fldCharType="begin"/>
        </w:r>
        <w:r w:rsidRPr="00C3348D">
          <w:rPr>
            <w:rStyle w:val="Hyperlink"/>
          </w:rPr>
          <w:instrText xml:space="preserve"> </w:instrText>
        </w:r>
        <w:r>
          <w:instrText>HYPERLINK \l "_Toc80291911"</w:instrText>
        </w:r>
        <w:r w:rsidRPr="00C3348D">
          <w:rPr>
            <w:rStyle w:val="Hyperlink"/>
          </w:rPr>
          <w:instrText xml:space="preserve"> </w:instrText>
        </w:r>
        <w:r w:rsidRPr="00C3348D">
          <w:rPr>
            <w:rStyle w:val="Hyperlink"/>
          </w:rPr>
          <w:fldChar w:fldCharType="separate"/>
        </w:r>
        <w:r w:rsidRPr="00C3348D">
          <w:rPr>
            <w:rStyle w:val="Hyperlink"/>
          </w:rPr>
          <w:t>3.3.</w:t>
        </w:r>
        <w:r>
          <w:rPr>
            <w:rFonts w:asciiTheme="minorHAnsi" w:eastAsiaTheme="minorEastAsia" w:hAnsiTheme="minorHAnsi"/>
            <w:b w:val="0"/>
            <w:sz w:val="24"/>
            <w:szCs w:val="24"/>
            <w:lang w:val="en-CA"/>
          </w:rPr>
          <w:tab/>
        </w:r>
        <w:r w:rsidRPr="00C3348D">
          <w:rPr>
            <w:rStyle w:val="Hyperlink"/>
          </w:rPr>
          <w:t>Fishery Domain Problems</w:t>
        </w:r>
        <w:r>
          <w:rPr>
            <w:webHidden/>
          </w:rPr>
          <w:tab/>
        </w:r>
        <w:r>
          <w:rPr>
            <w:webHidden/>
          </w:rPr>
          <w:fldChar w:fldCharType="begin"/>
        </w:r>
        <w:r>
          <w:rPr>
            <w:webHidden/>
          </w:rPr>
          <w:instrText xml:space="preserve"> PAGEREF _Toc80291911 \h </w:instrText>
        </w:r>
      </w:ins>
      <w:r>
        <w:rPr>
          <w:webHidden/>
        </w:rPr>
      </w:r>
      <w:r>
        <w:rPr>
          <w:webHidden/>
        </w:rPr>
        <w:fldChar w:fldCharType="separate"/>
      </w:r>
      <w:ins w:id="196" w:author="Volodymyr Kozyr" w:date="2021-08-24T08:35:00Z">
        <w:r w:rsidR="007B0707">
          <w:rPr>
            <w:webHidden/>
          </w:rPr>
          <w:t>16</w:t>
        </w:r>
      </w:ins>
      <w:ins w:id="197" w:author="Vladymyr Kozyr" w:date="2021-08-19T18:57:00Z">
        <w:r>
          <w:rPr>
            <w:webHidden/>
          </w:rPr>
          <w:fldChar w:fldCharType="end"/>
        </w:r>
        <w:r w:rsidRPr="00C3348D">
          <w:rPr>
            <w:rStyle w:val="Hyperlink"/>
          </w:rPr>
          <w:fldChar w:fldCharType="end"/>
        </w:r>
      </w:ins>
    </w:p>
    <w:p w14:paraId="7ABFB5CD" w14:textId="71C3ED32" w:rsidR="002D78B6" w:rsidRDefault="002D78B6">
      <w:pPr>
        <w:pStyle w:val="TOC2"/>
        <w:rPr>
          <w:ins w:id="198" w:author="Vladymyr Kozyr" w:date="2021-08-19T18:57:00Z"/>
          <w:rFonts w:asciiTheme="minorHAnsi" w:eastAsiaTheme="minorEastAsia" w:hAnsiTheme="minorHAnsi"/>
          <w:b w:val="0"/>
          <w:sz w:val="24"/>
          <w:szCs w:val="24"/>
          <w:lang w:val="en-CA"/>
        </w:rPr>
      </w:pPr>
      <w:ins w:id="199" w:author="Vladymyr Kozyr" w:date="2021-08-19T18:57:00Z">
        <w:r w:rsidRPr="00C3348D">
          <w:rPr>
            <w:rStyle w:val="Hyperlink"/>
          </w:rPr>
          <w:fldChar w:fldCharType="begin"/>
        </w:r>
        <w:r w:rsidRPr="00C3348D">
          <w:rPr>
            <w:rStyle w:val="Hyperlink"/>
          </w:rPr>
          <w:instrText xml:space="preserve"> </w:instrText>
        </w:r>
        <w:r>
          <w:instrText>HYPERLINK \l "_Toc80291912"</w:instrText>
        </w:r>
        <w:r w:rsidRPr="00C3348D">
          <w:rPr>
            <w:rStyle w:val="Hyperlink"/>
          </w:rPr>
          <w:instrText xml:space="preserve"> </w:instrText>
        </w:r>
        <w:r w:rsidRPr="00C3348D">
          <w:rPr>
            <w:rStyle w:val="Hyperlink"/>
          </w:rPr>
          <w:fldChar w:fldCharType="separate"/>
        </w:r>
        <w:r w:rsidRPr="00C3348D">
          <w:rPr>
            <w:rStyle w:val="Hyperlink"/>
          </w:rPr>
          <w:t>3.4.</w:t>
        </w:r>
        <w:r>
          <w:rPr>
            <w:rFonts w:asciiTheme="minorHAnsi" w:eastAsiaTheme="minorEastAsia" w:hAnsiTheme="minorHAnsi"/>
            <w:b w:val="0"/>
            <w:sz w:val="24"/>
            <w:szCs w:val="24"/>
            <w:lang w:val="en-CA"/>
          </w:rPr>
          <w:tab/>
        </w:r>
        <w:r w:rsidRPr="00C3348D">
          <w:rPr>
            <w:rStyle w:val="Hyperlink"/>
          </w:rPr>
          <w:t>Visualization Motivation</w:t>
        </w:r>
        <w:r>
          <w:rPr>
            <w:webHidden/>
          </w:rPr>
          <w:tab/>
        </w:r>
        <w:r>
          <w:rPr>
            <w:webHidden/>
          </w:rPr>
          <w:fldChar w:fldCharType="begin"/>
        </w:r>
        <w:r>
          <w:rPr>
            <w:webHidden/>
          </w:rPr>
          <w:instrText xml:space="preserve"> PAGEREF _Toc80291912 \h </w:instrText>
        </w:r>
      </w:ins>
      <w:r>
        <w:rPr>
          <w:webHidden/>
        </w:rPr>
      </w:r>
      <w:r>
        <w:rPr>
          <w:webHidden/>
        </w:rPr>
        <w:fldChar w:fldCharType="separate"/>
      </w:r>
      <w:ins w:id="200" w:author="Volodymyr Kozyr" w:date="2021-08-24T08:35:00Z">
        <w:r w:rsidR="007B0707">
          <w:rPr>
            <w:webHidden/>
          </w:rPr>
          <w:t>18</w:t>
        </w:r>
      </w:ins>
      <w:ins w:id="201" w:author="Vladymyr Kozyr" w:date="2021-08-19T18:57:00Z">
        <w:r>
          <w:rPr>
            <w:webHidden/>
          </w:rPr>
          <w:fldChar w:fldCharType="end"/>
        </w:r>
        <w:r w:rsidRPr="00C3348D">
          <w:rPr>
            <w:rStyle w:val="Hyperlink"/>
          </w:rPr>
          <w:fldChar w:fldCharType="end"/>
        </w:r>
      </w:ins>
    </w:p>
    <w:p w14:paraId="27AE775B" w14:textId="40DC7564" w:rsidR="002D78B6" w:rsidRDefault="002D78B6">
      <w:pPr>
        <w:pStyle w:val="TOC2"/>
        <w:rPr>
          <w:ins w:id="202" w:author="Vladymyr Kozyr" w:date="2021-08-19T18:57:00Z"/>
          <w:rFonts w:asciiTheme="minorHAnsi" w:eastAsiaTheme="minorEastAsia" w:hAnsiTheme="minorHAnsi"/>
          <w:b w:val="0"/>
          <w:sz w:val="24"/>
          <w:szCs w:val="24"/>
          <w:lang w:val="en-CA"/>
        </w:rPr>
      </w:pPr>
      <w:ins w:id="203" w:author="Vladymyr Kozyr" w:date="2021-08-19T18:57:00Z">
        <w:r w:rsidRPr="00C3348D">
          <w:rPr>
            <w:rStyle w:val="Hyperlink"/>
          </w:rPr>
          <w:fldChar w:fldCharType="begin"/>
        </w:r>
        <w:r w:rsidRPr="00C3348D">
          <w:rPr>
            <w:rStyle w:val="Hyperlink"/>
          </w:rPr>
          <w:instrText xml:space="preserve"> </w:instrText>
        </w:r>
        <w:r>
          <w:instrText>HYPERLINK \l "_Toc80291913"</w:instrText>
        </w:r>
        <w:r w:rsidRPr="00C3348D">
          <w:rPr>
            <w:rStyle w:val="Hyperlink"/>
          </w:rPr>
          <w:instrText xml:space="preserve"> </w:instrText>
        </w:r>
        <w:r w:rsidRPr="00C3348D">
          <w:rPr>
            <w:rStyle w:val="Hyperlink"/>
          </w:rPr>
          <w:fldChar w:fldCharType="separate"/>
        </w:r>
        <w:r w:rsidRPr="00C3348D">
          <w:rPr>
            <w:rStyle w:val="Hyperlink"/>
            <w:rFonts w:cs="Arial"/>
          </w:rPr>
          <w:t>3.5.</w:t>
        </w:r>
        <w:r>
          <w:rPr>
            <w:rFonts w:asciiTheme="minorHAnsi" w:eastAsiaTheme="minorEastAsia" w:hAnsiTheme="minorHAnsi"/>
            <w:b w:val="0"/>
            <w:sz w:val="24"/>
            <w:szCs w:val="24"/>
            <w:lang w:val="en-CA"/>
          </w:rPr>
          <w:tab/>
        </w:r>
        <w:r w:rsidRPr="00C3348D">
          <w:rPr>
            <w:rStyle w:val="Hyperlink"/>
          </w:rPr>
          <w:t>Task Abstraction</w:t>
        </w:r>
        <w:r>
          <w:rPr>
            <w:webHidden/>
          </w:rPr>
          <w:tab/>
        </w:r>
        <w:r>
          <w:rPr>
            <w:webHidden/>
          </w:rPr>
          <w:fldChar w:fldCharType="begin"/>
        </w:r>
        <w:r>
          <w:rPr>
            <w:webHidden/>
          </w:rPr>
          <w:instrText xml:space="preserve"> PAGEREF _Toc80291913 \h </w:instrText>
        </w:r>
      </w:ins>
      <w:r>
        <w:rPr>
          <w:webHidden/>
        </w:rPr>
      </w:r>
      <w:r>
        <w:rPr>
          <w:webHidden/>
        </w:rPr>
        <w:fldChar w:fldCharType="separate"/>
      </w:r>
      <w:ins w:id="204" w:author="Volodymyr Kozyr" w:date="2021-08-24T08:35:00Z">
        <w:r w:rsidR="007B0707">
          <w:rPr>
            <w:webHidden/>
          </w:rPr>
          <w:t>19</w:t>
        </w:r>
      </w:ins>
      <w:ins w:id="205" w:author="Vladymyr Kozyr" w:date="2021-08-19T18:57:00Z">
        <w:r>
          <w:rPr>
            <w:webHidden/>
          </w:rPr>
          <w:fldChar w:fldCharType="end"/>
        </w:r>
        <w:r w:rsidRPr="00C3348D">
          <w:rPr>
            <w:rStyle w:val="Hyperlink"/>
          </w:rPr>
          <w:fldChar w:fldCharType="end"/>
        </w:r>
      </w:ins>
    </w:p>
    <w:p w14:paraId="6B259787" w14:textId="2D8DD18C" w:rsidR="002D78B6" w:rsidRDefault="002D78B6">
      <w:pPr>
        <w:pStyle w:val="TOC3"/>
        <w:tabs>
          <w:tab w:val="left" w:pos="1440"/>
          <w:tab w:val="right" w:leader="dot" w:pos="8630"/>
        </w:tabs>
        <w:rPr>
          <w:ins w:id="206" w:author="Vladymyr Kozyr" w:date="2021-08-19T18:57:00Z"/>
          <w:rFonts w:asciiTheme="minorHAnsi" w:eastAsiaTheme="minorEastAsia" w:hAnsiTheme="minorHAnsi"/>
          <w:noProof/>
          <w:sz w:val="24"/>
          <w:szCs w:val="24"/>
          <w:lang w:val="en-CA"/>
        </w:rPr>
      </w:pPr>
      <w:ins w:id="207"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"_Toc80291914"</w:instrText>
        </w:r>
        <w:r w:rsidRPr="00C3348D">
          <w:rPr>
            <w:rStyle w:val="Hyperlink"/>
            <w:noProof/>
          </w:rPr>
          <w:instrText xml:space="preserve"> </w:instrText>
        </w:r>
        <w:r w:rsidRPr="00C3348D">
          <w:rPr>
            <w:rStyle w:val="Hyperlink"/>
            <w:noProof/>
          </w:rPr>
          <w:fldChar w:fldCharType="separate"/>
        </w:r>
        <w:r w:rsidRPr="00C3348D">
          <w:rPr>
            <w:rStyle w:val="Hyperlink"/>
            <w:rFonts w:cs="Arial"/>
            <w:bCs/>
            <w:noProof/>
          </w:rPr>
          <w:t>3.5.1.</w:t>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_Toc80291914 \h </w:instrText>
        </w:r>
      </w:ins>
      <w:r>
        <w:rPr>
          <w:noProof/>
          <w:webHidden/>
        </w:rPr>
      </w:r>
      <w:r>
        <w:rPr>
          <w:noProof/>
          <w:webHidden/>
        </w:rPr>
        <w:fldChar w:fldCharType="separate"/>
      </w:r>
      <w:ins w:id="208" w:author="Volodymyr Kozyr" w:date="2021-08-24T08:35:00Z">
        <w:r w:rsidR="007B0707">
          <w:rPr>
            <w:noProof/>
            <w:webHidden/>
          </w:rPr>
          <w:t>19</w:t>
        </w:r>
      </w:ins>
      <w:ins w:id="209" w:author="Vladymyr Kozyr" w:date="2021-08-19T18:57:00Z">
        <w:r>
          <w:rPr>
            <w:noProof/>
            <w:webHidden/>
          </w:rPr>
          <w:fldChar w:fldCharType="end"/>
        </w:r>
        <w:r w:rsidRPr="00C3348D">
          <w:rPr>
            <w:rStyle w:val="Hyperlink"/>
            <w:noProof/>
          </w:rPr>
          <w:fldChar w:fldCharType="end"/>
        </w:r>
      </w:ins>
    </w:p>
    <w:p w14:paraId="1C32FC19" w14:textId="285A4CE7" w:rsidR="002D78B6" w:rsidRDefault="002D78B6">
      <w:pPr>
        <w:pStyle w:val="TOC3"/>
        <w:tabs>
          <w:tab w:val="left" w:pos="1440"/>
          <w:tab w:val="right" w:leader="dot" w:pos="8630"/>
        </w:tabs>
        <w:rPr>
          <w:ins w:id="210" w:author="Vladymyr Kozyr" w:date="2021-08-19T18:57:00Z"/>
          <w:rFonts w:asciiTheme="minorHAnsi" w:eastAsiaTheme="minorEastAsia" w:hAnsiTheme="minorHAnsi"/>
          <w:noProof/>
          <w:sz w:val="24"/>
          <w:szCs w:val="24"/>
          <w:lang w:val="en-CA"/>
        </w:rPr>
      </w:pPr>
      <w:ins w:id="211"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"_Toc80291915"</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3.5.2.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_Toc80291915 \h </w:instrText>
        </w:r>
      </w:ins>
      <w:r>
        <w:rPr>
          <w:noProof/>
          <w:webHidden/>
        </w:rPr>
      </w:r>
      <w:r>
        <w:rPr>
          <w:noProof/>
          <w:webHidden/>
        </w:rPr>
        <w:fldChar w:fldCharType="separate"/>
      </w:r>
      <w:ins w:id="212" w:author="Volodymyr Kozyr" w:date="2021-08-24T08:35:00Z">
        <w:r w:rsidR="007B0707">
          <w:rPr>
            <w:noProof/>
            <w:webHidden/>
          </w:rPr>
          <w:t>20</w:t>
        </w:r>
      </w:ins>
      <w:ins w:id="213" w:author="Vladymyr Kozyr" w:date="2021-08-19T18:57:00Z">
        <w:r>
          <w:rPr>
            <w:noProof/>
            <w:webHidden/>
          </w:rPr>
          <w:fldChar w:fldCharType="end"/>
        </w:r>
        <w:r w:rsidRPr="00C3348D">
          <w:rPr>
            <w:rStyle w:val="Hyperlink"/>
            <w:noProof/>
          </w:rPr>
          <w:fldChar w:fldCharType="end"/>
        </w:r>
      </w:ins>
    </w:p>
    <w:p w14:paraId="6AFE0DD7" w14:textId="1B64BE92" w:rsidR="002D78B6" w:rsidRDefault="002D78B6">
      <w:pPr>
        <w:pStyle w:val="TOC3"/>
        <w:tabs>
          <w:tab w:val="left" w:pos="1440"/>
          <w:tab w:val="right" w:leader="dot" w:pos="8630"/>
        </w:tabs>
        <w:rPr>
          <w:ins w:id="214" w:author="Vladymyr Kozyr" w:date="2021-08-19T18:57:00Z"/>
          <w:rFonts w:asciiTheme="minorHAnsi" w:eastAsiaTheme="minorEastAsia" w:hAnsiTheme="minorHAnsi"/>
          <w:noProof/>
          <w:sz w:val="24"/>
          <w:szCs w:val="24"/>
          <w:lang w:val="en-CA"/>
        </w:rPr>
      </w:pPr>
      <w:ins w:id="215"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"_Toc80291916"</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3.5.3.</w:t>
        </w:r>
        <w:r>
          <w:rPr>
            <w:rFonts w:asciiTheme="minorHAnsi" w:eastAsiaTheme="minorEastAsia" w:hAnsiTheme="minorHAnsi"/>
            <w:noProof/>
            <w:sz w:val="24"/>
            <w:szCs w:val="24"/>
            <w:lang w:val="en-CA"/>
          </w:rPr>
          <w:tab/>
        </w:r>
        <w:r w:rsidRPr="00C3348D">
          <w:rPr>
            <w:rStyle w:val="Hyperlink"/>
            <w:bCs/>
            <w:noProof/>
          </w:rPr>
          <w:t>Task 3.</w:t>
        </w:r>
        <w:r w:rsidRPr="00C3348D">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_Toc80291916 \h </w:instrText>
        </w:r>
      </w:ins>
      <w:r>
        <w:rPr>
          <w:noProof/>
          <w:webHidden/>
        </w:rPr>
      </w:r>
      <w:r>
        <w:rPr>
          <w:noProof/>
          <w:webHidden/>
        </w:rPr>
        <w:fldChar w:fldCharType="separate"/>
      </w:r>
      <w:ins w:id="216" w:author="Volodymyr Kozyr" w:date="2021-08-24T08:35:00Z">
        <w:r w:rsidR="007B0707">
          <w:rPr>
            <w:noProof/>
            <w:webHidden/>
          </w:rPr>
          <w:t>21</w:t>
        </w:r>
      </w:ins>
      <w:ins w:id="217" w:author="Vladymyr Kozyr" w:date="2021-08-19T18:57:00Z">
        <w:r>
          <w:rPr>
            <w:noProof/>
            <w:webHidden/>
          </w:rPr>
          <w:fldChar w:fldCharType="end"/>
        </w:r>
        <w:r w:rsidRPr="00C3348D">
          <w:rPr>
            <w:rStyle w:val="Hyperlink"/>
            <w:noProof/>
          </w:rPr>
          <w:fldChar w:fldCharType="end"/>
        </w:r>
      </w:ins>
    </w:p>
    <w:p w14:paraId="2F65EB3D" w14:textId="06B3435B" w:rsidR="002D78B6" w:rsidRDefault="002D78B6">
      <w:pPr>
        <w:pStyle w:val="TOC3"/>
        <w:tabs>
          <w:tab w:val="left" w:pos="1440"/>
          <w:tab w:val="right" w:leader="dot" w:pos="8630"/>
        </w:tabs>
        <w:rPr>
          <w:ins w:id="218" w:author="Vladymyr Kozyr" w:date="2021-08-19T18:57:00Z"/>
          <w:rFonts w:asciiTheme="minorHAnsi" w:eastAsiaTheme="minorEastAsia" w:hAnsiTheme="minorHAnsi"/>
          <w:noProof/>
          <w:sz w:val="24"/>
          <w:szCs w:val="24"/>
          <w:lang w:val="en-CA"/>
        </w:rPr>
      </w:pPr>
      <w:ins w:id="219"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"_Toc80291917"</w:instrText>
        </w:r>
        <w:r w:rsidRPr="00C3348D">
          <w:rPr>
            <w:rStyle w:val="Hyperlink"/>
            <w:noProof/>
          </w:rPr>
          <w:instrText xml:space="preserve"> </w:instrText>
        </w:r>
        <w:r w:rsidRPr="00C3348D">
          <w:rPr>
            <w:rStyle w:val="Hyperlink"/>
            <w:noProof/>
          </w:rPr>
          <w:fldChar w:fldCharType="separate"/>
        </w:r>
        <w:r w:rsidRPr="00C3348D">
          <w:rPr>
            <w:rStyle w:val="Hyperlink"/>
            <w:rFonts w:cs="Arial"/>
            <w:bCs/>
            <w:noProof/>
          </w:rPr>
          <w:t>3.5.4.</w:t>
        </w:r>
        <w:r>
          <w:rPr>
            <w:rFonts w:asciiTheme="minorHAnsi" w:eastAsiaTheme="minorEastAsia" w:hAnsiTheme="minorHAnsi"/>
            <w:noProof/>
            <w:sz w:val="24"/>
            <w:szCs w:val="24"/>
            <w:lang w:val="en-CA"/>
          </w:rPr>
          <w:tab/>
        </w:r>
        <w:r w:rsidRPr="00C3348D">
          <w:rPr>
            <w:rStyle w:val="Hyperlink"/>
            <w:bCs/>
            <w:noProof/>
          </w:rPr>
          <w:t>Task 4. Consequent Years Fishery Data Comparison</w:t>
        </w:r>
        <w:r>
          <w:rPr>
            <w:noProof/>
            <w:webHidden/>
          </w:rPr>
          <w:tab/>
        </w:r>
        <w:r>
          <w:rPr>
            <w:noProof/>
            <w:webHidden/>
          </w:rPr>
          <w:fldChar w:fldCharType="begin"/>
        </w:r>
        <w:r>
          <w:rPr>
            <w:noProof/>
            <w:webHidden/>
          </w:rPr>
          <w:instrText xml:space="preserve"> PAGEREF _Toc80291917 \h </w:instrText>
        </w:r>
      </w:ins>
      <w:r>
        <w:rPr>
          <w:noProof/>
          <w:webHidden/>
        </w:rPr>
      </w:r>
      <w:r>
        <w:rPr>
          <w:noProof/>
          <w:webHidden/>
        </w:rPr>
        <w:fldChar w:fldCharType="separate"/>
      </w:r>
      <w:ins w:id="220" w:author="Volodymyr Kozyr" w:date="2021-08-24T08:35:00Z">
        <w:r w:rsidR="007B0707">
          <w:rPr>
            <w:noProof/>
            <w:webHidden/>
          </w:rPr>
          <w:t>22</w:t>
        </w:r>
      </w:ins>
      <w:ins w:id="221" w:author="Vladymyr Kozyr" w:date="2021-08-19T18:57:00Z">
        <w:r>
          <w:rPr>
            <w:noProof/>
            <w:webHidden/>
          </w:rPr>
          <w:fldChar w:fldCharType="end"/>
        </w:r>
        <w:r w:rsidRPr="00C3348D">
          <w:rPr>
            <w:rStyle w:val="Hyperlink"/>
            <w:noProof/>
          </w:rPr>
          <w:fldChar w:fldCharType="end"/>
        </w:r>
      </w:ins>
    </w:p>
    <w:p w14:paraId="73FE5FFE" w14:textId="3986F5F4" w:rsidR="002D78B6" w:rsidRDefault="002D78B6">
      <w:pPr>
        <w:pStyle w:val="TOC1"/>
        <w:tabs>
          <w:tab w:val="left" w:pos="1440"/>
        </w:tabs>
        <w:rPr>
          <w:ins w:id="222" w:author="Vladymyr Kozyr" w:date="2021-08-19T18:57:00Z"/>
          <w:rFonts w:asciiTheme="minorHAnsi" w:eastAsiaTheme="minorEastAsia" w:hAnsiTheme="minorHAnsi"/>
          <w:b w:val="0"/>
          <w:bCs w:val="0"/>
          <w:sz w:val="24"/>
          <w:lang w:val="en-CA"/>
        </w:rPr>
      </w:pPr>
      <w:ins w:id="223" w:author="Vladymyr Kozyr" w:date="2021-08-19T18:57:00Z">
        <w:r w:rsidRPr="00C3348D">
          <w:rPr>
            <w:rStyle w:val="Hyperlink"/>
          </w:rPr>
          <w:fldChar w:fldCharType="begin"/>
        </w:r>
        <w:r w:rsidRPr="00C3348D">
          <w:rPr>
            <w:rStyle w:val="Hyperlink"/>
          </w:rPr>
          <w:instrText xml:space="preserve"> </w:instrText>
        </w:r>
        <w:r>
          <w:instrText>HYPERLINK \l "_Toc80291918"</w:instrText>
        </w:r>
        <w:r w:rsidRPr="00C3348D">
          <w:rPr>
            <w:rStyle w:val="Hyperlink"/>
          </w:rPr>
          <w:instrText xml:space="preserve"> </w:instrText>
        </w:r>
        <w:r w:rsidRPr="00C3348D">
          <w:rPr>
            <w:rStyle w:val="Hyperlink"/>
          </w:rPr>
          <w:fldChar w:fldCharType="separate"/>
        </w:r>
        <w:r w:rsidRPr="00C3348D">
          <w:rPr>
            <w:rStyle w:val="Hyperlink"/>
          </w:rPr>
          <w:t>Chapter 4.</w:t>
        </w:r>
        <w:r>
          <w:rPr>
            <w:rFonts w:asciiTheme="minorHAnsi" w:eastAsiaTheme="minorEastAsia" w:hAnsiTheme="minorHAnsi"/>
            <w:b w:val="0"/>
            <w:bCs w:val="0"/>
            <w:sz w:val="24"/>
            <w:lang w:val="en-CA"/>
          </w:rPr>
          <w:tab/>
        </w:r>
        <w:r w:rsidRPr="00C3348D">
          <w:rPr>
            <w:rStyle w:val="Hyperlink"/>
          </w:rPr>
          <w:t>Implementation and Evaluation</w:t>
        </w:r>
        <w:r>
          <w:rPr>
            <w:webHidden/>
          </w:rPr>
          <w:tab/>
        </w:r>
        <w:r>
          <w:rPr>
            <w:webHidden/>
          </w:rPr>
          <w:fldChar w:fldCharType="begin"/>
        </w:r>
        <w:r>
          <w:rPr>
            <w:webHidden/>
          </w:rPr>
          <w:instrText xml:space="preserve"> PAGEREF _Toc80291918 \h </w:instrText>
        </w:r>
      </w:ins>
      <w:r>
        <w:rPr>
          <w:webHidden/>
        </w:rPr>
      </w:r>
      <w:r>
        <w:rPr>
          <w:webHidden/>
        </w:rPr>
        <w:fldChar w:fldCharType="separate"/>
      </w:r>
      <w:ins w:id="224" w:author="Volodymyr Kozyr" w:date="2021-08-24T08:35:00Z">
        <w:r w:rsidR="007B0707">
          <w:rPr>
            <w:webHidden/>
          </w:rPr>
          <w:t>23</w:t>
        </w:r>
      </w:ins>
      <w:ins w:id="225" w:author="Vladymyr Kozyr" w:date="2021-08-19T18:57:00Z">
        <w:r>
          <w:rPr>
            <w:webHidden/>
          </w:rPr>
          <w:fldChar w:fldCharType="end"/>
        </w:r>
        <w:r w:rsidRPr="00C3348D">
          <w:rPr>
            <w:rStyle w:val="Hyperlink"/>
          </w:rPr>
          <w:fldChar w:fldCharType="end"/>
        </w:r>
      </w:ins>
    </w:p>
    <w:p w14:paraId="00B59581" w14:textId="45264FC2" w:rsidR="002D78B6" w:rsidRDefault="002D78B6">
      <w:pPr>
        <w:pStyle w:val="TOC2"/>
        <w:rPr>
          <w:ins w:id="226" w:author="Vladymyr Kozyr" w:date="2021-08-19T18:57:00Z"/>
          <w:rFonts w:asciiTheme="minorHAnsi" w:eastAsiaTheme="minorEastAsia" w:hAnsiTheme="minorHAnsi"/>
          <w:b w:val="0"/>
          <w:sz w:val="24"/>
          <w:szCs w:val="24"/>
          <w:lang w:val="en-CA"/>
        </w:rPr>
      </w:pPr>
      <w:ins w:id="227" w:author="Vladymyr Kozyr" w:date="2021-08-19T18:57:00Z">
        <w:r w:rsidRPr="00C3348D">
          <w:rPr>
            <w:rStyle w:val="Hyperlink"/>
          </w:rPr>
          <w:fldChar w:fldCharType="begin"/>
        </w:r>
        <w:r w:rsidRPr="00C3348D">
          <w:rPr>
            <w:rStyle w:val="Hyperlink"/>
          </w:rPr>
          <w:instrText xml:space="preserve"> </w:instrText>
        </w:r>
        <w:r>
          <w:instrText>HYPERLINK \l "_Toc80291919"</w:instrText>
        </w:r>
        <w:r w:rsidRPr="00C3348D">
          <w:rPr>
            <w:rStyle w:val="Hyperlink"/>
          </w:rPr>
          <w:instrText xml:space="preserve"> </w:instrText>
        </w:r>
        <w:r w:rsidRPr="00C3348D">
          <w:rPr>
            <w:rStyle w:val="Hyperlink"/>
          </w:rPr>
          <w:fldChar w:fldCharType="separate"/>
        </w:r>
        <w:r w:rsidRPr="00C3348D">
          <w:rPr>
            <w:rStyle w:val="Hyperlink"/>
            <w:rFonts w:cs="Arial"/>
          </w:rPr>
          <w:t>4.1.</w:t>
        </w:r>
        <w:r>
          <w:rPr>
            <w:rFonts w:asciiTheme="minorHAnsi" w:eastAsiaTheme="minorEastAsia" w:hAnsiTheme="minorHAnsi"/>
            <w:b w:val="0"/>
            <w:sz w:val="24"/>
            <w:szCs w:val="24"/>
            <w:lang w:val="en-CA"/>
          </w:rPr>
          <w:tab/>
        </w:r>
        <w:r w:rsidRPr="00C3348D">
          <w:rPr>
            <w:rStyle w:val="Hyperlink"/>
          </w:rPr>
          <w:t>System Overview</w:t>
        </w:r>
        <w:r>
          <w:rPr>
            <w:webHidden/>
          </w:rPr>
          <w:tab/>
        </w:r>
        <w:r>
          <w:rPr>
            <w:webHidden/>
          </w:rPr>
          <w:fldChar w:fldCharType="begin"/>
        </w:r>
        <w:r>
          <w:rPr>
            <w:webHidden/>
          </w:rPr>
          <w:instrText xml:space="preserve"> PAGEREF _Toc80291919 \h </w:instrText>
        </w:r>
      </w:ins>
      <w:r>
        <w:rPr>
          <w:webHidden/>
        </w:rPr>
      </w:r>
      <w:r>
        <w:rPr>
          <w:webHidden/>
        </w:rPr>
        <w:fldChar w:fldCharType="separate"/>
      </w:r>
      <w:ins w:id="228" w:author="Volodymyr Kozyr" w:date="2021-08-24T08:35:00Z">
        <w:r w:rsidR="007B0707">
          <w:rPr>
            <w:webHidden/>
          </w:rPr>
          <w:t>23</w:t>
        </w:r>
      </w:ins>
      <w:ins w:id="229" w:author="Vladymyr Kozyr" w:date="2021-08-19T18:57:00Z">
        <w:r>
          <w:rPr>
            <w:webHidden/>
          </w:rPr>
          <w:fldChar w:fldCharType="end"/>
        </w:r>
        <w:r w:rsidRPr="00C3348D">
          <w:rPr>
            <w:rStyle w:val="Hyperlink"/>
          </w:rPr>
          <w:fldChar w:fldCharType="end"/>
        </w:r>
      </w:ins>
    </w:p>
    <w:p w14:paraId="51351DA6" w14:textId="7EC9ECFC" w:rsidR="002D78B6" w:rsidRDefault="002D78B6">
      <w:pPr>
        <w:pStyle w:val="TOC2"/>
        <w:rPr>
          <w:ins w:id="230" w:author="Vladymyr Kozyr" w:date="2021-08-19T18:57:00Z"/>
          <w:rFonts w:asciiTheme="minorHAnsi" w:eastAsiaTheme="minorEastAsia" w:hAnsiTheme="minorHAnsi"/>
          <w:b w:val="0"/>
          <w:sz w:val="24"/>
          <w:szCs w:val="24"/>
          <w:lang w:val="en-CA"/>
        </w:rPr>
      </w:pPr>
      <w:ins w:id="231" w:author="Vladymyr Kozyr" w:date="2021-08-19T18:57:00Z">
        <w:r w:rsidRPr="00C3348D">
          <w:rPr>
            <w:rStyle w:val="Hyperlink"/>
          </w:rPr>
          <w:fldChar w:fldCharType="begin"/>
        </w:r>
        <w:r w:rsidRPr="00C3348D">
          <w:rPr>
            <w:rStyle w:val="Hyperlink"/>
          </w:rPr>
          <w:instrText xml:space="preserve"> </w:instrText>
        </w:r>
        <w:r>
          <w:instrText>HYPERLINK \l "_Toc80291920"</w:instrText>
        </w:r>
        <w:r w:rsidRPr="00C3348D">
          <w:rPr>
            <w:rStyle w:val="Hyperlink"/>
          </w:rPr>
          <w:instrText xml:space="preserve"> </w:instrText>
        </w:r>
        <w:r w:rsidRPr="00C3348D">
          <w:rPr>
            <w:rStyle w:val="Hyperlink"/>
          </w:rPr>
          <w:fldChar w:fldCharType="separate"/>
        </w:r>
        <w:r w:rsidRPr="00C3348D">
          <w:rPr>
            <w:rStyle w:val="Hyperlink"/>
            <w:rFonts w:cs="Arial"/>
          </w:rPr>
          <w:t>4.2.</w:t>
        </w:r>
        <w:r>
          <w:rPr>
            <w:rFonts w:asciiTheme="minorHAnsi" w:eastAsiaTheme="minorEastAsia" w:hAnsiTheme="minorHAnsi"/>
            <w:b w:val="0"/>
            <w:sz w:val="24"/>
            <w:szCs w:val="24"/>
            <w:lang w:val="en-CA"/>
          </w:rPr>
          <w:tab/>
        </w:r>
        <w:r w:rsidRPr="00C3348D">
          <w:rPr>
            <w:rStyle w:val="Hyperlink"/>
          </w:rPr>
          <w:t>Data Processing</w:t>
        </w:r>
        <w:r>
          <w:rPr>
            <w:webHidden/>
          </w:rPr>
          <w:tab/>
        </w:r>
        <w:r>
          <w:rPr>
            <w:webHidden/>
          </w:rPr>
          <w:fldChar w:fldCharType="begin"/>
        </w:r>
        <w:r>
          <w:rPr>
            <w:webHidden/>
          </w:rPr>
          <w:instrText xml:space="preserve"> PAGEREF _Toc80291920 \h </w:instrText>
        </w:r>
      </w:ins>
      <w:r>
        <w:rPr>
          <w:webHidden/>
        </w:rPr>
      </w:r>
      <w:r>
        <w:rPr>
          <w:webHidden/>
        </w:rPr>
        <w:fldChar w:fldCharType="separate"/>
      </w:r>
      <w:ins w:id="232" w:author="Volodymyr Kozyr" w:date="2021-08-24T08:35:00Z">
        <w:r w:rsidR="007B0707">
          <w:rPr>
            <w:webHidden/>
          </w:rPr>
          <w:t>25</w:t>
        </w:r>
      </w:ins>
      <w:ins w:id="233" w:author="Vladymyr Kozyr" w:date="2021-08-19T18:57:00Z">
        <w:r>
          <w:rPr>
            <w:webHidden/>
          </w:rPr>
          <w:fldChar w:fldCharType="end"/>
        </w:r>
        <w:r w:rsidRPr="00C3348D">
          <w:rPr>
            <w:rStyle w:val="Hyperlink"/>
          </w:rPr>
          <w:fldChar w:fldCharType="end"/>
        </w:r>
      </w:ins>
    </w:p>
    <w:p w14:paraId="7DBF5473" w14:textId="6785CC03" w:rsidR="002D78B6" w:rsidRDefault="002D78B6">
      <w:pPr>
        <w:pStyle w:val="TOC2"/>
        <w:rPr>
          <w:ins w:id="234" w:author="Vladymyr Kozyr" w:date="2021-08-19T18:57:00Z"/>
          <w:rFonts w:asciiTheme="minorHAnsi" w:eastAsiaTheme="minorEastAsia" w:hAnsiTheme="minorHAnsi"/>
          <w:b w:val="0"/>
          <w:sz w:val="24"/>
          <w:szCs w:val="24"/>
          <w:lang w:val="en-CA"/>
        </w:rPr>
      </w:pPr>
      <w:ins w:id="235" w:author="Vladymyr Kozyr" w:date="2021-08-19T18:57:00Z">
        <w:r w:rsidRPr="00C3348D">
          <w:rPr>
            <w:rStyle w:val="Hyperlink"/>
          </w:rPr>
          <w:fldChar w:fldCharType="begin"/>
        </w:r>
        <w:r w:rsidRPr="00C3348D">
          <w:rPr>
            <w:rStyle w:val="Hyperlink"/>
          </w:rPr>
          <w:instrText xml:space="preserve"> </w:instrText>
        </w:r>
        <w:r>
          <w:instrText>HYPERLINK \l "_Toc80291921"</w:instrText>
        </w:r>
        <w:r w:rsidRPr="00C3348D">
          <w:rPr>
            <w:rStyle w:val="Hyperlink"/>
          </w:rPr>
          <w:instrText xml:space="preserve"> </w:instrText>
        </w:r>
        <w:r w:rsidRPr="00C3348D">
          <w:rPr>
            <w:rStyle w:val="Hyperlink"/>
          </w:rPr>
          <w:fldChar w:fldCharType="separate"/>
        </w:r>
        <w:r w:rsidRPr="00C3348D">
          <w:rPr>
            <w:rStyle w:val="Hyperlink"/>
            <w:rFonts w:cs="Arial"/>
          </w:rPr>
          <w:t>4.3.</w:t>
        </w:r>
        <w:r>
          <w:rPr>
            <w:rFonts w:asciiTheme="minorHAnsi" w:eastAsiaTheme="minorEastAsia" w:hAnsiTheme="minorHAnsi"/>
            <w:b w:val="0"/>
            <w:sz w:val="24"/>
            <w:szCs w:val="24"/>
            <w:lang w:val="en-CA"/>
          </w:rPr>
          <w:tab/>
        </w:r>
        <w:r w:rsidRPr="00C3348D">
          <w:rPr>
            <w:rStyle w:val="Hyperlink"/>
          </w:rPr>
          <w:t>Visualizations Overview</w:t>
        </w:r>
        <w:r>
          <w:rPr>
            <w:webHidden/>
          </w:rPr>
          <w:tab/>
        </w:r>
        <w:r>
          <w:rPr>
            <w:webHidden/>
          </w:rPr>
          <w:fldChar w:fldCharType="begin"/>
        </w:r>
        <w:r>
          <w:rPr>
            <w:webHidden/>
          </w:rPr>
          <w:instrText xml:space="preserve"> PAGEREF _Toc80291921 \h </w:instrText>
        </w:r>
      </w:ins>
      <w:r>
        <w:rPr>
          <w:webHidden/>
        </w:rPr>
      </w:r>
      <w:r>
        <w:rPr>
          <w:webHidden/>
        </w:rPr>
        <w:fldChar w:fldCharType="separate"/>
      </w:r>
      <w:ins w:id="236" w:author="Volodymyr Kozyr" w:date="2021-08-24T08:35:00Z">
        <w:r w:rsidR="007B0707">
          <w:rPr>
            <w:webHidden/>
          </w:rPr>
          <w:t>25</w:t>
        </w:r>
      </w:ins>
      <w:ins w:id="237" w:author="Vladymyr Kozyr" w:date="2021-08-19T18:57:00Z">
        <w:r>
          <w:rPr>
            <w:webHidden/>
          </w:rPr>
          <w:fldChar w:fldCharType="end"/>
        </w:r>
        <w:r w:rsidRPr="00C3348D">
          <w:rPr>
            <w:rStyle w:val="Hyperlink"/>
          </w:rPr>
          <w:fldChar w:fldCharType="end"/>
        </w:r>
      </w:ins>
    </w:p>
    <w:p w14:paraId="1A6EEF09" w14:textId="57DA8062" w:rsidR="002D78B6" w:rsidRDefault="002D78B6" w:rsidP="002D78B6">
      <w:pPr>
        <w:pStyle w:val="TOC3"/>
        <w:tabs>
          <w:tab w:val="right" w:leader="dot" w:pos="8630"/>
        </w:tabs>
        <w:rPr>
          <w:ins w:id="238" w:author="Vladymyr Kozyr" w:date="2021-08-19T18:57:00Z"/>
          <w:rFonts w:asciiTheme="minorHAnsi" w:eastAsiaTheme="minorEastAsia" w:hAnsiTheme="minorHAnsi"/>
          <w:noProof/>
          <w:sz w:val="24"/>
          <w:szCs w:val="24"/>
          <w:lang w:val="en-CA"/>
        </w:rPr>
      </w:pPr>
      <w:ins w:id="239" w:author="Vladymyr Kozyr" w:date="2021-08-19T18:59:00Z">
        <w:r w:rsidRPr="000401F9">
          <w:rPr>
            <w:rStyle w:val="Hyperlink"/>
            <w:noProof/>
            <w:color w:val="000000" w:themeColor="text1"/>
            <w:u w:val="none"/>
            <w:rPrChange w:id="240" w:author="Vladymyr Kozyr" w:date="2021-08-19T19:00:00Z">
              <w:rPr>
                <w:rStyle w:val="Hyperlink"/>
                <w:noProof/>
              </w:rPr>
            </w:rPrChange>
          </w:rPr>
          <w:t>4.3.1</w:t>
        </w:r>
      </w:ins>
      <w:ins w:id="241" w:author="Vladymyr Kozyr" w:date="2021-08-19T19:00:00Z">
        <w:r w:rsidRPr="000401F9">
          <w:rPr>
            <w:rStyle w:val="Hyperlink"/>
            <w:noProof/>
            <w:color w:val="000000" w:themeColor="text1"/>
            <w:u w:val="none"/>
            <w:rPrChange w:id="242" w:author="Vladymyr Kozyr" w:date="2021-08-19T19:00:00Z">
              <w:rPr>
                <w:rStyle w:val="Hyperlink"/>
                <w:noProof/>
              </w:rPr>
            </w:rPrChange>
          </w:rPr>
          <w:t>.</w:t>
        </w:r>
      </w:ins>
      <w:ins w:id="243"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"_Toc80291922"</w:instrText>
        </w:r>
        <w:r w:rsidRPr="00C3348D">
          <w:rPr>
            <w:rStyle w:val="Hyperlink"/>
            <w:noProof/>
          </w:rPr>
          <w:instrText xml:space="preserve"> </w:instrText>
        </w:r>
        <w:r w:rsidRPr="00C3348D">
          <w:rPr>
            <w:rStyle w:val="Hyperlink"/>
            <w:noProof/>
          </w:rPr>
          <w:fldChar w:fldCharType="separate"/>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_Toc80291922 \h </w:instrText>
        </w:r>
      </w:ins>
      <w:r>
        <w:rPr>
          <w:noProof/>
          <w:webHidden/>
        </w:rPr>
      </w:r>
      <w:r>
        <w:rPr>
          <w:noProof/>
          <w:webHidden/>
        </w:rPr>
        <w:fldChar w:fldCharType="separate"/>
      </w:r>
      <w:ins w:id="244" w:author="Volodymyr Kozyr" w:date="2021-08-24T08:35:00Z">
        <w:r w:rsidR="007B0707">
          <w:rPr>
            <w:noProof/>
            <w:webHidden/>
          </w:rPr>
          <w:t>26</w:t>
        </w:r>
      </w:ins>
      <w:ins w:id="245" w:author="Vladymyr Kozyr" w:date="2021-08-19T18:57:00Z">
        <w:r>
          <w:rPr>
            <w:noProof/>
            <w:webHidden/>
          </w:rPr>
          <w:fldChar w:fldCharType="end"/>
        </w:r>
        <w:r w:rsidRPr="00C3348D">
          <w:rPr>
            <w:rStyle w:val="Hyperlink"/>
            <w:noProof/>
          </w:rPr>
          <w:fldChar w:fldCharType="end"/>
        </w:r>
      </w:ins>
    </w:p>
    <w:p w14:paraId="2CD4DB2D" w14:textId="35AF6BC2" w:rsidR="002D78B6" w:rsidRDefault="002D78B6">
      <w:pPr>
        <w:pStyle w:val="TOC3"/>
        <w:tabs>
          <w:tab w:val="left" w:pos="1440"/>
          <w:tab w:val="right" w:leader="dot" w:pos="8630"/>
        </w:tabs>
        <w:rPr>
          <w:ins w:id="246" w:author="Vladymyr Kozyr" w:date="2021-08-19T18:57:00Z"/>
          <w:rFonts w:asciiTheme="minorHAnsi" w:eastAsiaTheme="minorEastAsia" w:hAnsiTheme="minorHAnsi"/>
          <w:noProof/>
          <w:sz w:val="24"/>
          <w:szCs w:val="24"/>
          <w:lang w:val="en-CA"/>
        </w:rPr>
      </w:pPr>
      <w:ins w:id="247"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"_Toc80291925"</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_Toc80291925 \h </w:instrText>
        </w:r>
      </w:ins>
      <w:r>
        <w:rPr>
          <w:noProof/>
          <w:webHidden/>
        </w:rPr>
      </w:r>
      <w:r>
        <w:rPr>
          <w:noProof/>
          <w:webHidden/>
        </w:rPr>
        <w:fldChar w:fldCharType="separate"/>
      </w:r>
      <w:ins w:id="248" w:author="Volodymyr Kozyr" w:date="2021-08-24T08:35:00Z">
        <w:r w:rsidR="007B0707">
          <w:rPr>
            <w:noProof/>
            <w:webHidden/>
          </w:rPr>
          <w:t>27</w:t>
        </w:r>
      </w:ins>
      <w:ins w:id="249" w:author="Vladymyr Kozyr" w:date="2021-08-19T18:57:00Z">
        <w:r>
          <w:rPr>
            <w:noProof/>
            <w:webHidden/>
          </w:rPr>
          <w:fldChar w:fldCharType="end"/>
        </w:r>
        <w:r w:rsidRPr="00C3348D">
          <w:rPr>
            <w:rStyle w:val="Hyperlink"/>
            <w:noProof/>
          </w:rPr>
          <w:fldChar w:fldCharType="end"/>
        </w:r>
      </w:ins>
    </w:p>
    <w:p w14:paraId="7CE91BF2" w14:textId="70E5EFA5" w:rsidR="002D78B6" w:rsidRDefault="002D78B6">
      <w:pPr>
        <w:pStyle w:val="TOC3"/>
        <w:tabs>
          <w:tab w:val="left" w:pos="1440"/>
          <w:tab w:val="right" w:leader="dot" w:pos="8630"/>
        </w:tabs>
        <w:rPr>
          <w:ins w:id="250" w:author="Vladymyr Kozyr" w:date="2021-08-19T18:57:00Z"/>
          <w:rFonts w:asciiTheme="minorHAnsi" w:eastAsiaTheme="minorEastAsia" w:hAnsiTheme="minorHAnsi"/>
          <w:noProof/>
          <w:sz w:val="24"/>
          <w:szCs w:val="24"/>
          <w:lang w:val="en-CA"/>
        </w:rPr>
      </w:pPr>
      <w:ins w:id="251"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"_Toc80291927"</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4.3.3.</w:t>
        </w:r>
        <w:r>
          <w:rPr>
            <w:rFonts w:asciiTheme="minorHAnsi" w:eastAsiaTheme="minorEastAsia" w:hAnsiTheme="minorHAnsi"/>
            <w:noProof/>
            <w:sz w:val="24"/>
            <w:szCs w:val="24"/>
            <w:lang w:val="en-CA"/>
          </w:rPr>
          <w:tab/>
        </w:r>
        <w:r w:rsidRPr="00C3348D">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_Toc80291927 \h </w:instrText>
        </w:r>
      </w:ins>
      <w:r>
        <w:rPr>
          <w:noProof/>
          <w:webHidden/>
        </w:rPr>
      </w:r>
      <w:r>
        <w:rPr>
          <w:noProof/>
          <w:webHidden/>
        </w:rPr>
        <w:fldChar w:fldCharType="separate"/>
      </w:r>
      <w:ins w:id="252" w:author="Volodymyr Kozyr" w:date="2021-08-24T08:35:00Z">
        <w:r w:rsidR="007B0707">
          <w:rPr>
            <w:noProof/>
            <w:webHidden/>
          </w:rPr>
          <w:t>28</w:t>
        </w:r>
      </w:ins>
      <w:ins w:id="253" w:author="Vladymyr Kozyr" w:date="2021-08-19T18:57:00Z">
        <w:r>
          <w:rPr>
            <w:noProof/>
            <w:webHidden/>
          </w:rPr>
          <w:fldChar w:fldCharType="end"/>
        </w:r>
        <w:r w:rsidRPr="00C3348D">
          <w:rPr>
            <w:rStyle w:val="Hyperlink"/>
            <w:noProof/>
          </w:rPr>
          <w:fldChar w:fldCharType="end"/>
        </w:r>
      </w:ins>
    </w:p>
    <w:p w14:paraId="15E20183" w14:textId="58656A9A" w:rsidR="002D78B6" w:rsidRDefault="002D78B6">
      <w:pPr>
        <w:pStyle w:val="TOC3"/>
        <w:tabs>
          <w:tab w:val="left" w:pos="1440"/>
          <w:tab w:val="right" w:leader="dot" w:pos="8630"/>
        </w:tabs>
        <w:rPr>
          <w:ins w:id="254" w:author="Vladymyr Kozyr" w:date="2021-08-19T18:57:00Z"/>
          <w:rFonts w:asciiTheme="minorHAnsi" w:eastAsiaTheme="minorEastAsia" w:hAnsiTheme="minorHAnsi"/>
          <w:noProof/>
          <w:sz w:val="24"/>
          <w:szCs w:val="24"/>
          <w:lang w:val="en-CA"/>
        </w:rPr>
      </w:pPr>
      <w:ins w:id="255"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"_Toc80291928"</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4.3.4.</w:t>
        </w:r>
        <w:r>
          <w:rPr>
            <w:rFonts w:asciiTheme="minorHAnsi" w:eastAsiaTheme="minorEastAsia" w:hAnsiTheme="minorHAnsi"/>
            <w:noProof/>
            <w:sz w:val="24"/>
            <w:szCs w:val="24"/>
            <w:lang w:val="en-CA"/>
          </w:rPr>
          <w:tab/>
        </w:r>
        <w:r w:rsidRPr="00C3348D">
          <w:rPr>
            <w:rStyle w:val="Hyperlink"/>
            <w:noProof/>
          </w:rPr>
          <w:t>Task 4. Consequent Years Fishery Data Comparison</w:t>
        </w:r>
        <w:r>
          <w:rPr>
            <w:noProof/>
            <w:webHidden/>
          </w:rPr>
          <w:tab/>
        </w:r>
        <w:r>
          <w:rPr>
            <w:noProof/>
            <w:webHidden/>
          </w:rPr>
          <w:fldChar w:fldCharType="begin"/>
        </w:r>
        <w:r>
          <w:rPr>
            <w:noProof/>
            <w:webHidden/>
          </w:rPr>
          <w:instrText xml:space="preserve"> PAGEREF _Toc80291928 \h </w:instrText>
        </w:r>
      </w:ins>
      <w:r>
        <w:rPr>
          <w:noProof/>
          <w:webHidden/>
        </w:rPr>
      </w:r>
      <w:r>
        <w:rPr>
          <w:noProof/>
          <w:webHidden/>
        </w:rPr>
        <w:fldChar w:fldCharType="separate"/>
      </w:r>
      <w:ins w:id="256" w:author="Volodymyr Kozyr" w:date="2021-08-24T08:35:00Z">
        <w:r w:rsidR="007B0707">
          <w:rPr>
            <w:noProof/>
            <w:webHidden/>
          </w:rPr>
          <w:t>29</w:t>
        </w:r>
      </w:ins>
      <w:ins w:id="257" w:author="Vladymyr Kozyr" w:date="2021-08-19T18:57:00Z">
        <w:r>
          <w:rPr>
            <w:noProof/>
            <w:webHidden/>
          </w:rPr>
          <w:fldChar w:fldCharType="end"/>
        </w:r>
        <w:r w:rsidRPr="00C3348D">
          <w:rPr>
            <w:rStyle w:val="Hyperlink"/>
            <w:noProof/>
          </w:rPr>
          <w:fldChar w:fldCharType="end"/>
        </w:r>
      </w:ins>
    </w:p>
    <w:p w14:paraId="1A60B5F7" w14:textId="03B2AFB9" w:rsidR="002D78B6" w:rsidRDefault="002D78B6">
      <w:pPr>
        <w:pStyle w:val="TOC1"/>
        <w:tabs>
          <w:tab w:val="left" w:pos="1440"/>
        </w:tabs>
        <w:rPr>
          <w:ins w:id="258" w:author="Vladymyr Kozyr" w:date="2021-08-19T18:57:00Z"/>
          <w:rFonts w:asciiTheme="minorHAnsi" w:eastAsiaTheme="minorEastAsia" w:hAnsiTheme="minorHAnsi"/>
          <w:b w:val="0"/>
          <w:bCs w:val="0"/>
          <w:sz w:val="24"/>
          <w:lang w:val="en-CA"/>
        </w:rPr>
      </w:pPr>
      <w:ins w:id="259" w:author="Vladymyr Kozyr" w:date="2021-08-19T18:57:00Z">
        <w:r w:rsidRPr="00C3348D">
          <w:rPr>
            <w:rStyle w:val="Hyperlink"/>
          </w:rPr>
          <w:fldChar w:fldCharType="begin"/>
        </w:r>
        <w:r w:rsidRPr="00C3348D">
          <w:rPr>
            <w:rStyle w:val="Hyperlink"/>
          </w:rPr>
          <w:instrText xml:space="preserve"> </w:instrText>
        </w:r>
        <w:r>
          <w:instrText>HYPERLINK \l "_Toc80291930"</w:instrText>
        </w:r>
        <w:r w:rsidRPr="00C3348D">
          <w:rPr>
            <w:rStyle w:val="Hyperlink"/>
          </w:rPr>
          <w:instrText xml:space="preserve"> </w:instrText>
        </w:r>
        <w:r w:rsidRPr="00C3348D">
          <w:rPr>
            <w:rStyle w:val="Hyperlink"/>
          </w:rPr>
          <w:fldChar w:fldCharType="separate"/>
        </w:r>
        <w:r w:rsidRPr="00C3348D">
          <w:rPr>
            <w:rStyle w:val="Hyperlink"/>
          </w:rPr>
          <w:t>Chapter 5.</w:t>
        </w:r>
        <w:r>
          <w:rPr>
            <w:rFonts w:asciiTheme="minorHAnsi" w:eastAsiaTheme="minorEastAsia" w:hAnsiTheme="minorHAnsi"/>
            <w:b w:val="0"/>
            <w:bCs w:val="0"/>
            <w:sz w:val="24"/>
            <w:lang w:val="en-CA"/>
          </w:rPr>
          <w:tab/>
        </w:r>
        <w:r w:rsidRPr="00C3348D">
          <w:rPr>
            <w:rStyle w:val="Hyperlink"/>
          </w:rPr>
          <w:t>Conclusions and Future Work</w:t>
        </w:r>
        <w:r>
          <w:rPr>
            <w:webHidden/>
          </w:rPr>
          <w:tab/>
        </w:r>
        <w:r>
          <w:rPr>
            <w:webHidden/>
          </w:rPr>
          <w:fldChar w:fldCharType="begin"/>
        </w:r>
        <w:r>
          <w:rPr>
            <w:webHidden/>
          </w:rPr>
          <w:instrText xml:space="preserve"> PAGEREF _Toc80291930 \h </w:instrText>
        </w:r>
      </w:ins>
      <w:r>
        <w:rPr>
          <w:webHidden/>
        </w:rPr>
      </w:r>
      <w:r>
        <w:rPr>
          <w:webHidden/>
        </w:rPr>
        <w:fldChar w:fldCharType="separate"/>
      </w:r>
      <w:ins w:id="260" w:author="Volodymyr Kozyr" w:date="2021-08-24T08:35:00Z">
        <w:r w:rsidR="007B0707">
          <w:rPr>
            <w:webHidden/>
          </w:rPr>
          <w:t>30</w:t>
        </w:r>
      </w:ins>
      <w:ins w:id="261" w:author="Vladymyr Kozyr" w:date="2021-08-19T18:57:00Z">
        <w:r>
          <w:rPr>
            <w:webHidden/>
          </w:rPr>
          <w:fldChar w:fldCharType="end"/>
        </w:r>
        <w:r w:rsidRPr="00C3348D">
          <w:rPr>
            <w:rStyle w:val="Hyperlink"/>
          </w:rPr>
          <w:fldChar w:fldCharType="end"/>
        </w:r>
      </w:ins>
    </w:p>
    <w:p w14:paraId="0B318120" w14:textId="5DC9BDD2" w:rsidR="002D78B6" w:rsidRDefault="002D78B6">
      <w:pPr>
        <w:pStyle w:val="TOC2"/>
        <w:rPr>
          <w:ins w:id="262" w:author="Vladymyr Kozyr" w:date="2021-08-19T18:57:00Z"/>
          <w:rFonts w:asciiTheme="minorHAnsi" w:eastAsiaTheme="minorEastAsia" w:hAnsiTheme="minorHAnsi"/>
          <w:b w:val="0"/>
          <w:sz w:val="24"/>
          <w:szCs w:val="24"/>
          <w:lang w:val="en-CA"/>
        </w:rPr>
      </w:pPr>
      <w:ins w:id="263" w:author="Vladymyr Kozyr" w:date="2021-08-19T18:57:00Z">
        <w:r w:rsidRPr="00C3348D">
          <w:rPr>
            <w:rStyle w:val="Hyperlink"/>
          </w:rPr>
          <w:fldChar w:fldCharType="begin"/>
        </w:r>
        <w:r w:rsidRPr="00C3348D">
          <w:rPr>
            <w:rStyle w:val="Hyperlink"/>
          </w:rPr>
          <w:instrText xml:space="preserve"> </w:instrText>
        </w:r>
        <w:r>
          <w:instrText>HYPERLINK \l "_Toc80291931"</w:instrText>
        </w:r>
        <w:r w:rsidRPr="00C3348D">
          <w:rPr>
            <w:rStyle w:val="Hyperlink"/>
          </w:rPr>
          <w:instrText xml:space="preserve"> </w:instrText>
        </w:r>
        <w:r w:rsidRPr="00C3348D">
          <w:rPr>
            <w:rStyle w:val="Hyperlink"/>
          </w:rPr>
          <w:fldChar w:fldCharType="separate"/>
        </w:r>
        <w:r w:rsidRPr="00C3348D">
          <w:rPr>
            <w:rStyle w:val="Hyperlink"/>
          </w:rPr>
          <w:t>Bibliography</w:t>
        </w:r>
        <w:r>
          <w:rPr>
            <w:webHidden/>
          </w:rPr>
          <w:tab/>
        </w:r>
        <w:r>
          <w:rPr>
            <w:webHidden/>
          </w:rPr>
          <w:fldChar w:fldCharType="begin"/>
        </w:r>
        <w:r>
          <w:rPr>
            <w:webHidden/>
          </w:rPr>
          <w:instrText xml:space="preserve"> PAGEREF _Toc80291931 \h </w:instrText>
        </w:r>
      </w:ins>
      <w:r>
        <w:rPr>
          <w:webHidden/>
        </w:rPr>
      </w:r>
      <w:r>
        <w:rPr>
          <w:webHidden/>
        </w:rPr>
        <w:fldChar w:fldCharType="separate"/>
      </w:r>
      <w:ins w:id="264" w:author="Volodymyr Kozyr" w:date="2021-08-24T08:35:00Z">
        <w:r w:rsidR="007B0707">
          <w:rPr>
            <w:webHidden/>
          </w:rPr>
          <w:t>32</w:t>
        </w:r>
      </w:ins>
      <w:ins w:id="265" w:author="Vladymyr Kozyr" w:date="2021-08-21T21:49:00Z">
        <w:del w:id="266" w:author="Volodymyr Kozyr" w:date="2021-08-24T08:35:00Z">
          <w:r w:rsidR="005C7B79" w:rsidDel="007B0707">
            <w:rPr>
              <w:webHidden/>
            </w:rPr>
            <w:delText>31</w:delText>
          </w:r>
        </w:del>
      </w:ins>
      <w:ins w:id="267" w:author="Vladymyr Kozyr" w:date="2021-08-19T18:57:00Z">
        <w:r>
          <w:rPr>
            <w:webHidden/>
          </w:rPr>
          <w:fldChar w:fldCharType="end"/>
        </w:r>
        <w:r w:rsidRPr="00C3348D">
          <w:rPr>
            <w:rStyle w:val="Hyperlink"/>
          </w:rPr>
          <w:fldChar w:fldCharType="end"/>
        </w:r>
      </w:ins>
    </w:p>
    <w:p w14:paraId="05336B8A" w14:textId="27459BA4" w:rsidR="002D78B6" w:rsidRDefault="002D78B6">
      <w:pPr>
        <w:pStyle w:val="TOC1"/>
        <w:rPr>
          <w:ins w:id="268" w:author="Vladymyr Kozyr" w:date="2021-08-19T18:57:00Z"/>
          <w:rFonts w:asciiTheme="minorHAnsi" w:eastAsiaTheme="minorEastAsia" w:hAnsiTheme="minorHAnsi"/>
          <w:b w:val="0"/>
          <w:bCs w:val="0"/>
          <w:sz w:val="24"/>
          <w:lang w:val="en-CA"/>
        </w:rPr>
      </w:pPr>
      <w:ins w:id="269" w:author="Vladymyr Kozyr" w:date="2021-08-19T18:57:00Z">
        <w:r w:rsidRPr="00C3348D">
          <w:rPr>
            <w:rStyle w:val="Hyperlink"/>
          </w:rPr>
          <w:fldChar w:fldCharType="begin"/>
        </w:r>
        <w:r w:rsidRPr="00C3348D">
          <w:rPr>
            <w:rStyle w:val="Hyperlink"/>
          </w:rPr>
          <w:instrText xml:space="preserve"> </w:instrText>
        </w:r>
        <w:r>
          <w:instrText>HYPERLINK \l "_Toc80291932"</w:instrText>
        </w:r>
        <w:r w:rsidRPr="00C3348D">
          <w:rPr>
            <w:rStyle w:val="Hyperlink"/>
          </w:rPr>
          <w:instrText xml:space="preserve"> </w:instrText>
        </w:r>
        <w:r w:rsidRPr="00C3348D">
          <w:rPr>
            <w:rStyle w:val="Hyperlink"/>
          </w:rPr>
          <w:fldChar w:fldCharType="separate"/>
        </w:r>
        <w:r w:rsidRPr="00C3348D">
          <w:rPr>
            <w:rStyle w:val="Hyperlink"/>
          </w:rPr>
          <w:t>New References (not used yet)</w:t>
        </w:r>
        <w:r>
          <w:rPr>
            <w:webHidden/>
          </w:rPr>
          <w:tab/>
        </w:r>
        <w:r>
          <w:rPr>
            <w:webHidden/>
          </w:rPr>
          <w:fldChar w:fldCharType="begin"/>
        </w:r>
        <w:r>
          <w:rPr>
            <w:webHidden/>
          </w:rPr>
          <w:instrText xml:space="preserve"> PAGEREF _Toc80291932 \h </w:instrText>
        </w:r>
      </w:ins>
      <w:r>
        <w:rPr>
          <w:webHidden/>
        </w:rPr>
      </w:r>
      <w:r>
        <w:rPr>
          <w:webHidden/>
        </w:rPr>
        <w:fldChar w:fldCharType="separate"/>
      </w:r>
      <w:ins w:id="270" w:author="Volodymyr Kozyr" w:date="2021-08-24T08:35:00Z">
        <w:r w:rsidR="007B0707">
          <w:rPr>
            <w:webHidden/>
          </w:rPr>
          <w:t>34</w:t>
        </w:r>
      </w:ins>
      <w:ins w:id="271" w:author="Vladymyr Kozyr" w:date="2021-08-21T21:49:00Z">
        <w:del w:id="272" w:author="Volodymyr Kozyr" w:date="2021-08-24T08:35:00Z">
          <w:r w:rsidR="005C7B79" w:rsidDel="007B0707">
            <w:rPr>
              <w:webHidden/>
            </w:rPr>
            <w:delText>33</w:delText>
          </w:r>
        </w:del>
      </w:ins>
      <w:ins w:id="273" w:author="Vladymyr Kozyr" w:date="2021-08-19T18:57:00Z">
        <w:r>
          <w:rPr>
            <w:webHidden/>
          </w:rPr>
          <w:fldChar w:fldCharType="end"/>
        </w:r>
        <w:r w:rsidRPr="00C3348D">
          <w:rPr>
            <w:rStyle w:val="Hyperlink"/>
          </w:rPr>
          <w:fldChar w:fldCharType="end"/>
        </w:r>
      </w:ins>
    </w:p>
    <w:p w14:paraId="20B1487A" w14:textId="6335AF56" w:rsidR="002D78B6" w:rsidRDefault="002D78B6">
      <w:pPr>
        <w:pStyle w:val="TOC1"/>
        <w:rPr>
          <w:ins w:id="274" w:author="Vladymyr Kozyr" w:date="2021-08-19T18:57:00Z"/>
          <w:rFonts w:asciiTheme="minorHAnsi" w:eastAsiaTheme="minorEastAsia" w:hAnsiTheme="minorHAnsi"/>
          <w:b w:val="0"/>
          <w:bCs w:val="0"/>
          <w:sz w:val="24"/>
          <w:lang w:val="en-CA"/>
        </w:rPr>
      </w:pPr>
      <w:ins w:id="275" w:author="Vladymyr Kozyr" w:date="2021-08-19T18:57:00Z">
        <w:r w:rsidRPr="00C3348D">
          <w:rPr>
            <w:rStyle w:val="Hyperlink"/>
          </w:rPr>
          <w:fldChar w:fldCharType="begin"/>
        </w:r>
        <w:r w:rsidRPr="00C3348D">
          <w:rPr>
            <w:rStyle w:val="Hyperlink"/>
          </w:rPr>
          <w:instrText xml:space="preserve"> </w:instrText>
        </w:r>
        <w:r>
          <w:instrText>HYPERLINK \l "_Toc80291933"</w:instrText>
        </w:r>
        <w:r w:rsidRPr="00C3348D">
          <w:rPr>
            <w:rStyle w:val="Hyperlink"/>
          </w:rPr>
          <w:instrText xml:space="preserve"> </w:instrText>
        </w:r>
        <w:r w:rsidRPr="00C3348D">
          <w:rPr>
            <w:rStyle w:val="Hyperlink"/>
          </w:rPr>
          <w:fldChar w:fldCharType="separate"/>
        </w:r>
        <w:r w:rsidRPr="00C3348D">
          <w:rPr>
            <w:rStyle w:val="Hyperlink"/>
          </w:rPr>
          <w:t>Appendix A.  An Example of an Appendix</w:t>
        </w:r>
        <w:r>
          <w:rPr>
            <w:webHidden/>
          </w:rPr>
          <w:tab/>
        </w:r>
        <w:r>
          <w:rPr>
            <w:webHidden/>
          </w:rPr>
          <w:fldChar w:fldCharType="begin"/>
        </w:r>
        <w:r>
          <w:rPr>
            <w:webHidden/>
          </w:rPr>
          <w:instrText xml:space="preserve"> PAGEREF _Toc80291933 \h </w:instrText>
        </w:r>
      </w:ins>
      <w:r>
        <w:rPr>
          <w:webHidden/>
        </w:rPr>
      </w:r>
      <w:r>
        <w:rPr>
          <w:webHidden/>
        </w:rPr>
        <w:fldChar w:fldCharType="separate"/>
      </w:r>
      <w:ins w:id="276" w:author="Volodymyr Kozyr" w:date="2021-08-24T08:35:00Z">
        <w:r w:rsidR="007B0707">
          <w:rPr>
            <w:webHidden/>
          </w:rPr>
          <w:t>36</w:t>
        </w:r>
      </w:ins>
      <w:ins w:id="277" w:author="Vladymyr Kozyr" w:date="2021-08-21T21:49:00Z">
        <w:del w:id="278" w:author="Volodymyr Kozyr" w:date="2021-08-24T08:35:00Z">
          <w:r w:rsidR="005C7B79" w:rsidDel="007B0707">
            <w:rPr>
              <w:webHidden/>
            </w:rPr>
            <w:delText>35</w:delText>
          </w:r>
        </w:del>
      </w:ins>
      <w:ins w:id="279" w:author="Vladymyr Kozyr" w:date="2021-08-19T18:57:00Z">
        <w:r>
          <w:rPr>
            <w:webHidden/>
          </w:rPr>
          <w:fldChar w:fldCharType="end"/>
        </w:r>
        <w:r w:rsidRPr="00C3348D">
          <w:rPr>
            <w:rStyle w:val="Hyperlink"/>
          </w:rPr>
          <w:fldChar w:fldCharType="end"/>
        </w:r>
      </w:ins>
    </w:p>
    <w:p w14:paraId="06E27F17" w14:textId="4C3644C4" w:rsidR="00FD00CC" w:rsidRPr="005A2161" w:rsidDel="00D65547" w:rsidRDefault="00FD00CC" w:rsidP="00A01DEA">
      <w:pPr>
        <w:pStyle w:val="TOC2"/>
        <w:rPr>
          <w:del w:id="280" w:author="Vladymyr Kozyr" w:date="2021-08-15T21:16:00Z"/>
          <w:rFonts w:asciiTheme="minorHAnsi" w:eastAsiaTheme="minorEastAsia" w:hAnsiTheme="minorHAnsi"/>
          <w:sz w:val="24"/>
          <w:szCs w:val="24"/>
          <w:lang w:val="en-CA"/>
        </w:rPr>
      </w:pPr>
      <w:del w:id="281" w:author="Vladymyr Kozyr" w:date="2021-08-15T21:16:00Z">
        <w:r w:rsidRPr="002D78B6" w:rsidDel="00D65547">
          <w:rPr>
            <w:rPrChange w:id="282" w:author="Vladymyr Kozyr" w:date="2021-08-19T18:57:00Z">
              <w:rPr>
                <w:rStyle w:val="Hyperlink"/>
                <w:rFonts w:cs="Times New Roman (Body CS)"/>
                <w:b w:val="0"/>
                <w:color w:val="000000" w:themeColor="text1"/>
                <w:lang w:val="en-CA"/>
              </w:rPr>
            </w:rPrChange>
          </w:rPr>
          <w:delText>Declaration</w:delText>
        </w:r>
        <w:r w:rsidRPr="002D78B6" w:rsidDel="00D65547">
          <w:rPr>
            <w:rPrChange w:id="283" w:author="Vladymyr Kozyr" w:date="2021-08-19T18:57:00Z">
              <w:rPr>
                <w:rStyle w:val="Hyperlink"/>
                <w:b w:val="0"/>
                <w:lang w:val="en-CA"/>
              </w:rPr>
            </w:rPrChange>
          </w:rPr>
          <w:delText xml:space="preserve"> of Committee</w:delText>
        </w:r>
        <w:r w:rsidRPr="005A2161" w:rsidDel="00D65547">
          <w:rPr>
            <w:webHidden/>
            <w:lang w:val="en-CA"/>
          </w:rPr>
          <w:tab/>
          <w:delText>ii</w:delText>
        </w:r>
      </w:del>
    </w:p>
    <w:p w14:paraId="3A324DB4" w14:textId="132A6E91" w:rsidR="00FD00CC" w:rsidRPr="005A2161" w:rsidDel="00D65547" w:rsidRDefault="00FD00CC" w:rsidP="00A01DEA">
      <w:pPr>
        <w:pStyle w:val="TOC2"/>
        <w:rPr>
          <w:del w:id="284" w:author="Vladymyr Kozyr" w:date="2021-08-15T21:16:00Z"/>
          <w:rFonts w:asciiTheme="minorHAnsi" w:eastAsiaTheme="minorEastAsia" w:hAnsiTheme="minorHAnsi"/>
          <w:sz w:val="24"/>
          <w:szCs w:val="24"/>
          <w:lang w:val="en-CA"/>
        </w:rPr>
      </w:pPr>
      <w:del w:id="285" w:author="Vladymyr Kozyr" w:date="2021-08-15T21:16:00Z">
        <w:r w:rsidRPr="002D78B6" w:rsidDel="00D65547">
          <w:rPr>
            <w:rPrChange w:id="286" w:author="Vladymyr Kozyr" w:date="2021-08-19T18:57:00Z">
              <w:rPr>
                <w:rStyle w:val="Hyperlink"/>
                <w:b w:val="0"/>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287" w:author="Vladymyr Kozyr" w:date="2021-08-15T21:16:00Z"/>
          <w:rFonts w:asciiTheme="minorHAnsi" w:eastAsiaTheme="minorEastAsia" w:hAnsiTheme="minorHAnsi"/>
          <w:sz w:val="24"/>
          <w:szCs w:val="24"/>
          <w:lang w:val="en-CA"/>
        </w:rPr>
      </w:pPr>
      <w:del w:id="288" w:author="Vladymyr Kozyr" w:date="2021-08-15T21:16:00Z">
        <w:r w:rsidRPr="002D78B6" w:rsidDel="00D65547">
          <w:rPr>
            <w:rPrChange w:id="289" w:author="Vladymyr Kozyr" w:date="2021-08-19T18:57:00Z">
              <w:rPr>
                <w:rStyle w:val="Hyperlink"/>
                <w:b w:val="0"/>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290" w:author="Vladymyr Kozyr" w:date="2021-08-15T21:16:00Z"/>
          <w:rFonts w:asciiTheme="minorHAnsi" w:eastAsiaTheme="minorEastAsia" w:hAnsiTheme="minorHAnsi"/>
          <w:sz w:val="24"/>
          <w:szCs w:val="24"/>
          <w:lang w:val="en-CA"/>
        </w:rPr>
      </w:pPr>
      <w:del w:id="291" w:author="Vladymyr Kozyr" w:date="2021-08-15T21:16:00Z">
        <w:r w:rsidRPr="002D78B6" w:rsidDel="00D65547">
          <w:rPr>
            <w:rPrChange w:id="292" w:author="Vladymyr Kozyr" w:date="2021-08-19T18:57:00Z">
              <w:rPr>
                <w:rStyle w:val="Hyperlink"/>
                <w:b w:val="0"/>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293" w:author="Vladymyr Kozyr" w:date="2021-08-15T21:16:00Z"/>
          <w:rFonts w:asciiTheme="minorHAnsi" w:eastAsiaTheme="minorEastAsia" w:hAnsiTheme="minorHAnsi"/>
          <w:sz w:val="24"/>
          <w:szCs w:val="24"/>
          <w:lang w:val="en-CA"/>
        </w:rPr>
      </w:pPr>
      <w:del w:id="294" w:author="Vladymyr Kozyr" w:date="2021-08-15T21:16:00Z">
        <w:r w:rsidRPr="002D78B6" w:rsidDel="00D65547">
          <w:rPr>
            <w:rPrChange w:id="295" w:author="Vladymyr Kozyr" w:date="2021-08-19T18:57:00Z">
              <w:rPr>
                <w:rStyle w:val="Hyperlink"/>
                <w:b w:val="0"/>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296" w:author="Vladymyr Kozyr" w:date="2021-08-15T21:16:00Z"/>
          <w:rFonts w:asciiTheme="minorHAnsi" w:eastAsiaTheme="minorEastAsia" w:hAnsiTheme="minorHAnsi"/>
          <w:sz w:val="24"/>
          <w:szCs w:val="24"/>
          <w:lang w:val="en-CA"/>
        </w:rPr>
      </w:pPr>
      <w:del w:id="297" w:author="Vladymyr Kozyr" w:date="2021-08-15T21:16:00Z">
        <w:r w:rsidRPr="002D78B6" w:rsidDel="00D65547">
          <w:rPr>
            <w:rPrChange w:id="298" w:author="Vladymyr Kozyr" w:date="2021-08-19T18:57:00Z">
              <w:rPr>
                <w:rStyle w:val="Hyperlink"/>
                <w:b w:val="0"/>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299" w:author="Vladymyr Kozyr" w:date="2021-08-15T21:16:00Z"/>
          <w:rFonts w:asciiTheme="minorHAnsi" w:eastAsiaTheme="minorEastAsia" w:hAnsiTheme="minorHAnsi"/>
          <w:sz w:val="24"/>
          <w:szCs w:val="24"/>
          <w:lang w:val="en-CA"/>
        </w:rPr>
      </w:pPr>
      <w:del w:id="300" w:author="Vladymyr Kozyr" w:date="2021-08-15T21:16:00Z">
        <w:r w:rsidRPr="002D78B6" w:rsidDel="00D65547">
          <w:rPr>
            <w:rPrChange w:id="301" w:author="Vladymyr Kozyr" w:date="2021-08-19T18:57:00Z">
              <w:rPr>
                <w:rStyle w:val="Hyperlink"/>
                <w:b w:val="0"/>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302" w:author="Vladymyr Kozyr" w:date="2021-08-15T21:16:00Z"/>
          <w:rFonts w:asciiTheme="minorHAnsi" w:eastAsiaTheme="minorEastAsia" w:hAnsiTheme="minorHAnsi"/>
          <w:sz w:val="24"/>
          <w:szCs w:val="24"/>
          <w:lang w:val="en-CA"/>
        </w:rPr>
      </w:pPr>
      <w:del w:id="303" w:author="Vladymyr Kozyr" w:date="2021-08-15T21:16:00Z">
        <w:r w:rsidRPr="002D78B6" w:rsidDel="00D65547">
          <w:rPr>
            <w:rPrChange w:id="304" w:author="Vladymyr Kozyr" w:date="2021-08-19T18:57:00Z">
              <w:rPr>
                <w:rStyle w:val="Hyperlink"/>
                <w:b w:val="0"/>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305" w:author="Vladymyr Kozyr" w:date="2021-08-15T21:16:00Z"/>
          <w:rFonts w:asciiTheme="minorHAnsi" w:eastAsiaTheme="minorEastAsia" w:hAnsiTheme="minorHAnsi"/>
          <w:sz w:val="24"/>
          <w:szCs w:val="24"/>
          <w:lang w:val="en-CA"/>
        </w:rPr>
      </w:pPr>
      <w:del w:id="306" w:author="Vladymyr Kozyr" w:date="2021-08-15T21:16:00Z">
        <w:r w:rsidRPr="002D78B6" w:rsidDel="00D65547">
          <w:rPr>
            <w:rPrChange w:id="307" w:author="Vladymyr Kozyr" w:date="2021-08-19T18:57:00Z">
              <w:rPr>
                <w:rStyle w:val="Hyperlink"/>
                <w:b w:val="0"/>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308" w:author="Vladymyr Kozyr" w:date="2021-08-15T21:16:00Z"/>
          <w:rFonts w:asciiTheme="minorHAnsi" w:eastAsiaTheme="minorEastAsia" w:hAnsiTheme="minorHAnsi"/>
          <w:sz w:val="24"/>
          <w:szCs w:val="24"/>
          <w:lang w:val="en-CA"/>
        </w:rPr>
      </w:pPr>
      <w:del w:id="309" w:author="Vladymyr Kozyr" w:date="2021-08-15T21:16:00Z">
        <w:r w:rsidRPr="002D78B6" w:rsidDel="00D65547">
          <w:rPr>
            <w:rPrChange w:id="310" w:author="Vladymyr Kozyr" w:date="2021-08-19T18:57:00Z">
              <w:rPr>
                <w:rStyle w:val="Hyperlink"/>
                <w:b w:val="0"/>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311" w:author="Vladymyr Kozyr" w:date="2021-08-15T21:16:00Z"/>
          <w:rFonts w:asciiTheme="minorHAnsi" w:eastAsiaTheme="minorEastAsia" w:hAnsiTheme="minorHAnsi"/>
          <w:sz w:val="24"/>
          <w:szCs w:val="24"/>
          <w:lang w:val="en-CA"/>
        </w:rPr>
      </w:pPr>
      <w:del w:id="312" w:author="Vladymyr Kozyr" w:date="2021-08-15T21:16:00Z">
        <w:r w:rsidRPr="002D78B6" w:rsidDel="00D65547">
          <w:rPr>
            <w:rPrChange w:id="313" w:author="Vladymyr Kozyr" w:date="2021-08-19T18:57:00Z">
              <w:rPr>
                <w:rStyle w:val="Hyperlink"/>
                <w:b w:val="0"/>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314" w:author="Vladymyr Kozyr" w:date="2021-08-15T21:16:00Z"/>
          <w:rFonts w:asciiTheme="minorHAnsi" w:eastAsiaTheme="minorEastAsia" w:hAnsiTheme="minorHAnsi"/>
          <w:b w:val="0"/>
          <w:bCs w:val="0"/>
          <w:sz w:val="24"/>
          <w:lang w:val="en-CA"/>
        </w:rPr>
      </w:pPr>
      <w:del w:id="315" w:author="Vladymyr Kozyr" w:date="2021-08-15T21:16:00Z">
        <w:r w:rsidRPr="002D78B6" w:rsidDel="00D65547">
          <w:rPr>
            <w:rPrChange w:id="316" w:author="Vladymyr Kozyr" w:date="2021-08-19T18:57:00Z">
              <w:rPr>
                <w:rStyle w:val="Hyperlink"/>
                <w:b w:val="0"/>
                <w:bCs w:val="0"/>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317" w:author="Vladymyr Kozyr" w:date="2021-08-19T18:57:00Z">
              <w:rPr>
                <w:rStyle w:val="Hyperlink"/>
                <w:b w:val="0"/>
                <w:bCs w:val="0"/>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318" w:author="Vladymyr Kozyr" w:date="2021-08-15T21:16:00Z"/>
          <w:rFonts w:asciiTheme="minorHAnsi" w:eastAsiaTheme="minorEastAsia" w:hAnsiTheme="minorHAnsi"/>
          <w:b w:val="0"/>
          <w:bCs w:val="0"/>
          <w:sz w:val="24"/>
          <w:lang w:val="en-CA"/>
        </w:rPr>
      </w:pPr>
      <w:del w:id="319" w:author="Vladymyr Kozyr" w:date="2021-08-15T21:16:00Z">
        <w:r w:rsidRPr="002D78B6" w:rsidDel="00D65547">
          <w:rPr>
            <w:rPrChange w:id="320" w:author="Vladymyr Kozyr" w:date="2021-08-19T18:57:00Z">
              <w:rPr>
                <w:rStyle w:val="Hyperlink"/>
                <w:b w:val="0"/>
                <w:bCs w:val="0"/>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321" w:author="Vladymyr Kozyr" w:date="2021-08-19T18:57:00Z">
              <w:rPr>
                <w:rStyle w:val="Hyperlink"/>
                <w:b w:val="0"/>
                <w:bCs w:val="0"/>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322" w:author="Vladymyr Kozyr" w:date="2021-08-15T21:16:00Z"/>
          <w:rFonts w:asciiTheme="minorHAnsi" w:eastAsiaTheme="minorEastAsia" w:hAnsiTheme="minorHAnsi"/>
          <w:sz w:val="24"/>
          <w:szCs w:val="24"/>
          <w:lang w:val="en-CA"/>
        </w:rPr>
      </w:pPr>
      <w:del w:id="323" w:author="Vladymyr Kozyr" w:date="2021-08-15T21:16:00Z">
        <w:r w:rsidRPr="002D78B6" w:rsidDel="00D65547">
          <w:rPr>
            <w:rPrChange w:id="324" w:author="Vladymyr Kozyr" w:date="2021-08-19T18:57:00Z">
              <w:rPr>
                <w:rStyle w:val="Hyperlink"/>
                <w:rFonts w:cs="Arial"/>
                <w:b w:val="0"/>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325" w:author="Vladymyr Kozyr" w:date="2021-08-19T18:57:00Z">
              <w:rPr>
                <w:rStyle w:val="Hyperlink"/>
                <w:b w:val="0"/>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326" w:author="Vladymyr Kozyr" w:date="2021-08-15T21:16:00Z"/>
          <w:rFonts w:asciiTheme="minorHAnsi" w:eastAsiaTheme="minorEastAsia" w:hAnsiTheme="minorHAnsi"/>
          <w:sz w:val="24"/>
          <w:szCs w:val="24"/>
          <w:lang w:val="en-CA"/>
        </w:rPr>
      </w:pPr>
      <w:del w:id="327" w:author="Vladymyr Kozyr" w:date="2021-08-15T21:16:00Z">
        <w:r w:rsidRPr="002D78B6" w:rsidDel="00D65547">
          <w:rPr>
            <w:rPrChange w:id="328" w:author="Vladymyr Kozyr" w:date="2021-08-19T18:57:00Z">
              <w:rPr>
                <w:rStyle w:val="Hyperlink"/>
                <w:rFonts w:cs="Arial"/>
                <w:b w:val="0"/>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329" w:author="Vladymyr Kozyr" w:date="2021-08-19T18:57:00Z">
              <w:rPr>
                <w:rStyle w:val="Hyperlink"/>
                <w:b w:val="0"/>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330" w:author="Vladymyr Kozyr" w:date="2021-08-15T21:16:00Z"/>
          <w:rFonts w:asciiTheme="minorHAnsi" w:eastAsiaTheme="minorEastAsia" w:hAnsiTheme="minorHAnsi"/>
          <w:sz w:val="24"/>
          <w:szCs w:val="24"/>
          <w:lang w:val="en-CA"/>
        </w:rPr>
      </w:pPr>
      <w:del w:id="331" w:author="Vladymyr Kozyr" w:date="2021-08-15T21:16:00Z">
        <w:r w:rsidRPr="002D78B6" w:rsidDel="00D65547">
          <w:rPr>
            <w:rPrChange w:id="332" w:author="Vladymyr Kozyr" w:date="2021-08-19T18:57:00Z">
              <w:rPr>
                <w:rStyle w:val="Hyperlink"/>
                <w:rFonts w:cs="Arial"/>
                <w:b w:val="0"/>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333" w:author="Vladymyr Kozyr" w:date="2021-08-19T18:57:00Z">
              <w:rPr>
                <w:rStyle w:val="Hyperlink"/>
                <w:b w:val="0"/>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334" w:author="Vladymyr Kozyr" w:date="2021-08-15T21:16:00Z"/>
          <w:rFonts w:asciiTheme="minorHAnsi" w:eastAsiaTheme="minorEastAsia" w:hAnsiTheme="minorHAnsi"/>
          <w:b w:val="0"/>
          <w:bCs w:val="0"/>
          <w:sz w:val="24"/>
          <w:lang w:val="en-CA"/>
        </w:rPr>
      </w:pPr>
      <w:del w:id="335" w:author="Vladymyr Kozyr" w:date="2021-08-15T21:16:00Z">
        <w:r w:rsidRPr="002D78B6" w:rsidDel="00D65547">
          <w:rPr>
            <w:rPrChange w:id="336" w:author="Vladymyr Kozyr" w:date="2021-08-19T18:57:00Z">
              <w:rPr>
                <w:rStyle w:val="Hyperlink"/>
                <w:b w:val="0"/>
                <w:bCs w:val="0"/>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337" w:author="Vladymyr Kozyr" w:date="2021-08-19T18:57:00Z">
              <w:rPr>
                <w:rStyle w:val="Hyperlink"/>
                <w:b w:val="0"/>
                <w:bCs w:val="0"/>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338" w:author="Vladymyr Kozyr" w:date="2021-08-15T21:16:00Z"/>
          <w:rFonts w:asciiTheme="minorHAnsi" w:eastAsiaTheme="minorEastAsia" w:hAnsiTheme="minorHAnsi"/>
          <w:sz w:val="24"/>
          <w:szCs w:val="24"/>
          <w:lang w:val="en-CA"/>
        </w:rPr>
      </w:pPr>
      <w:del w:id="339"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340" w:author="Vladymyr Kozyr" w:date="2021-08-19T18:57:00Z">
              <w:rPr>
                <w:rStyle w:val="Hyperlink"/>
                <w:b w:val="0"/>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341" w:author="Vladymyr Kozyr" w:date="2021-08-15T21:16:00Z"/>
          <w:rFonts w:asciiTheme="minorHAnsi" w:eastAsiaTheme="minorEastAsia" w:hAnsiTheme="minorHAnsi"/>
          <w:sz w:val="24"/>
          <w:szCs w:val="24"/>
          <w:lang w:val="en-CA"/>
        </w:rPr>
      </w:pPr>
      <w:del w:id="342" w:author="Vladymyr Kozyr" w:date="2021-08-15T21:16:00Z">
        <w:r w:rsidRPr="002D78B6" w:rsidDel="00D65547">
          <w:rPr>
            <w:rPrChange w:id="343" w:author="Vladymyr Kozyr" w:date="2021-08-19T18:57:00Z">
              <w:rPr>
                <w:rStyle w:val="Hyperlink"/>
                <w:rFonts w:cs="Arial"/>
                <w:b w:val="0"/>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344" w:author="Vladymyr Kozyr" w:date="2021-08-19T18:57:00Z">
              <w:rPr>
                <w:rStyle w:val="Hyperlink"/>
                <w:b w:val="0"/>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345" w:author="Vladymyr Kozyr" w:date="2021-08-15T21:16:00Z"/>
          <w:rFonts w:asciiTheme="minorHAnsi" w:eastAsiaTheme="minorEastAsia" w:hAnsiTheme="minorHAnsi"/>
          <w:sz w:val="24"/>
          <w:szCs w:val="24"/>
          <w:lang w:val="en-CA"/>
        </w:rPr>
      </w:pPr>
      <w:del w:id="346" w:author="Vladymyr Kozyr" w:date="2021-08-15T21:16:00Z">
        <w:r w:rsidRPr="002D78B6" w:rsidDel="00D65547">
          <w:rPr>
            <w:rPrChange w:id="347" w:author="Vladymyr Kozyr" w:date="2021-08-19T18:57:00Z">
              <w:rPr>
                <w:rStyle w:val="Hyperlink"/>
                <w:b w:val="0"/>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348" w:author="Vladymyr Kozyr" w:date="2021-08-19T18:57:00Z">
              <w:rPr>
                <w:rStyle w:val="Hyperlink"/>
                <w:b w:val="0"/>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349" w:author="Vladymyr Kozyr" w:date="2021-08-15T21:16:00Z"/>
          <w:rFonts w:asciiTheme="minorHAnsi" w:eastAsiaTheme="minorEastAsia" w:hAnsiTheme="minorHAnsi"/>
          <w:sz w:val="24"/>
          <w:szCs w:val="24"/>
          <w:lang w:val="en-CA"/>
        </w:rPr>
      </w:pPr>
      <w:del w:id="350" w:author="Vladymyr Kozyr" w:date="2021-08-15T21:16:00Z">
        <w:r w:rsidRPr="002D78B6" w:rsidDel="00D65547">
          <w:rPr>
            <w:rPrChange w:id="351" w:author="Vladymyr Kozyr" w:date="2021-08-19T18:57:00Z">
              <w:rPr>
                <w:rStyle w:val="Hyperlink"/>
                <w:b w:val="0"/>
                <w:lang w:val="en-CA"/>
              </w:rPr>
            </w:rPrChange>
          </w:rPr>
          <w:delText>3.4.</w:delText>
        </w:r>
        <w:r w:rsidRPr="005A2161" w:rsidDel="00D65547">
          <w:rPr>
            <w:rStyle w:val="Hyperlink"/>
            <w:lang w:val="en-CA"/>
          </w:rPr>
          <w:tab/>
        </w:r>
        <w:r w:rsidRPr="002D78B6" w:rsidDel="00D65547">
          <w:rPr>
            <w:rPrChange w:id="352" w:author="Vladymyr Kozyr" w:date="2021-08-19T18:57:00Z">
              <w:rPr>
                <w:rStyle w:val="Hyperlink"/>
                <w:b w:val="0"/>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353" w:author="Vladymyr Kozyr" w:date="2021-08-15T21:16:00Z"/>
          <w:rFonts w:asciiTheme="minorHAnsi" w:eastAsiaTheme="minorEastAsia" w:hAnsiTheme="minorHAnsi"/>
          <w:sz w:val="24"/>
          <w:szCs w:val="24"/>
          <w:lang w:val="en-CA"/>
        </w:rPr>
      </w:pPr>
      <w:del w:id="354" w:author="Vladymyr Kozyr" w:date="2021-08-15T21:16:00Z">
        <w:r w:rsidRPr="002D78B6" w:rsidDel="00D65547">
          <w:rPr>
            <w:rPrChange w:id="355" w:author="Vladymyr Kozyr" w:date="2021-08-19T18:57:00Z">
              <w:rPr>
                <w:rStyle w:val="Hyperlink"/>
                <w:rFonts w:cs="Arial"/>
                <w:b w:val="0"/>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356" w:author="Vladymyr Kozyr" w:date="2021-08-19T18:57:00Z">
              <w:rPr>
                <w:rStyle w:val="Hyperlink"/>
                <w:b w:val="0"/>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357" w:author="Vladymyr Kozyr" w:date="2021-08-15T21:16:00Z"/>
          <w:rFonts w:asciiTheme="minorHAnsi" w:eastAsiaTheme="minorEastAsia" w:hAnsiTheme="minorHAnsi"/>
          <w:noProof/>
          <w:sz w:val="24"/>
          <w:szCs w:val="24"/>
          <w:lang w:val="en-CA"/>
        </w:rPr>
      </w:pPr>
      <w:del w:id="358"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59"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360" w:author="Vladymyr Kozyr" w:date="2021-08-15T21:16:00Z"/>
          <w:rFonts w:asciiTheme="minorHAnsi" w:eastAsiaTheme="minorEastAsia" w:hAnsiTheme="minorHAnsi"/>
          <w:noProof/>
          <w:sz w:val="24"/>
          <w:szCs w:val="24"/>
          <w:lang w:val="en-CA"/>
        </w:rPr>
      </w:pPr>
      <w:del w:id="361" w:author="Vladymyr Kozyr" w:date="2021-08-15T21:16:00Z">
        <w:r w:rsidRPr="002D78B6" w:rsidDel="00D65547">
          <w:rPr>
            <w:rPrChange w:id="362"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363" w:author="Vladymyr Kozyr" w:date="2021-08-15T21:16:00Z"/>
          <w:rFonts w:asciiTheme="minorHAnsi" w:eastAsiaTheme="minorEastAsia" w:hAnsiTheme="minorHAnsi"/>
          <w:noProof/>
          <w:sz w:val="24"/>
          <w:szCs w:val="24"/>
          <w:lang w:val="en-CA"/>
        </w:rPr>
      </w:pPr>
      <w:del w:id="364" w:author="Vladymyr Kozyr" w:date="2021-08-15T21:16:00Z">
        <w:r w:rsidRPr="002D78B6" w:rsidDel="00D65547">
          <w:rPr>
            <w:rPrChange w:id="365"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rPrChange w:id="366"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367" w:author="Vladymyr Kozyr" w:date="2021-08-15T21:16:00Z"/>
          <w:rFonts w:asciiTheme="minorHAnsi" w:eastAsiaTheme="minorEastAsia" w:hAnsiTheme="minorHAnsi"/>
          <w:noProof/>
          <w:sz w:val="24"/>
          <w:szCs w:val="24"/>
          <w:lang w:val="en-CA"/>
        </w:rPr>
      </w:pPr>
      <w:del w:id="368"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69"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370" w:author="Vladymyr Kozyr" w:date="2021-08-15T21:16:00Z"/>
          <w:rFonts w:asciiTheme="minorHAnsi" w:eastAsiaTheme="minorEastAsia" w:hAnsiTheme="minorHAnsi"/>
          <w:noProof/>
          <w:sz w:val="24"/>
          <w:szCs w:val="24"/>
          <w:lang w:val="en-CA"/>
        </w:rPr>
      </w:pPr>
      <w:del w:id="371" w:author="Vladymyr Kozyr" w:date="2021-08-15T21:16:00Z">
        <w:r w:rsidRPr="002D78B6" w:rsidDel="00D65547">
          <w:rPr>
            <w:rPrChange w:id="372"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rPrChange w:id="373"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374" w:author="Vladymyr Kozyr" w:date="2021-08-15T21:16:00Z"/>
          <w:rFonts w:asciiTheme="minorHAnsi" w:eastAsiaTheme="minorEastAsia" w:hAnsiTheme="minorHAnsi"/>
          <w:noProof/>
          <w:sz w:val="24"/>
          <w:szCs w:val="24"/>
          <w:lang w:val="en-CA"/>
        </w:rPr>
      </w:pPr>
      <w:del w:id="375"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76"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377" w:author="Vladymyr Kozyr" w:date="2021-08-15T21:16:00Z"/>
          <w:rFonts w:asciiTheme="minorHAnsi" w:eastAsiaTheme="minorEastAsia" w:hAnsiTheme="minorHAnsi"/>
          <w:noProof/>
          <w:sz w:val="24"/>
          <w:szCs w:val="24"/>
          <w:lang w:val="en-CA"/>
        </w:rPr>
      </w:pPr>
      <w:del w:id="378" w:author="Vladymyr Kozyr" w:date="2021-08-15T21:16:00Z">
        <w:r w:rsidRPr="002D78B6" w:rsidDel="00D65547">
          <w:rPr>
            <w:rPrChange w:id="379"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rPrChange w:id="380"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381" w:author="Vladymyr Kozyr" w:date="2021-08-15T21:16:00Z"/>
          <w:rFonts w:asciiTheme="minorHAnsi" w:eastAsiaTheme="minorEastAsia" w:hAnsiTheme="minorHAnsi"/>
          <w:b w:val="0"/>
          <w:bCs w:val="0"/>
          <w:sz w:val="24"/>
          <w:lang w:val="en-CA"/>
        </w:rPr>
      </w:pPr>
      <w:del w:id="382" w:author="Vladymyr Kozyr" w:date="2021-08-15T21:16:00Z">
        <w:r w:rsidRPr="002D78B6" w:rsidDel="00D65547">
          <w:rPr>
            <w:rPrChange w:id="383" w:author="Vladymyr Kozyr" w:date="2021-08-19T18:57:00Z">
              <w:rPr>
                <w:rStyle w:val="Hyperlink"/>
                <w:b w:val="0"/>
                <w:bCs w:val="0"/>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384" w:author="Vladymyr Kozyr" w:date="2021-08-19T18:57:00Z">
              <w:rPr>
                <w:rStyle w:val="Hyperlink"/>
                <w:b w:val="0"/>
                <w:bCs w:val="0"/>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385" w:author="Vladymyr Kozyr" w:date="2021-08-15T21:16:00Z"/>
          <w:rFonts w:asciiTheme="minorHAnsi" w:eastAsiaTheme="minorEastAsia" w:hAnsiTheme="minorHAnsi"/>
          <w:sz w:val="24"/>
          <w:szCs w:val="24"/>
          <w:lang w:val="en-CA"/>
        </w:rPr>
      </w:pPr>
      <w:del w:id="386" w:author="Vladymyr Kozyr" w:date="2021-08-15T21:16:00Z">
        <w:r w:rsidRPr="002D78B6" w:rsidDel="00D65547">
          <w:rPr>
            <w:rPrChange w:id="387" w:author="Vladymyr Kozyr" w:date="2021-08-19T18:57:00Z">
              <w:rPr>
                <w:rStyle w:val="Hyperlink"/>
                <w:rFonts w:cs="Arial"/>
                <w:b w:val="0"/>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388" w:author="Vladymyr Kozyr" w:date="2021-08-19T18:57:00Z">
              <w:rPr>
                <w:rStyle w:val="Hyperlink"/>
                <w:b w:val="0"/>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389" w:author="Vladymyr Kozyr" w:date="2021-08-15T21:16:00Z"/>
          <w:rFonts w:asciiTheme="minorHAnsi" w:eastAsiaTheme="minorEastAsia" w:hAnsiTheme="minorHAnsi"/>
          <w:sz w:val="24"/>
          <w:szCs w:val="24"/>
          <w:lang w:val="en-CA"/>
        </w:rPr>
      </w:pPr>
      <w:del w:id="390" w:author="Vladymyr Kozyr" w:date="2021-08-15T21:16:00Z">
        <w:r w:rsidRPr="002D78B6" w:rsidDel="00D65547">
          <w:rPr>
            <w:rPrChange w:id="391" w:author="Vladymyr Kozyr" w:date="2021-08-19T18:57:00Z">
              <w:rPr>
                <w:rStyle w:val="Hyperlink"/>
                <w:rFonts w:cs="Arial"/>
                <w:b w:val="0"/>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392" w:author="Vladymyr Kozyr" w:date="2021-08-19T18:57:00Z">
              <w:rPr>
                <w:rStyle w:val="Hyperlink"/>
                <w:b w:val="0"/>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393" w:author="Vladymyr Kozyr" w:date="2021-08-15T21:16:00Z"/>
          <w:rFonts w:asciiTheme="minorHAnsi" w:eastAsiaTheme="minorEastAsia" w:hAnsiTheme="minorHAnsi"/>
          <w:sz w:val="24"/>
          <w:szCs w:val="24"/>
          <w:lang w:val="en-CA"/>
        </w:rPr>
      </w:pPr>
      <w:del w:id="394" w:author="Vladymyr Kozyr" w:date="2021-08-15T21:16:00Z">
        <w:r w:rsidRPr="002D78B6" w:rsidDel="00D65547">
          <w:rPr>
            <w:rPrChange w:id="395" w:author="Vladymyr Kozyr" w:date="2021-08-19T18:57:00Z">
              <w:rPr>
                <w:rStyle w:val="Hyperlink"/>
                <w:rFonts w:cs="Arial"/>
                <w:b w:val="0"/>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396" w:author="Vladymyr Kozyr" w:date="2021-08-19T18:57:00Z">
              <w:rPr>
                <w:rStyle w:val="Hyperlink"/>
                <w:b w:val="0"/>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397" w:author="Vladymyr Kozyr" w:date="2021-08-15T21:16:00Z"/>
          <w:rFonts w:asciiTheme="minorHAnsi" w:eastAsiaTheme="minorEastAsia" w:hAnsiTheme="minorHAnsi"/>
          <w:noProof/>
          <w:sz w:val="24"/>
          <w:szCs w:val="24"/>
          <w:lang w:val="en-CA"/>
        </w:rPr>
      </w:pPr>
      <w:del w:id="398" w:author="Vladymyr Kozyr" w:date="2021-08-15T21:16:00Z">
        <w:r w:rsidRPr="002D78B6" w:rsidDel="00D65547">
          <w:rPr>
            <w:rPrChange w:id="399"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rPrChange w:id="400"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401" w:author="Vladymyr Kozyr" w:date="2021-08-15T21:16:00Z"/>
          <w:rFonts w:asciiTheme="minorHAnsi" w:eastAsiaTheme="minorEastAsia" w:hAnsiTheme="minorHAnsi"/>
          <w:noProof/>
          <w:sz w:val="24"/>
          <w:szCs w:val="24"/>
          <w:lang w:val="en-CA"/>
        </w:rPr>
      </w:pPr>
      <w:del w:id="402" w:author="Vladymyr Kozyr" w:date="2021-08-15T21:16:00Z">
        <w:r w:rsidRPr="002D78B6" w:rsidDel="00D65547">
          <w:rPr>
            <w:rPrChange w:id="403"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rPrChange w:id="404"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405" w:author="Vladymyr Kozyr" w:date="2021-08-15T21:16:00Z"/>
          <w:rFonts w:asciiTheme="minorHAnsi" w:eastAsiaTheme="minorEastAsia" w:hAnsiTheme="minorHAnsi"/>
          <w:noProof/>
          <w:sz w:val="24"/>
          <w:szCs w:val="24"/>
          <w:lang w:val="en-CA"/>
        </w:rPr>
      </w:pPr>
      <w:del w:id="406" w:author="Vladymyr Kozyr" w:date="2021-08-15T21:16:00Z">
        <w:r w:rsidRPr="002D78B6" w:rsidDel="00D65547">
          <w:rPr>
            <w:rPrChange w:id="407"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rPrChange w:id="408"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409" w:author="Vladymyr Kozyr" w:date="2021-08-15T21:16:00Z"/>
          <w:rFonts w:asciiTheme="minorHAnsi" w:eastAsiaTheme="minorEastAsia" w:hAnsiTheme="minorHAnsi"/>
          <w:noProof/>
          <w:sz w:val="24"/>
          <w:szCs w:val="24"/>
          <w:lang w:val="en-CA"/>
        </w:rPr>
      </w:pPr>
      <w:del w:id="410" w:author="Vladymyr Kozyr" w:date="2021-08-15T21:16:00Z">
        <w:r w:rsidRPr="002D78B6" w:rsidDel="00D65547">
          <w:rPr>
            <w:rPrChange w:id="411"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rPrChange w:id="412"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413" w:author="Vladymyr Kozyr" w:date="2021-08-15T21:16:00Z"/>
          <w:rFonts w:asciiTheme="minorHAnsi" w:eastAsiaTheme="minorEastAsia" w:hAnsiTheme="minorHAnsi"/>
          <w:b w:val="0"/>
          <w:bCs w:val="0"/>
          <w:sz w:val="24"/>
          <w:lang w:val="en-CA"/>
        </w:rPr>
      </w:pPr>
      <w:del w:id="414" w:author="Vladymyr Kozyr" w:date="2021-08-15T21:16:00Z">
        <w:r w:rsidRPr="002D78B6" w:rsidDel="00D65547">
          <w:rPr>
            <w:rPrChange w:id="415" w:author="Vladymyr Kozyr" w:date="2021-08-19T18:57:00Z">
              <w:rPr>
                <w:rStyle w:val="Hyperlink"/>
                <w:b w:val="0"/>
                <w:bCs w:val="0"/>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416" w:author="Vladymyr Kozyr" w:date="2021-08-19T18:57:00Z">
              <w:rPr>
                <w:rStyle w:val="Hyperlink"/>
                <w:b w:val="0"/>
                <w:bCs w:val="0"/>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417" w:author="Vladymyr Kozyr" w:date="2021-08-15T21:16:00Z"/>
          <w:rFonts w:asciiTheme="minorHAnsi" w:eastAsiaTheme="minorEastAsia" w:hAnsiTheme="minorHAnsi"/>
          <w:b w:val="0"/>
          <w:bCs w:val="0"/>
          <w:sz w:val="24"/>
          <w:lang w:val="en-CA"/>
        </w:rPr>
      </w:pPr>
      <w:del w:id="418" w:author="Vladymyr Kozyr" w:date="2021-08-15T21:16:00Z">
        <w:r w:rsidRPr="002D78B6" w:rsidDel="00D65547">
          <w:rPr>
            <w:rPrChange w:id="419" w:author="Vladymyr Kozyr" w:date="2021-08-19T18:57:00Z">
              <w:rPr>
                <w:rStyle w:val="Hyperlink"/>
                <w:b w:val="0"/>
                <w:bCs w:val="0"/>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420" w:author="Vladymyr Kozyr" w:date="2021-08-19T18:57:00Z">
              <w:rPr>
                <w:rStyle w:val="Hyperlink"/>
                <w:b w:val="0"/>
                <w:bCs w:val="0"/>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421" w:author="Vladymyr Kozyr" w:date="2021-08-15T21:16:00Z"/>
          <w:rFonts w:asciiTheme="minorHAnsi" w:eastAsiaTheme="minorEastAsia" w:hAnsiTheme="minorHAnsi"/>
          <w:sz w:val="24"/>
          <w:szCs w:val="24"/>
          <w:lang w:val="en-CA"/>
        </w:rPr>
      </w:pPr>
      <w:del w:id="422" w:author="Vladymyr Kozyr" w:date="2021-08-15T21:16:00Z">
        <w:r w:rsidRPr="002D78B6" w:rsidDel="00D65547">
          <w:rPr>
            <w:rPrChange w:id="423" w:author="Vladymyr Kozyr" w:date="2021-08-19T18:57:00Z">
              <w:rPr>
                <w:rStyle w:val="Hyperlink"/>
                <w:b w:val="0"/>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424" w:author="Vladymyr Kozyr" w:date="2021-08-19T18:57:00Z">
              <w:rPr>
                <w:rStyle w:val="Hyperlink"/>
                <w:b w:val="0"/>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425" w:author="Vladymyr Kozyr" w:date="2021-08-15T21:16:00Z"/>
          <w:rFonts w:asciiTheme="minorHAnsi" w:eastAsiaTheme="minorEastAsia" w:hAnsiTheme="minorHAnsi"/>
          <w:b w:val="0"/>
          <w:bCs w:val="0"/>
          <w:sz w:val="24"/>
          <w:lang w:val="en-CA"/>
        </w:rPr>
      </w:pPr>
      <w:del w:id="426" w:author="Vladymyr Kozyr" w:date="2021-08-15T21:16:00Z">
        <w:r w:rsidRPr="002D78B6" w:rsidDel="00D65547">
          <w:rPr>
            <w:rPrChange w:id="427" w:author="Vladymyr Kozyr" w:date="2021-08-19T18:57:00Z">
              <w:rPr>
                <w:rStyle w:val="Hyperlink"/>
                <w:b w:val="0"/>
                <w:bCs w:val="0"/>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428" w:author="Vladymyr Kozyr" w:date="2021-08-15T21:16:00Z"/>
          <w:rFonts w:asciiTheme="minorHAnsi" w:eastAsiaTheme="minorEastAsia" w:hAnsiTheme="minorHAnsi"/>
          <w:b w:val="0"/>
          <w:bCs w:val="0"/>
          <w:sz w:val="24"/>
          <w:lang w:val="en-CA"/>
        </w:rPr>
      </w:pPr>
      <w:del w:id="429" w:author="Vladymyr Kozyr" w:date="2021-08-15T21:16:00Z">
        <w:r w:rsidRPr="002D78B6" w:rsidDel="00D65547">
          <w:rPr>
            <w:rPrChange w:id="430" w:author="Vladymyr Kozyr" w:date="2021-08-19T18:57:00Z">
              <w:rPr>
                <w:rStyle w:val="Hyperlink"/>
                <w:b w:val="0"/>
                <w:bCs w:val="0"/>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431" w:author="Vladymyr Kozyr" w:date="2021-08-15T20:32:00Z"/>
        </w:rPr>
      </w:pPr>
      <w:del w:id="432"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433" w:author="Vladymyr Kozyr" w:date="2021-08-15T20:32:00Z"/>
        </w:rPr>
      </w:pPr>
      <w:del w:id="434"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435" w:author="Vladymyr Kozyr" w:date="2021-08-15T20:32:00Z"/>
          <w:highlight w:val="yellow"/>
        </w:rPr>
      </w:pPr>
      <w:del w:id="436"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437" w:author="Vladymyr Kozyr" w:date="2021-08-15T20:32:00Z"/>
          <w:highlight w:val="yellow"/>
        </w:rPr>
      </w:pPr>
      <w:del w:id="438"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439" w:author="Vladymyr Kozyr" w:date="2021-08-15T20:32:00Z"/>
        </w:rPr>
      </w:pPr>
      <w:del w:id="440"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441" w:name="_Toc80291900"/>
      <w:r w:rsidRPr="00CE178C">
        <w:lastRenderedPageBreak/>
        <w:t>List of Figures</w:t>
      </w:r>
      <w:bookmarkEnd w:id="441"/>
    </w:p>
    <w:p w14:paraId="2F6317CF" w14:textId="0129458D" w:rsidR="00121D53" w:rsidRDefault="00F54916">
      <w:pPr>
        <w:pStyle w:val="TableofFigures"/>
        <w:tabs>
          <w:tab w:val="right" w:leader="dot" w:pos="8630"/>
        </w:tabs>
        <w:rPr>
          <w:ins w:id="442" w:author="Vladymyr Kozyr" w:date="2021-08-19T18:52: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443" w:author="Vladymyr Kozyr" w:date="2021-08-19T18:52:00Z">
        <w:r w:rsidR="00121D53">
          <w:rPr>
            <w:noProof/>
          </w:rPr>
          <w:t>Figure 2.2.1. FishCAM2000 user interface</w:t>
        </w:r>
        <w:r w:rsidR="00121D53">
          <w:rPr>
            <w:noProof/>
          </w:rPr>
          <w:tab/>
        </w:r>
        <w:r w:rsidR="00121D53">
          <w:rPr>
            <w:noProof/>
          </w:rPr>
          <w:fldChar w:fldCharType="begin"/>
        </w:r>
        <w:r w:rsidR="00121D53">
          <w:rPr>
            <w:noProof/>
          </w:rPr>
          <w:instrText xml:space="preserve"> PAGEREF _Toc80291561 \h </w:instrText>
        </w:r>
      </w:ins>
      <w:r w:rsidR="00121D53">
        <w:rPr>
          <w:noProof/>
        </w:rPr>
      </w:r>
      <w:r w:rsidR="00121D53">
        <w:rPr>
          <w:noProof/>
        </w:rPr>
        <w:fldChar w:fldCharType="separate"/>
      </w:r>
      <w:ins w:id="444" w:author="Vladymyr Kozyr" w:date="2021-08-19T18:52:00Z">
        <w:r w:rsidR="00121D53">
          <w:rPr>
            <w:noProof/>
          </w:rPr>
          <w:t>4</w:t>
        </w:r>
        <w:r w:rsidR="00121D53">
          <w:rPr>
            <w:noProof/>
          </w:rPr>
          <w:fldChar w:fldCharType="end"/>
        </w:r>
      </w:ins>
    </w:p>
    <w:p w14:paraId="079524B0" w14:textId="184E6497" w:rsidR="00121D53" w:rsidRDefault="00121D53">
      <w:pPr>
        <w:pStyle w:val="TableofFigures"/>
        <w:tabs>
          <w:tab w:val="right" w:leader="dot" w:pos="8630"/>
        </w:tabs>
        <w:rPr>
          <w:ins w:id="445" w:author="Vladymyr Kozyr" w:date="2021-08-19T18:52:00Z"/>
          <w:rFonts w:asciiTheme="minorHAnsi" w:eastAsiaTheme="minorEastAsia" w:hAnsiTheme="minorHAnsi"/>
          <w:noProof/>
          <w:sz w:val="24"/>
          <w:szCs w:val="24"/>
          <w:lang w:val="en-CA"/>
        </w:rPr>
      </w:pPr>
      <w:ins w:id="446" w:author="Vladymyr Kozyr" w:date="2021-08-19T18:52:00Z">
        <w:r>
          <w:rPr>
            <w:noProof/>
          </w:rPr>
          <w:t>Figure 2.2.2. Heatmap fish trawl visualization</w:t>
        </w:r>
        <w:r>
          <w:rPr>
            <w:noProof/>
          </w:rPr>
          <w:tab/>
        </w:r>
        <w:r>
          <w:rPr>
            <w:noProof/>
          </w:rPr>
          <w:fldChar w:fldCharType="begin"/>
        </w:r>
        <w:r>
          <w:rPr>
            <w:noProof/>
          </w:rPr>
          <w:instrText xml:space="preserve"> PAGEREF _Toc80291562 \h </w:instrText>
        </w:r>
      </w:ins>
      <w:r>
        <w:rPr>
          <w:noProof/>
        </w:rPr>
      </w:r>
      <w:r>
        <w:rPr>
          <w:noProof/>
        </w:rPr>
        <w:fldChar w:fldCharType="separate"/>
      </w:r>
      <w:ins w:id="447" w:author="Vladymyr Kozyr" w:date="2021-08-19T18:52:00Z">
        <w:r>
          <w:rPr>
            <w:noProof/>
          </w:rPr>
          <w:t>5</w:t>
        </w:r>
        <w:r>
          <w:rPr>
            <w:noProof/>
          </w:rPr>
          <w:fldChar w:fldCharType="end"/>
        </w:r>
      </w:ins>
    </w:p>
    <w:p w14:paraId="7FAD2829" w14:textId="7FD34697" w:rsidR="00121D53" w:rsidRDefault="00121D53">
      <w:pPr>
        <w:pStyle w:val="TableofFigures"/>
        <w:tabs>
          <w:tab w:val="right" w:leader="dot" w:pos="8630"/>
        </w:tabs>
        <w:rPr>
          <w:ins w:id="448" w:author="Vladymyr Kozyr" w:date="2021-08-19T18:52:00Z"/>
          <w:rFonts w:asciiTheme="minorHAnsi" w:eastAsiaTheme="minorEastAsia" w:hAnsiTheme="minorHAnsi"/>
          <w:noProof/>
          <w:sz w:val="24"/>
          <w:szCs w:val="24"/>
          <w:lang w:val="en-CA"/>
        </w:rPr>
      </w:pPr>
      <w:ins w:id="449" w:author="Vladymyr Kozyr" w:date="2021-08-19T18:52:00Z">
        <w:r>
          <w:rPr>
            <w:noProof/>
          </w:rPr>
          <w:t>Figure 2.2.3. Land-sea connections</w:t>
        </w:r>
        <w:r>
          <w:rPr>
            <w:noProof/>
          </w:rPr>
          <w:tab/>
        </w:r>
        <w:r>
          <w:rPr>
            <w:noProof/>
          </w:rPr>
          <w:fldChar w:fldCharType="begin"/>
        </w:r>
        <w:r>
          <w:rPr>
            <w:noProof/>
          </w:rPr>
          <w:instrText xml:space="preserve"> PAGEREF _Toc80291563 \h </w:instrText>
        </w:r>
      </w:ins>
      <w:r>
        <w:rPr>
          <w:noProof/>
        </w:rPr>
      </w:r>
      <w:r>
        <w:rPr>
          <w:noProof/>
        </w:rPr>
        <w:fldChar w:fldCharType="separate"/>
      </w:r>
      <w:ins w:id="450" w:author="Vladymyr Kozyr" w:date="2021-08-19T18:52:00Z">
        <w:r>
          <w:rPr>
            <w:noProof/>
          </w:rPr>
          <w:t>6</w:t>
        </w:r>
        <w:r>
          <w:rPr>
            <w:noProof/>
          </w:rPr>
          <w:fldChar w:fldCharType="end"/>
        </w:r>
      </w:ins>
    </w:p>
    <w:p w14:paraId="30EA9DE3" w14:textId="35870366" w:rsidR="00121D53" w:rsidRDefault="00121D53">
      <w:pPr>
        <w:pStyle w:val="TableofFigures"/>
        <w:tabs>
          <w:tab w:val="right" w:leader="dot" w:pos="8630"/>
        </w:tabs>
        <w:rPr>
          <w:ins w:id="451" w:author="Vladymyr Kozyr" w:date="2021-08-19T18:52:00Z"/>
          <w:rFonts w:asciiTheme="minorHAnsi" w:eastAsiaTheme="minorEastAsia" w:hAnsiTheme="minorHAnsi"/>
          <w:noProof/>
          <w:sz w:val="24"/>
          <w:szCs w:val="24"/>
          <w:lang w:val="en-CA"/>
        </w:rPr>
      </w:pPr>
      <w:ins w:id="452" w:author="Vladymyr Kozyr" w:date="2021-08-19T18:52:00Z">
        <w:r>
          <w:rPr>
            <w:noProof/>
          </w:rPr>
          <w:t>Figure 2.3.1. Color coding example</w:t>
        </w:r>
        <w:r>
          <w:rPr>
            <w:noProof/>
          </w:rPr>
          <w:tab/>
        </w:r>
        <w:r>
          <w:rPr>
            <w:noProof/>
          </w:rPr>
          <w:fldChar w:fldCharType="begin"/>
        </w:r>
        <w:r>
          <w:rPr>
            <w:noProof/>
          </w:rPr>
          <w:instrText xml:space="preserve"> PAGEREF _Toc80291564 \h </w:instrText>
        </w:r>
      </w:ins>
      <w:r>
        <w:rPr>
          <w:noProof/>
        </w:rPr>
      </w:r>
      <w:r>
        <w:rPr>
          <w:noProof/>
        </w:rPr>
        <w:fldChar w:fldCharType="separate"/>
      </w:r>
      <w:ins w:id="453" w:author="Vladymyr Kozyr" w:date="2021-08-19T18:52:00Z">
        <w:r>
          <w:rPr>
            <w:noProof/>
          </w:rPr>
          <w:t>7</w:t>
        </w:r>
        <w:r>
          <w:rPr>
            <w:noProof/>
          </w:rPr>
          <w:fldChar w:fldCharType="end"/>
        </w:r>
      </w:ins>
    </w:p>
    <w:p w14:paraId="33B7E402" w14:textId="34C1AA03" w:rsidR="00121D53" w:rsidRDefault="00121D53">
      <w:pPr>
        <w:pStyle w:val="TableofFigures"/>
        <w:tabs>
          <w:tab w:val="right" w:leader="dot" w:pos="8630"/>
        </w:tabs>
        <w:rPr>
          <w:ins w:id="454" w:author="Vladymyr Kozyr" w:date="2021-08-19T18:52:00Z"/>
          <w:rFonts w:asciiTheme="minorHAnsi" w:eastAsiaTheme="minorEastAsia" w:hAnsiTheme="minorHAnsi"/>
          <w:noProof/>
          <w:sz w:val="24"/>
          <w:szCs w:val="24"/>
          <w:lang w:val="en-CA"/>
        </w:rPr>
      </w:pPr>
      <w:ins w:id="455" w:author="Vladymyr Kozyr" w:date="2021-08-19T18:52:00Z">
        <w:r>
          <w:rPr>
            <w:noProof/>
          </w:rPr>
          <w:t>Figure 2.3.2. Daily sugar level for patient</w:t>
        </w:r>
        <w:r>
          <w:rPr>
            <w:noProof/>
          </w:rPr>
          <w:tab/>
        </w:r>
        <w:r>
          <w:rPr>
            <w:noProof/>
          </w:rPr>
          <w:fldChar w:fldCharType="begin"/>
        </w:r>
        <w:r>
          <w:rPr>
            <w:noProof/>
          </w:rPr>
          <w:instrText xml:space="preserve"> PAGEREF _Toc80291565 \h </w:instrText>
        </w:r>
      </w:ins>
      <w:r>
        <w:rPr>
          <w:noProof/>
        </w:rPr>
      </w:r>
      <w:r>
        <w:rPr>
          <w:noProof/>
        </w:rPr>
        <w:fldChar w:fldCharType="separate"/>
      </w:r>
      <w:ins w:id="456" w:author="Vladymyr Kozyr" w:date="2021-08-19T18:52:00Z">
        <w:r>
          <w:rPr>
            <w:noProof/>
          </w:rPr>
          <w:t>8</w:t>
        </w:r>
        <w:r>
          <w:rPr>
            <w:noProof/>
          </w:rPr>
          <w:fldChar w:fldCharType="end"/>
        </w:r>
      </w:ins>
    </w:p>
    <w:p w14:paraId="30B2F2B3" w14:textId="44706366" w:rsidR="00121D53" w:rsidRDefault="00121D53">
      <w:pPr>
        <w:pStyle w:val="TableofFigures"/>
        <w:tabs>
          <w:tab w:val="right" w:leader="dot" w:pos="8630"/>
        </w:tabs>
        <w:rPr>
          <w:ins w:id="457" w:author="Vladymyr Kozyr" w:date="2021-08-19T18:52:00Z"/>
          <w:rFonts w:asciiTheme="minorHAnsi" w:eastAsiaTheme="minorEastAsia" w:hAnsiTheme="minorHAnsi"/>
          <w:noProof/>
          <w:sz w:val="24"/>
          <w:szCs w:val="24"/>
          <w:lang w:val="en-CA"/>
        </w:rPr>
      </w:pPr>
      <w:ins w:id="458" w:author="Vladymyr Kozyr" w:date="2021-08-19T18:52:00Z">
        <w:r>
          <w:rPr>
            <w:noProof/>
          </w:rPr>
          <w:t>Figure 2.3.3. Various visualization types</w:t>
        </w:r>
        <w:r>
          <w:rPr>
            <w:noProof/>
          </w:rPr>
          <w:tab/>
        </w:r>
        <w:r>
          <w:rPr>
            <w:noProof/>
          </w:rPr>
          <w:fldChar w:fldCharType="begin"/>
        </w:r>
        <w:r>
          <w:rPr>
            <w:noProof/>
          </w:rPr>
          <w:instrText xml:space="preserve"> PAGEREF _Toc80291566 \h </w:instrText>
        </w:r>
      </w:ins>
      <w:r>
        <w:rPr>
          <w:noProof/>
        </w:rPr>
      </w:r>
      <w:r>
        <w:rPr>
          <w:noProof/>
        </w:rPr>
        <w:fldChar w:fldCharType="separate"/>
      </w:r>
      <w:ins w:id="459" w:author="Vladymyr Kozyr" w:date="2021-08-19T18:52:00Z">
        <w:r>
          <w:rPr>
            <w:noProof/>
          </w:rPr>
          <w:t>8</w:t>
        </w:r>
        <w:r>
          <w:rPr>
            <w:noProof/>
          </w:rPr>
          <w:fldChar w:fldCharType="end"/>
        </w:r>
      </w:ins>
    </w:p>
    <w:p w14:paraId="5C158BED" w14:textId="77C6FBFC" w:rsidR="00121D53" w:rsidRDefault="00121D53">
      <w:pPr>
        <w:pStyle w:val="TableofFigures"/>
        <w:tabs>
          <w:tab w:val="right" w:leader="dot" w:pos="8630"/>
        </w:tabs>
        <w:rPr>
          <w:ins w:id="460" w:author="Vladymyr Kozyr" w:date="2021-08-19T18:52:00Z"/>
          <w:rFonts w:asciiTheme="minorHAnsi" w:eastAsiaTheme="minorEastAsia" w:hAnsiTheme="minorHAnsi"/>
          <w:noProof/>
          <w:sz w:val="24"/>
          <w:szCs w:val="24"/>
          <w:lang w:val="en-CA"/>
        </w:rPr>
      </w:pPr>
      <w:ins w:id="461" w:author="Vladymyr Kozyr" w:date="2021-08-19T18:52:00Z">
        <w:r>
          <w:rPr>
            <w:noProof/>
          </w:rPr>
          <w:t>Figure 3.1.1. Table Data Presentation</w:t>
        </w:r>
        <w:r>
          <w:rPr>
            <w:noProof/>
          </w:rPr>
          <w:tab/>
        </w:r>
        <w:r>
          <w:rPr>
            <w:noProof/>
          </w:rPr>
          <w:fldChar w:fldCharType="begin"/>
        </w:r>
        <w:r>
          <w:rPr>
            <w:noProof/>
          </w:rPr>
          <w:instrText xml:space="preserve"> PAGEREF _Toc80291567 \h </w:instrText>
        </w:r>
      </w:ins>
      <w:r>
        <w:rPr>
          <w:noProof/>
        </w:rPr>
      </w:r>
      <w:r>
        <w:rPr>
          <w:noProof/>
        </w:rPr>
        <w:fldChar w:fldCharType="separate"/>
      </w:r>
      <w:ins w:id="462" w:author="Vladymyr Kozyr" w:date="2021-08-19T18:52:00Z">
        <w:r>
          <w:rPr>
            <w:noProof/>
          </w:rPr>
          <w:t>10</w:t>
        </w:r>
        <w:r>
          <w:rPr>
            <w:noProof/>
          </w:rPr>
          <w:fldChar w:fldCharType="end"/>
        </w:r>
      </w:ins>
    </w:p>
    <w:p w14:paraId="41A5E734" w14:textId="064CF723" w:rsidR="00121D53" w:rsidRDefault="00121D53">
      <w:pPr>
        <w:pStyle w:val="TableofFigures"/>
        <w:tabs>
          <w:tab w:val="right" w:leader="dot" w:pos="8630"/>
        </w:tabs>
        <w:rPr>
          <w:ins w:id="463" w:author="Vladymyr Kozyr" w:date="2021-08-19T18:52:00Z"/>
          <w:rFonts w:asciiTheme="minorHAnsi" w:eastAsiaTheme="minorEastAsia" w:hAnsiTheme="minorHAnsi"/>
          <w:noProof/>
          <w:sz w:val="24"/>
          <w:szCs w:val="24"/>
          <w:lang w:val="en-CA"/>
        </w:rPr>
      </w:pPr>
      <w:ins w:id="464" w:author="Vladymyr Kozyr" w:date="2021-08-19T18:52:00Z">
        <w:r>
          <w:rPr>
            <w:noProof/>
          </w:rPr>
          <w:t>Figure 3.1.2. Northern Abalone data</w:t>
        </w:r>
        <w:r>
          <w:rPr>
            <w:noProof/>
          </w:rPr>
          <w:tab/>
        </w:r>
        <w:r>
          <w:rPr>
            <w:noProof/>
          </w:rPr>
          <w:fldChar w:fldCharType="begin"/>
        </w:r>
        <w:r>
          <w:rPr>
            <w:noProof/>
          </w:rPr>
          <w:instrText xml:space="preserve"> PAGEREF _Toc80291568 \h </w:instrText>
        </w:r>
      </w:ins>
      <w:r>
        <w:rPr>
          <w:noProof/>
        </w:rPr>
      </w:r>
      <w:r>
        <w:rPr>
          <w:noProof/>
        </w:rPr>
        <w:fldChar w:fldCharType="separate"/>
      </w:r>
      <w:ins w:id="465" w:author="Vladymyr Kozyr" w:date="2021-08-19T18:52:00Z">
        <w:r>
          <w:rPr>
            <w:noProof/>
          </w:rPr>
          <w:t>11</w:t>
        </w:r>
        <w:r>
          <w:rPr>
            <w:noProof/>
          </w:rPr>
          <w:fldChar w:fldCharType="end"/>
        </w:r>
      </w:ins>
    </w:p>
    <w:p w14:paraId="14A38325" w14:textId="17187FDF" w:rsidR="00121D53" w:rsidRDefault="00121D53">
      <w:pPr>
        <w:pStyle w:val="TableofFigures"/>
        <w:tabs>
          <w:tab w:val="right" w:leader="dot" w:pos="8630"/>
        </w:tabs>
        <w:rPr>
          <w:ins w:id="466" w:author="Vladymyr Kozyr" w:date="2021-08-19T18:52:00Z"/>
          <w:rFonts w:asciiTheme="minorHAnsi" w:eastAsiaTheme="minorEastAsia" w:hAnsiTheme="minorHAnsi"/>
          <w:noProof/>
          <w:sz w:val="24"/>
          <w:szCs w:val="24"/>
          <w:lang w:val="en-CA"/>
        </w:rPr>
      </w:pPr>
      <w:ins w:id="467" w:author="Vladymyr Kozyr" w:date="2021-08-19T18:52:00Z">
        <w:r>
          <w:rPr>
            <w:noProof/>
          </w:rPr>
          <w:t>Figure 3.1.3. Tonnage and value for fish landings</w:t>
        </w:r>
        <w:r>
          <w:rPr>
            <w:noProof/>
          </w:rPr>
          <w:tab/>
        </w:r>
        <w:r>
          <w:rPr>
            <w:noProof/>
          </w:rPr>
          <w:fldChar w:fldCharType="begin"/>
        </w:r>
        <w:r>
          <w:rPr>
            <w:noProof/>
          </w:rPr>
          <w:instrText xml:space="preserve"> PAGEREF _Toc80291569 \h </w:instrText>
        </w:r>
      </w:ins>
      <w:r>
        <w:rPr>
          <w:noProof/>
        </w:rPr>
      </w:r>
      <w:r>
        <w:rPr>
          <w:noProof/>
        </w:rPr>
        <w:fldChar w:fldCharType="separate"/>
      </w:r>
      <w:ins w:id="468" w:author="Vladymyr Kozyr" w:date="2021-08-19T18:52:00Z">
        <w:r>
          <w:rPr>
            <w:noProof/>
          </w:rPr>
          <w:t>12</w:t>
        </w:r>
        <w:r>
          <w:rPr>
            <w:noProof/>
          </w:rPr>
          <w:fldChar w:fldCharType="end"/>
        </w:r>
      </w:ins>
    </w:p>
    <w:p w14:paraId="5FEAE055" w14:textId="600D70A4" w:rsidR="00121D53" w:rsidRDefault="00121D53">
      <w:pPr>
        <w:pStyle w:val="TableofFigures"/>
        <w:tabs>
          <w:tab w:val="right" w:leader="dot" w:pos="8630"/>
        </w:tabs>
        <w:rPr>
          <w:ins w:id="469" w:author="Vladymyr Kozyr" w:date="2021-08-19T18:52:00Z"/>
          <w:rFonts w:asciiTheme="minorHAnsi" w:eastAsiaTheme="minorEastAsia" w:hAnsiTheme="minorHAnsi"/>
          <w:noProof/>
          <w:sz w:val="24"/>
          <w:szCs w:val="24"/>
          <w:lang w:val="en-CA"/>
        </w:rPr>
      </w:pPr>
      <w:ins w:id="470" w:author="Vladymyr Kozyr" w:date="2021-08-19T18:52:00Z">
        <w:r>
          <w:rPr>
            <w:noProof/>
          </w:rPr>
          <w:t>Figure 3.1.4. Percentage of Scottish vessels’ landings by species type</w:t>
        </w:r>
        <w:r>
          <w:rPr>
            <w:noProof/>
          </w:rPr>
          <w:tab/>
        </w:r>
        <w:r>
          <w:rPr>
            <w:noProof/>
          </w:rPr>
          <w:fldChar w:fldCharType="begin"/>
        </w:r>
        <w:r>
          <w:rPr>
            <w:noProof/>
          </w:rPr>
          <w:instrText xml:space="preserve"> PAGEREF _Toc80291570 \h </w:instrText>
        </w:r>
      </w:ins>
      <w:r>
        <w:rPr>
          <w:noProof/>
        </w:rPr>
      </w:r>
      <w:r>
        <w:rPr>
          <w:noProof/>
        </w:rPr>
        <w:fldChar w:fldCharType="separate"/>
      </w:r>
      <w:ins w:id="471" w:author="Vladymyr Kozyr" w:date="2021-08-19T18:52:00Z">
        <w:r>
          <w:rPr>
            <w:noProof/>
          </w:rPr>
          <w:t>12</w:t>
        </w:r>
        <w:r>
          <w:rPr>
            <w:noProof/>
          </w:rPr>
          <w:fldChar w:fldCharType="end"/>
        </w:r>
      </w:ins>
    </w:p>
    <w:p w14:paraId="50ACF811" w14:textId="554FE553" w:rsidR="00121D53" w:rsidRDefault="00121D53">
      <w:pPr>
        <w:pStyle w:val="TableofFigures"/>
        <w:tabs>
          <w:tab w:val="right" w:leader="dot" w:pos="8630"/>
        </w:tabs>
        <w:rPr>
          <w:ins w:id="472" w:author="Vladymyr Kozyr" w:date="2021-08-19T18:52:00Z"/>
          <w:rFonts w:asciiTheme="minorHAnsi" w:eastAsiaTheme="minorEastAsia" w:hAnsiTheme="minorHAnsi"/>
          <w:noProof/>
          <w:sz w:val="24"/>
          <w:szCs w:val="24"/>
          <w:lang w:val="en-CA"/>
        </w:rPr>
      </w:pPr>
      <w:ins w:id="473" w:author="Vladymyr Kozyr" w:date="2021-08-19T18:52:00Z">
        <w:r>
          <w:rPr>
            <w:noProof/>
          </w:rPr>
          <w:t>Figure 3.1.5. Price per tonne for key species for years 2018 and 2019</w:t>
        </w:r>
        <w:r>
          <w:rPr>
            <w:noProof/>
          </w:rPr>
          <w:tab/>
        </w:r>
        <w:r>
          <w:rPr>
            <w:noProof/>
          </w:rPr>
          <w:fldChar w:fldCharType="begin"/>
        </w:r>
        <w:r>
          <w:rPr>
            <w:noProof/>
          </w:rPr>
          <w:instrText xml:space="preserve"> PAGEREF _Toc80291571 \h </w:instrText>
        </w:r>
      </w:ins>
      <w:r>
        <w:rPr>
          <w:noProof/>
        </w:rPr>
      </w:r>
      <w:r>
        <w:rPr>
          <w:noProof/>
        </w:rPr>
        <w:fldChar w:fldCharType="separate"/>
      </w:r>
      <w:ins w:id="474" w:author="Vladymyr Kozyr" w:date="2021-08-19T18:52:00Z">
        <w:r>
          <w:rPr>
            <w:noProof/>
          </w:rPr>
          <w:t>13</w:t>
        </w:r>
        <w:r>
          <w:rPr>
            <w:noProof/>
          </w:rPr>
          <w:fldChar w:fldCharType="end"/>
        </w:r>
      </w:ins>
    </w:p>
    <w:p w14:paraId="16B58031" w14:textId="0ED9FA12" w:rsidR="00121D53" w:rsidRDefault="00121D53">
      <w:pPr>
        <w:pStyle w:val="TableofFigures"/>
        <w:tabs>
          <w:tab w:val="right" w:leader="dot" w:pos="8630"/>
        </w:tabs>
        <w:rPr>
          <w:ins w:id="475" w:author="Vladymyr Kozyr" w:date="2021-08-19T18:52:00Z"/>
          <w:rFonts w:asciiTheme="minorHAnsi" w:eastAsiaTheme="minorEastAsia" w:hAnsiTheme="minorHAnsi"/>
          <w:noProof/>
          <w:sz w:val="24"/>
          <w:szCs w:val="24"/>
          <w:lang w:val="en-CA"/>
        </w:rPr>
      </w:pPr>
      <w:ins w:id="476" w:author="Vladymyr Kozyr" w:date="2021-08-19T18:52:00Z">
        <w:r>
          <w:rPr>
            <w:noProof/>
          </w:rPr>
          <w:t>Figure 3.5.</w:t>
        </w:r>
      </w:ins>
      <w:ins w:id="477" w:author="Vladymyr Kozyr" w:date="2021-08-19T18:53:00Z">
        <w:r w:rsidR="006D47DD">
          <w:rPr>
            <w:noProof/>
          </w:rPr>
          <w:t>2.</w:t>
        </w:r>
      </w:ins>
      <w:ins w:id="478" w:author="Vladymyr Kozyr" w:date="2021-08-19T18:52:00Z">
        <w:r>
          <w:rPr>
            <w:noProof/>
          </w:rPr>
          <w:t>1. Scatter plot example</w:t>
        </w:r>
        <w:r>
          <w:rPr>
            <w:noProof/>
          </w:rPr>
          <w:tab/>
        </w:r>
        <w:r>
          <w:rPr>
            <w:noProof/>
          </w:rPr>
          <w:fldChar w:fldCharType="begin"/>
        </w:r>
        <w:r>
          <w:rPr>
            <w:noProof/>
          </w:rPr>
          <w:instrText xml:space="preserve"> PAGEREF _Toc80291572 \h </w:instrText>
        </w:r>
      </w:ins>
      <w:r>
        <w:rPr>
          <w:noProof/>
        </w:rPr>
      </w:r>
      <w:r>
        <w:rPr>
          <w:noProof/>
        </w:rPr>
        <w:fldChar w:fldCharType="separate"/>
      </w:r>
      <w:ins w:id="479" w:author="Vladymyr Kozyr" w:date="2021-08-19T18:52:00Z">
        <w:r>
          <w:rPr>
            <w:noProof/>
          </w:rPr>
          <w:t>20</w:t>
        </w:r>
        <w:r>
          <w:rPr>
            <w:noProof/>
          </w:rPr>
          <w:fldChar w:fldCharType="end"/>
        </w:r>
      </w:ins>
    </w:p>
    <w:p w14:paraId="4C038D60" w14:textId="218B6367" w:rsidR="00121D53" w:rsidRDefault="00121D53">
      <w:pPr>
        <w:pStyle w:val="TableofFigures"/>
        <w:tabs>
          <w:tab w:val="right" w:leader="dot" w:pos="8630"/>
        </w:tabs>
        <w:rPr>
          <w:ins w:id="480" w:author="Vladymyr Kozyr" w:date="2021-08-19T18:52:00Z"/>
          <w:rFonts w:asciiTheme="minorHAnsi" w:eastAsiaTheme="minorEastAsia" w:hAnsiTheme="minorHAnsi"/>
          <w:noProof/>
          <w:sz w:val="24"/>
          <w:szCs w:val="24"/>
          <w:lang w:val="en-CA"/>
        </w:rPr>
      </w:pPr>
      <w:ins w:id="481" w:author="Vladymyr Kozyr" w:date="2021-08-19T18:52:00Z">
        <w:r>
          <w:rPr>
            <w:noProof/>
          </w:rPr>
          <w:t>Figure 4.1.1. System Diagram</w:t>
        </w:r>
        <w:r>
          <w:rPr>
            <w:noProof/>
          </w:rPr>
          <w:tab/>
        </w:r>
        <w:r>
          <w:rPr>
            <w:noProof/>
          </w:rPr>
          <w:fldChar w:fldCharType="begin"/>
        </w:r>
        <w:r>
          <w:rPr>
            <w:noProof/>
          </w:rPr>
          <w:instrText xml:space="preserve"> PAGEREF _Toc80291573 \h </w:instrText>
        </w:r>
      </w:ins>
      <w:r>
        <w:rPr>
          <w:noProof/>
        </w:rPr>
      </w:r>
      <w:r>
        <w:rPr>
          <w:noProof/>
        </w:rPr>
        <w:fldChar w:fldCharType="separate"/>
      </w:r>
      <w:ins w:id="482" w:author="Vladymyr Kozyr" w:date="2021-08-19T18:52:00Z">
        <w:r>
          <w:rPr>
            <w:noProof/>
          </w:rPr>
          <w:t>22</w:t>
        </w:r>
        <w:r>
          <w:rPr>
            <w:noProof/>
          </w:rPr>
          <w:fldChar w:fldCharType="end"/>
        </w:r>
      </w:ins>
    </w:p>
    <w:p w14:paraId="3F5370D8" w14:textId="6702A853" w:rsidR="00121D53" w:rsidRDefault="00121D53">
      <w:pPr>
        <w:pStyle w:val="TableofFigures"/>
        <w:tabs>
          <w:tab w:val="right" w:leader="dot" w:pos="8630"/>
        </w:tabs>
        <w:rPr>
          <w:ins w:id="483" w:author="Vladymyr Kozyr" w:date="2021-08-19T18:52:00Z"/>
          <w:rFonts w:asciiTheme="minorHAnsi" w:eastAsiaTheme="minorEastAsia" w:hAnsiTheme="minorHAnsi"/>
          <w:noProof/>
          <w:sz w:val="24"/>
          <w:szCs w:val="24"/>
          <w:lang w:val="en-CA"/>
        </w:rPr>
      </w:pPr>
      <w:ins w:id="484" w:author="Vladymyr Kozyr" w:date="2021-08-19T18:52:00Z">
        <w:r>
          <w:rPr>
            <w:noProof/>
          </w:rPr>
          <w:t>Figure 4.1.2. Filter interface</w:t>
        </w:r>
        <w:r>
          <w:rPr>
            <w:noProof/>
          </w:rPr>
          <w:tab/>
        </w:r>
        <w:r>
          <w:rPr>
            <w:noProof/>
          </w:rPr>
          <w:fldChar w:fldCharType="begin"/>
        </w:r>
        <w:r>
          <w:rPr>
            <w:noProof/>
          </w:rPr>
          <w:instrText xml:space="preserve"> PAGEREF _Toc80291574 \h </w:instrText>
        </w:r>
      </w:ins>
      <w:r>
        <w:rPr>
          <w:noProof/>
        </w:rPr>
      </w:r>
      <w:r>
        <w:rPr>
          <w:noProof/>
        </w:rPr>
        <w:fldChar w:fldCharType="separate"/>
      </w:r>
      <w:ins w:id="485" w:author="Vladymyr Kozyr" w:date="2021-08-19T18:52:00Z">
        <w:r>
          <w:rPr>
            <w:noProof/>
          </w:rPr>
          <w:t>23</w:t>
        </w:r>
        <w:r>
          <w:rPr>
            <w:noProof/>
          </w:rPr>
          <w:fldChar w:fldCharType="end"/>
        </w:r>
      </w:ins>
    </w:p>
    <w:p w14:paraId="7F1CE78E" w14:textId="1FACD182" w:rsidR="00121D53" w:rsidRDefault="00121D53">
      <w:pPr>
        <w:pStyle w:val="TableofFigures"/>
        <w:tabs>
          <w:tab w:val="right" w:leader="dot" w:pos="8630"/>
        </w:tabs>
        <w:rPr>
          <w:ins w:id="486" w:author="Vladymyr Kozyr" w:date="2021-08-19T18:52:00Z"/>
          <w:rFonts w:asciiTheme="minorHAnsi" w:eastAsiaTheme="minorEastAsia" w:hAnsiTheme="minorHAnsi"/>
          <w:noProof/>
          <w:sz w:val="24"/>
          <w:szCs w:val="24"/>
          <w:lang w:val="en-CA"/>
        </w:rPr>
      </w:pPr>
      <w:ins w:id="487" w:author="Vladymyr Kozyr" w:date="2021-08-19T18:52:00Z">
        <w:r>
          <w:rPr>
            <w:noProof/>
          </w:rPr>
          <w:t>Figure 4.3.1. Multiline chart</w:t>
        </w:r>
        <w:r>
          <w:rPr>
            <w:noProof/>
          </w:rPr>
          <w:tab/>
        </w:r>
        <w:r>
          <w:rPr>
            <w:noProof/>
          </w:rPr>
          <w:fldChar w:fldCharType="begin"/>
        </w:r>
        <w:r>
          <w:rPr>
            <w:noProof/>
          </w:rPr>
          <w:instrText xml:space="preserve"> PAGEREF _Toc80291575 \h </w:instrText>
        </w:r>
      </w:ins>
      <w:r>
        <w:rPr>
          <w:noProof/>
        </w:rPr>
      </w:r>
      <w:r>
        <w:rPr>
          <w:noProof/>
        </w:rPr>
        <w:fldChar w:fldCharType="separate"/>
      </w:r>
      <w:ins w:id="488" w:author="Vladymyr Kozyr" w:date="2021-08-19T18:52:00Z">
        <w:r>
          <w:rPr>
            <w:noProof/>
          </w:rPr>
          <w:t>25</w:t>
        </w:r>
        <w:r>
          <w:rPr>
            <w:noProof/>
          </w:rPr>
          <w:fldChar w:fldCharType="end"/>
        </w:r>
      </w:ins>
    </w:p>
    <w:p w14:paraId="12EC31AB" w14:textId="55EE428C" w:rsidR="00121D53" w:rsidRDefault="00121D53">
      <w:pPr>
        <w:pStyle w:val="TableofFigures"/>
        <w:tabs>
          <w:tab w:val="right" w:leader="dot" w:pos="8630"/>
        </w:tabs>
        <w:rPr>
          <w:ins w:id="489" w:author="Vladymyr Kozyr" w:date="2021-08-19T18:52:00Z"/>
          <w:rFonts w:asciiTheme="minorHAnsi" w:eastAsiaTheme="minorEastAsia" w:hAnsiTheme="minorHAnsi"/>
          <w:noProof/>
          <w:sz w:val="24"/>
          <w:szCs w:val="24"/>
          <w:lang w:val="en-CA"/>
        </w:rPr>
      </w:pPr>
      <w:ins w:id="490" w:author="Vladymyr Kozyr" w:date="2021-08-19T18:52:00Z">
        <w:r>
          <w:rPr>
            <w:noProof/>
          </w:rPr>
          <w:t>Figure 4.3.2. Scatter plot</w:t>
        </w:r>
        <w:r>
          <w:rPr>
            <w:noProof/>
          </w:rPr>
          <w:tab/>
        </w:r>
        <w:r>
          <w:rPr>
            <w:noProof/>
          </w:rPr>
          <w:fldChar w:fldCharType="begin"/>
        </w:r>
        <w:r>
          <w:rPr>
            <w:noProof/>
          </w:rPr>
          <w:instrText xml:space="preserve"> PAGEREF _Toc80291576 \h </w:instrText>
        </w:r>
      </w:ins>
      <w:r>
        <w:rPr>
          <w:noProof/>
        </w:rPr>
      </w:r>
      <w:r>
        <w:rPr>
          <w:noProof/>
        </w:rPr>
        <w:fldChar w:fldCharType="separate"/>
      </w:r>
      <w:ins w:id="491" w:author="Vladymyr Kozyr" w:date="2021-08-19T18:52:00Z">
        <w:r>
          <w:rPr>
            <w:noProof/>
          </w:rPr>
          <w:t>26</w:t>
        </w:r>
        <w:r>
          <w:rPr>
            <w:noProof/>
          </w:rPr>
          <w:fldChar w:fldCharType="end"/>
        </w:r>
      </w:ins>
    </w:p>
    <w:p w14:paraId="0A3A2300" w14:textId="7F3E1802" w:rsidR="00121D53" w:rsidRDefault="00121D53">
      <w:pPr>
        <w:pStyle w:val="TableofFigures"/>
        <w:tabs>
          <w:tab w:val="right" w:leader="dot" w:pos="8630"/>
        </w:tabs>
        <w:rPr>
          <w:ins w:id="492" w:author="Vladymyr Kozyr" w:date="2021-08-19T18:52:00Z"/>
          <w:rFonts w:asciiTheme="minorHAnsi" w:eastAsiaTheme="minorEastAsia" w:hAnsiTheme="minorHAnsi"/>
          <w:noProof/>
          <w:sz w:val="24"/>
          <w:szCs w:val="24"/>
          <w:lang w:val="en-CA"/>
        </w:rPr>
      </w:pPr>
      <w:ins w:id="493" w:author="Vladymyr Kozyr" w:date="2021-08-19T18:52:00Z">
        <w:r>
          <w:rPr>
            <w:noProof/>
          </w:rPr>
          <w:t>Figure 4.3.3. Pie chart</w:t>
        </w:r>
        <w:r>
          <w:rPr>
            <w:noProof/>
          </w:rPr>
          <w:tab/>
        </w:r>
        <w:r>
          <w:rPr>
            <w:noProof/>
          </w:rPr>
          <w:fldChar w:fldCharType="begin"/>
        </w:r>
        <w:r>
          <w:rPr>
            <w:noProof/>
          </w:rPr>
          <w:instrText xml:space="preserve"> PAGEREF _Toc80291577 \h </w:instrText>
        </w:r>
      </w:ins>
      <w:r>
        <w:rPr>
          <w:noProof/>
        </w:rPr>
      </w:r>
      <w:r>
        <w:rPr>
          <w:noProof/>
        </w:rPr>
        <w:fldChar w:fldCharType="separate"/>
      </w:r>
      <w:ins w:id="494" w:author="Vladymyr Kozyr" w:date="2021-08-19T18:52:00Z">
        <w:r>
          <w:rPr>
            <w:noProof/>
          </w:rPr>
          <w:t>27</w:t>
        </w:r>
        <w:r>
          <w:rPr>
            <w:noProof/>
          </w:rPr>
          <w:fldChar w:fldCharType="end"/>
        </w:r>
      </w:ins>
    </w:p>
    <w:p w14:paraId="735D5B1D" w14:textId="553F4467" w:rsidR="00121D53" w:rsidRDefault="00121D53">
      <w:pPr>
        <w:pStyle w:val="TableofFigures"/>
        <w:tabs>
          <w:tab w:val="right" w:leader="dot" w:pos="8630"/>
        </w:tabs>
        <w:rPr>
          <w:ins w:id="495" w:author="Vladymyr Kozyr" w:date="2021-08-19T18:52:00Z"/>
          <w:rFonts w:asciiTheme="minorHAnsi" w:eastAsiaTheme="minorEastAsia" w:hAnsiTheme="minorHAnsi"/>
          <w:noProof/>
          <w:sz w:val="24"/>
          <w:szCs w:val="24"/>
          <w:lang w:val="en-CA"/>
        </w:rPr>
      </w:pPr>
      <w:ins w:id="496" w:author="Vladymyr Kozyr" w:date="2021-08-19T18:52:00Z">
        <w:r>
          <w:rPr>
            <w:noProof/>
          </w:rPr>
          <w:t>Figure 4.3.4. Bar chart</w:t>
        </w:r>
        <w:r>
          <w:rPr>
            <w:noProof/>
          </w:rPr>
          <w:tab/>
        </w:r>
        <w:r>
          <w:rPr>
            <w:noProof/>
          </w:rPr>
          <w:fldChar w:fldCharType="begin"/>
        </w:r>
        <w:r>
          <w:rPr>
            <w:noProof/>
          </w:rPr>
          <w:instrText xml:space="preserve"> PAGEREF _Toc80291578 \h </w:instrText>
        </w:r>
      </w:ins>
      <w:r>
        <w:rPr>
          <w:noProof/>
        </w:rPr>
      </w:r>
      <w:r>
        <w:rPr>
          <w:noProof/>
        </w:rPr>
        <w:fldChar w:fldCharType="separate"/>
      </w:r>
      <w:ins w:id="497" w:author="Vladymyr Kozyr" w:date="2021-08-19T18:52:00Z">
        <w:r>
          <w:rPr>
            <w:noProof/>
          </w:rPr>
          <w:t>28</w:t>
        </w:r>
        <w:r>
          <w:rPr>
            <w:noProof/>
          </w:rPr>
          <w:fldChar w:fldCharType="end"/>
        </w:r>
      </w:ins>
    </w:p>
    <w:p w14:paraId="5D73F0EC" w14:textId="5F7D5681" w:rsidR="00276693" w:rsidRPr="00CE178C" w:rsidRDefault="005F3C06" w:rsidP="00276693">
      <w:pPr>
        <w:pStyle w:val="1Para"/>
      </w:pPr>
      <w:del w:id="498" w:author="Vladymyr Kozyr" w:date="2021-08-15T21:20:00Z">
        <w:r w:rsidRPr="005A2161" w:rsidDel="009F77E2">
          <w:rPr>
            <w:b/>
            <w:bCs/>
            <w:noProof/>
          </w:rPr>
          <w:delText>No table of figures entries found.</w:delText>
        </w:r>
      </w:del>
      <w:r w:rsidR="00F54916" w:rsidRPr="0038076D">
        <w:fldChar w:fldCharType="end"/>
      </w:r>
    </w:p>
    <w:p w14:paraId="78817CB1" w14:textId="77777777"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0E757915" w14:textId="43AEE023" w:rsidR="005F3C06" w:rsidRPr="00CE178C" w:rsidRDefault="005F3C06" w:rsidP="005F3C06">
      <w:pPr>
        <w:pStyle w:val="1ParaFlushLeft"/>
      </w:pPr>
      <w:r w:rsidRPr="00CE178C">
        <w:rPr>
          <w:highlight w:val="yellow"/>
        </w:rPr>
        <w:t>If there a</w:t>
      </w:r>
      <w:r w:rsidR="00DD056B" w:rsidRPr="00CE178C">
        <w:rPr>
          <w:highlight w:val="yellow"/>
        </w:rPr>
        <w:t>re no figures</w:t>
      </w:r>
      <w:r w:rsidRPr="00CE178C">
        <w:rPr>
          <w:highlight w:val="yellow"/>
        </w:rPr>
        <w:t xml:space="preserve"> in the document, remove this page.</w:t>
      </w:r>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499" w:name="_Toc80291901"/>
      <w:r w:rsidRPr="00CE178C">
        <w:lastRenderedPageBreak/>
        <w:t>List of Acronyms</w:t>
      </w:r>
      <w:bookmarkEnd w:id="4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500" w:author="Vladymyr Kozyr" w:date="2021-08-15T20:29:00Z">
              <w:r w:rsidRPr="00CE178C" w:rsidDel="00073C6D">
                <w:delText>SFU</w:delText>
              </w:r>
            </w:del>
            <w:ins w:id="501" w:author="Vladymyr Kozyr" w:date="2021-08-15T20:29:00Z">
              <w:r w:rsidR="00073C6D">
                <w:t>DFO</w:t>
              </w:r>
            </w:ins>
          </w:p>
        </w:tc>
        <w:tc>
          <w:tcPr>
            <w:tcW w:w="6830" w:type="dxa"/>
          </w:tcPr>
          <w:p w14:paraId="327D0108" w14:textId="2733E970" w:rsidR="00646F8D" w:rsidRPr="00CE178C" w:rsidRDefault="00646F8D" w:rsidP="007352F3">
            <w:pPr>
              <w:pStyle w:val="1ParaNoSpace"/>
            </w:pPr>
            <w:del w:id="502" w:author="Vladymyr Kozyr" w:date="2021-08-15T20:29:00Z">
              <w:r w:rsidRPr="00CE178C" w:rsidDel="00073C6D">
                <w:delText>Simon Fraser University</w:delText>
              </w:r>
            </w:del>
            <w:ins w:id="503" w:author="Vladymyr Kozyr" w:date="2021-08-15T20:29:00Z">
              <w:r w:rsidR="00073C6D">
                <w:t>De</w:t>
              </w:r>
            </w:ins>
            <w:ins w:id="504" w:author="Vladymyr Kozyr" w:date="2021-08-15T20:30:00Z">
              <w:r w:rsidR="00073C6D">
                <w:t>partment of Fishery and Oceans</w:t>
              </w:r>
            </w:ins>
          </w:p>
        </w:tc>
      </w:tr>
      <w:tr w:rsidR="00646F8D" w:rsidRPr="00CE178C" w:rsidDel="00073C6D" w14:paraId="7AFAF102" w14:textId="3C205486" w:rsidTr="00572D69">
        <w:trPr>
          <w:del w:id="505" w:author="Vladymyr Kozyr" w:date="2021-08-15T20:30:00Z"/>
        </w:trPr>
        <w:tc>
          <w:tcPr>
            <w:tcW w:w="1800" w:type="dxa"/>
          </w:tcPr>
          <w:p w14:paraId="3039A9B8" w14:textId="47BE7102" w:rsidR="00646F8D" w:rsidRPr="00CE178C" w:rsidDel="00073C6D" w:rsidRDefault="00646F8D" w:rsidP="007352F3">
            <w:pPr>
              <w:pStyle w:val="1ParaNoSpace"/>
              <w:rPr>
                <w:del w:id="506" w:author="Vladymyr Kozyr" w:date="2021-08-15T20:30:00Z"/>
              </w:rPr>
            </w:pPr>
            <w:del w:id="507"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508" w:author="Vladymyr Kozyr" w:date="2021-08-15T20:30:00Z"/>
              </w:rPr>
            </w:pPr>
            <w:del w:id="509" w:author="Vladymyr Kozyr" w:date="2021-08-15T20:30:00Z">
              <w:r w:rsidRPr="00CE178C" w:rsidDel="00073C6D">
                <w:delText>Library and Archives Canada</w:delText>
              </w:r>
            </w:del>
          </w:p>
        </w:tc>
      </w:tr>
      <w:tr w:rsidR="00646F8D" w:rsidRPr="00CE178C" w:rsidDel="00073C6D" w14:paraId="6B4CDB59" w14:textId="6E4ED741" w:rsidTr="00572D69">
        <w:trPr>
          <w:del w:id="510" w:author="Vladymyr Kozyr" w:date="2021-08-15T20:30:00Z"/>
        </w:trPr>
        <w:tc>
          <w:tcPr>
            <w:tcW w:w="1800" w:type="dxa"/>
          </w:tcPr>
          <w:p w14:paraId="07FCD8B2" w14:textId="3F57694E" w:rsidR="00646F8D" w:rsidRPr="00CE178C" w:rsidDel="00073C6D" w:rsidRDefault="00646F8D" w:rsidP="007352F3">
            <w:pPr>
              <w:pStyle w:val="1ParaNoSpace"/>
              <w:rPr>
                <w:del w:id="511" w:author="Vladymyr Kozyr" w:date="2021-08-15T20:30:00Z"/>
              </w:rPr>
            </w:pPr>
          </w:p>
        </w:tc>
        <w:tc>
          <w:tcPr>
            <w:tcW w:w="6830" w:type="dxa"/>
          </w:tcPr>
          <w:p w14:paraId="0A11E362" w14:textId="2F6FC7C0" w:rsidR="00646F8D" w:rsidRPr="00CE178C" w:rsidDel="00073C6D" w:rsidRDefault="00910A03" w:rsidP="007352F3">
            <w:pPr>
              <w:pStyle w:val="1ParaNoSpace"/>
              <w:rPr>
                <w:del w:id="512" w:author="Vladymyr Kozyr" w:date="2021-08-15T20:30:00Z"/>
              </w:rPr>
            </w:pPr>
            <w:del w:id="513"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514" w:author="Vladymyr Kozyr" w:date="2021-08-15T20:30:00Z"/>
        </w:trPr>
        <w:tc>
          <w:tcPr>
            <w:tcW w:w="1800" w:type="dxa"/>
          </w:tcPr>
          <w:p w14:paraId="3147FC10" w14:textId="61A4D5E4" w:rsidR="00646F8D" w:rsidRPr="00CE178C" w:rsidDel="00073C6D" w:rsidRDefault="00646F8D" w:rsidP="007352F3">
            <w:pPr>
              <w:pStyle w:val="1ParaNoSpace"/>
              <w:rPr>
                <w:del w:id="515" w:author="Vladymyr Kozyr" w:date="2021-08-15T20:30:00Z"/>
              </w:rPr>
            </w:pPr>
          </w:p>
        </w:tc>
        <w:tc>
          <w:tcPr>
            <w:tcW w:w="6830" w:type="dxa"/>
          </w:tcPr>
          <w:p w14:paraId="319DB506" w14:textId="4089F43C" w:rsidR="00646F8D" w:rsidRPr="00CE178C" w:rsidDel="00073C6D" w:rsidRDefault="00910A03" w:rsidP="007352F3">
            <w:pPr>
              <w:pStyle w:val="1ParaNoSpace"/>
              <w:rPr>
                <w:del w:id="516" w:author="Vladymyr Kozyr" w:date="2021-08-15T20:30:00Z"/>
              </w:rPr>
            </w:pPr>
            <w:del w:id="517"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518" w:author="Vladymyr Kozyr" w:date="2021-08-15T20:30:00Z"/>
        </w:trPr>
        <w:tc>
          <w:tcPr>
            <w:tcW w:w="1800" w:type="dxa"/>
          </w:tcPr>
          <w:p w14:paraId="679BD303" w14:textId="434498F0" w:rsidR="00646F8D" w:rsidRPr="00CE178C" w:rsidDel="00073C6D" w:rsidRDefault="00646F8D" w:rsidP="007352F3">
            <w:pPr>
              <w:pStyle w:val="1ParaNoSpace"/>
              <w:rPr>
                <w:del w:id="519" w:author="Vladymyr Kozyr" w:date="2021-08-15T20:30:00Z"/>
              </w:rPr>
            </w:pPr>
          </w:p>
        </w:tc>
        <w:tc>
          <w:tcPr>
            <w:tcW w:w="6830" w:type="dxa"/>
          </w:tcPr>
          <w:p w14:paraId="5FFB10A0" w14:textId="3C972430" w:rsidR="00646F8D" w:rsidRPr="00CE178C" w:rsidDel="00073C6D" w:rsidRDefault="007D079E" w:rsidP="007352F3">
            <w:pPr>
              <w:pStyle w:val="1ParaNoSpace"/>
              <w:rPr>
                <w:del w:id="520" w:author="Vladymyr Kozyr" w:date="2021-08-15T20:30:00Z"/>
              </w:rPr>
            </w:pPr>
            <w:del w:id="521"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522" w:author="Vladymyr Kozyr" w:date="2021-08-15T20:31:00Z"/>
        </w:rPr>
      </w:pPr>
      <w:del w:id="523"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524" w:author="Vladymyr Kozyr" w:date="2021-08-15T20:31:00Z"/>
        </w:trPr>
        <w:tc>
          <w:tcPr>
            <w:tcW w:w="2785" w:type="dxa"/>
          </w:tcPr>
          <w:p w14:paraId="7B84D4B1" w14:textId="32A8B587" w:rsidR="00646F8D" w:rsidRPr="00CE178C" w:rsidDel="00073C6D" w:rsidRDefault="009642AF" w:rsidP="00910A03">
            <w:pPr>
              <w:pStyle w:val="1ParaNoSpace"/>
              <w:rPr>
                <w:del w:id="525" w:author="Vladymyr Kozyr" w:date="2021-08-15T20:31:00Z"/>
              </w:rPr>
            </w:pPr>
            <w:del w:id="526"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527" w:author="Vladymyr Kozyr" w:date="2021-08-15T20:31:00Z"/>
              </w:rPr>
            </w:pPr>
            <w:del w:id="528"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529" w:author="Vladymyr Kozyr" w:date="2021-08-15T20:31:00Z"/>
        </w:trPr>
        <w:tc>
          <w:tcPr>
            <w:tcW w:w="2785" w:type="dxa"/>
          </w:tcPr>
          <w:p w14:paraId="2637183F" w14:textId="4D42BBEF" w:rsidR="00646F8D" w:rsidRPr="00CE178C" w:rsidDel="00073C6D" w:rsidRDefault="00910A03" w:rsidP="00910A03">
            <w:pPr>
              <w:pStyle w:val="1ParaNoSpace"/>
              <w:rPr>
                <w:del w:id="530" w:author="Vladymyr Kozyr" w:date="2021-08-15T20:31:00Z"/>
              </w:rPr>
            </w:pPr>
            <w:del w:id="531"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532" w:author="Vladymyr Kozyr" w:date="2021-08-15T20:31:00Z"/>
              </w:rPr>
            </w:pPr>
            <w:del w:id="533" w:author="Vladymyr Kozyr" w:date="2021-08-15T20:31:00Z">
              <w:r w:rsidRPr="00CE178C" w:rsidDel="00073C6D">
                <w:delText>An alphabetical list of key terms</w:delText>
              </w:r>
            </w:del>
          </w:p>
        </w:tc>
      </w:tr>
      <w:tr w:rsidR="00910A03" w:rsidRPr="00CE178C" w:rsidDel="00073C6D" w14:paraId="5F3134AF" w14:textId="484E5A0D" w:rsidTr="00646F8D">
        <w:trPr>
          <w:del w:id="534" w:author="Vladymyr Kozyr" w:date="2021-08-15T20:31:00Z"/>
        </w:trPr>
        <w:tc>
          <w:tcPr>
            <w:tcW w:w="2785" w:type="dxa"/>
          </w:tcPr>
          <w:p w14:paraId="41BC213F" w14:textId="63DDD416" w:rsidR="00910A03" w:rsidRPr="00CE178C" w:rsidDel="00073C6D" w:rsidRDefault="00910A03" w:rsidP="00910A03">
            <w:pPr>
              <w:pStyle w:val="1ParaNoSpace"/>
              <w:rPr>
                <w:del w:id="535" w:author="Vladymyr Kozyr" w:date="2021-08-15T20:31:00Z"/>
              </w:rPr>
            </w:pPr>
          </w:p>
        </w:tc>
        <w:tc>
          <w:tcPr>
            <w:tcW w:w="5845" w:type="dxa"/>
          </w:tcPr>
          <w:p w14:paraId="69543990" w14:textId="1C3214A2" w:rsidR="00910A03" w:rsidRPr="00CE178C" w:rsidDel="00073C6D" w:rsidRDefault="00910A03" w:rsidP="00910A03">
            <w:pPr>
              <w:pStyle w:val="1ParaNoSpace"/>
              <w:rPr>
                <w:del w:id="536" w:author="Vladymyr Kozyr" w:date="2021-08-15T20:31:00Z"/>
              </w:rPr>
            </w:pPr>
            <w:del w:id="537"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538" w:author="Vladymyr Kozyr" w:date="2021-08-15T20:31:00Z"/>
        </w:trPr>
        <w:tc>
          <w:tcPr>
            <w:tcW w:w="2785" w:type="dxa"/>
          </w:tcPr>
          <w:p w14:paraId="4845FFFB" w14:textId="00E17E57" w:rsidR="00910A03" w:rsidRPr="00CE178C" w:rsidDel="00073C6D" w:rsidRDefault="00910A03" w:rsidP="00910A03">
            <w:pPr>
              <w:pStyle w:val="1ParaNoSpace"/>
              <w:rPr>
                <w:del w:id="539" w:author="Vladymyr Kozyr" w:date="2021-08-15T20:31:00Z"/>
              </w:rPr>
            </w:pPr>
          </w:p>
        </w:tc>
        <w:tc>
          <w:tcPr>
            <w:tcW w:w="5845" w:type="dxa"/>
          </w:tcPr>
          <w:p w14:paraId="407A178D" w14:textId="73EDFE43" w:rsidR="00910A03" w:rsidRPr="00CE178C" w:rsidDel="00073C6D" w:rsidRDefault="00910A03" w:rsidP="00910A03">
            <w:pPr>
              <w:pStyle w:val="1ParaNoSpace"/>
              <w:rPr>
                <w:del w:id="540" w:author="Vladymyr Kozyr" w:date="2021-08-15T20:31:00Z"/>
              </w:rPr>
            </w:pPr>
            <w:del w:id="541"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542" w:author="Vladymyr Kozyr" w:date="2021-08-15T20:31:00Z"/>
        </w:trPr>
        <w:tc>
          <w:tcPr>
            <w:tcW w:w="2785" w:type="dxa"/>
          </w:tcPr>
          <w:p w14:paraId="6C4FC331" w14:textId="1A2DD885" w:rsidR="00910A03" w:rsidRPr="00CE178C" w:rsidDel="00073C6D" w:rsidRDefault="00910A03" w:rsidP="00910A03">
            <w:pPr>
              <w:pStyle w:val="1ParaNoSpace"/>
              <w:rPr>
                <w:del w:id="543" w:author="Vladymyr Kozyr" w:date="2021-08-15T20:31:00Z"/>
              </w:rPr>
            </w:pPr>
          </w:p>
        </w:tc>
        <w:tc>
          <w:tcPr>
            <w:tcW w:w="5845" w:type="dxa"/>
          </w:tcPr>
          <w:p w14:paraId="4B001707" w14:textId="0E7502E7" w:rsidR="00910A03" w:rsidRPr="00CE178C" w:rsidDel="00073C6D" w:rsidRDefault="00910A03" w:rsidP="007D079E">
            <w:pPr>
              <w:pStyle w:val="1ParaNoSpace"/>
              <w:rPr>
                <w:del w:id="544" w:author="Vladymyr Kozyr" w:date="2021-08-15T20:31:00Z"/>
              </w:rPr>
            </w:pPr>
            <w:del w:id="545"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546" w:author="Vladymyr Kozyr" w:date="2021-08-15T20:31:00Z"/>
        </w:trPr>
        <w:tc>
          <w:tcPr>
            <w:tcW w:w="2785" w:type="dxa"/>
          </w:tcPr>
          <w:p w14:paraId="1A6AB485" w14:textId="3A5AA27F" w:rsidR="00910A03" w:rsidRPr="00CE178C" w:rsidDel="00073C6D" w:rsidRDefault="00910A03" w:rsidP="00910A03">
            <w:pPr>
              <w:pStyle w:val="1ParaNoSpace"/>
              <w:rPr>
                <w:del w:id="547" w:author="Vladymyr Kozyr" w:date="2021-08-15T20:31:00Z"/>
              </w:rPr>
            </w:pPr>
          </w:p>
        </w:tc>
        <w:tc>
          <w:tcPr>
            <w:tcW w:w="5845" w:type="dxa"/>
          </w:tcPr>
          <w:p w14:paraId="0A9C17A1" w14:textId="4218AAF8" w:rsidR="00910A03" w:rsidRPr="00CE178C" w:rsidDel="00073C6D" w:rsidRDefault="00910A03" w:rsidP="00910A03">
            <w:pPr>
              <w:pStyle w:val="1ParaNoSpace"/>
              <w:rPr>
                <w:del w:id="548" w:author="Vladymyr Kozyr" w:date="2021-08-15T20:31:00Z"/>
              </w:rPr>
            </w:pPr>
          </w:p>
        </w:tc>
      </w:tr>
    </w:tbl>
    <w:p w14:paraId="2D862DD5" w14:textId="6013695E" w:rsidR="00A542EF" w:rsidRPr="00CE178C" w:rsidDel="00073C6D" w:rsidRDefault="00CC28A7" w:rsidP="00DB02CC">
      <w:pPr>
        <w:pStyle w:val="Heading1Preliminary"/>
        <w:rPr>
          <w:del w:id="549" w:author="Vladymyr Kozyr" w:date="2021-08-15T20:31:00Z"/>
        </w:rPr>
      </w:pPr>
      <w:del w:id="550"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551" w:author="Vladymyr Kozyr" w:date="2021-08-15T20:31:00Z"/>
        </w:rPr>
      </w:pPr>
      <w:del w:id="552"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553" w:author="Vladymyr Kozyr" w:date="2021-08-15T20:31:00Z"/>
        </w:rPr>
      </w:pPr>
      <w:del w:id="554"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555" w:author="Vladymyr Kozyr" w:date="2021-08-15T20:31:00Z"/>
        </w:rPr>
      </w:pPr>
      <w:del w:id="556"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4"/>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557" w:name="_Toc80291902"/>
      <w:r w:rsidRPr="00CE178C">
        <w:lastRenderedPageBreak/>
        <w:t>Introduction</w:t>
      </w:r>
      <w:bookmarkEnd w:id="557"/>
    </w:p>
    <w:p w14:paraId="33E3C7CE" w14:textId="6E808C97"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w:t>
      </w:r>
      <w:r w:rsidRPr="007B0707">
        <w:t>still be a</w:t>
      </w:r>
      <w:del w:id="558" w:author="Volodymyr Kozyr" w:date="2021-08-24T08:40:00Z">
        <w:r w:rsidRPr="007B0707" w:rsidDel="007B0707">
          <w:delText>n</w:delText>
        </w:r>
      </w:del>
      <w:r w:rsidRPr="007B0707">
        <w:t xml:space="preserve"> ve</w:t>
      </w:r>
      <w:ins w:id="559" w:author="Volodymyr Kozyr" w:date="2021-08-24T08:40:00Z">
        <w:r w:rsidR="007B0707" w:rsidRPr="007B0707">
          <w:rPr>
            <w:rPrChange w:id="560" w:author="Volodymyr Kozyr" w:date="2021-08-24T08:40:00Z">
              <w:rPr>
                <w:highlight w:val="magenta"/>
              </w:rPr>
            </w:rPrChange>
          </w:rPr>
          <w:t>r</w:t>
        </w:r>
      </w:ins>
      <w:r w:rsidRPr="007B0707">
        <w:t>y time consuming activit</w:t>
      </w:r>
      <w:del w:id="561" w:author="Volodymyr Kozyr" w:date="2021-08-24T08:38:00Z">
        <w:r w:rsidRPr="007B0707" w:rsidDel="007B0707">
          <w:delText>i</w:delText>
        </w:r>
      </w:del>
      <w:r w:rsidRPr="007B0707">
        <w:t>y</w:t>
      </w:r>
      <w:r w:rsidR="00D329FD" w:rsidRPr="007B0707">
        <w:t>.</w:t>
      </w:r>
      <w:r w:rsidR="00CE178C" w:rsidRPr="007B0707">
        <w:t xml:space="preserve"> </w:t>
      </w:r>
      <w:r w:rsidR="00D329FD" w:rsidRPr="007B0707">
        <w:t>Of course, digging into raw data might give the expected results, but it usually</w:t>
      </w:r>
      <w:r w:rsidR="00D329FD" w:rsidRPr="00CE178C">
        <w:t xml:space="preserve">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3CFA7415" w:rsidR="00D329FD" w:rsidRPr="00CE178C" w:rsidRDefault="00D329FD">
      <w:pPr>
        <w:pStyle w:val="1Para"/>
        <w:ind w:firstLine="0"/>
      </w:pPr>
      <w:commentRangeStart w:id="562"/>
      <w:commentRangeStart w:id="563"/>
      <w:r w:rsidRPr="00CE178C">
        <w:t>Visual data representation plays a crucial role in data analysis. It can condense vast amounts of data into several plots and labels, giving information about trends; it is also much easier to compare pictures than data rows</w:t>
      </w:r>
      <w:del w:id="564" w:author="Big Data Initiative Scientific Director" w:date="2021-08-26T12:28:00Z">
        <w:r w:rsidRPr="00CE178C" w:rsidDel="00E47CC2">
          <w:delText xml:space="preserve"> for sure</w:delText>
        </w:r>
      </w:del>
      <w:r w:rsidRPr="00CE178C">
        <w:t>.</w:t>
      </w:r>
      <w:commentRangeEnd w:id="562"/>
      <w:r w:rsidR="006A6EB1" w:rsidRPr="005A2161">
        <w:rPr>
          <w:rStyle w:val="CommentReference"/>
        </w:rPr>
        <w:commentReference w:id="562"/>
      </w:r>
      <w:commentRangeEnd w:id="563"/>
      <w:r w:rsidR="00107283" w:rsidRPr="005A2161">
        <w:rPr>
          <w:rStyle w:val="CommentReference"/>
        </w:rPr>
        <w:commentReference w:id="563"/>
      </w:r>
      <w:r w:rsidR="0013393D">
        <w:t xml:space="preserve"> </w:t>
      </w:r>
      <w:del w:id="565" w:author="Big Data Initiative Scientific Director" w:date="2021-08-26T12:29:00Z">
        <w:r w:rsidR="0013393D" w:rsidDel="00E47CC2">
          <w:delText>As an</w:delText>
        </w:r>
      </w:del>
      <w:ins w:id="566" w:author="Big Data Initiative Scientific Director" w:date="2021-08-26T12:29:00Z">
        <w:r w:rsidR="00E47CC2">
          <w:t>For</w:t>
        </w:r>
      </w:ins>
      <w:r w:rsidR="0013393D">
        <w:t xml:space="preserve"> example, it can help </w:t>
      </w:r>
      <w:r w:rsidR="008B60A9">
        <w:t>users</w:t>
      </w:r>
      <w:r w:rsidR="0013393D">
        <w:t xml:space="preserve"> to make life-saving decisions </w:t>
      </w:r>
      <w:sdt>
        <w:sdtPr>
          <w:id w:val="-705108935"/>
          <w:citation/>
        </w:sdtPr>
        <w:sdtEndPr/>
        <w:sdtContent>
          <w:r w:rsidR="008B60A9">
            <w:fldChar w:fldCharType="begin"/>
          </w:r>
          <w:r w:rsidR="008B60A9">
            <w:instrText xml:space="preserve"> CITATION Yix18 \l 4105 </w:instrText>
          </w:r>
          <w:r w:rsidR="008B60A9">
            <w:fldChar w:fldCharType="separate"/>
          </w:r>
          <w:r w:rsidR="00BD05ED" w:rsidRPr="00BD05ED">
            <w:rPr>
              <w:noProof/>
            </w:rPr>
            <w:t>[1]</w:t>
          </w:r>
          <w:r w:rsidR="008B60A9">
            <w:fldChar w:fldCharType="end"/>
          </w:r>
        </w:sdtContent>
      </w:sdt>
      <w:r w:rsidR="008B60A9">
        <w:t xml:space="preserve"> </w:t>
      </w:r>
      <w:del w:id="567" w:author="Big Data Initiative Scientific Director" w:date="2021-08-26T12:29:00Z">
        <w:r w:rsidR="008B60A9" w:rsidDel="00E47CC2">
          <w:delText xml:space="preserve">as </w:delText>
        </w:r>
      </w:del>
      <w:ins w:id="568" w:author="Big Data Initiative Scientific Director" w:date="2021-08-26T12:29:00Z">
        <w:r w:rsidR="00E47CC2">
          <w:t xml:space="preserve">using </w:t>
        </w:r>
      </w:ins>
      <w:r w:rsidR="008B60A9">
        <w:t xml:space="preserve">a tool, designed for doctors to </w:t>
      </w:r>
      <w:r w:rsidR="008B60A9" w:rsidRPr="007B0707">
        <w:t xml:space="preserve">monitor </w:t>
      </w:r>
      <w:ins w:id="569" w:author="Vladymyr Kozyr" w:date="2021-08-24T08:52:00Z">
        <w:r w:rsidR="008A506C" w:rsidRPr="007B0707">
          <w:t>the</w:t>
        </w:r>
        <w:r w:rsidR="008A506C">
          <w:t xml:space="preserve"> </w:t>
        </w:r>
      </w:ins>
      <w:r w:rsidR="008B60A9">
        <w:t xml:space="preserve">state of people </w:t>
      </w:r>
      <w:r w:rsidR="00ED1523">
        <w:t>with diabetes whic</w:t>
      </w:r>
      <w:r w:rsidR="007B481E">
        <w:t>h</w:t>
      </w:r>
      <w:r w:rsidR="00ED1523">
        <w:t xml:space="preserve"> will be discussed more in chapter 2</w:t>
      </w:r>
      <w:ins w:id="570" w:author="Big Data Initiative Scientific Director" w:date="2021-08-26T12:29:00Z">
        <w:r w:rsidR="00E47CC2">
          <w:t xml:space="preserve">, </w:t>
        </w:r>
        <w:commentRangeStart w:id="571"/>
        <w:r w:rsidR="00E47CC2">
          <w:t xml:space="preserve">or it can allow </w:t>
        </w:r>
      </w:ins>
      <w:ins w:id="572" w:author="Big Data Initiative Scientific Director" w:date="2021-08-26T12:30:00Z">
        <w:r w:rsidR="00E47CC2">
          <w:t xml:space="preserve">financial analysts to make better decisions more quickly [X]. </w:t>
        </w:r>
      </w:ins>
      <w:commentRangeEnd w:id="571"/>
      <w:ins w:id="573" w:author="Big Data Initiative Scientific Director" w:date="2021-08-26T12:31:00Z">
        <w:r w:rsidR="00E47CC2">
          <w:rPr>
            <w:rStyle w:val="CommentReference"/>
            <w:lang w:val="en-US"/>
          </w:rPr>
          <w:commentReference w:id="571"/>
        </w:r>
      </w:ins>
      <w:del w:id="574" w:author="Big Data Initiative Scientific Director" w:date="2021-08-26T12:29:00Z">
        <w:r w:rsidR="00ED1523" w:rsidDel="00E47CC2">
          <w:delText>.</w:delText>
        </w:r>
      </w:del>
    </w:p>
    <w:p w14:paraId="57FB03FD" w14:textId="093A09BF"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w:t>
      </w:r>
      <w:del w:id="575" w:author="Vladymyr Kozyr" w:date="2021-08-24T08:54:00Z">
        <w:r w:rsidR="006A6EB1" w:rsidRPr="00CE178C" w:rsidDel="008A506C">
          <w:delText>,</w:delText>
        </w:r>
      </w:del>
      <w:r w:rsidR="006A6EB1" w:rsidRPr="00CE178C">
        <w:t xml:space="preserve"> can be considered in our work. What is particularly interesting about fisheries data is </w:t>
      </w:r>
      <w:r w:rsidR="00ED1523">
        <w:t xml:space="preserve">that </w:t>
      </w:r>
      <w:r w:rsidR="00ED1523" w:rsidRPr="007B0707">
        <w:t xml:space="preserve">depending on decisions made after analysis it can lead to different economical and environmental </w:t>
      </w:r>
      <w:ins w:id="576" w:author="Vladymyr Kozyr" w:date="2021-08-24T08:54:00Z">
        <w:r w:rsidR="008A506C" w:rsidRPr="007B0707">
          <w:t>consequences</w:t>
        </w:r>
      </w:ins>
      <w:del w:id="577" w:author="Vladymyr Kozyr" w:date="2021-08-24T08:54:00Z">
        <w:r w:rsidR="00ED1523" w:rsidRPr="007B0707" w:rsidDel="008A506C">
          <w:delText>consequenses</w:delText>
        </w:r>
      </w:del>
      <w:r w:rsidR="00ED1523" w:rsidRPr="007B0707">
        <w:t>.</w:t>
      </w:r>
      <w:r w:rsidR="006A6EB1" w:rsidRPr="007B0707">
        <w:t xml:space="preserve"> Also</w:t>
      </w:r>
      <w:r w:rsidR="006A6EB1" w:rsidRPr="00CE178C">
        <w:t>, there are a large number of open data sources that we can draw upon.</w:t>
      </w:r>
    </w:p>
    <w:p w14:paraId="650C94D1" w14:textId="2F5BC6F4" w:rsidR="00943353" w:rsidRPr="00CE178C" w:rsidRDefault="00D329FD">
      <w:pPr>
        <w:pStyle w:val="1Para"/>
        <w:ind w:firstLine="0"/>
      </w:pPr>
      <w:r w:rsidRPr="00CE178C">
        <w:t xml:space="preserve">This </w:t>
      </w:r>
      <w:r w:rsidR="00DF74B7" w:rsidRPr="00CE178C">
        <w:t>work</w:t>
      </w:r>
      <w:r w:rsidRPr="00CE178C">
        <w:t xml:space="preserve"> will help people who are domain </w:t>
      </w:r>
      <w:r w:rsidRPr="007B0707">
        <w:t xml:space="preserve">experts but </w:t>
      </w:r>
      <w:ins w:id="578" w:author="Vladymyr Kozyr" w:date="2021-08-24T08:56:00Z">
        <w:r w:rsidR="008A506C" w:rsidRPr="007B0707">
          <w:t>are not</w:t>
        </w:r>
      </w:ins>
      <w:del w:id="579" w:author="Vladymyr Kozyr" w:date="2021-08-24T08:56:00Z">
        <w:r w:rsidRPr="007B0707" w:rsidDel="008A506C">
          <w:delText>not</w:delText>
        </w:r>
      </w:del>
      <w:r w:rsidRPr="007B0707">
        <w:t xml:space="preserve"> very familiar</w:t>
      </w:r>
      <w:r w:rsidRPr="00CE178C">
        <w:t xml:space="preserve"> with data analysis tools. The tool can help fishery management regulate fishery catching in certain Canadian provinces and help decide which policies or fishing quotas for specific fish types should be applied.</w:t>
      </w:r>
    </w:p>
    <w:p w14:paraId="17D5602F" w14:textId="70DF18C6" w:rsidR="00943353" w:rsidRPr="00F130F5" w:rsidRDefault="00943353" w:rsidP="005A2161">
      <w:pPr>
        <w:pStyle w:val="1Para"/>
        <w:ind w:firstLine="0"/>
        <w:rPr>
          <w:rPrChange w:id="580" w:author="Vladymyr Kozyr" w:date="2021-08-24T09:01:00Z">
            <w:rPr>
              <w:rFonts w:ascii="Times New Roman" w:hAnsi="Times New Roman" w:cs="Times New Roman"/>
              <w:sz w:val="24"/>
              <w:szCs w:val="24"/>
            </w:rPr>
          </w:rPrChange>
        </w:rPr>
      </w:pPr>
      <w:r w:rsidRPr="00CE178C">
        <w:t xml:space="preserve">In our project, </w:t>
      </w:r>
      <w:commentRangeStart w:id="581"/>
      <w:r w:rsidRPr="00CE178C">
        <w:t xml:space="preserve">we will start by </w:t>
      </w:r>
      <w:r w:rsidR="00263034" w:rsidRPr="00CE178C">
        <w:t>introducing some related work</w:t>
      </w:r>
      <w:r w:rsidRPr="00CE178C">
        <w:t xml:space="preserve"> in section 2. Then in section 3, we will </w:t>
      </w:r>
      <w:r w:rsidR="002D3D20" w:rsidRPr="00CE178C">
        <w:t xml:space="preserve">discuss visualization tasks </w:t>
      </w:r>
      <w:r w:rsidR="002D3D20" w:rsidRPr="007B0707">
        <w:t xml:space="preserve">related to </w:t>
      </w:r>
      <w:ins w:id="582" w:author="Vladymyr Kozyr" w:date="2021-08-24T08:57:00Z">
        <w:r w:rsidR="008A506C" w:rsidRPr="007B0707">
          <w:t xml:space="preserve">the </w:t>
        </w:r>
      </w:ins>
      <w:r w:rsidR="002D3D20" w:rsidRPr="007B0707">
        <w:t>marine</w:t>
      </w:r>
      <w:r w:rsidR="002D3D20" w:rsidRPr="00CE178C">
        <w:t xml:space="preserve"> industry, what kind of data is important for </w:t>
      </w:r>
      <w:ins w:id="583" w:author="Vladymyr Kozyr" w:date="2021-08-24T08:59:00Z">
        <w:r w:rsidR="00F130F5" w:rsidRPr="00F130F5">
          <w:t>the</w:t>
        </w:r>
        <w:r w:rsidR="00F130F5">
          <w:t xml:space="preserve"> </w:t>
        </w:r>
      </w:ins>
      <w:r w:rsidR="002D3D20" w:rsidRPr="00CE178C">
        <w:t xml:space="preserve">fishery, visualization tool requirements and </w:t>
      </w:r>
      <w:del w:id="584" w:author="Big Data Initiative Scientific Director" w:date="2021-08-26T12:33:00Z">
        <w:r w:rsidR="002D3D20" w:rsidRPr="00CE178C" w:rsidDel="00E47CC2">
          <w:delText xml:space="preserve">4 </w:delText>
        </w:r>
      </w:del>
      <w:ins w:id="585" w:author="Big Data Initiative Scientific Director" w:date="2021-08-26T12:33:00Z">
        <w:r w:rsidR="00E47CC2">
          <w:t>four</w:t>
        </w:r>
        <w:r w:rsidR="00E47CC2" w:rsidRPr="00CE178C">
          <w:t xml:space="preserve"> </w:t>
        </w:r>
      </w:ins>
      <w:r w:rsidR="002D3D20" w:rsidRPr="00CE178C">
        <w:t>use cases where the tool might be used</w:t>
      </w:r>
      <w:r w:rsidRPr="00CE178C">
        <w:t xml:space="preserve">. </w:t>
      </w:r>
      <w:commentRangeEnd w:id="581"/>
      <w:r w:rsidR="00263034" w:rsidRPr="00F130F5">
        <w:rPr>
          <w:rPrChange w:id="586" w:author="Vladymyr Kozyr" w:date="2021-08-24T09:01:00Z">
            <w:rPr>
              <w:rStyle w:val="CommentReference"/>
            </w:rPr>
          </w:rPrChange>
        </w:rPr>
        <w:commentReference w:id="581"/>
      </w:r>
      <w:r w:rsidR="002D3D20" w:rsidRPr="00CE178C">
        <w:t xml:space="preserve">Charter 4 will </w:t>
      </w:r>
      <w:ins w:id="587" w:author="Big Data Initiative Scientific Director" w:date="2021-08-26T12:34:00Z">
        <w:r w:rsidR="00E47CC2">
          <w:t xml:space="preserve">introduce our tool, </w:t>
        </w:r>
      </w:ins>
      <w:r w:rsidR="002D3D20" w:rsidRPr="00CE178C">
        <w:t>giv</w:t>
      </w:r>
      <w:ins w:id="588" w:author="Big Data Initiative Scientific Director" w:date="2021-08-26T12:34:00Z">
        <w:r w:rsidR="00E47CC2">
          <w:t>ing</w:t>
        </w:r>
      </w:ins>
      <w:del w:id="589" w:author="Big Data Initiative Scientific Director" w:date="2021-08-26T12:34:00Z">
        <w:r w:rsidR="002D3D20" w:rsidRPr="00CE178C" w:rsidDel="00E47CC2">
          <w:delText>e</w:delText>
        </w:r>
      </w:del>
      <w:r w:rsidR="002D3D20" w:rsidRPr="00CE178C">
        <w:t xml:space="preserve"> details of </w:t>
      </w:r>
      <w:ins w:id="590" w:author="Vladymyr Kozyr" w:date="2021-08-24T09:01:00Z">
        <w:r w:rsidR="00F130F5">
          <w:t xml:space="preserve">the </w:t>
        </w:r>
      </w:ins>
      <w:r w:rsidR="002D3D20" w:rsidRPr="00CE178C">
        <w:t xml:space="preserve">implementation </w:t>
      </w:r>
      <w:ins w:id="591" w:author="Big Data Initiative Scientific Director" w:date="2021-08-26T12:35:00Z">
        <w:r w:rsidR="00E47CC2" w:rsidRPr="00CE178C">
          <w:lastRenderedPageBreak/>
          <w:t xml:space="preserve">of </w:t>
        </w:r>
        <w:commentRangeStart w:id="592"/>
        <w:r w:rsidR="00E47CC2" w:rsidRPr="00CE178C">
          <w:t xml:space="preserve">the tool </w:t>
        </w:r>
        <w:commentRangeEnd w:id="592"/>
        <w:r w:rsidR="00E47CC2">
          <w:rPr>
            <w:rStyle w:val="CommentReference"/>
            <w:lang w:val="en-US"/>
          </w:rPr>
          <w:commentReference w:id="592"/>
        </w:r>
      </w:ins>
      <w:r w:rsidR="002D3D20" w:rsidRPr="00CE178C">
        <w:t xml:space="preserve">and </w:t>
      </w:r>
      <w:ins w:id="593" w:author="Big Data Initiative Scientific Director" w:date="2021-08-26T12:34:00Z">
        <w:r w:rsidR="00E47CC2">
          <w:t xml:space="preserve">its </w:t>
        </w:r>
      </w:ins>
      <w:r w:rsidR="002D3D20" w:rsidRPr="00CE178C">
        <w:t>usage</w:t>
      </w:r>
      <w:ins w:id="594" w:author="Big Data Initiative Scientific Director" w:date="2021-08-26T12:35:00Z">
        <w:r w:rsidR="00E47CC2">
          <w:t>.</w:t>
        </w:r>
      </w:ins>
      <w:r w:rsidR="002D3D20" w:rsidRPr="00CE178C">
        <w:t xml:space="preserve"> </w:t>
      </w:r>
      <w:del w:id="595" w:author="Big Data Initiative Scientific Director" w:date="2021-08-26T12:35:00Z">
        <w:r w:rsidR="002D3D20" w:rsidRPr="00CE178C" w:rsidDel="00E47CC2">
          <w:delText xml:space="preserve">of the tool. </w:delText>
        </w:r>
      </w:del>
      <w:r w:rsidR="002D3D20" w:rsidRPr="00CE178C">
        <w:t xml:space="preserve">And finally, in chapter 5 there will be conclusions and discussions </w:t>
      </w:r>
      <w:ins w:id="596" w:author="Vladymyr Kozyr" w:date="2021-08-24T09:01:00Z">
        <w:r w:rsidR="00F130F5">
          <w:t xml:space="preserve">on </w:t>
        </w:r>
      </w:ins>
      <w:r w:rsidR="002D3D20" w:rsidRPr="00CE178C">
        <w:t>how the tool 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597" w:name="_Toc80291903"/>
      <w:r w:rsidRPr="00CE178C">
        <w:lastRenderedPageBreak/>
        <w:t xml:space="preserve">Related </w:t>
      </w:r>
      <w:r w:rsidR="00916D02" w:rsidRPr="00CE178C">
        <w:t>W</w:t>
      </w:r>
      <w:r w:rsidRPr="00CE178C">
        <w:t>ork</w:t>
      </w:r>
      <w:bookmarkEnd w:id="597"/>
    </w:p>
    <w:p w14:paraId="78F30758" w14:textId="1A1A2F1A" w:rsidR="00916D02" w:rsidRPr="00CE178C" w:rsidRDefault="00916D02" w:rsidP="00916D02">
      <w:pPr>
        <w:pStyle w:val="Heading2"/>
      </w:pPr>
      <w:bookmarkStart w:id="598" w:name="_Toc80291904"/>
      <w:r w:rsidRPr="00CE178C">
        <w:t>Role of the Fishery Visualization</w:t>
      </w:r>
      <w:bookmarkEnd w:id="598"/>
    </w:p>
    <w:p w14:paraId="1A0A8C96" w14:textId="7CCF21CB" w:rsidR="00D329FD" w:rsidRPr="00CE178C" w:rsidRDefault="00F91F62" w:rsidP="005A2161">
      <w:pPr>
        <w:pStyle w:val="1Para"/>
        <w:ind w:firstLine="0"/>
      </w:pPr>
      <w:r w:rsidRPr="00CE178C">
        <w:t>V</w:t>
      </w:r>
      <w:r w:rsidR="00D329FD" w:rsidRPr="00CE178C">
        <w:t xml:space="preserve">isualization </w:t>
      </w:r>
      <w:r w:rsidRPr="00CE178C">
        <w:t xml:space="preserve">can play an important </w:t>
      </w:r>
      <w:r w:rsidRPr="007B0707">
        <w:t>role</w:t>
      </w:r>
      <w:r w:rsidR="00D329FD" w:rsidRPr="007B0707">
        <w:t xml:space="preserve"> </w:t>
      </w:r>
      <w:del w:id="599" w:author="Vladymyr Kozyr" w:date="2021-08-24T09:03:00Z">
        <w:r w:rsidR="00D329FD" w:rsidRPr="007B0707" w:rsidDel="00F130F5">
          <w:delText xml:space="preserve">for </w:delText>
        </w:r>
      </w:del>
      <w:ins w:id="600" w:author="Vladymyr Kozyr" w:date="2021-08-24T09:03:00Z">
        <w:r w:rsidR="00F130F5" w:rsidRPr="007B0707">
          <w:t xml:space="preserve">in </w:t>
        </w:r>
      </w:ins>
      <w:r w:rsidR="00D329FD" w:rsidRPr="007B0707">
        <w:t>deci</w:t>
      </w:r>
      <w:r w:rsidR="00D329FD" w:rsidRPr="00CE178C">
        <w:t>sion support in fisheries information systems. It can give a person who is working with fishery information more insights about data.</w:t>
      </w:r>
      <w:r w:rsidRPr="00CE178C">
        <w:t xml:space="preserve"> As in other </w:t>
      </w:r>
      <w:commentRangeStart w:id="601"/>
      <w:r w:rsidR="00CE178C" w:rsidRPr="00CE178C">
        <w:t>domains, i</w:t>
      </w:r>
      <w:r w:rsidR="00D329FD" w:rsidRPr="00CE178C">
        <w:t xml:space="preserve">t </w:t>
      </w:r>
      <w:r w:rsidRPr="00CE178C">
        <w:t>can save</w:t>
      </w:r>
      <w:r w:rsidR="00D329FD" w:rsidRPr="00CE178C">
        <w:t xml:space="preserve"> time for making correct decisions </w:t>
      </w:r>
      <w:commentRangeEnd w:id="601"/>
      <w:r w:rsidRPr="005A2161">
        <w:rPr>
          <w:rStyle w:val="CommentReference"/>
        </w:rPr>
        <w:commentReference w:id="601"/>
      </w:r>
      <w:r w:rsidR="00D329FD" w:rsidRPr="00CE178C">
        <w:t>about the fishing company's business logic</w:t>
      </w:r>
      <w:r w:rsidR="00A36B3E">
        <w:t xml:space="preserve"> as in the work called “On the Role of Visualization</w:t>
      </w:r>
      <w:r w:rsidR="00D329FD" w:rsidRPr="00CE178C">
        <w:t xml:space="preserve"> </w:t>
      </w:r>
      <w:r w:rsidR="00A36B3E">
        <w:t xml:space="preserve">in Fisheries Management” by Polina </w:t>
      </w:r>
      <w:proofErr w:type="spellStart"/>
      <w:r w:rsidR="00A36B3E">
        <w:t>Levontin</w:t>
      </w:r>
      <w:proofErr w:type="spellEnd"/>
      <w:r w:rsidR="00A36B3E">
        <w:t xml:space="preserve"> and others </w:t>
      </w:r>
      <w:sdt>
        <w:sdtPr>
          <w:id w:val="1424218448"/>
          <w:citation/>
        </w:sdtPr>
        <w:sdtEndPr/>
        <w:sdtContent>
          <w:r w:rsidR="00A36B3E">
            <w:fldChar w:fldCharType="begin"/>
          </w:r>
          <w:r w:rsidR="00A36B3E">
            <w:instrText xml:space="preserve"> CITATION Pol17 \l 4105 </w:instrText>
          </w:r>
          <w:r w:rsidR="00A36B3E">
            <w:fldChar w:fldCharType="separate"/>
          </w:r>
          <w:r w:rsidR="00BD05ED" w:rsidRPr="00BD05ED">
            <w:rPr>
              <w:noProof/>
            </w:rPr>
            <w:t>[2]</w:t>
          </w:r>
          <w:r w:rsidR="00A36B3E">
            <w:fldChar w:fldCharType="end"/>
          </w:r>
        </w:sdtContent>
      </w:sdt>
      <w:r w:rsidR="00A36B3E">
        <w:t xml:space="preserve">, </w:t>
      </w:r>
      <w:r w:rsidR="00D329FD" w:rsidRPr="00CE178C">
        <w:t xml:space="preserve">because it is easier to see trends and outliers while using charts and interactive diagrams rather than just looking through a spreadsheet, sometimes located even </w:t>
      </w:r>
      <w:del w:id="602" w:author="Big Data Initiative Scientific Director" w:date="2021-08-26T12:37:00Z">
        <w:r w:rsidR="00D329FD" w:rsidRPr="00CE178C" w:rsidDel="005D5129">
          <w:delText xml:space="preserve">in </w:delText>
        </w:r>
      </w:del>
      <w:ins w:id="603" w:author="Big Data Initiative Scientific Director" w:date="2021-08-26T12:37:00Z">
        <w:r w:rsidR="005D5129">
          <w:t>across</w:t>
        </w:r>
        <w:r w:rsidR="005D5129" w:rsidRPr="00CE178C">
          <w:t xml:space="preserve"> </w:t>
        </w:r>
      </w:ins>
      <w:r w:rsidR="00D329FD" w:rsidRPr="00CE178C">
        <w:t>multiple files.</w:t>
      </w:r>
    </w:p>
    <w:p w14:paraId="7FD20796" w14:textId="77777777" w:rsidR="00F130F5" w:rsidRPr="007B0707" w:rsidRDefault="00D329FD" w:rsidP="005A2161">
      <w:pPr>
        <w:pStyle w:val="1Para"/>
        <w:ind w:firstLine="0"/>
        <w:rPr>
          <w:ins w:id="604" w:author="Vladymyr Kozyr" w:date="2021-08-24T09:07:00Z"/>
        </w:rPr>
      </w:pPr>
      <w:r w:rsidRPr="00CE178C">
        <w:t xml:space="preserve">There are different groups of </w:t>
      </w:r>
      <w:commentRangeStart w:id="605"/>
      <w:r w:rsidRPr="00CE178C">
        <w:t>users in the fishery domain</w:t>
      </w:r>
      <w:commentRangeEnd w:id="605"/>
      <w:r w:rsidR="00F91F62" w:rsidRPr="005A2161">
        <w:rPr>
          <w:rStyle w:val="CommentReference"/>
        </w:rPr>
        <w:commentReference w:id="605"/>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w:t>
      </w:r>
      <w:r w:rsidR="00E076DC" w:rsidRPr="007B0707">
        <w:t>data about</w:t>
      </w:r>
      <w:ins w:id="606" w:author="Vladymyr Kozyr" w:date="2021-08-24T09:04:00Z">
        <w:r w:rsidR="00F130F5" w:rsidRPr="007B0707">
          <w:t xml:space="preserve"> the</w:t>
        </w:r>
      </w:ins>
      <w:r w:rsidR="00E076DC" w:rsidRPr="007B0707">
        <w:t xml:space="preserve"> quantity of fish in a particular region</w:t>
      </w:r>
      <w:commentRangeStart w:id="607"/>
      <w:r w:rsidR="00E076DC" w:rsidRPr="007B0707">
        <w:t xml:space="preserve">, the issue quotas </w:t>
      </w:r>
      <w:commentRangeEnd w:id="607"/>
      <w:r w:rsidR="005D5129">
        <w:rPr>
          <w:rStyle w:val="CommentReference"/>
          <w:lang w:val="en-US"/>
        </w:rPr>
        <w:commentReference w:id="607"/>
      </w:r>
      <w:r w:rsidR="00E076DC" w:rsidRPr="007B0707">
        <w:t>for fishery companies</w:t>
      </w:r>
      <w:ins w:id="608" w:author="Vladymyr Kozyr" w:date="2021-08-24T09:06:00Z">
        <w:r w:rsidR="00F130F5" w:rsidRPr="007B0707">
          <w:t>.</w:t>
        </w:r>
      </w:ins>
      <w:del w:id="609" w:author="Vladymyr Kozyr" w:date="2021-08-24T09:06:00Z">
        <w:r w:rsidR="00E076DC" w:rsidRPr="007B0707" w:rsidDel="00F130F5">
          <w:delText>,</w:delText>
        </w:r>
      </w:del>
      <w:r w:rsidR="00E076DC" w:rsidRPr="007B0707">
        <w:t xml:space="preserve"> </w:t>
      </w:r>
      <w:ins w:id="610" w:author="Vladymyr Kozyr" w:date="2021-08-24T09:06:00Z">
        <w:r w:rsidR="00F130F5" w:rsidRPr="007B0707">
          <w:t>A</w:t>
        </w:r>
      </w:ins>
      <w:del w:id="611" w:author="Vladymyr Kozyr" w:date="2021-08-24T09:06:00Z">
        <w:r w:rsidR="00E076DC" w:rsidRPr="007B0707" w:rsidDel="00F130F5">
          <w:delText>a</w:delText>
        </w:r>
      </w:del>
      <w:r w:rsidR="00E076DC" w:rsidRPr="007B0707">
        <w:t>fter that companies analyze</w:t>
      </w:r>
      <w:ins w:id="612" w:author="Vladymyr Kozyr" w:date="2021-08-24T09:05:00Z">
        <w:r w:rsidR="00F130F5" w:rsidRPr="007B0707">
          <w:t xml:space="preserve"> the</w:t>
        </w:r>
      </w:ins>
      <w:r w:rsidR="00E076DC" w:rsidRPr="007B0707">
        <w:t xml:space="preserve"> fish stock market, plan and distribute information to their employees (</w:t>
      </w:r>
      <w:del w:id="613" w:author="Vladymyr Kozyr" w:date="2021-08-24T09:06:00Z">
        <w:r w:rsidR="00E076DC" w:rsidRPr="007B0707" w:rsidDel="00F130F5">
          <w:delText>fishermans</w:delText>
        </w:r>
      </w:del>
      <w:ins w:id="614" w:author="Vladymyr Kozyr" w:date="2021-08-24T09:06:00Z">
        <w:r w:rsidR="00F130F5" w:rsidRPr="007B0707">
          <w:t>fishermen</w:t>
        </w:r>
      </w:ins>
      <w:r w:rsidR="00E076DC" w:rsidRPr="007B0707">
        <w:t>) in a way that it is optimized and profitable.</w:t>
      </w:r>
      <w:r w:rsidRPr="007B0707">
        <w:t xml:space="preserve"> </w:t>
      </w:r>
    </w:p>
    <w:p w14:paraId="21C006C0" w14:textId="3B29635A" w:rsidR="00D329FD" w:rsidRPr="00CE178C" w:rsidRDefault="00F130F5" w:rsidP="005A2161">
      <w:pPr>
        <w:pStyle w:val="1Para"/>
        <w:ind w:firstLine="0"/>
      </w:pPr>
      <w:ins w:id="615" w:author="Vladymyr Kozyr" w:date="2021-08-24T09:09:00Z">
        <w:r w:rsidRPr="007B0707">
          <w:t>Papers discussed in this chapter are oriented primarily for fishery management, because papers for environmentalists, for example, include more information about biological and ecological perspectives rather than focus</w:t>
        </w:r>
      </w:ins>
      <w:ins w:id="616" w:author="Big Data Initiative Scientific Director" w:date="2021-08-26T12:38:00Z">
        <w:r w:rsidR="005D5129">
          <w:t>ing</w:t>
        </w:r>
      </w:ins>
      <w:ins w:id="617" w:author="Vladymyr Kozyr" w:date="2021-08-24T09:09:00Z">
        <w:r w:rsidRPr="007B0707">
          <w:t xml:space="preserve"> on visualization methods. </w:t>
        </w:r>
      </w:ins>
      <w:commentRangeStart w:id="618"/>
      <w:del w:id="619" w:author="Vladymyr Kozyr" w:date="2021-08-24T09:09:00Z">
        <w:r w:rsidR="00D329FD" w:rsidRPr="007B0707" w:rsidDel="00F130F5">
          <w:delText>Papers discussed in this chapter are oriented primarily for fishery management</w:delText>
        </w:r>
        <w:r w:rsidR="005C5573" w:rsidRPr="007B0707" w:rsidDel="00F130F5">
          <w:delText>, because papers for environmentalists for ex., include more information about biological and ecological perspective rather focus on visualization methods</w:delText>
        </w:r>
        <w:r w:rsidR="00D329FD" w:rsidRPr="007B0707" w:rsidDel="00F130F5">
          <w:delText xml:space="preserve">. </w:delText>
        </w:r>
        <w:commentRangeEnd w:id="618"/>
        <w:r w:rsidR="00F91F62" w:rsidRPr="007B0707" w:rsidDel="00F130F5">
          <w:rPr>
            <w:rStyle w:val="CommentReference"/>
          </w:rPr>
          <w:commentReference w:id="618"/>
        </w:r>
      </w:del>
      <w:r w:rsidR="00D329FD" w:rsidRPr="007B0707">
        <w:t>However</w:t>
      </w:r>
      <w:r w:rsidR="00D329FD" w:rsidRPr="00CE178C">
        <w:t xml:space="preserve">, the content is complicated for readers who are not data analysts or/and experienced computer users. </w:t>
      </w:r>
    </w:p>
    <w:p w14:paraId="760C86BB" w14:textId="3DD539C1" w:rsidR="00D329FD" w:rsidRDefault="00D329FD">
      <w:pPr>
        <w:pStyle w:val="1Para"/>
        <w:ind w:firstLine="0"/>
        <w:rPr>
          <w:ins w:id="620" w:author="Vladymyr Kozyr" w:date="2021-08-15T20:52:00Z"/>
        </w:rPr>
      </w:pPr>
      <w:commentRangeStart w:id="621"/>
      <w:r w:rsidRPr="00CE178C">
        <w:t xml:space="preserve">So, </w:t>
      </w:r>
      <w:ins w:id="622" w:author="Vladymyr Kozyr" w:date="2021-08-24T09:10:00Z">
        <w:r w:rsidR="00F130F5" w:rsidRPr="00B339AA">
          <w:t>the</w:t>
        </w:r>
        <w:r w:rsidR="00F130F5">
          <w:t xml:space="preserve"> </w:t>
        </w:r>
      </w:ins>
      <w:r w:rsidR="005C5573">
        <w:t>i</w:t>
      </w:r>
      <w:r w:rsidR="00F91F62" w:rsidRPr="00CE178C">
        <w:t>nterest</w:t>
      </w:r>
      <w:r w:rsidR="005C5573">
        <w:t xml:space="preserve"> and prima</w:t>
      </w:r>
      <w:ins w:id="623" w:author="Big Data Initiative Scientific Director" w:date="2021-08-26T12:36:00Z">
        <w:r w:rsidR="00E47CC2">
          <w:t>ry</w:t>
        </w:r>
      </w:ins>
      <w:del w:id="624" w:author="Big Data Initiative Scientific Director" w:date="2021-08-26T12:36:00Z">
        <w:r w:rsidR="005C5573" w:rsidDel="00E47CC2">
          <w:delText>l</w:delText>
        </w:r>
      </w:del>
      <w:r w:rsidR="005C5573">
        <w:t xml:space="preserve"> goal of our work and </w:t>
      </w:r>
      <w:r w:rsidR="005C5573" w:rsidRPr="007B0707">
        <w:t>research</w:t>
      </w:r>
      <w:r w:rsidRPr="007B0707">
        <w:t xml:space="preserve"> </w:t>
      </w:r>
      <w:commentRangeEnd w:id="621"/>
      <w:r w:rsidR="00F91F62" w:rsidRPr="007B0707">
        <w:rPr>
          <w:rStyle w:val="CommentReference"/>
        </w:rPr>
        <w:commentReference w:id="621"/>
      </w:r>
      <w:del w:id="625" w:author="Vladymyr Kozyr" w:date="2021-08-24T09:10:00Z">
        <w:r w:rsidRPr="007B0707" w:rsidDel="00B339AA">
          <w:delText xml:space="preserve">is </w:delText>
        </w:r>
      </w:del>
      <w:ins w:id="626" w:author="Vladymyr Kozyr" w:date="2021-08-24T09:10:00Z">
        <w:r w:rsidR="00B339AA" w:rsidRPr="007B0707">
          <w:t xml:space="preserve">are </w:t>
        </w:r>
      </w:ins>
      <w:r w:rsidR="00F91F62" w:rsidRPr="007B0707">
        <w:t xml:space="preserve">in the design and use of </w:t>
      </w:r>
      <w:r w:rsidRPr="007B0707">
        <w:t>tool</w:t>
      </w:r>
      <w:r w:rsidR="00F91F62" w:rsidRPr="007B0707">
        <w:t>s</w:t>
      </w:r>
      <w:r w:rsidRPr="007B0707">
        <w:t xml:space="preserve"> that will be easily accessible for</w:t>
      </w:r>
      <w:r w:rsidR="005C5573" w:rsidRPr="007B0707">
        <w:t xml:space="preserve"> </w:t>
      </w:r>
      <w:r w:rsidRPr="007B0707">
        <w:t>fishery management</w:t>
      </w:r>
      <w:r w:rsidR="005C5573" w:rsidRPr="007B0707">
        <w:t xml:space="preserve"> users</w:t>
      </w:r>
      <w:r w:rsidR="00A87890" w:rsidRPr="007B0707">
        <w:t xml:space="preserve"> as it needs to have more charts, visualizations, etc</w:t>
      </w:r>
      <w:r w:rsidR="00F91F62" w:rsidRPr="007B0707">
        <w:t>.</w:t>
      </w:r>
      <w:r w:rsidR="00A87890" w:rsidRPr="007B0707">
        <w:t xml:space="preserve"> than other groups.</w:t>
      </w:r>
      <w:r w:rsidR="00F91F62" w:rsidRPr="007B0707">
        <w:t xml:space="preserve"> The tools need to support the </w:t>
      </w:r>
      <w:r w:rsidR="00CE178C" w:rsidRPr="007B0707">
        <w:t>decision-making</w:t>
      </w:r>
      <w:r w:rsidR="00F91F62" w:rsidRPr="007B0707">
        <w:t xml:space="preserve"> process, </w:t>
      </w:r>
      <w:ins w:id="627" w:author="Vladymyr Kozyr" w:date="2021-08-24T09:12:00Z">
        <w:r w:rsidR="00B339AA" w:rsidRPr="007B0707">
          <w:t>so that appropriate conclusion</w:t>
        </w:r>
      </w:ins>
      <w:ins w:id="628" w:author="Big Data Initiative Scientific Director" w:date="2021-08-26T12:39:00Z">
        <w:r w:rsidR="005D5129">
          <w:t>s</w:t>
        </w:r>
      </w:ins>
      <w:ins w:id="629" w:author="Vladymyr Kozyr" w:date="2021-08-24T09:12:00Z">
        <w:r w:rsidR="00B339AA" w:rsidRPr="007B0707">
          <w:t xml:space="preserve"> </w:t>
        </w:r>
      </w:ins>
      <w:del w:id="630" w:author="Vladymyr Kozyr" w:date="2021-08-24T09:12:00Z">
        <w:r w:rsidR="00F91F62" w:rsidRPr="007B0707" w:rsidDel="00B339AA">
          <w:delText>so that appropriate</w:delText>
        </w:r>
        <w:r w:rsidRPr="007B0707" w:rsidDel="00B339AA">
          <w:delText xml:space="preserve"> </w:delText>
        </w:r>
        <w:r w:rsidR="00F91F62" w:rsidRPr="007B0707" w:rsidDel="00B339AA">
          <w:delText xml:space="preserve">conclusions </w:delText>
        </w:r>
      </w:del>
      <w:r w:rsidR="00F91F62" w:rsidRPr="007B0707">
        <w:t xml:space="preserve">can be </w:t>
      </w:r>
      <w:r w:rsidR="005C5573" w:rsidRPr="007B0707">
        <w:t>made</w:t>
      </w:r>
      <w:r w:rsidR="00F91F62" w:rsidRPr="007B0707">
        <w:t xml:space="preserve"> </w:t>
      </w:r>
      <w:r w:rsidRPr="007B0707">
        <w:t>based</w:t>
      </w:r>
      <w:r w:rsidRPr="00CE178C">
        <w:t xml:space="preserve">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631" w:name="_Toc67830598"/>
      <w:bookmarkStart w:id="632" w:name="_Toc67830740"/>
      <w:bookmarkStart w:id="633" w:name="_Toc67830599"/>
      <w:bookmarkStart w:id="634" w:name="_Toc67830741"/>
      <w:bookmarkStart w:id="635" w:name="_Toc67830600"/>
      <w:bookmarkStart w:id="636" w:name="_Toc67830742"/>
      <w:bookmarkStart w:id="637" w:name="_Toc80291905"/>
      <w:bookmarkEnd w:id="631"/>
      <w:bookmarkEnd w:id="632"/>
      <w:bookmarkEnd w:id="633"/>
      <w:bookmarkEnd w:id="634"/>
      <w:bookmarkEnd w:id="635"/>
      <w:bookmarkEnd w:id="636"/>
      <w:r w:rsidRPr="00CE178C">
        <w:lastRenderedPageBreak/>
        <w:t>Marine Environmental Management</w:t>
      </w:r>
      <w:bookmarkEnd w:id="637"/>
    </w:p>
    <w:p w14:paraId="769CB0B3" w14:textId="4DB15A85"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r w:rsidR="0018462B">
            <w:instrText xml:space="preserve"> CITATION ZKe02 \l 4105 </w:instrText>
          </w:r>
          <w:r w:rsidR="0018462B">
            <w:fldChar w:fldCharType="separate"/>
          </w:r>
          <w:r w:rsidR="00BD05ED" w:rsidRPr="00BD05ED">
            <w:rPr>
              <w:noProof/>
            </w:rPr>
            <w:t>[3]</w:t>
          </w:r>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 </w:t>
      </w:r>
    </w:p>
    <w:p w14:paraId="47F6BB99" w14:textId="6545B3E9" w:rsidR="00D329FD" w:rsidRPr="00CE178C" w:rsidDel="00EF0465" w:rsidRDefault="00D329FD">
      <w:pPr>
        <w:pStyle w:val="1Para"/>
        <w:ind w:firstLine="0"/>
        <w:rPr>
          <w:del w:id="638" w:author="Vladymyr Kozyr" w:date="2021-08-15T20:52:00Z"/>
        </w:rPr>
      </w:pPr>
      <w:r w:rsidRPr="00CE178C">
        <w:t xml:space="preserve">Figure </w:t>
      </w:r>
      <w:ins w:id="639" w:author="Vladymyr Kozyr" w:date="2021-08-19T18:41:00Z">
        <w:r w:rsidR="00E85AC5">
          <w:t>2.2.</w:t>
        </w:r>
      </w:ins>
      <w:del w:id="640" w:author="Vladymyr Kozyr" w:date="2021-08-15T21:25:00Z">
        <w:r w:rsidRPr="00CE178C" w:rsidDel="00E41A02">
          <w:delText>2.</w:delText>
        </w:r>
        <w:r w:rsidR="00DE14F0" w:rsidDel="00E41A02">
          <w:delText>2</w:delText>
        </w:r>
        <w:r w:rsidRPr="00CE178C" w:rsidDel="00E41A02">
          <w:delText>.</w:delText>
        </w:r>
      </w:del>
      <w:r w:rsidRPr="00CE178C">
        <w:t>1</w:t>
      </w:r>
      <w:ins w:id="641"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w:t>
      </w:r>
      <w:r w:rsidRPr="00BA5688">
        <w:t>generic as possible</w:t>
      </w:r>
      <w:del w:id="642" w:author="Vladymyr Kozyr" w:date="2021-08-24T09:16:00Z">
        <w:r w:rsidR="00F91F62" w:rsidRPr="00BA5688" w:rsidDel="00B339AA">
          <w:delText>,</w:delText>
        </w:r>
      </w:del>
      <w:r w:rsidR="00F91F62" w:rsidRPr="00BA5688">
        <w:t xml:space="preserve"> but requires a great deal of effort and time from the user</w:t>
      </w:r>
      <w:r w:rsidRPr="00BA5688">
        <w:t xml:space="preserve">. </w:t>
      </w:r>
      <w:r w:rsidR="00F91F62" w:rsidRPr="00BA5688">
        <w:t xml:space="preserve">One important advantage of the system is that </w:t>
      </w:r>
      <w:r w:rsidRPr="00BA5688">
        <w:t xml:space="preserve">it presents </w:t>
      </w:r>
      <w:commentRangeStart w:id="643"/>
      <w:r w:rsidRPr="00BA5688">
        <w:t>complex geodata</w:t>
      </w:r>
      <w:r w:rsidR="00A87890" w:rsidRPr="00BA5688">
        <w:t xml:space="preserve">, which includes </w:t>
      </w:r>
      <w:ins w:id="644" w:author="Vladymyr Kozyr" w:date="2021-08-24T09:17:00Z">
        <w:r w:rsidR="00B339AA" w:rsidRPr="00BA5688">
          <w:t xml:space="preserve">the </w:t>
        </w:r>
      </w:ins>
      <w:proofErr w:type="gramStart"/>
      <w:r w:rsidR="00A87890" w:rsidRPr="00BA5688">
        <w:t>amount</w:t>
      </w:r>
      <w:proofErr w:type="gramEnd"/>
      <w:r w:rsidR="00A87890" w:rsidRPr="00BA5688">
        <w:t xml:space="preserve"> of fish caught in </w:t>
      </w:r>
      <w:ins w:id="645" w:author="Vladymyr Kozyr" w:date="2021-08-24T09:16:00Z">
        <w:r w:rsidR="00B339AA" w:rsidRPr="00BA5688">
          <w:t xml:space="preserve">the </w:t>
        </w:r>
      </w:ins>
      <w:r w:rsidR="00A87890" w:rsidRPr="00BA5688">
        <w:t>geographical</w:t>
      </w:r>
      <w:r w:rsidR="00A87890">
        <w:t xml:space="preserve"> zone (polygon area shapes with latitudes and longitudes as data points)</w:t>
      </w:r>
      <w:r w:rsidRPr="00CE178C">
        <w:t xml:space="preserve"> </w:t>
      </w:r>
      <w:commentRangeEnd w:id="643"/>
      <w:r w:rsidR="00C80A73" w:rsidRPr="005A2161">
        <w:rPr>
          <w:rStyle w:val="CommentReference"/>
        </w:rPr>
        <w:commentReference w:id="643"/>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646" w:author="Vladymyr Kozyr" w:date="2021-08-15T21:24:00Z"/>
          <w:rFonts w:ascii="Times New Roman" w:hAnsi="Times New Roman" w:cs="Times New Roman"/>
          <w:sz w:val="24"/>
          <w:szCs w:val="24"/>
        </w:rPr>
        <w:pPrChange w:id="647"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447C3995" w14:textId="482F0CBC" w:rsidR="00E41A02" w:rsidRDefault="00E85AC5">
      <w:pPr>
        <w:pStyle w:val="Caption"/>
        <w:jc w:val="center"/>
        <w:rPr>
          <w:ins w:id="648" w:author="Vladymyr Kozyr" w:date="2021-08-15T21:22:00Z"/>
          <w:rFonts w:ascii="Times New Roman" w:hAnsi="Times New Roman" w:cs="Times New Roman"/>
          <w:sz w:val="24"/>
          <w:szCs w:val="24"/>
        </w:rPr>
        <w:pPrChange w:id="649" w:author="Vladymyr Kozyr" w:date="2021-08-19T18:42:00Z">
          <w:pPr>
            <w:pStyle w:val="1Para"/>
          </w:pPr>
        </w:pPrChange>
      </w:pPr>
      <w:bookmarkStart w:id="650" w:name="_Toc80291561"/>
      <w:ins w:id="651" w:author="Vladymyr Kozyr" w:date="2021-08-19T18:41:00Z">
        <w:r>
          <w:t xml:space="preserve">Figure </w:t>
        </w:r>
        <w:r>
          <w:fldChar w:fldCharType="begin"/>
        </w:r>
        <w:r>
          <w:instrText xml:space="preserve"> STYLEREF 2 \s </w:instrText>
        </w:r>
      </w:ins>
      <w:r>
        <w:fldChar w:fldCharType="separate"/>
      </w:r>
      <w:r>
        <w:rPr>
          <w:noProof/>
        </w:rPr>
        <w:t>2.2</w:t>
      </w:r>
      <w:ins w:id="652" w:author="Vladymyr Kozyr" w:date="2021-08-19T18:41:00Z">
        <w:r>
          <w:fldChar w:fldCharType="end"/>
        </w:r>
        <w:r>
          <w:t>.</w:t>
        </w:r>
        <w:r>
          <w:fldChar w:fldCharType="begin"/>
        </w:r>
        <w:r>
          <w:instrText xml:space="preserve"> SEQ Figure \* ARABIC \s 2 </w:instrText>
        </w:r>
      </w:ins>
      <w:r>
        <w:fldChar w:fldCharType="separate"/>
      </w:r>
      <w:ins w:id="653" w:author="Vladymyr Kozyr" w:date="2021-08-19T18:41:00Z">
        <w:r>
          <w:rPr>
            <w:noProof/>
          </w:rPr>
          <w:t>1</w:t>
        </w:r>
        <w:r>
          <w:fldChar w:fldCharType="end"/>
        </w:r>
        <w:r>
          <w:t xml:space="preserve">. </w:t>
        </w:r>
        <w:r w:rsidRPr="00B93407">
          <w:t>FishCAM2000 user interface</w:t>
        </w:r>
      </w:ins>
      <w:bookmarkEnd w:id="650"/>
    </w:p>
    <w:p w14:paraId="1CD6BAE4" w14:textId="572DE5A6" w:rsidR="00E41A02" w:rsidRPr="00CE178C" w:rsidDel="00E41A02" w:rsidRDefault="00E41A02">
      <w:pPr>
        <w:pStyle w:val="Caption"/>
        <w:jc w:val="center"/>
        <w:rPr>
          <w:del w:id="654" w:author="Vladymyr Kozyr" w:date="2021-08-15T21:24:00Z"/>
          <w:rFonts w:ascii="Times New Roman" w:hAnsi="Times New Roman" w:cs="Times New Roman"/>
          <w:sz w:val="24"/>
          <w:szCs w:val="24"/>
        </w:rPr>
        <w:pPrChange w:id="655" w:author="Vladymyr Kozyr" w:date="2021-08-15T21:23:00Z">
          <w:pPr>
            <w:pStyle w:val="1Para"/>
          </w:pPr>
        </w:pPrChange>
      </w:pPr>
    </w:p>
    <w:p w14:paraId="3BB64EDD" w14:textId="4FE96E5D" w:rsidR="00534398" w:rsidRPr="00CE178C" w:rsidDel="009F77E2" w:rsidRDefault="00534398">
      <w:pPr>
        <w:pStyle w:val="1Para"/>
        <w:keepNext/>
        <w:jc w:val="center"/>
        <w:rPr>
          <w:del w:id="656" w:author="Vladymyr Kozyr" w:date="2021-08-15T21:21:00Z"/>
          <w:rFonts w:cs="Arial"/>
        </w:rPr>
        <w:pPrChange w:id="657" w:author="Vladymyr Kozyr" w:date="2021-08-15T21:20:00Z">
          <w:pPr>
            <w:pStyle w:val="1Para"/>
            <w:jc w:val="center"/>
          </w:pPr>
        </w:pPrChange>
      </w:pPr>
      <w:del w:id="658"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0571186B" w:rsidR="00741BFE" w:rsidRPr="00CE178C" w:rsidRDefault="00F25359" w:rsidP="00FD00CC">
      <w:pPr>
        <w:pStyle w:val="1Para"/>
        <w:ind w:firstLine="0"/>
      </w:pPr>
      <w:r w:rsidRPr="00CE178C">
        <w:t xml:space="preserve">While the work mentioned above </w:t>
      </w:r>
      <w:r w:rsidRPr="00BA5688">
        <w:t xml:space="preserve">was </w:t>
      </w:r>
      <w:ins w:id="659" w:author="Vladymyr Kozyr" w:date="2021-08-24T09:17:00Z">
        <w:r w:rsidR="00B339AA" w:rsidRPr="00BA5688">
          <w:t>focused</w:t>
        </w:r>
      </w:ins>
      <w:ins w:id="660" w:author="Vladymyr Kozyr" w:date="2021-08-24T09:18:00Z">
        <w:r w:rsidR="00B339AA" w:rsidRPr="00BA5688">
          <w:t xml:space="preserve"> </w:t>
        </w:r>
      </w:ins>
      <w:del w:id="661" w:author="Vladymyr Kozyr" w:date="2021-08-24T09:17:00Z">
        <w:r w:rsidRPr="00BA5688" w:rsidDel="00B339AA">
          <w:delText xml:space="preserve">focussed </w:delText>
        </w:r>
      </w:del>
      <w:r w:rsidRPr="00BA5688">
        <w:t xml:space="preserve">on </w:t>
      </w:r>
      <w:r w:rsidR="00A87890" w:rsidRPr="00BA5688">
        <w:t>summarized</w:t>
      </w:r>
      <w:r w:rsidRPr="00BA5688">
        <w:t xml:space="preserve"> data, there is s</w:t>
      </w:r>
      <w:r w:rsidR="00D329FD" w:rsidRPr="00BA5688">
        <w:t>ubsequent work</w:t>
      </w:r>
      <w:r w:rsidRPr="00BA5688">
        <w:t xml:space="preserve"> related to</w:t>
      </w:r>
      <w:r w:rsidR="00D329FD" w:rsidRPr="00BA5688">
        <w:t xml:space="preserve"> a tool that gets and analyzes data that is directly coming from vessels </w:t>
      </w:r>
      <w:sdt>
        <w:sdtPr>
          <w:id w:val="-1555227298"/>
          <w:citation/>
        </w:sdtPr>
        <w:sdtEndPr/>
        <w:sdtContent>
          <w:r w:rsidR="00583D68" w:rsidRPr="00E47CC2">
            <w:fldChar w:fldCharType="begin"/>
          </w:r>
          <w:r w:rsidR="00583D68" w:rsidRPr="00BA5688">
            <w:instrText xml:space="preserve"> CITATION Sha18 \l 4105 </w:instrText>
          </w:r>
          <w:r w:rsidR="00583D68" w:rsidRPr="00E47CC2">
            <w:fldChar w:fldCharType="separate"/>
          </w:r>
          <w:r w:rsidR="00BD05ED" w:rsidRPr="00BD05ED">
            <w:rPr>
              <w:noProof/>
            </w:rPr>
            <w:t>[4]</w:t>
          </w:r>
          <w:r w:rsidR="00583D68" w:rsidRPr="00E47CC2">
            <w:fldChar w:fldCharType="end"/>
          </w:r>
        </w:sdtContent>
      </w:sdt>
      <w:r w:rsidR="00D329FD" w:rsidRPr="00BA5688">
        <w:t xml:space="preserve">. It also depicts geographical data and the </w:t>
      </w:r>
      <w:del w:id="662" w:author="Volodymyr Kozyr" w:date="2021-08-24T09:11:00Z">
        <w:r w:rsidR="00D329FD" w:rsidRPr="00BA5688" w:rsidDel="00F5520C">
          <w:delText>amount</w:delText>
        </w:r>
      </w:del>
      <w:ins w:id="663" w:author="Volodymyr Kozyr" w:date="2021-08-24T09:11:00Z">
        <w:r w:rsidR="00F5520C" w:rsidRPr="00BA5688">
          <w:t>number</w:t>
        </w:r>
      </w:ins>
      <w:r w:rsidR="00D329FD" w:rsidRPr="00BA5688">
        <w:t xml:space="preserve"> of fish caught by a particular vessel in a specific region. </w:t>
      </w:r>
      <w:r w:rsidRPr="00BA5688">
        <w:t xml:space="preserve">The </w:t>
      </w:r>
      <w:commentRangeStart w:id="664"/>
      <w:r w:rsidRPr="00BA5688">
        <w:t>a</w:t>
      </w:r>
      <w:r w:rsidR="00D329FD" w:rsidRPr="00BA5688">
        <w:t xml:space="preserve">uthors show </w:t>
      </w:r>
      <w:commentRangeEnd w:id="664"/>
      <w:r w:rsidRPr="00BA5688">
        <w:rPr>
          <w:rStyle w:val="CommentReference"/>
        </w:rPr>
        <w:commentReference w:id="664"/>
      </w:r>
      <w:r w:rsidR="00D329FD" w:rsidRPr="00BA5688">
        <w:t>not only the geographical spread of fish but also</w:t>
      </w:r>
      <w:r w:rsidR="00741BFE" w:rsidRPr="00BA5688">
        <w:t xml:space="preserve"> </w:t>
      </w:r>
      <w:ins w:id="665" w:author="Vladymyr Kozyr" w:date="2021-08-24T09:18:00Z">
        <w:r w:rsidR="00B339AA" w:rsidRPr="00BA5688">
          <w:t>the amount caught</w:t>
        </w:r>
      </w:ins>
      <w:ins w:id="666" w:author="Vladymyr Kozyr" w:date="2021-08-24T09:19:00Z">
        <w:r w:rsidR="00B339AA" w:rsidRPr="00BA5688">
          <w:t xml:space="preserve"> </w:t>
        </w:r>
      </w:ins>
      <w:del w:id="667" w:author="Vladymyr Kozyr" w:date="2021-08-24T09:18:00Z">
        <w:r w:rsidR="00741BFE" w:rsidRPr="00BA5688" w:rsidDel="00B339AA">
          <w:delText xml:space="preserve">amount cought </w:delText>
        </w:r>
      </w:del>
      <w:r w:rsidR="00741BFE" w:rsidRPr="00BA5688">
        <w:t xml:space="preserve">using </w:t>
      </w:r>
      <w:ins w:id="668" w:author="Vladymyr Kozyr" w:date="2021-08-24T09:19:00Z">
        <w:r w:rsidR="00B339AA" w:rsidRPr="00BA5688">
          <w:t xml:space="preserve">colour </w:t>
        </w:r>
      </w:ins>
      <w:del w:id="669" w:author="Vladymyr Kozyr" w:date="2021-08-24T09:19:00Z">
        <w:r w:rsidR="00741BFE" w:rsidRPr="00BA5688" w:rsidDel="00B339AA">
          <w:delText xml:space="preserve">color </w:delText>
        </w:r>
      </w:del>
      <w:r w:rsidR="00741BFE" w:rsidRPr="00BA5688">
        <w:t xml:space="preserve">coding </w:t>
      </w:r>
      <w:r w:rsidR="00D329FD" w:rsidRPr="00BA5688">
        <w:t>(Figure 2</w:t>
      </w:r>
      <w:ins w:id="670" w:author="Vladymyr Kozyr" w:date="2021-08-19T18:42:00Z">
        <w:r w:rsidR="00E85AC5" w:rsidRPr="00BA5688">
          <w:t>.2.2.</w:t>
        </w:r>
      </w:ins>
      <w:del w:id="671" w:author="Vladymyr Kozyr" w:date="2021-08-15T21:28:00Z">
        <w:r w:rsidR="00D329FD" w:rsidRPr="00BA5688" w:rsidDel="006D34EB">
          <w:delText>.2.2</w:delText>
        </w:r>
      </w:del>
      <w:r w:rsidR="00D329FD" w:rsidRPr="00BA5688">
        <w:t>).</w:t>
      </w:r>
      <w:r w:rsidR="00741BFE" w:rsidRPr="00BA5688">
        <w:t xml:space="preserve"> In this way</w:t>
      </w:r>
      <w:ins w:id="672" w:author="Vladymyr Kozyr" w:date="2021-08-24T09:19:00Z">
        <w:r w:rsidR="00B339AA" w:rsidRPr="00BA5688">
          <w:t>,</w:t>
        </w:r>
      </w:ins>
      <w:r w:rsidR="00741BFE" w:rsidRPr="00BA5688">
        <w:t xml:space="preserve"> user can easily analyze both quantities at the same time.</w:t>
      </w:r>
      <w:r w:rsidR="0063251B" w:rsidRPr="00BA5688">
        <w:t xml:space="preserve"> Also, charts are presented for different months for </w:t>
      </w:r>
      <w:ins w:id="673" w:author="Vladymyr Kozyr" w:date="2021-08-24T09:20:00Z">
        <w:r w:rsidR="00B339AA" w:rsidRPr="00BA5688">
          <w:t xml:space="preserve">the </w:t>
        </w:r>
      </w:ins>
      <w:r w:rsidR="0063251B" w:rsidRPr="00BA5688">
        <w:t xml:space="preserve">user to know how </w:t>
      </w:r>
      <w:ins w:id="674" w:author="Vladymyr Kozyr" w:date="2021-08-24T09:20:00Z">
        <w:r w:rsidR="00B339AA" w:rsidRPr="00BA5688">
          <w:t xml:space="preserve">the </w:t>
        </w:r>
      </w:ins>
      <w:r w:rsidR="0063251B" w:rsidRPr="00BA5688">
        <w:t>fishing season was completed</w:t>
      </w:r>
      <w:r w:rsidR="0063251B">
        <w:t>.</w:t>
      </w:r>
    </w:p>
    <w:p w14:paraId="7D419F45" w14:textId="0391C211" w:rsidR="00916D02" w:rsidDel="00E41A02" w:rsidRDefault="00741BFE" w:rsidP="00E41A02">
      <w:pPr>
        <w:pStyle w:val="1Para"/>
        <w:ind w:firstLine="0"/>
        <w:rPr>
          <w:del w:id="675"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6"/>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676" w:author="Vladymyr Kozyr" w:date="2021-08-15T21:26:00Z"/>
        </w:rPr>
      </w:pPr>
      <w:del w:id="677"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678" w:author="Vladymyr Kozyr" w:date="2021-08-15T21:27:00Z"/>
          <w:rFonts w:cs="Arial"/>
        </w:rPr>
      </w:pPr>
    </w:p>
    <w:p w14:paraId="606A87FF" w14:textId="13A85B41" w:rsidR="00E41A02" w:rsidRPr="00CE178C" w:rsidRDefault="00E41A02">
      <w:pPr>
        <w:pStyle w:val="Caption"/>
        <w:jc w:val="center"/>
        <w:rPr>
          <w:ins w:id="679" w:author="Vladymyr Kozyr" w:date="2021-08-15T21:26:00Z"/>
          <w:rFonts w:cs="Arial"/>
        </w:rPr>
        <w:pPrChange w:id="680" w:author="Vladymyr Kozyr" w:date="2021-08-15T21:27:00Z">
          <w:pPr>
            <w:pStyle w:val="1Para"/>
            <w:jc w:val="center"/>
          </w:pPr>
        </w:pPrChange>
      </w:pPr>
      <w:bookmarkStart w:id="681" w:name="_Toc80291562"/>
      <w:ins w:id="682" w:author="Vladymyr Kozyr" w:date="2021-08-15T21:27:00Z">
        <w:r>
          <w:t xml:space="preserve">Figure </w:t>
        </w:r>
      </w:ins>
      <w:ins w:id="683" w:author="Vladymyr Kozyr" w:date="2021-08-19T18:41:00Z">
        <w:r w:rsidR="00E85AC5">
          <w:fldChar w:fldCharType="begin"/>
        </w:r>
        <w:r w:rsidR="00E85AC5">
          <w:instrText xml:space="preserve"> STYLEREF 2 \s </w:instrText>
        </w:r>
      </w:ins>
      <w:r w:rsidR="00E85AC5">
        <w:fldChar w:fldCharType="separate"/>
      </w:r>
      <w:r w:rsidR="00E85AC5">
        <w:rPr>
          <w:noProof/>
        </w:rPr>
        <w:t>2.2</w:t>
      </w:r>
      <w:ins w:id="68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85" w:author="Vladymyr Kozyr" w:date="2021-08-19T18:41:00Z">
        <w:r w:rsidR="00E85AC5">
          <w:rPr>
            <w:noProof/>
          </w:rPr>
          <w:t>2</w:t>
        </w:r>
        <w:r w:rsidR="00E85AC5">
          <w:fldChar w:fldCharType="end"/>
        </w:r>
      </w:ins>
      <w:ins w:id="686" w:author="Vladymyr Kozyr" w:date="2021-08-15T21:27:00Z">
        <w:r>
          <w:t>. H</w:t>
        </w:r>
        <w:r w:rsidRPr="001F567D">
          <w:t>eatmap fish trawl visualization</w:t>
        </w:r>
      </w:ins>
      <w:bookmarkEnd w:id="681"/>
    </w:p>
    <w:p w14:paraId="3D1E3DC3" w14:textId="204F28E2" w:rsidR="00916D02" w:rsidRDefault="00370AF1">
      <w:pPr>
        <w:pStyle w:val="1Para"/>
        <w:ind w:firstLine="0"/>
      </w:pPr>
      <w:r w:rsidRPr="00CE178C">
        <w:t>Whereas the work</w:t>
      </w:r>
      <w:del w:id="687" w:author="Big Data Initiative Scientific Director" w:date="2021-08-26T12:49:00Z">
        <w:r w:rsidRPr="00CE178C" w:rsidDel="009C55E6">
          <w:delText>s</w:delText>
        </w:r>
      </w:del>
      <w:r w:rsidRPr="00CE178C">
        <w:t xml:space="preserve"> we have discussed so far focussed on the visualization of geographical and vessel-related data, the proposal of da Silva, Charles Fulcher </w:t>
      </w:r>
      <w:sdt>
        <w:sdtPr>
          <w:id w:val="1688875384"/>
          <w:citation/>
        </w:sdtPr>
        <w:sdtEndPr/>
        <w:sdtContent>
          <w:r w:rsidR="00583D68" w:rsidRPr="0038076D">
            <w:fldChar w:fldCharType="begin"/>
          </w:r>
          <w:r w:rsidR="00583D68" w:rsidRPr="00CE178C">
            <w:instrText xml:space="preserve"> CITATION Pat07 \l 4105 </w:instrText>
          </w:r>
          <w:r w:rsidR="00583D68" w:rsidRPr="0038076D">
            <w:fldChar w:fldCharType="separate"/>
          </w:r>
          <w:r w:rsidR="00BD05ED" w:rsidRPr="00BD05ED">
            <w:rPr>
              <w:noProof/>
            </w:rPr>
            <w:t>[5]</w:t>
          </w:r>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688"/>
      <w:r w:rsidRPr="00CE178C">
        <w:t xml:space="preserve">The maps </w:t>
      </w:r>
      <w:commentRangeEnd w:id="688"/>
      <w:r w:rsidR="00F25359" w:rsidRPr="005A2161">
        <w:rPr>
          <w:rStyle w:val="CommentReference"/>
        </w:rPr>
        <w:commentReference w:id="688"/>
      </w:r>
      <w:r w:rsidRPr="00CE178C">
        <w:t>show the connection between vessels and ports and depict the distribution of gear types used in different regions using descriptive labels, lines, and appropriate legends</w:t>
      </w:r>
      <w:commentRangeStart w:id="689"/>
      <w:r w:rsidRPr="00CE178C">
        <w:t xml:space="preserve"> that any person can easily understand</w:t>
      </w:r>
      <w:commentRangeEnd w:id="689"/>
      <w:r w:rsidR="00B83EB3" w:rsidRPr="005A2161">
        <w:rPr>
          <w:rStyle w:val="CommentReference"/>
        </w:rPr>
        <w:commentReference w:id="689"/>
      </w:r>
      <w:r w:rsidR="0020322D">
        <w:t xml:space="preserve"> (Figure </w:t>
      </w:r>
      <w:ins w:id="690" w:author="Vladymyr Kozyr" w:date="2021-08-19T18:43:00Z">
        <w:r w:rsidR="00E85AC5">
          <w:t>2.2.</w:t>
        </w:r>
      </w:ins>
      <w:del w:id="691" w:author="Vladymyr Kozyr" w:date="2021-08-15T21:28:00Z">
        <w:r w:rsidR="0020322D" w:rsidDel="006D34EB">
          <w:delText>2.2.</w:delText>
        </w:r>
      </w:del>
      <w:r w:rsidR="0020322D">
        <w:t>3</w:t>
      </w:r>
      <w:ins w:id="692"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693"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694" w:author="Vladymyr Kozyr" w:date="2021-08-15T20:55:00Z"/>
        </w:rPr>
      </w:pPr>
      <w:del w:id="695" w:author="Vladymyr Kozyr" w:date="2021-08-15T21:28:00Z">
        <w:r w:rsidRPr="00A42DEB" w:rsidDel="006D34EB">
          <w:delText>Figure 2.2.3</w:delText>
        </w:r>
      </w:del>
    </w:p>
    <w:p w14:paraId="68722698" w14:textId="77777777" w:rsidR="006D34EB" w:rsidRPr="00A42DEB" w:rsidRDefault="006D34EB">
      <w:pPr>
        <w:pStyle w:val="1Para"/>
        <w:ind w:firstLine="0"/>
        <w:rPr>
          <w:ins w:id="696" w:author="Vladymyr Kozyr" w:date="2021-08-15T21:28:00Z"/>
        </w:rPr>
        <w:pPrChange w:id="697" w:author="Vladymyr Kozyr" w:date="2021-08-15T21:28:00Z">
          <w:pPr>
            <w:pStyle w:val="1Para"/>
            <w:ind w:firstLine="0"/>
            <w:jc w:val="center"/>
          </w:pPr>
        </w:pPrChange>
      </w:pPr>
    </w:p>
    <w:p w14:paraId="62A53B72" w14:textId="76E4C553" w:rsidR="0020322D" w:rsidRPr="00CE178C" w:rsidRDefault="006D34EB">
      <w:pPr>
        <w:pStyle w:val="Caption"/>
        <w:jc w:val="center"/>
        <w:rPr>
          <w:rFonts w:ascii="Times New Roman" w:hAnsi="Times New Roman" w:cs="Times New Roman"/>
          <w:sz w:val="24"/>
          <w:szCs w:val="24"/>
        </w:rPr>
        <w:pPrChange w:id="698" w:author="Vladymyr Kozyr" w:date="2021-08-15T21:29:00Z">
          <w:pPr>
            <w:pStyle w:val="1Para"/>
            <w:ind w:firstLine="0"/>
          </w:pPr>
        </w:pPrChange>
      </w:pPr>
      <w:bookmarkStart w:id="699" w:name="_Toc80291563"/>
      <w:ins w:id="700" w:author="Vladymyr Kozyr" w:date="2021-08-15T21:29:00Z">
        <w:r>
          <w:t xml:space="preserve">Figure </w:t>
        </w:r>
      </w:ins>
      <w:ins w:id="701" w:author="Vladymyr Kozyr" w:date="2021-08-19T18:41:00Z">
        <w:r w:rsidR="00E85AC5">
          <w:fldChar w:fldCharType="begin"/>
        </w:r>
        <w:r w:rsidR="00E85AC5">
          <w:instrText xml:space="preserve"> STYLEREF 2 \s </w:instrText>
        </w:r>
      </w:ins>
      <w:r w:rsidR="00E85AC5">
        <w:fldChar w:fldCharType="separate"/>
      </w:r>
      <w:r w:rsidR="00E85AC5">
        <w:rPr>
          <w:noProof/>
        </w:rPr>
        <w:t>2.2</w:t>
      </w:r>
      <w:ins w:id="70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03" w:author="Vladymyr Kozyr" w:date="2021-08-19T18:41:00Z">
        <w:r w:rsidR="00E85AC5">
          <w:rPr>
            <w:noProof/>
          </w:rPr>
          <w:t>3</w:t>
        </w:r>
        <w:r w:rsidR="00E85AC5">
          <w:fldChar w:fldCharType="end"/>
        </w:r>
      </w:ins>
      <w:ins w:id="704" w:author="Vladymyr Kozyr" w:date="2021-08-15T21:29:00Z">
        <w:r>
          <w:t xml:space="preserve">. </w:t>
        </w:r>
        <w:r w:rsidRPr="003E62F2">
          <w:t>Land-sea connections</w:t>
        </w:r>
      </w:ins>
      <w:bookmarkEnd w:id="699"/>
    </w:p>
    <w:p w14:paraId="1E0E272A" w14:textId="69921D2A" w:rsidR="00370AF1" w:rsidRPr="00BA5688"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Mic17 \l 4105 </w:instrText>
          </w:r>
          <w:r w:rsidR="00E024A1" w:rsidRPr="0038076D">
            <w:rPr>
              <w:color w:val="212121"/>
              <w:shd w:val="clear" w:color="auto" w:fill="FFFFFF"/>
            </w:rPr>
            <w:fldChar w:fldCharType="separate"/>
          </w:r>
          <w:r w:rsidR="00BD05ED" w:rsidRPr="00BD05ED">
            <w:rPr>
              <w:noProof/>
              <w:color w:val="212121"/>
              <w:shd w:val="clear" w:color="auto" w:fill="FFFFFF"/>
            </w:rPr>
            <w:t>[6]</w:t>
          </w:r>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705"/>
      <w:commentRangeStart w:id="706"/>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705"/>
      <w:r w:rsidRPr="005A2161">
        <w:rPr>
          <w:rStyle w:val="CommentReference"/>
        </w:rPr>
        <w:commentReference w:id="705"/>
      </w:r>
      <w:commentRangeEnd w:id="706"/>
      <w:r w:rsidR="008933FA">
        <w:rPr>
          <w:rStyle w:val="CommentReference"/>
          <w:lang w:val="en-US"/>
        </w:rPr>
        <w:commentReference w:id="706"/>
      </w:r>
      <w:r w:rsidR="00370AF1" w:rsidRPr="00CE178C">
        <w:rPr>
          <w:color w:val="212121"/>
          <w:shd w:val="clear" w:color="auto" w:fill="FFFFFF"/>
        </w:rPr>
        <w:t xml:space="preserve">to support analysis and interaction for fishery data through visualization. It uses </w:t>
      </w:r>
      <w:commentRangeStart w:id="707"/>
      <w:r w:rsidR="00370AF1" w:rsidRPr="00CE178C">
        <w:rPr>
          <w:color w:val="212121"/>
          <w:shd w:val="clear" w:color="auto" w:fill="FFFFFF"/>
        </w:rPr>
        <w:t>DFO</w:t>
      </w:r>
      <w:commentRangeEnd w:id="707"/>
      <w:r w:rsidRPr="005A2161">
        <w:rPr>
          <w:rStyle w:val="CommentReference"/>
        </w:rPr>
        <w:commentReference w:id="707"/>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In particular, in his work, he states that all data sources for DFO are decentralized and there is practically no </w:t>
      </w:r>
      <w:r w:rsidR="00370AF1" w:rsidRPr="00BA5688">
        <w:rPr>
          <w:color w:val="212121"/>
          <w:shd w:val="clear" w:color="auto" w:fill="FFFFFF"/>
        </w:rPr>
        <w:t xml:space="preserve">interface </w:t>
      </w:r>
      <w:ins w:id="708" w:author="Vladymyr Kozyr" w:date="2021-08-24T09:23:00Z">
        <w:r w:rsidR="00BD5AF9" w:rsidRPr="00BA5688">
          <w:rPr>
            <w:color w:val="212121"/>
            <w:shd w:val="clear" w:color="auto" w:fill="FFFFFF"/>
          </w:rPr>
          <w:t xml:space="preserve">that allows users </w:t>
        </w:r>
      </w:ins>
      <w:del w:id="709" w:author="Vladymyr Kozyr" w:date="2021-08-24T09:23:00Z">
        <w:r w:rsidR="00370AF1" w:rsidRPr="00BA5688" w:rsidDel="00BD5AF9">
          <w:rPr>
            <w:color w:val="212121"/>
            <w:shd w:val="clear" w:color="auto" w:fill="FFFFFF"/>
          </w:rPr>
          <w:delText xml:space="preserve">which allows user </w:delText>
        </w:r>
      </w:del>
      <w:r w:rsidR="00370AF1" w:rsidRPr="00BA5688">
        <w:rPr>
          <w:color w:val="212121"/>
          <w:shd w:val="clear" w:color="auto" w:fill="FFFFFF"/>
        </w:rPr>
        <w:t>to analyze data. As a result, he combined several data sources and produced visualizations that answer questions about the state of salmon in Canadian rivers.</w:t>
      </w:r>
    </w:p>
    <w:p w14:paraId="14EC061E" w14:textId="2E4E5A3D" w:rsidR="005759ED" w:rsidRPr="00CE178C" w:rsidRDefault="00E76BDA" w:rsidP="005A2161">
      <w:pPr>
        <w:pStyle w:val="1Para"/>
        <w:ind w:firstLine="0"/>
        <w:rPr>
          <w:color w:val="212121"/>
          <w:shd w:val="clear" w:color="auto" w:fill="FFFFFF"/>
        </w:rPr>
      </w:pPr>
      <w:r w:rsidRPr="00BA5688">
        <w:rPr>
          <w:color w:val="212121"/>
          <w:shd w:val="clear" w:color="auto" w:fill="FFFFFF"/>
        </w:rPr>
        <w:t>Now that we have seen a representative selection of systems and approaches to dealing with fisheries data in tasks related to fisheries management, let us now look in more detail at the role that visualization can p</w:t>
      </w:r>
      <w:ins w:id="710" w:author="Vladymyr Kozyr" w:date="2021-08-24T09:24:00Z">
        <w:r w:rsidR="00BD5AF9" w:rsidRPr="00BA5688">
          <w:rPr>
            <w:color w:val="212121"/>
            <w:shd w:val="clear" w:color="auto" w:fill="FFFFFF"/>
          </w:rPr>
          <w:t>l</w:t>
        </w:r>
      </w:ins>
      <w:r w:rsidRPr="00BA5688">
        <w:rPr>
          <w:color w:val="212121"/>
          <w:shd w:val="clear" w:color="auto" w:fill="FFFFFF"/>
        </w:rPr>
        <w:t>ay in these</w:t>
      </w:r>
      <w:r w:rsidRPr="00CE178C">
        <w:rPr>
          <w:color w:val="212121"/>
          <w:shd w:val="clear" w:color="auto" w:fill="FFFFFF"/>
        </w:rPr>
        <w:t xml:space="preserv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w:t>
      </w:r>
      <w:del w:id="711" w:author="Big Data Initiative Scientific Director" w:date="2021-08-26T12:50:00Z">
        <w:r w:rsidR="00CE178C" w:rsidRPr="00CE178C" w:rsidDel="009C55E6">
          <w:rPr>
            <w:color w:val="212121"/>
            <w:shd w:val="clear" w:color="auto" w:fill="FFFFFF"/>
          </w:rPr>
          <w:delText>’s</w:delText>
        </w:r>
      </w:del>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712" w:name="_Toc80291906"/>
      <w:r w:rsidRPr="00CE178C">
        <w:lastRenderedPageBreak/>
        <w:t>Approaches to Visualization</w:t>
      </w:r>
      <w:bookmarkEnd w:id="712"/>
    </w:p>
    <w:p w14:paraId="5B63C66F" w14:textId="5493E567"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data</w:t>
      </w:r>
      <w:ins w:id="713" w:author="Big Data Initiative Scientific Director" w:date="2021-08-26T12:51:00Z">
        <w:r w:rsidR="004C4A93">
          <w:rPr>
            <w:color w:val="212121"/>
            <w:shd w:val="clear" w:color="auto" w:fill="FFFFFF"/>
          </w:rPr>
          <w:t xml:space="preserve">, on </w:t>
        </w:r>
      </w:ins>
      <w:del w:id="714" w:author="Big Data Initiative Scientific Director" w:date="2021-08-26T12:51:00Z">
        <w:r w:rsidRPr="00CE178C" w:rsidDel="004C4A93">
          <w:rPr>
            <w:color w:val="212121"/>
            <w:shd w:val="clear" w:color="auto" w:fill="FFFFFF"/>
          </w:rPr>
          <w:delText xml:space="preserve"> </w:delText>
        </w:r>
      </w:del>
      <w:r w:rsidRPr="00CE178C">
        <w:rPr>
          <w:color w:val="212121"/>
          <w:shd w:val="clear" w:color="auto" w:fill="FFFFFF"/>
        </w:rPr>
        <w:t xml:space="preserve">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Aar17 \l 4105 </w:instrText>
          </w:r>
          <w:r w:rsidR="00E024A1" w:rsidRPr="0038076D">
            <w:rPr>
              <w:color w:val="212121"/>
              <w:shd w:val="clear" w:color="auto" w:fill="FFFFFF"/>
            </w:rPr>
            <w:fldChar w:fldCharType="separate"/>
          </w:r>
          <w:r w:rsidR="00BD05ED" w:rsidRPr="00BD05ED">
            <w:rPr>
              <w:noProof/>
              <w:color w:val="212121"/>
              <w:shd w:val="clear" w:color="auto" w:fill="FFFFFF"/>
            </w:rPr>
            <w:t>[7]</w:t>
          </w:r>
          <w:r w:rsidR="00E024A1" w:rsidRPr="0038076D">
            <w:rPr>
              <w:color w:val="212121"/>
              <w:shd w:val="clear" w:color="auto" w:fill="FFFFFF"/>
            </w:rPr>
            <w:fldChar w:fldCharType="end"/>
          </w:r>
        </w:sdtContent>
      </w:sdt>
      <w:r w:rsidRPr="00CE178C">
        <w:rPr>
          <w:color w:val="212121"/>
          <w:shd w:val="clear" w:color="auto" w:fill="FFFFFF"/>
        </w:rPr>
        <w:t xml:space="preserve">. </w:t>
      </w:r>
      <w:r w:rsidR="00370AF1" w:rsidRPr="00CE178C">
        <w:rPr>
          <w:color w:val="212121"/>
          <w:shd w:val="clear" w:color="auto" w:fill="FFFFFF"/>
        </w:rPr>
        <w:t xml:space="preserve"> </w:t>
      </w:r>
      <w:commentRangeStart w:id="715"/>
      <w:r w:rsidRPr="00CE178C">
        <w:rPr>
          <w:color w:val="212121"/>
          <w:shd w:val="clear" w:color="auto" w:fill="FFFFFF"/>
        </w:rPr>
        <w:t xml:space="preserve">Figure </w:t>
      </w:r>
      <w:ins w:id="716" w:author="Vladymyr Kozyr" w:date="2021-08-19T18:43:00Z">
        <w:r w:rsidR="00E85AC5">
          <w:rPr>
            <w:color w:val="212121"/>
            <w:shd w:val="clear" w:color="auto" w:fill="FFFFFF"/>
          </w:rPr>
          <w:t>2.3.1.</w:t>
        </w:r>
      </w:ins>
      <w:del w:id="717"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715"/>
      <w:r w:rsidRPr="005A2161">
        <w:rPr>
          <w:rStyle w:val="CommentReference"/>
        </w:rPr>
        <w:commentReference w:id="715"/>
      </w:r>
      <w:r w:rsidR="00370AF1" w:rsidRPr="00CE178C">
        <w:rPr>
          <w:color w:val="212121"/>
          <w:shd w:val="clear" w:color="auto" w:fill="FFFFFF"/>
        </w:rPr>
        <w:t xml:space="preserve">shows the difference between </w:t>
      </w:r>
      <w:r w:rsidR="00991AEB">
        <w:rPr>
          <w:color w:val="212121"/>
          <w:shd w:val="clear" w:color="auto" w:fill="FFFFFF"/>
        </w:rPr>
        <w:t>train</w:t>
      </w:r>
      <w:ins w:id="718" w:author="Big Data Initiative Scientific Director" w:date="2021-08-26T12:52:00Z">
        <w:r w:rsidR="004C4A93">
          <w:rPr>
            <w:color w:val="212121"/>
            <w:shd w:val="clear" w:color="auto" w:fill="FFFFFF"/>
          </w:rPr>
          <w:t>ing</w:t>
        </w:r>
      </w:ins>
      <w:r w:rsidR="00991AEB">
        <w:rPr>
          <w:color w:val="212121"/>
          <w:shd w:val="clear" w:color="auto" w:fill="FFFFFF"/>
        </w:rPr>
        <w:t xml:space="preserve"> </w:t>
      </w:r>
      <w:r w:rsidR="0020322D">
        <w:rPr>
          <w:color w:val="212121"/>
          <w:shd w:val="clear" w:color="auto" w:fill="FFFFFF"/>
        </w:rPr>
        <w:t>p</w:t>
      </w:r>
      <w:r w:rsidR="00991AEB">
        <w:rPr>
          <w:color w:val="212121"/>
          <w:shd w:val="clear" w:color="auto" w:fill="FFFFFF"/>
        </w:rPr>
        <w:t xml:space="preserve">redictions, test predictions and also real </w:t>
      </w:r>
      <w:r w:rsidR="00991AEB" w:rsidRPr="00BA5688">
        <w:rPr>
          <w:color w:val="212121"/>
          <w:shd w:val="clear" w:color="auto" w:fill="FFFFFF"/>
        </w:rPr>
        <w:t xml:space="preserve">values of </w:t>
      </w:r>
      <w:del w:id="719" w:author="Vladymyr Kozyr" w:date="2021-08-24T09:26:00Z">
        <w:r w:rsidR="00991AEB" w:rsidRPr="00BA5688" w:rsidDel="00BD5AF9">
          <w:rPr>
            <w:color w:val="212121"/>
            <w:shd w:val="clear" w:color="auto" w:fill="FFFFFF"/>
          </w:rPr>
          <w:delText xml:space="preserve">a </w:delText>
        </w:r>
      </w:del>
      <w:r w:rsidR="00991AEB" w:rsidRPr="00BA5688">
        <w:rPr>
          <w:color w:val="212121"/>
          <w:shd w:val="clear" w:color="auto" w:fill="FFFFFF"/>
        </w:rPr>
        <w:t>stock prices</w:t>
      </w:r>
      <w:r w:rsidR="00370AF1" w:rsidRPr="00BA5688">
        <w:rPr>
          <w:color w:val="212121"/>
          <w:shd w:val="clear" w:color="auto" w:fill="FFFFFF"/>
        </w:rPr>
        <w:t>, but the visualization part requires special attention. Authors used different colo</w:t>
      </w:r>
      <w:ins w:id="720" w:author="Vladymyr Kozyr" w:date="2021-08-24T09:26:00Z">
        <w:del w:id="721" w:author="Volodymyr Kozyr" w:date="2021-08-24T08:58:00Z">
          <w:r w:rsidR="00BD5AF9" w:rsidRPr="00BA5688" w:rsidDel="00BA5688">
            <w:rPr>
              <w:color w:val="212121"/>
              <w:shd w:val="clear" w:color="auto" w:fill="FFFFFF"/>
            </w:rPr>
            <w:delText>u</w:delText>
          </w:r>
        </w:del>
      </w:ins>
      <w:del w:id="722" w:author="Vladymyr Kozyr" w:date="2021-08-15T20:57:00Z">
        <w:r w:rsidR="00370AF1" w:rsidRPr="00BA5688" w:rsidDel="004B1FDF">
          <w:rPr>
            <w:color w:val="212121"/>
            <w:shd w:val="clear" w:color="auto" w:fill="FFFFFF"/>
          </w:rPr>
          <w:delText>u</w:delText>
        </w:r>
      </w:del>
      <w:r w:rsidR="00370AF1" w:rsidRPr="00BA5688">
        <w:rPr>
          <w:color w:val="212121"/>
          <w:shd w:val="clear" w:color="auto" w:fill="FFFFFF"/>
        </w:rPr>
        <w:t>r</w:t>
      </w:r>
      <w:ins w:id="723" w:author="Vladymyr Kozyr" w:date="2021-08-24T09:26:00Z">
        <w:del w:id="724" w:author="Volodymyr Kozyr" w:date="2021-08-24T08:58:00Z">
          <w:r w:rsidR="00BD5AF9" w:rsidRPr="00BA5688" w:rsidDel="00BA5688">
            <w:rPr>
              <w:color w:val="212121"/>
              <w:shd w:val="clear" w:color="auto" w:fill="FFFFFF"/>
            </w:rPr>
            <w:delText>s</w:delText>
          </w:r>
        </w:del>
      </w:ins>
      <w:r w:rsidR="00370AF1" w:rsidRPr="00CE178C">
        <w:rPr>
          <w:color w:val="212121"/>
          <w:shd w:val="clear" w:color="auto" w:fill="FFFFFF"/>
        </w:rPr>
        <w:t xml:space="preserve"> coding to show results, and there is no extra information on the chart which distracts or confuses readers.</w:t>
      </w:r>
    </w:p>
    <w:p w14:paraId="1DC074A8" w14:textId="70043A2D" w:rsidR="00916D02" w:rsidDel="006D34EB" w:rsidRDefault="00916D02" w:rsidP="006D34EB">
      <w:pPr>
        <w:pStyle w:val="1Para"/>
        <w:jc w:val="center"/>
        <w:rPr>
          <w:del w:id="725"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726" w:author="Vladymyr Kozyr" w:date="2021-08-15T21:29:00Z"/>
          <w:rFonts w:ascii="Times New Roman" w:hAnsi="Times New Roman" w:cs="Times New Roman"/>
          <w:sz w:val="24"/>
          <w:szCs w:val="24"/>
        </w:rPr>
      </w:pPr>
      <w:del w:id="727" w:author="Vladymyr Kozyr" w:date="2021-08-15T21:29:00Z">
        <w:r w:rsidRPr="005A2161" w:rsidDel="006D34EB">
          <w:rPr>
            <w:rFonts w:cs="Arial"/>
          </w:rPr>
          <w:delText>Figure 2.3.1</w:delText>
        </w:r>
      </w:del>
    </w:p>
    <w:p w14:paraId="475AD1E4" w14:textId="67C6290F" w:rsidR="006D34EB" w:rsidRPr="005A2161" w:rsidRDefault="006D34EB">
      <w:pPr>
        <w:pStyle w:val="Caption"/>
        <w:jc w:val="center"/>
        <w:rPr>
          <w:rFonts w:cs="Arial"/>
        </w:rPr>
        <w:pPrChange w:id="728" w:author="Vladymyr Kozyr" w:date="2021-08-15T21:30:00Z">
          <w:pPr>
            <w:pStyle w:val="1Para"/>
            <w:jc w:val="center"/>
          </w:pPr>
        </w:pPrChange>
      </w:pPr>
      <w:bookmarkStart w:id="729" w:name="_Toc80291564"/>
      <w:ins w:id="730" w:author="Vladymyr Kozyr" w:date="2021-08-15T21:30:00Z">
        <w:r>
          <w:t xml:space="preserve">Figure </w:t>
        </w:r>
      </w:ins>
      <w:ins w:id="731" w:author="Vladymyr Kozyr" w:date="2021-08-19T18:41:00Z">
        <w:r w:rsidR="00E85AC5">
          <w:fldChar w:fldCharType="begin"/>
        </w:r>
        <w:r w:rsidR="00E85AC5">
          <w:instrText xml:space="preserve"> STYLEREF 2 \s </w:instrText>
        </w:r>
      </w:ins>
      <w:r w:rsidR="00E85AC5">
        <w:fldChar w:fldCharType="separate"/>
      </w:r>
      <w:r w:rsidR="00E85AC5">
        <w:rPr>
          <w:noProof/>
        </w:rPr>
        <w:t>2.3</w:t>
      </w:r>
      <w:ins w:id="73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33" w:author="Vladymyr Kozyr" w:date="2021-08-19T18:41:00Z">
        <w:r w:rsidR="00E85AC5">
          <w:rPr>
            <w:noProof/>
          </w:rPr>
          <w:t>1</w:t>
        </w:r>
        <w:r w:rsidR="00E85AC5">
          <w:fldChar w:fldCharType="end"/>
        </w:r>
      </w:ins>
      <w:ins w:id="734" w:author="Vladymyr Kozyr" w:date="2021-08-15T21:30:00Z">
        <w:r w:rsidRPr="00BF4BAD">
          <w:t xml:space="preserve">. </w:t>
        </w:r>
        <w:r w:rsidRPr="00E47CC2">
          <w:t>Colo</w:t>
        </w:r>
      </w:ins>
      <w:ins w:id="735" w:author="Vladymyr Kozyr" w:date="2021-08-24T09:26:00Z">
        <w:del w:id="736" w:author="Volodymyr Kozyr" w:date="2021-08-24T08:58:00Z">
          <w:r w:rsidR="00BD5AF9" w:rsidRPr="00E832D1" w:rsidDel="00BA5688">
            <w:delText>u</w:delText>
          </w:r>
        </w:del>
      </w:ins>
      <w:ins w:id="737" w:author="Vladymyr Kozyr" w:date="2021-08-15T21:30:00Z">
        <w:r w:rsidRPr="00E832D1">
          <w:t>r</w:t>
        </w:r>
        <w:r w:rsidRPr="004A500C">
          <w:t xml:space="preserve"> coding example</w:t>
        </w:r>
      </w:ins>
      <w:bookmarkEnd w:id="729"/>
    </w:p>
    <w:p w14:paraId="54A26B86" w14:textId="78361209" w:rsidR="00D91658" w:rsidRDefault="00370AF1">
      <w:pPr>
        <w:pStyle w:val="1Para"/>
        <w:ind w:firstLine="0"/>
        <w:rPr>
          <w:ins w:id="738"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Yix18 \l 4105 </w:instrText>
          </w:r>
          <w:r w:rsidR="00E024A1" w:rsidRPr="0038076D">
            <w:rPr>
              <w:color w:val="212121"/>
              <w:shd w:val="clear" w:color="auto" w:fill="FFFFFF"/>
            </w:rPr>
            <w:fldChar w:fldCharType="separate"/>
          </w:r>
          <w:r w:rsidR="00BD05ED" w:rsidRPr="00BD05ED">
            <w:rPr>
              <w:noProof/>
              <w:color w:val="212121"/>
              <w:shd w:val="clear" w:color="auto" w:fill="FFFFFF"/>
            </w:rPr>
            <w:t>[1]</w:t>
          </w:r>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739"/>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739"/>
      <w:r w:rsidR="003E1581" w:rsidRPr="005A2161">
        <w:rPr>
          <w:rStyle w:val="CommentReference"/>
        </w:rPr>
        <w:commentReference w:id="739"/>
      </w:r>
      <w:commentRangeStart w:id="740"/>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741" w:author="Vladymyr Kozyr" w:date="2021-08-19T18:43:00Z">
        <w:r w:rsidR="00E85AC5">
          <w:rPr>
            <w:color w:val="212121"/>
            <w:shd w:val="clear" w:color="auto" w:fill="FFFFFF"/>
          </w:rPr>
          <w:t>2.3.2.</w:t>
        </w:r>
      </w:ins>
      <w:del w:id="742"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740"/>
      <w:r w:rsidR="003E1581" w:rsidRPr="005A2161">
        <w:rPr>
          <w:rStyle w:val="CommentReference"/>
        </w:rPr>
        <w:commentReference w:id="740"/>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743" w:author="Vladymyr Kozyr" w:date="2021-08-15T21:30:00Z"/>
          <w:color w:val="212121"/>
          <w:shd w:val="clear" w:color="auto" w:fill="FFFFFF"/>
        </w:rPr>
      </w:pPr>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9"/>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744" w:author="Vladymyr Kozyr" w:date="2021-08-15T21:30:00Z"/>
          <w:color w:val="212121"/>
          <w:shd w:val="clear" w:color="auto" w:fill="FFFFFF"/>
        </w:rPr>
      </w:pPr>
      <w:del w:id="745"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746" w:author="Vladymyr Kozyr" w:date="2021-08-15T21:31:00Z"/>
          <w:color w:val="212121"/>
          <w:shd w:val="clear" w:color="auto" w:fill="FFFFFF"/>
        </w:rPr>
      </w:pPr>
    </w:p>
    <w:p w14:paraId="471BDDA2" w14:textId="3BB62D53" w:rsidR="006D34EB" w:rsidRDefault="006D34EB">
      <w:pPr>
        <w:pStyle w:val="Caption"/>
        <w:jc w:val="center"/>
        <w:rPr>
          <w:ins w:id="747" w:author="Vladymyr Kozyr" w:date="2021-08-15T21:30:00Z"/>
          <w:color w:val="212121"/>
          <w:shd w:val="clear" w:color="auto" w:fill="FFFFFF"/>
        </w:rPr>
        <w:pPrChange w:id="748" w:author="Vladymyr Kozyr" w:date="2021-08-15T21:31:00Z">
          <w:pPr>
            <w:pStyle w:val="1Para"/>
            <w:ind w:firstLine="0"/>
            <w:jc w:val="center"/>
          </w:pPr>
        </w:pPrChange>
      </w:pPr>
      <w:bookmarkStart w:id="749" w:name="_Toc80291565"/>
      <w:ins w:id="750" w:author="Vladymyr Kozyr" w:date="2021-08-15T21:31:00Z">
        <w:r>
          <w:t xml:space="preserve">Figure </w:t>
        </w:r>
      </w:ins>
      <w:ins w:id="751" w:author="Vladymyr Kozyr" w:date="2021-08-19T18:41:00Z">
        <w:r w:rsidR="00E85AC5">
          <w:fldChar w:fldCharType="begin"/>
        </w:r>
        <w:r w:rsidR="00E85AC5">
          <w:instrText xml:space="preserve"> STYLEREF 2 \s </w:instrText>
        </w:r>
      </w:ins>
      <w:r w:rsidR="00E85AC5">
        <w:fldChar w:fldCharType="separate"/>
      </w:r>
      <w:r w:rsidR="00E85AC5">
        <w:rPr>
          <w:noProof/>
        </w:rPr>
        <w:t>2.3</w:t>
      </w:r>
      <w:ins w:id="75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53" w:author="Vladymyr Kozyr" w:date="2021-08-19T18:41:00Z">
        <w:r w:rsidR="00E85AC5">
          <w:rPr>
            <w:noProof/>
          </w:rPr>
          <w:t>2</w:t>
        </w:r>
        <w:r w:rsidR="00E85AC5">
          <w:fldChar w:fldCharType="end"/>
        </w:r>
      </w:ins>
      <w:ins w:id="754" w:author="Vladymyr Kozyr" w:date="2021-08-15T21:31:00Z">
        <w:r>
          <w:t xml:space="preserve">. </w:t>
        </w:r>
        <w:r w:rsidRPr="00525B23">
          <w:t>Daily sugar level for patient</w:t>
        </w:r>
      </w:ins>
      <w:bookmarkEnd w:id="749"/>
    </w:p>
    <w:p w14:paraId="0439FAE3" w14:textId="416E2254" w:rsidR="00916D02" w:rsidRPr="00CE178C" w:rsidRDefault="00370AF1" w:rsidP="005A2161">
      <w:pPr>
        <w:pStyle w:val="1Para"/>
        <w:ind w:firstLine="0"/>
        <w:rPr>
          <w:color w:val="212121"/>
          <w:shd w:val="clear" w:color="auto" w:fill="FFFFFF"/>
        </w:rPr>
      </w:pPr>
      <w:commentRangeStart w:id="755"/>
      <w:r w:rsidRPr="00CE178C">
        <w:rPr>
          <w:color w:val="212121"/>
          <w:shd w:val="clear" w:color="auto" w:fill="FFFFFF"/>
        </w:rPr>
        <w:t xml:space="preserve">Six </w:t>
      </w:r>
      <w:r w:rsidRPr="00BA5688">
        <w:rPr>
          <w:color w:val="212121"/>
          <w:shd w:val="clear" w:color="auto" w:fill="FFFFFF"/>
        </w:rPr>
        <w:t>clinicians evaluated design decisions positively</w:t>
      </w:r>
      <w:r w:rsidR="0007543E" w:rsidRPr="00BA5688">
        <w:rPr>
          <w:color w:val="212121"/>
          <w:shd w:val="clear" w:color="auto" w:fill="FFFFFF"/>
        </w:rPr>
        <w:t xml:space="preserve">, the criteria of </w:t>
      </w:r>
      <w:ins w:id="756" w:author="Vladymyr Kozyr" w:date="2021-08-24T09:30:00Z">
        <w:r w:rsidR="00BD5AF9" w:rsidRPr="00BA5688">
          <w:rPr>
            <w:color w:val="212121"/>
            <w:shd w:val="clear" w:color="auto" w:fill="FFFFFF"/>
          </w:rPr>
          <w:t xml:space="preserve">the </w:t>
        </w:r>
      </w:ins>
      <w:r w:rsidR="0007543E" w:rsidRPr="00BA5688">
        <w:rPr>
          <w:color w:val="212121"/>
          <w:shd w:val="clear" w:color="auto" w:fill="FFFFFF"/>
        </w:rPr>
        <w:t xml:space="preserve">evaluation </w:t>
      </w:r>
      <w:proofErr w:type="gramStart"/>
      <w:r w:rsidR="0007543E" w:rsidRPr="00BA5688">
        <w:rPr>
          <w:color w:val="212121"/>
          <w:shd w:val="clear" w:color="auto" w:fill="FFFFFF"/>
        </w:rPr>
        <w:t>was</w:t>
      </w:r>
      <w:proofErr w:type="gramEnd"/>
      <w:r w:rsidR="0007543E" w:rsidRPr="00BA5688">
        <w:rPr>
          <w:color w:val="212121"/>
          <w:shd w:val="clear" w:color="auto" w:fill="FFFFFF"/>
        </w:rPr>
        <w:t xml:space="preserve"> how </w:t>
      </w:r>
      <w:commentRangeStart w:id="757"/>
      <w:del w:id="758" w:author="Vladymyr Kozyr" w:date="2021-08-24T09:30:00Z">
        <w:r w:rsidR="0007543E" w:rsidRPr="00BA5688" w:rsidDel="00BD5AF9">
          <w:rPr>
            <w:color w:val="212121"/>
            <w:shd w:val="clear" w:color="auto" w:fill="FFFFFF"/>
          </w:rPr>
          <w:delText xml:space="preserve">good </w:delText>
        </w:r>
      </w:del>
      <w:ins w:id="759" w:author="Vladymyr Kozyr" w:date="2021-08-24T09:30:00Z">
        <w:r w:rsidR="00BD5AF9" w:rsidRPr="00BA5688">
          <w:rPr>
            <w:color w:val="212121"/>
            <w:shd w:val="clear" w:color="auto" w:fill="FFFFFF"/>
          </w:rPr>
          <w:t xml:space="preserve">well </w:t>
        </w:r>
      </w:ins>
      <w:commentRangeEnd w:id="757"/>
      <w:r w:rsidR="00C817C4">
        <w:rPr>
          <w:rStyle w:val="CommentReference"/>
          <w:lang w:val="en-US"/>
        </w:rPr>
        <w:commentReference w:id="757"/>
      </w:r>
      <w:r w:rsidR="0007543E" w:rsidRPr="00BA5688">
        <w:rPr>
          <w:color w:val="212121"/>
          <w:shd w:val="clear" w:color="auto" w:fill="FFFFFF"/>
        </w:rPr>
        <w:t>proposed visualizations</w:t>
      </w:r>
      <w:r w:rsidR="0007543E">
        <w:rPr>
          <w:color w:val="212121"/>
          <w:shd w:val="clear" w:color="auto" w:fill="FFFFFF"/>
        </w:rPr>
        <w:t xml:space="preserve"> help with </w:t>
      </w:r>
      <w:ins w:id="760" w:author="Vladymyr Kozyr" w:date="2021-08-24T09:31:00Z">
        <w:r w:rsidR="00BD5AF9">
          <w:rPr>
            <w:color w:val="212121"/>
            <w:shd w:val="clear" w:color="auto" w:fill="FFFFFF"/>
          </w:rPr>
          <w:t xml:space="preserve">the </w:t>
        </w:r>
      </w:ins>
      <w:r w:rsidR="0007543E">
        <w:rPr>
          <w:color w:val="212121"/>
          <w:shd w:val="clear" w:color="auto" w:fill="FFFFFF"/>
        </w:rPr>
        <w:t>decision-making process on da</w:t>
      </w:r>
      <w:r w:rsidR="003C79E0">
        <w:rPr>
          <w:color w:val="212121"/>
          <w:shd w:val="clear" w:color="auto" w:fill="FFFFFF"/>
        </w:rPr>
        <w:t>ily</w:t>
      </w:r>
      <w:r w:rsidR="0007543E">
        <w:rPr>
          <w:color w:val="212121"/>
          <w:shd w:val="clear" w:color="auto" w:fill="FFFFFF"/>
        </w:rPr>
        <w:t xml:space="preserve"> basis</w:t>
      </w:r>
      <w:r w:rsidR="00916D02" w:rsidRPr="00CE178C">
        <w:rPr>
          <w:color w:val="212121"/>
          <w:shd w:val="clear" w:color="auto" w:fill="FFFFFF"/>
        </w:rPr>
        <w:t>.</w:t>
      </w:r>
      <w:commentRangeEnd w:id="755"/>
      <w:r w:rsidR="003E1581" w:rsidRPr="005A2161">
        <w:rPr>
          <w:rStyle w:val="CommentReference"/>
        </w:rPr>
        <w:commentReference w:id="755"/>
      </w:r>
    </w:p>
    <w:p w14:paraId="2FD766A7" w14:textId="4F20B721"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761"/>
      <w:commentRangeStart w:id="762"/>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761"/>
      <w:r w:rsidRPr="005A2161">
        <w:rPr>
          <w:rStyle w:val="CommentReference"/>
        </w:rPr>
        <w:commentReference w:id="761"/>
      </w:r>
      <w:commentRangeEnd w:id="762"/>
      <w:r w:rsidR="00991AEB">
        <w:rPr>
          <w:rStyle w:val="CommentReference"/>
          <w:lang w:val="en-US"/>
        </w:rPr>
        <w:commentReference w:id="762"/>
      </w:r>
      <w:r w:rsidR="00370AF1" w:rsidRPr="00CE178C">
        <w:rPr>
          <w:color w:val="212121"/>
          <w:shd w:val="clear" w:color="auto" w:fill="FFFFFF"/>
        </w:rPr>
        <w:t xml:space="preserve">, but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in her thesis work, Stress Data Visualization </w:t>
      </w:r>
      <w:sdt>
        <w:sdtPr>
          <w:rPr>
            <w:color w:val="212121"/>
            <w:shd w:val="clear" w:color="auto" w:fill="FFFFFF"/>
          </w:rPr>
          <w:id w:val="575170839"/>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Sof14 \l 4105 </w:instrText>
          </w:r>
          <w:r w:rsidR="00E024A1" w:rsidRPr="0038076D">
            <w:rPr>
              <w:color w:val="212121"/>
              <w:shd w:val="clear" w:color="auto" w:fill="FFFFFF"/>
            </w:rPr>
            <w:fldChar w:fldCharType="separate"/>
          </w:r>
          <w:r w:rsidR="00BD05ED" w:rsidRPr="00BD05ED">
            <w:rPr>
              <w:noProof/>
              <w:color w:val="212121"/>
              <w:shd w:val="clear" w:color="auto" w:fill="FFFFFF"/>
            </w:rPr>
            <w:t>[8]</w:t>
          </w:r>
          <w:r w:rsidR="00E024A1" w:rsidRPr="0038076D">
            <w:rPr>
              <w:color w:val="212121"/>
              <w:shd w:val="clear" w:color="auto" w:fill="FFFFFF"/>
            </w:rPr>
            <w:fldChar w:fldCharType="end"/>
          </w:r>
        </w:sdtContent>
      </w:sdt>
      <w:r w:rsidR="00370AF1" w:rsidRPr="00CE178C">
        <w:rPr>
          <w:color w:val="212121"/>
          <w:shd w:val="clear" w:color="auto" w:fill="FFFFFF"/>
        </w:rPr>
        <w:t xml:space="preserve">, compares methods of visualizing the same data in various amounts of charts and diagrams of different types. </w:t>
      </w:r>
      <w:commentRangeStart w:id="763"/>
      <w:r w:rsidR="00370AF1" w:rsidRPr="00CE178C">
        <w:rPr>
          <w:color w:val="212121"/>
          <w:shd w:val="clear" w:color="auto" w:fill="FFFFFF"/>
        </w:rPr>
        <w:t xml:space="preserve">She uses bar charts, line charts, pie charts, spiral charts.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w:t>
      </w:r>
      <w:commentRangeStart w:id="764"/>
      <w:r w:rsidR="00370AF1" w:rsidRPr="00CE178C">
        <w:rPr>
          <w:color w:val="212121"/>
          <w:shd w:val="clear" w:color="auto" w:fill="FFFFFF"/>
        </w:rPr>
        <w:t>user</w:t>
      </w:r>
      <w:del w:id="765" w:author="Big Data Initiative Scientific Director" w:date="2021-08-26T14:56:00Z">
        <w:r w:rsidR="00370AF1" w:rsidRPr="00CE178C" w:rsidDel="00D25DB9">
          <w:rPr>
            <w:color w:val="212121"/>
            <w:shd w:val="clear" w:color="auto" w:fill="FFFFFF"/>
          </w:rPr>
          <w:delText>s'</w:delText>
        </w:r>
      </w:del>
      <w:r w:rsidR="00370AF1" w:rsidRPr="00CE178C">
        <w:rPr>
          <w:color w:val="212121"/>
          <w:shd w:val="clear" w:color="auto" w:fill="FFFFFF"/>
        </w:rPr>
        <w:t xml:space="preserve"> studies </w:t>
      </w:r>
      <w:commentRangeEnd w:id="764"/>
      <w:r w:rsidR="00D25DB9">
        <w:rPr>
          <w:rStyle w:val="CommentReference"/>
          <w:lang w:val="en-US"/>
        </w:rPr>
        <w:commentReference w:id="764"/>
      </w:r>
      <w:r w:rsidR="00370AF1" w:rsidRPr="00CE178C">
        <w:rPr>
          <w:color w:val="212121"/>
          <w:shd w:val="clear" w:color="auto" w:fill="FFFFFF"/>
        </w:rPr>
        <w:t>in her work, showing which particular visualization</w:t>
      </w:r>
      <w:ins w:id="766" w:author="Big Data Initiative Scientific Director" w:date="2021-08-26T14:57:00Z">
        <w:r w:rsidR="009A1BD8">
          <w:rPr>
            <w:color w:val="212121"/>
            <w:shd w:val="clear" w:color="auto" w:fill="FFFFFF"/>
          </w:rPr>
          <w:t>s</w:t>
        </w:r>
      </w:ins>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767" w:author="Vladymyr Kozyr" w:date="2021-08-19T18:43:00Z">
        <w:r w:rsidR="00E85AC5">
          <w:rPr>
            <w:color w:val="212121"/>
            <w:shd w:val="clear" w:color="auto" w:fill="FFFFFF"/>
          </w:rPr>
          <w:t>2.3.3.</w:t>
        </w:r>
      </w:ins>
      <w:del w:id="768"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763"/>
      <w:r w:rsidRPr="005A2161">
        <w:rPr>
          <w:rStyle w:val="CommentReference"/>
        </w:rPr>
        <w:commentReference w:id="763"/>
      </w:r>
    </w:p>
    <w:p w14:paraId="7290DDAC" w14:textId="28324C33" w:rsidR="00D91658" w:rsidDel="006E2125" w:rsidRDefault="00D91658" w:rsidP="006E2125">
      <w:pPr>
        <w:pStyle w:val="1Para"/>
        <w:ind w:firstLine="0"/>
        <w:rPr>
          <w:del w:id="769"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20"/>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770" w:author="Vladymyr Kozyr" w:date="2021-08-15T21:33:00Z"/>
          <w:color w:val="212121"/>
          <w:shd w:val="clear" w:color="auto" w:fill="FFFFFF"/>
        </w:rPr>
      </w:pPr>
      <w:del w:id="771" w:author="Vladymyr Kozyr" w:date="2021-08-15T21:32:00Z">
        <w:r w:rsidDel="006E2125">
          <w:rPr>
            <w:color w:val="212121"/>
            <w:shd w:val="clear" w:color="auto" w:fill="FFFFFF"/>
          </w:rPr>
          <w:delText>Figure 2.3.3</w:delText>
        </w:r>
      </w:del>
    </w:p>
    <w:p w14:paraId="686FDB92" w14:textId="596231C2" w:rsidR="006E2125" w:rsidRPr="006E2125" w:rsidRDefault="006E2125">
      <w:pPr>
        <w:pStyle w:val="Caption"/>
        <w:jc w:val="center"/>
        <w:rPr>
          <w:rPrChange w:id="772" w:author="Vladymyr Kozyr" w:date="2021-08-15T21:33:00Z">
            <w:rPr>
              <w:color w:val="212121"/>
              <w:shd w:val="clear" w:color="auto" w:fill="FFFFFF"/>
            </w:rPr>
          </w:rPrChange>
        </w:rPr>
        <w:pPrChange w:id="773" w:author="Vladymyr Kozyr" w:date="2021-08-15T21:33:00Z">
          <w:pPr>
            <w:pStyle w:val="1Para"/>
            <w:ind w:firstLine="0"/>
            <w:jc w:val="center"/>
          </w:pPr>
        </w:pPrChange>
      </w:pPr>
      <w:bookmarkStart w:id="774" w:name="_Toc80291566"/>
      <w:ins w:id="775" w:author="Vladymyr Kozyr" w:date="2021-08-15T21:33:00Z">
        <w:r>
          <w:t xml:space="preserve">Figure </w:t>
        </w:r>
      </w:ins>
      <w:ins w:id="776" w:author="Vladymyr Kozyr" w:date="2021-08-19T18:41:00Z">
        <w:r w:rsidR="00E85AC5">
          <w:fldChar w:fldCharType="begin"/>
        </w:r>
        <w:r w:rsidR="00E85AC5">
          <w:instrText xml:space="preserve"> STYLEREF 2 \s </w:instrText>
        </w:r>
      </w:ins>
      <w:r w:rsidR="00E85AC5">
        <w:fldChar w:fldCharType="separate"/>
      </w:r>
      <w:r w:rsidR="00E85AC5">
        <w:rPr>
          <w:noProof/>
        </w:rPr>
        <w:t>2.3</w:t>
      </w:r>
      <w:ins w:id="77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78" w:author="Vladymyr Kozyr" w:date="2021-08-19T18:41:00Z">
        <w:r w:rsidR="00E85AC5">
          <w:rPr>
            <w:noProof/>
          </w:rPr>
          <w:t>3</w:t>
        </w:r>
        <w:r w:rsidR="00E85AC5">
          <w:fldChar w:fldCharType="end"/>
        </w:r>
      </w:ins>
      <w:ins w:id="779" w:author="Vladymyr Kozyr" w:date="2021-08-15T21:33:00Z">
        <w:r>
          <w:t xml:space="preserve">. </w:t>
        </w:r>
        <w:r w:rsidRPr="0047199E">
          <w:t>Various visualization types</w:t>
        </w:r>
      </w:ins>
      <w:bookmarkEnd w:id="774"/>
    </w:p>
    <w:p w14:paraId="57BCAD40" w14:textId="27F3590A" w:rsidR="00C45B1A" w:rsidRPr="00CE178C" w:rsidRDefault="00C45B1A" w:rsidP="005A2161">
      <w:pPr>
        <w:pStyle w:val="1Para"/>
        <w:ind w:firstLine="0"/>
        <w:rPr>
          <w:rFonts w:ascii="Times New Roman" w:hAnsi="Times New Roman" w:cs="Times New Roman"/>
          <w:sz w:val="24"/>
          <w:szCs w:val="24"/>
        </w:rPr>
      </w:pPr>
      <w:r w:rsidRPr="003103F6">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sidRPr="003103F6">
        <w:rPr>
          <w:color w:val="212121"/>
          <w:shd w:val="clear" w:color="auto" w:fill="FFFFFF"/>
        </w:rPr>
        <w:t>data visualization</w:t>
      </w:r>
      <w:r w:rsidRPr="003103F6">
        <w:rPr>
          <w:color w:val="212121"/>
          <w:shd w:val="clear" w:color="auto" w:fill="FFFFFF"/>
        </w:rPr>
        <w:t>.</w:t>
      </w:r>
    </w:p>
    <w:p w14:paraId="71C3D089" w14:textId="3DAB8BB5" w:rsidR="00916D02" w:rsidRPr="005A2161" w:rsidRDefault="00C10319" w:rsidP="00C10319">
      <w:pPr>
        <w:pStyle w:val="Heading1"/>
        <w:rPr>
          <w:b w:val="0"/>
          <w:bCs/>
        </w:rPr>
      </w:pPr>
      <w:bookmarkStart w:id="780" w:name="_Toc80291907"/>
      <w:commentRangeStart w:id="781"/>
      <w:r w:rsidRPr="00CE178C">
        <w:lastRenderedPageBreak/>
        <w:t xml:space="preserve">Design and </w:t>
      </w:r>
      <w:r w:rsidR="00CD4158" w:rsidRPr="00CE178C">
        <w:t>Visualization Tasks</w:t>
      </w:r>
      <w:commentRangeEnd w:id="781"/>
      <w:r w:rsidR="00602329" w:rsidRPr="005A2161">
        <w:rPr>
          <w:rStyle w:val="CommentReference"/>
          <w:rFonts w:eastAsiaTheme="minorHAnsi" w:cstheme="minorBidi"/>
          <w:b w:val="0"/>
          <w:color w:val="auto"/>
        </w:rPr>
        <w:commentReference w:id="781"/>
      </w:r>
      <w:bookmarkEnd w:id="780"/>
    </w:p>
    <w:p w14:paraId="6B0F7064" w14:textId="7D97A1F9"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w:t>
      </w:r>
      <w:r w:rsidRPr="00BA5688">
        <w:t>reduce</w:t>
      </w:r>
      <w:del w:id="782" w:author="Vladymyr Kozyr" w:date="2021-08-24T09:53:00Z">
        <w:r w:rsidRPr="00BA5688" w:rsidDel="004C423F">
          <w:delText xml:space="preserve"> the</w:delText>
        </w:r>
      </w:del>
      <w:r w:rsidRPr="00BA5688">
        <w:t xml:space="preserve"> abundance and alter physiology and lifestyles, thereby affecting species' </w:t>
      </w:r>
      <w:r w:rsidR="00723C34" w:rsidRPr="00BA5688">
        <w:t>role</w:t>
      </w:r>
      <w:r w:rsidRPr="00BA5688">
        <w:t xml:space="preserve"> in the biological community</w:t>
      </w:r>
      <w:r w:rsidRPr="005A2161">
        <w:t>.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w:t>
      </w:r>
      <w:ins w:id="783" w:author="Big Data Initiative Scientific Director" w:date="2021-08-26T14:58:00Z">
        <w:r w:rsidR="009A1BD8">
          <w:t>,</w:t>
        </w:r>
      </w:ins>
      <w:r w:rsidRPr="005A2161">
        <w:t xml:space="preserve"> </w:t>
      </w:r>
      <w:del w:id="784" w:author="Big Data Initiative Scientific Director" w:date="2021-08-26T14:58:00Z">
        <w:r w:rsidRPr="005A2161" w:rsidDel="009A1BD8">
          <w:delText xml:space="preserve">and </w:delText>
        </w:r>
      </w:del>
      <w:ins w:id="785" w:author="Big Data Initiative Scientific Director" w:date="2021-08-26T14:58:00Z">
        <w:r w:rsidR="009A1BD8">
          <w:t xml:space="preserve">taking </w:t>
        </w:r>
      </w:ins>
      <w:r w:rsidRPr="005A2161">
        <w:t xml:space="preserve">steps to address the </w:t>
      </w:r>
      <w:ins w:id="786" w:author="Big Data Initiative Scientific Director" w:date="2021-08-26T14:59:00Z">
        <w:r w:rsidR="009A1BD8">
          <w:t xml:space="preserve">identified </w:t>
        </w:r>
      </w:ins>
      <w:r w:rsidRPr="005A2161">
        <w:t>issue</w:t>
      </w:r>
      <w:ins w:id="787" w:author="Big Data Initiative Scientific Director" w:date="2021-08-26T14:59:00Z">
        <w:r w:rsidR="009A1BD8">
          <w:t>s</w:t>
        </w:r>
      </w:ins>
      <w:del w:id="788" w:author="Big Data Initiative Scientific Director" w:date="2021-08-26T14:59:00Z">
        <w:r w:rsidRPr="005A2161" w:rsidDel="009A1BD8">
          <w:delText xml:space="preserve"> if one exists</w:delText>
        </w:r>
      </w:del>
      <w:r w:rsidRPr="005A2161">
        <w:t xml:space="preserve">. For getting to such conclusions, they are going through an enormous amount of data. In these cases, visualization tools help them to understand the problems </w:t>
      </w:r>
      <w:commentRangeStart w:id="789"/>
      <w:r w:rsidRPr="005A2161">
        <w:t>faster</w:t>
      </w:r>
      <w:commentRangeEnd w:id="789"/>
      <w:r w:rsidR="009A1BD8">
        <w:rPr>
          <w:rStyle w:val="CommentReference"/>
          <w:lang w:val="en-US"/>
        </w:rPr>
        <w:commentReference w:id="789"/>
      </w:r>
      <w:r w:rsidRPr="005A2161">
        <w:t xml:space="preserve">. Policymakers and fish </w:t>
      </w:r>
      <w:del w:id="790" w:author="Big Data Initiative Scientific Director" w:date="2021-08-26T15:01:00Z">
        <w:r w:rsidRPr="005A2161" w:rsidDel="009A1BD8">
          <w:delText xml:space="preserve">companies' </w:delText>
        </w:r>
      </w:del>
      <w:ins w:id="791" w:author="Big Data Initiative Scientific Director" w:date="2021-08-26T15:01:00Z">
        <w:r w:rsidR="009A1BD8" w:rsidRPr="005A2161">
          <w:t>compan</w:t>
        </w:r>
        <w:r w:rsidR="009A1BD8">
          <w:t>y</w:t>
        </w:r>
        <w:r w:rsidR="009A1BD8" w:rsidRPr="005A2161">
          <w:t xml:space="preserve"> </w:t>
        </w:r>
      </w:ins>
      <w:r w:rsidRPr="005A2161">
        <w:t>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388D7D5C" w:rsidR="0010522C" w:rsidRDefault="00370AF1" w:rsidP="005A2161">
      <w:pPr>
        <w:pStyle w:val="1ParaFlushLeft"/>
        <w:rPr>
          <w:ins w:id="792"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the article “On the Role of Visualization in Fisheries Management” </w:t>
      </w:r>
      <w:sdt>
        <w:sdtPr>
          <w:id w:val="-1696995804"/>
          <w:citation/>
        </w:sdtPr>
        <w:sdtEndPr/>
        <w:sdtContent>
          <w:r w:rsidR="00E024A1" w:rsidRPr="0038076D">
            <w:fldChar w:fldCharType="begin"/>
          </w:r>
          <w:r w:rsidR="00E024A1" w:rsidRPr="0038076D">
            <w:instrText xml:space="preserve"> CITATION Pol17 \l 4105 </w:instrText>
          </w:r>
          <w:r w:rsidR="00E024A1" w:rsidRPr="0038076D">
            <w:fldChar w:fldCharType="separate"/>
          </w:r>
          <w:r w:rsidR="00BD05ED" w:rsidRPr="00BD05ED">
            <w:rPr>
              <w:noProof/>
            </w:rPr>
            <w:t>[2]</w:t>
          </w:r>
          <w:r w:rsidR="00E024A1" w:rsidRPr="0038076D">
            <w:fldChar w:fldCharType="end"/>
          </w:r>
        </w:sdtContent>
      </w:sdt>
      <w:r w:rsidRPr="005A2161">
        <w:t xml:space="preserve">, Polina </w:t>
      </w:r>
      <w:proofErr w:type="spellStart"/>
      <w:r w:rsidRPr="005A2161">
        <w:t>Levonin</w:t>
      </w:r>
      <w:proofErr w:type="spellEnd"/>
      <w:r w:rsidRPr="005A2161">
        <w:t xml:space="preserve"> discusses how policymakers, stakeholders, and fishery management communicate with each other</w:t>
      </w:r>
      <w:del w:id="793" w:author="Big Data Initiative Scientific Director" w:date="2021-08-26T15:02:00Z">
        <w:r w:rsidRPr="005A2161" w:rsidDel="009A1BD8">
          <w:delText xml:space="preserve"> and</w:delText>
        </w:r>
      </w:del>
      <w:ins w:id="794" w:author="Big Data Initiative Scientific Director" w:date="2021-08-26T15:02:00Z">
        <w:r w:rsidR="009A1BD8">
          <w:t>,</w:t>
        </w:r>
      </w:ins>
      <w:r w:rsidRPr="005A2161">
        <w:t xml:space="preserve"> provid</w:t>
      </w:r>
      <w:ins w:id="795" w:author="Big Data Initiative Scientific Director" w:date="2021-08-26T15:02:00Z">
        <w:r w:rsidR="009A1BD8">
          <w:t>ing</w:t>
        </w:r>
      </w:ins>
      <w:del w:id="796" w:author="Big Data Initiative Scientific Director" w:date="2021-08-26T15:02:00Z">
        <w:r w:rsidRPr="005A2161" w:rsidDel="009A1BD8">
          <w:delText>es</w:delText>
        </w:r>
      </w:del>
      <w:r w:rsidRPr="005A2161">
        <w:t xml:space="preserve">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d="797" w:author="Big Data Initiative Scientific Director" w:date="2021-08-26T15:03:00Z">
        <w:r w:rsidR="009A1BD8">
          <w:t xml:space="preserve"> </w:t>
        </w:r>
        <w:commentRangeStart w:id="798"/>
        <w:r w:rsidR="009A1BD8">
          <w:t>and effective</w:t>
        </w:r>
      </w:ins>
      <w:r w:rsidRPr="005A2161">
        <w:t>.</w:t>
      </w:r>
      <w:commentRangeEnd w:id="798"/>
      <w:r w:rsidR="009A1BD8">
        <w:rPr>
          <w:rStyle w:val="CommentReference"/>
          <w:lang w:val="en-US"/>
        </w:rPr>
        <w:commentReference w:id="798"/>
      </w:r>
    </w:p>
    <w:p w14:paraId="1FF8C8D5" w14:textId="263D4B5A" w:rsidR="000F4779" w:rsidRDefault="000F4779" w:rsidP="000F4779">
      <w:pPr>
        <w:pStyle w:val="1Para"/>
        <w:rPr>
          <w:ins w:id="799" w:author="Vladymyr Kozyr" w:date="2021-08-15T20:58:00Z"/>
        </w:rPr>
      </w:pPr>
    </w:p>
    <w:p w14:paraId="18808979" w14:textId="7FF11022" w:rsidR="000F4779" w:rsidRDefault="000F4779" w:rsidP="000F4779">
      <w:pPr>
        <w:pStyle w:val="1Para"/>
        <w:rPr>
          <w:ins w:id="800" w:author="Vladymyr Kozyr" w:date="2021-08-15T20:58:00Z"/>
        </w:rPr>
      </w:pPr>
    </w:p>
    <w:p w14:paraId="5E04ECE6" w14:textId="77777777" w:rsidR="000F4779" w:rsidRPr="000F4779" w:rsidRDefault="000F4779">
      <w:pPr>
        <w:pStyle w:val="1Para"/>
        <w:rPr>
          <w:rPrChange w:id="801" w:author="Vladymyr Kozyr" w:date="2021-08-15T20:58:00Z">
            <w:rPr>
              <w:rFonts w:ascii="Times New Roman" w:eastAsia="Times New Roman" w:hAnsi="Times New Roman" w:cs="Times New Roman"/>
              <w:sz w:val="24"/>
              <w:szCs w:val="24"/>
            </w:rPr>
          </w:rPrChange>
        </w:rPr>
        <w:pPrChange w:id="802" w:author="Vladymyr Kozyr" w:date="2021-08-15T20:58:00Z">
          <w:pPr>
            <w:pStyle w:val="1ParaFlushLeft"/>
          </w:pPr>
        </w:pPrChange>
      </w:pPr>
    </w:p>
    <w:p w14:paraId="3E2193B8" w14:textId="708E97C2" w:rsidR="00D97021" w:rsidRPr="0038076D" w:rsidRDefault="0010522C" w:rsidP="005A2161">
      <w:pPr>
        <w:pStyle w:val="Heading2"/>
      </w:pPr>
      <w:bookmarkStart w:id="803" w:name="_Toc80291908"/>
      <w:r w:rsidRPr="0038076D">
        <w:lastRenderedPageBreak/>
        <w:t>Fishery Reports</w:t>
      </w:r>
      <w:bookmarkStart w:id="804" w:name="_Toc66300641"/>
      <w:bookmarkStart w:id="805" w:name="_Toc66300717"/>
      <w:bookmarkStart w:id="806" w:name="_Toc67830605"/>
      <w:bookmarkStart w:id="807" w:name="_Toc67830747"/>
      <w:bookmarkStart w:id="808" w:name="_Toc67830748"/>
      <w:bookmarkEnd w:id="804"/>
      <w:bookmarkEnd w:id="805"/>
      <w:bookmarkEnd w:id="806"/>
      <w:bookmarkEnd w:id="807"/>
      <w:commentRangeStart w:id="809"/>
      <w:commentRangeEnd w:id="809"/>
      <w:r w:rsidR="00FD1A4E" w:rsidRPr="007B481E">
        <w:rPr>
          <w:rStyle w:val="CommentReference"/>
        </w:rPr>
        <w:commentReference w:id="809"/>
      </w:r>
      <w:bookmarkEnd w:id="803"/>
      <w:bookmarkEnd w:id="808"/>
    </w:p>
    <w:p w14:paraId="39C146E0" w14:textId="61269480" w:rsidR="00370AF1" w:rsidRPr="0038076D" w:rsidDel="009A1BD8" w:rsidRDefault="00370AF1" w:rsidP="005A2161">
      <w:pPr>
        <w:pStyle w:val="1ParaFlushLeft"/>
        <w:rPr>
          <w:del w:id="810" w:author="Big Data Initiative Scientific Director" w:date="2021-08-26T15:03:00Z"/>
        </w:rPr>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w:t>
      </w:r>
    </w:p>
    <w:p w14:paraId="1F6205C3" w14:textId="4321A55D" w:rsidR="00370AF1" w:rsidRPr="0038076D" w:rsidDel="000F4779" w:rsidRDefault="00370AF1" w:rsidP="005A2161">
      <w:pPr>
        <w:pStyle w:val="1ParaFlushLeft"/>
        <w:rPr>
          <w:del w:id="811"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r w:rsidR="00E024A1" w:rsidRPr="0038076D">
            <w:instrText xml:space="preserve"> CITATION DFO93 \l 4105 </w:instrText>
          </w:r>
          <w:r w:rsidR="00E024A1" w:rsidRPr="0038076D">
            <w:fldChar w:fldCharType="separate"/>
          </w:r>
          <w:r w:rsidR="00BD05ED" w:rsidRPr="00BD05ED">
            <w:rPr>
              <w:noProof/>
            </w:rPr>
            <w:t>[9]</w:t>
          </w:r>
          <w:r w:rsidR="00E024A1" w:rsidRPr="0038076D">
            <w:fldChar w:fldCharType="end"/>
          </w:r>
        </w:sdtContent>
      </w:sdt>
      <w:r w:rsidRPr="007B481E">
        <w:t xml:space="preserve"> reported cod catch data. </w:t>
      </w:r>
      <w:del w:id="812" w:author="Vladymyr Kozyr" w:date="2021-08-15T21:36:00Z">
        <w:r w:rsidRPr="007B481E" w:rsidDel="006E2125">
          <w:delText xml:space="preserve">The </w:delText>
        </w:r>
      </w:del>
      <w:ins w:id="813" w:author="Vladymyr Kozyr" w:date="2021-08-15T21:36:00Z">
        <w:r w:rsidR="006E2125">
          <w:t>A</w:t>
        </w:r>
      </w:ins>
      <w:del w:id="814"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815" w:author="Vladymyr Kozyr" w:date="2021-08-15T20:59:00Z"/>
        </w:rPr>
      </w:pPr>
      <w:r w:rsidRPr="005A2161">
        <w:t xml:space="preserve">Based on these data, it was concluded that fishing </w:t>
      </w:r>
      <w:commentRangeStart w:id="816"/>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816"/>
      <w:r w:rsidR="00781E7F" w:rsidRPr="005A2161">
        <w:rPr>
          <w:rStyle w:val="CommentReference"/>
        </w:rPr>
        <w:commentReference w:id="816"/>
      </w:r>
      <w:r w:rsidR="00FD1A4E" w:rsidRPr="0038076D">
        <w:t xml:space="preserve"> </w:t>
      </w:r>
    </w:p>
    <w:p w14:paraId="6C82CBA6" w14:textId="6492E148" w:rsidR="0016722A" w:rsidRPr="0038076D" w:rsidRDefault="00FD1A4E" w:rsidP="005A2161">
      <w:pPr>
        <w:pStyle w:val="1ParaFlushLeft"/>
      </w:pPr>
      <w:r w:rsidRPr="0038076D">
        <w:t xml:space="preserve">This conclusion can be drawn from the following </w:t>
      </w:r>
      <w:del w:id="817" w:author="Vladymyr Kozyr" w:date="2021-08-15T21:35:00Z">
        <w:r w:rsidRPr="0038076D" w:rsidDel="006E2125">
          <w:delText xml:space="preserve">tabular </w:delText>
        </w:r>
      </w:del>
      <w:r w:rsidRPr="0038076D">
        <w:t>presentation of the data</w:t>
      </w:r>
      <w:ins w:id="818" w:author="Vladymyr Kozyr" w:date="2021-08-15T21:34:00Z">
        <w:r w:rsidR="006E2125">
          <w:t xml:space="preserve"> (Figure </w:t>
        </w:r>
      </w:ins>
      <w:ins w:id="819" w:author="Vladymyr Kozyr" w:date="2021-08-19T18:45:00Z">
        <w:r w:rsidR="00E85AC5">
          <w:t>3.1.1.</w:t>
        </w:r>
      </w:ins>
      <w:ins w:id="820" w:author="Vladymyr Kozyr" w:date="2021-08-15T21:34:00Z">
        <w:r w:rsidR="006E2125">
          <w:t>)</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821"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822"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823" w:author="Vladymyr Kozyr" w:date="2021-08-15T21:35:00Z"/>
          <w:rFonts w:eastAsia="Times New Roman" w:cs="Arial"/>
          <w:color w:val="000000"/>
          <w:lang w:val="en-CA"/>
        </w:rPr>
      </w:pPr>
    </w:p>
    <w:p w14:paraId="72734D73" w14:textId="7FC955A6" w:rsidR="0016722A" w:rsidRPr="005A2161" w:rsidRDefault="006E2125">
      <w:pPr>
        <w:pStyle w:val="Caption"/>
        <w:jc w:val="center"/>
        <w:rPr>
          <w:rFonts w:eastAsia="Times New Roman" w:cs="Arial"/>
          <w:color w:val="000000"/>
          <w:lang w:val="en-CA"/>
        </w:rPr>
        <w:pPrChange w:id="824" w:author="Vladymyr Kozyr" w:date="2021-08-15T21:36:00Z">
          <w:pPr>
            <w:spacing w:after="0" w:line="240" w:lineRule="auto"/>
            <w:ind w:firstLine="720"/>
            <w:jc w:val="center"/>
          </w:pPr>
        </w:pPrChange>
      </w:pPr>
      <w:bookmarkStart w:id="825" w:name="_Toc80291567"/>
      <w:ins w:id="826" w:author="Vladymyr Kozyr" w:date="2021-08-15T21:35:00Z">
        <w:r>
          <w:t xml:space="preserve">Figure </w:t>
        </w:r>
      </w:ins>
      <w:ins w:id="827" w:author="Vladymyr Kozyr" w:date="2021-08-19T18:41:00Z">
        <w:r w:rsidR="00E85AC5">
          <w:fldChar w:fldCharType="begin"/>
        </w:r>
        <w:r w:rsidR="00E85AC5">
          <w:instrText xml:space="preserve"> STYLEREF 2 \s </w:instrText>
        </w:r>
      </w:ins>
      <w:r w:rsidR="00E85AC5">
        <w:fldChar w:fldCharType="separate"/>
      </w:r>
      <w:r w:rsidR="00E85AC5">
        <w:rPr>
          <w:noProof/>
        </w:rPr>
        <w:t>3.1</w:t>
      </w:r>
      <w:ins w:id="82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29" w:author="Vladymyr Kozyr" w:date="2021-08-19T18:41:00Z">
        <w:r w:rsidR="00E85AC5">
          <w:rPr>
            <w:noProof/>
          </w:rPr>
          <w:t>1</w:t>
        </w:r>
        <w:r w:rsidR="00E85AC5">
          <w:fldChar w:fldCharType="end"/>
        </w:r>
      </w:ins>
      <w:ins w:id="830" w:author="Vladymyr Kozyr" w:date="2021-08-15T21:35:00Z">
        <w:r>
          <w:t xml:space="preserve">. </w:t>
        </w:r>
        <w:r w:rsidRPr="00411B9F">
          <w:t>Table Data Presentation</w:t>
        </w:r>
      </w:ins>
      <w:bookmarkEnd w:id="825"/>
      <w:del w:id="831" w:author="Vladymyr Kozyr" w:date="2021-08-15T20:59:00Z">
        <w:r w:rsidR="00696245" w:rsidRPr="005A2161" w:rsidDel="000F4779">
          <w:rPr>
            <w:rFonts w:eastAsia="Times New Roman" w:cs="Arial"/>
            <w:color w:val="000000"/>
            <w:lang w:val="en-CA"/>
          </w:rPr>
          <w:delText>“Table Data Presentation”</w:delText>
        </w:r>
      </w:del>
      <w:del w:id="832" w:author="Vladymyr Kozyr" w:date="2021-08-15T21:35:00Z">
        <w:r w:rsidR="00696245" w:rsidRPr="005A2161" w:rsidDel="006E2125">
          <w:rPr>
            <w:rFonts w:eastAsia="Times New Roman" w:cs="Arial"/>
            <w:color w:val="000000"/>
            <w:lang w:val="en-CA"/>
          </w:rPr>
          <w:delText xml:space="preserve"> </w:delText>
        </w:r>
      </w:del>
      <w:del w:id="833" w:author="Vladymyr Kozyr" w:date="2021-08-15T20:59:00Z">
        <w:r w:rsidR="00696245" w:rsidRPr="005A2161" w:rsidDel="000F4779">
          <w:rPr>
            <w:rFonts w:eastAsia="Times New Roman" w:cs="Arial"/>
            <w:color w:val="000000"/>
            <w:lang w:val="en-CA"/>
          </w:rPr>
          <w:delText>(</w:delText>
        </w:r>
      </w:del>
      <w:commentRangeStart w:id="834"/>
      <w:del w:id="835" w:author="Vladymyr Kozyr" w:date="2021-08-15T21:35:00Z">
        <w:r w:rsidR="0016722A" w:rsidRPr="005A2161" w:rsidDel="006E2125">
          <w:rPr>
            <w:rFonts w:eastAsia="Times New Roman" w:cs="Arial"/>
            <w:color w:val="000000"/>
            <w:lang w:val="en-CA"/>
          </w:rPr>
          <w:delText>Figure 3.1.1</w:delText>
        </w:r>
        <w:commentRangeEnd w:id="834"/>
        <w:r w:rsidR="00D5447D" w:rsidRPr="005A2161" w:rsidDel="006E2125">
          <w:rPr>
            <w:rStyle w:val="CommentReference"/>
            <w:lang w:val="en-CA"/>
          </w:rPr>
          <w:commentReference w:id="834"/>
        </w:r>
      </w:del>
      <w:del w:id="836"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837" w:author="Vladymyr Kozyr" w:date="2021-08-15T21:00:00Z"/>
          <w:rFonts w:eastAsia="Times New Roman" w:cs="Arial"/>
          <w:color w:val="000000"/>
          <w:lang w:val="en-CA"/>
        </w:rPr>
      </w:pPr>
    </w:p>
    <w:p w14:paraId="6CCD6E52" w14:textId="43EDFF54" w:rsidR="00B4555E" w:rsidRPr="00BA5688" w:rsidRDefault="005256FE" w:rsidP="005A2161">
      <w:pPr>
        <w:spacing w:after="0"/>
        <w:rPr>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w:t>
      </w:r>
      <w:proofErr w:type="gramStart"/>
      <w:r w:rsidRPr="005A2161">
        <w:rPr>
          <w:rFonts w:eastAsia="Times New Roman" w:cs="Arial"/>
          <w:color w:val="000000"/>
          <w:lang w:val="en-CA"/>
        </w:rPr>
        <w:t>amount</w:t>
      </w:r>
      <w:proofErr w:type="gramEnd"/>
      <w:r w:rsidRPr="005A2161">
        <w:rPr>
          <w:rFonts w:eastAsia="Times New Roman" w:cs="Arial"/>
          <w:color w:val="000000"/>
          <w:lang w:val="en-CA"/>
        </w:rPr>
        <w:t xml:space="preserve">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w:t>
      </w:r>
      <w:r w:rsidRPr="005A2161">
        <w:rPr>
          <w:rFonts w:eastAsia="Times New Roman" w:cs="Arial"/>
          <w:color w:val="000000"/>
          <w:lang w:val="en-CA"/>
        </w:rPr>
        <w:lastRenderedPageBreak/>
        <w:t>data on the population of different age groups of this species, fish mortality, recruitment, supply and demand and other data</w:t>
      </w:r>
      <w:commentRangeStart w:id="838"/>
      <w:r w:rsidR="0016722A" w:rsidRPr="005A2161">
        <w:rPr>
          <w:rFonts w:eastAsia="Times New Roman" w:cs="Arial"/>
          <w:color w:val="000000"/>
          <w:lang w:val="en-CA"/>
        </w:rPr>
        <w:t>.</w:t>
      </w:r>
      <w:commentRangeEnd w:id="838"/>
      <w:r w:rsidR="00CA62BE" w:rsidRPr="005A2161">
        <w:rPr>
          <w:rStyle w:val="CommentReference"/>
          <w:lang w:val="en-CA"/>
        </w:rPr>
        <w:commentReference w:id="838"/>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BA5688">
        <w:rPr>
          <w:rFonts w:eastAsia="Times New Roman" w:cs="Arial"/>
          <w:color w:val="000000"/>
          <w:lang w:val="en-CA"/>
        </w:rPr>
        <w:t>conclusions</w:t>
      </w:r>
      <w:r w:rsidR="00BC6DA0" w:rsidRPr="00BA5688">
        <w:rPr>
          <w:rFonts w:eastAsia="Times New Roman" w:cs="Arial"/>
          <w:color w:val="000000"/>
          <w:lang w:val="en-CA"/>
        </w:rPr>
        <w:t xml:space="preserve">. </w:t>
      </w:r>
      <w:ins w:id="839" w:author="Vladymyr Kozyr" w:date="2021-08-24T09:56:00Z">
        <w:r w:rsidR="004C423F" w:rsidRPr="00BA5688">
          <w:rPr>
            <w:rFonts w:eastAsia="Times New Roman" w:cs="Arial"/>
            <w:color w:val="000000"/>
            <w:lang w:val="en-CA"/>
          </w:rPr>
          <w:t xml:space="preserve">The </w:t>
        </w:r>
      </w:ins>
      <w:del w:id="840" w:author="Vladymyr Kozyr" w:date="2021-08-24T09:56:00Z">
        <w:r w:rsidR="00BC6DA0" w:rsidRPr="00BA5688" w:rsidDel="004C423F">
          <w:rPr>
            <w:rFonts w:eastAsia="Times New Roman" w:cs="Arial"/>
            <w:color w:val="000000"/>
            <w:lang w:val="en-CA"/>
          </w:rPr>
          <w:delText>U</w:delText>
        </w:r>
      </w:del>
      <w:ins w:id="841" w:author="Vladymyr Kozyr" w:date="2021-08-24T09:56:00Z">
        <w:r w:rsidR="004C423F" w:rsidRPr="00BA5688">
          <w:rPr>
            <w:rFonts w:eastAsia="Times New Roman" w:cs="Arial"/>
            <w:color w:val="000000"/>
            <w:lang w:val="en-CA"/>
          </w:rPr>
          <w:t>u</w:t>
        </w:r>
      </w:ins>
      <w:r w:rsidR="00BC6DA0" w:rsidRPr="00BA5688">
        <w:rPr>
          <w:rFonts w:eastAsia="Times New Roman" w:cs="Arial"/>
          <w:color w:val="000000"/>
          <w:lang w:val="en-CA"/>
        </w:rPr>
        <w:t xml:space="preserve">ser has to look for the value of interest and compare each column year by </w:t>
      </w:r>
      <w:r w:rsidR="00C33D99" w:rsidRPr="00BA5688">
        <w:rPr>
          <w:rFonts w:eastAsia="Times New Roman" w:cs="Arial"/>
          <w:color w:val="000000"/>
          <w:lang w:val="en-CA"/>
        </w:rPr>
        <w:t>year to figure out if there is a trend pattern (increase/decrease) in the data.</w:t>
      </w:r>
    </w:p>
    <w:p w14:paraId="25B0B30F" w14:textId="755C2F45" w:rsidR="005256FE" w:rsidRPr="00BA5688" w:rsidDel="00BD3F57" w:rsidRDefault="005256FE">
      <w:pPr>
        <w:spacing w:after="0"/>
        <w:rPr>
          <w:del w:id="842" w:author="Big Data Initiative Scientific Director" w:date="2021-08-26T15:19:00Z"/>
          <w:rFonts w:eastAsia="Times New Roman" w:cs="Arial"/>
          <w:color w:val="000000"/>
          <w:lang w:val="en-CA"/>
        </w:rPr>
      </w:pPr>
      <w:commentRangeStart w:id="843"/>
      <w:r w:rsidRPr="00BA5688">
        <w:rPr>
          <w:lang w:val="en-CA"/>
        </w:rPr>
        <w:t xml:space="preserve">Instead </w:t>
      </w:r>
      <w:commentRangeEnd w:id="843"/>
      <w:r w:rsidR="00BD3F57">
        <w:rPr>
          <w:rStyle w:val="CommentReference"/>
        </w:rPr>
        <w:commentReference w:id="843"/>
      </w:r>
      <w:r w:rsidRPr="00BA5688">
        <w:rPr>
          <w:lang w:val="en-CA"/>
        </w:rPr>
        <w:t xml:space="preserve">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E47CC2">
            <w:rPr>
              <w:lang w:val="en-CA"/>
            </w:rPr>
            <w:fldChar w:fldCharType="begin"/>
          </w:r>
          <w:r w:rsidR="00E024A1" w:rsidRPr="00BA5688">
            <w:rPr>
              <w:lang w:val="en-CA"/>
            </w:rPr>
            <w:instrText xml:space="preserve"> CITATION Fis04 \l 4105 </w:instrText>
          </w:r>
          <w:r w:rsidR="00E024A1" w:rsidRPr="00E47CC2">
            <w:rPr>
              <w:lang w:val="en-CA"/>
            </w:rPr>
            <w:fldChar w:fldCharType="separate"/>
          </w:r>
          <w:r w:rsidR="00BD05ED" w:rsidRPr="00BD05ED">
            <w:rPr>
              <w:noProof/>
              <w:lang w:val="en-CA"/>
            </w:rPr>
            <w:t>[10]</w:t>
          </w:r>
          <w:r w:rsidR="00E024A1" w:rsidRPr="00E47CC2">
            <w:rPr>
              <w:lang w:val="en-CA"/>
            </w:rPr>
            <w:fldChar w:fldCharType="end"/>
          </w:r>
        </w:sdtContent>
      </w:sdt>
      <w:r w:rsidRPr="00BA5688">
        <w:rPr>
          <w:lang w:val="en-CA"/>
        </w:rPr>
        <w:t xml:space="preserve"> for the 2004 year provided abundance data for Northern Abalone for each year</w:t>
      </w:r>
      <w:del w:id="844" w:author="Vladymyr Kozyr" w:date="2021-08-15T21:37:00Z">
        <w:r w:rsidRPr="00BA5688" w:rsidDel="006E2125">
          <w:rPr>
            <w:lang w:val="en-CA"/>
          </w:rPr>
          <w:delText xml:space="preserve"> (see Fig</w:delText>
        </w:r>
      </w:del>
      <w:del w:id="845" w:author="Vladymyr Kozyr" w:date="2021-08-15T21:36:00Z">
        <w:r w:rsidRPr="00BA5688" w:rsidDel="006E2125">
          <w:rPr>
            <w:lang w:val="en-CA"/>
          </w:rPr>
          <w:delText>ure 3.1.2)</w:delText>
        </w:r>
      </w:del>
      <w:r w:rsidRPr="00BA5688">
        <w:rPr>
          <w:lang w:val="en-CA"/>
        </w:rPr>
        <w:t>.</w:t>
      </w:r>
      <w:ins w:id="846" w:author="Big Data Initiative Scientific Director" w:date="2021-08-26T15:19:00Z">
        <w:r w:rsidR="00BD3F57">
          <w:rPr>
            <w:rFonts w:eastAsia="Times New Roman" w:cs="Arial"/>
            <w:color w:val="000000"/>
            <w:lang w:val="en-CA"/>
          </w:rPr>
          <w:t xml:space="preserve"> </w:t>
        </w:r>
      </w:ins>
    </w:p>
    <w:p w14:paraId="34CA35AA" w14:textId="1CA01D96" w:rsidR="0016722A" w:rsidRPr="005A2161" w:rsidRDefault="0016722A" w:rsidP="005A2161">
      <w:pPr>
        <w:spacing w:after="0"/>
        <w:rPr>
          <w:rFonts w:eastAsia="Times New Roman" w:cs="Arial"/>
          <w:color w:val="000000"/>
          <w:lang w:val="en-CA"/>
        </w:rPr>
      </w:pPr>
      <w:del w:id="847" w:author="Vladymyr Kozyr" w:date="2021-08-19T18:46:00Z">
        <w:r w:rsidRPr="00BA5688" w:rsidDel="00E85AC5">
          <w:rPr>
            <w:rFonts w:eastAsia="Times New Roman" w:cs="Arial"/>
            <w:color w:val="000000"/>
            <w:lang w:val="en-CA"/>
          </w:rPr>
          <w:delText xml:space="preserve">This figure </w:delText>
        </w:r>
        <w:commentRangeStart w:id="848"/>
        <w:r w:rsidRPr="00BA5688" w:rsidDel="00E85AC5">
          <w:rPr>
            <w:rFonts w:eastAsia="Times New Roman" w:cs="Arial"/>
            <w:color w:val="000000"/>
            <w:lang w:val="en-CA"/>
          </w:rPr>
          <w:delText>shows</w:delText>
        </w:r>
        <w:commentRangeEnd w:id="848"/>
        <w:r w:rsidR="00FF3619" w:rsidRPr="00BA5688" w:rsidDel="00E85AC5">
          <w:rPr>
            <w:rStyle w:val="CommentReference"/>
            <w:lang w:val="en-CA"/>
          </w:rPr>
          <w:commentReference w:id="848"/>
        </w:r>
        <w:r w:rsidR="005256FE" w:rsidRPr="00BA5688" w:rsidDel="00E85AC5">
          <w:rPr>
            <w:rFonts w:eastAsia="Times New Roman" w:cs="Arial"/>
            <w:color w:val="000000"/>
            <w:lang w:val="en-CA"/>
          </w:rPr>
          <w:delText xml:space="preserve"> that since</w:delText>
        </w:r>
      </w:del>
      <w:ins w:id="849" w:author="Vladymyr Kozyr" w:date="2021-08-19T18:46:00Z">
        <w:r w:rsidR="00E85AC5" w:rsidRPr="00BA5688">
          <w:rPr>
            <w:rFonts w:eastAsia="Times New Roman" w:cs="Arial"/>
            <w:color w:val="000000"/>
            <w:lang w:val="en-CA"/>
          </w:rPr>
          <w:t>Since</w:t>
        </w:r>
      </w:ins>
      <w:r w:rsidR="005256FE" w:rsidRPr="00BA5688">
        <w:rPr>
          <w:rFonts w:eastAsia="Times New Roman" w:cs="Arial"/>
          <w:color w:val="000000"/>
          <w:lang w:val="en-CA"/>
        </w:rPr>
        <w:t xml:space="preserve"> 1998, this species' abundance has fallen below the permissible short-term recovery objective line.</w:t>
      </w:r>
      <w:r w:rsidR="00C33D99" w:rsidRPr="00BA5688">
        <w:rPr>
          <w:rFonts w:eastAsia="Times New Roman" w:cs="Arial"/>
          <w:color w:val="000000"/>
          <w:lang w:val="en-CA"/>
        </w:rPr>
        <w:t xml:space="preserve"> </w:t>
      </w:r>
      <w:r w:rsidR="00DE118F" w:rsidRPr="00BA5688">
        <w:rPr>
          <w:rFonts w:eastAsia="Times New Roman" w:cs="Arial"/>
          <w:color w:val="000000"/>
          <w:lang w:val="en-CA"/>
        </w:rPr>
        <w:t xml:space="preserve">This can be inferred from </w:t>
      </w:r>
      <w:del w:id="850" w:author="Vladymyr Kozyr" w:date="2021-08-24T09:57:00Z">
        <w:r w:rsidR="00DE118F" w:rsidRPr="00BA5688" w:rsidDel="004C423F">
          <w:rPr>
            <w:rFonts w:eastAsia="Times New Roman" w:cs="Arial"/>
            <w:color w:val="000000"/>
            <w:lang w:val="en-CA"/>
          </w:rPr>
          <w:delText xml:space="preserve">a </w:delText>
        </w:r>
      </w:del>
      <w:ins w:id="851" w:author="Vladymyr Kozyr" w:date="2021-08-15T21:37:00Z">
        <w:r w:rsidR="006E2125" w:rsidRPr="00BA5688">
          <w:rPr>
            <w:rFonts w:eastAsia="Times New Roman" w:cs="Arial"/>
            <w:color w:val="000000"/>
            <w:lang w:val="en-CA"/>
          </w:rPr>
          <w:t>F</w:t>
        </w:r>
      </w:ins>
      <w:del w:id="852" w:author="Vladymyr Kozyr" w:date="2021-08-15T21:37:00Z">
        <w:r w:rsidR="00DE118F" w:rsidRPr="00BA5688" w:rsidDel="006E2125">
          <w:rPr>
            <w:rFonts w:eastAsia="Times New Roman" w:cs="Arial"/>
            <w:color w:val="000000"/>
            <w:lang w:val="en-CA"/>
          </w:rPr>
          <w:delText>f</w:delText>
        </w:r>
      </w:del>
      <w:r w:rsidR="00DE118F" w:rsidRPr="00BA5688">
        <w:rPr>
          <w:rFonts w:eastAsia="Times New Roman" w:cs="Arial"/>
          <w:color w:val="000000"/>
          <w:lang w:val="en-CA"/>
        </w:rPr>
        <w:t xml:space="preserve">igure </w:t>
      </w:r>
      <w:ins w:id="853" w:author="Vladymyr Kozyr" w:date="2021-08-19T18:46:00Z">
        <w:r w:rsidR="00E85AC5" w:rsidRPr="00BA5688">
          <w:rPr>
            <w:rFonts w:eastAsia="Times New Roman" w:cs="Arial"/>
            <w:color w:val="000000"/>
            <w:lang w:val="en-CA"/>
          </w:rPr>
          <w:t>3.1.2.</w:t>
        </w:r>
      </w:ins>
      <w:del w:id="854" w:author="Vladymyr Kozyr" w:date="2021-08-15T21:37:00Z">
        <w:r w:rsidR="00DE118F" w:rsidRPr="00BA5688" w:rsidDel="006E2125">
          <w:rPr>
            <w:rFonts w:eastAsia="Times New Roman" w:cs="Arial"/>
            <w:color w:val="000000"/>
            <w:lang w:val="en-CA"/>
          </w:rPr>
          <w:delText>3.1.2</w:delText>
        </w:r>
      </w:del>
      <w:r w:rsidR="00DE118F" w:rsidRPr="00BA5688">
        <w:rPr>
          <w:rFonts w:eastAsia="Times New Roman" w:cs="Arial"/>
          <w:color w:val="000000"/>
          <w:lang w:val="en-CA"/>
        </w:rPr>
        <w:t xml:space="preserve"> listed below. After </w:t>
      </w:r>
      <w:ins w:id="855" w:author="Vladymyr Kozyr" w:date="2021-08-24T09:57:00Z">
        <w:r w:rsidR="004C423F" w:rsidRPr="00BA5688">
          <w:rPr>
            <w:rFonts w:eastAsia="Times New Roman" w:cs="Arial"/>
            <w:color w:val="000000"/>
            <w:lang w:val="en-CA"/>
          </w:rPr>
          <w:t xml:space="preserve">the </w:t>
        </w:r>
      </w:ins>
      <w:r w:rsidR="00DE118F" w:rsidRPr="00BA5688">
        <w:rPr>
          <w:rFonts w:eastAsia="Times New Roman" w:cs="Arial"/>
          <w:color w:val="000000"/>
          <w:lang w:val="en-CA"/>
        </w:rPr>
        <w:t xml:space="preserve">year </w:t>
      </w:r>
      <w:del w:id="856" w:author="Vladymyr Kozyr" w:date="2021-08-24T09:57:00Z">
        <w:r w:rsidR="00DE118F" w:rsidRPr="00BA5688" w:rsidDel="004C423F">
          <w:rPr>
            <w:rFonts w:eastAsia="Times New Roman" w:cs="Arial"/>
            <w:color w:val="000000"/>
            <w:lang w:val="en-CA"/>
          </w:rPr>
          <w:delText xml:space="preserve">of </w:delText>
        </w:r>
      </w:del>
      <w:r w:rsidR="00DE118F" w:rsidRPr="00BA5688">
        <w:rPr>
          <w:rFonts w:eastAsia="Times New Roman" w:cs="Arial"/>
          <w:color w:val="000000"/>
          <w:lang w:val="en-CA"/>
        </w:rPr>
        <w:t>1998, data points are located below the line which is located on the level of</w:t>
      </w:r>
      <w:r w:rsidR="00DE118F" w:rsidRPr="00CE178C">
        <w:rPr>
          <w:rFonts w:eastAsia="Times New Roman" w:cs="Arial"/>
          <w:color w:val="000000"/>
          <w:lang w:val="en-CA"/>
        </w:rPr>
        <w:t xml:space="preserve"> 40%.</w:t>
      </w:r>
    </w:p>
    <w:p w14:paraId="6A72FD77" w14:textId="10AFB18D" w:rsidR="0016722A" w:rsidRPr="005A2161" w:rsidRDefault="0016722A">
      <w:pPr>
        <w:spacing w:after="0"/>
        <w:ind w:firstLine="720"/>
        <w:jc w:val="center"/>
        <w:rPr>
          <w:rFonts w:eastAsia="Times New Roman" w:cs="Arial"/>
          <w:color w:val="000000"/>
          <w:lang w:val="en-CA"/>
        </w:rPr>
        <w:pPrChange w:id="857"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858" w:author="Vladymyr Kozyr" w:date="2021-08-15T21:37:00Z"/>
          <w:rFonts w:eastAsia="Times New Roman" w:cs="Arial"/>
          <w:color w:val="000000"/>
          <w:lang w:val="en-CA"/>
        </w:rPr>
      </w:pPr>
      <w:del w:id="859" w:author="Vladymyr Kozyr" w:date="2021-08-15T21:37:00Z">
        <w:r w:rsidRPr="005A2161" w:rsidDel="006E2125">
          <w:rPr>
            <w:rFonts w:eastAsia="Times New Roman" w:cs="Arial"/>
            <w:color w:val="000000"/>
            <w:lang w:val="en-CA"/>
          </w:rPr>
          <w:delText>Figure 3.1.2</w:delText>
        </w:r>
      </w:del>
    </w:p>
    <w:p w14:paraId="70B6B9CD" w14:textId="2A489DC6" w:rsidR="006E2125" w:rsidRPr="005A2161" w:rsidRDefault="006E2125">
      <w:pPr>
        <w:pStyle w:val="Caption"/>
        <w:jc w:val="center"/>
        <w:rPr>
          <w:ins w:id="860" w:author="Vladymyr Kozyr" w:date="2021-08-15T21:37:00Z"/>
          <w:rFonts w:eastAsia="Times New Roman" w:cs="Arial"/>
          <w:color w:val="000000"/>
          <w:lang w:val="en-CA"/>
        </w:rPr>
        <w:pPrChange w:id="861" w:author="Vladymyr Kozyr" w:date="2021-08-15T21:37:00Z">
          <w:pPr>
            <w:spacing w:after="0"/>
            <w:ind w:firstLine="720"/>
            <w:jc w:val="center"/>
          </w:pPr>
        </w:pPrChange>
      </w:pPr>
      <w:bookmarkStart w:id="862" w:name="_Toc80291568"/>
      <w:ins w:id="863" w:author="Vladymyr Kozyr" w:date="2021-08-15T21:37:00Z">
        <w:r>
          <w:t xml:space="preserve">Figure </w:t>
        </w:r>
      </w:ins>
      <w:ins w:id="864" w:author="Vladymyr Kozyr" w:date="2021-08-19T18:41:00Z">
        <w:r w:rsidR="00E85AC5">
          <w:fldChar w:fldCharType="begin"/>
        </w:r>
        <w:r w:rsidR="00E85AC5">
          <w:instrText xml:space="preserve"> STYLEREF 2 \s </w:instrText>
        </w:r>
      </w:ins>
      <w:r w:rsidR="00E85AC5">
        <w:fldChar w:fldCharType="separate"/>
      </w:r>
      <w:r w:rsidR="00E85AC5">
        <w:rPr>
          <w:noProof/>
        </w:rPr>
        <w:t>3.1</w:t>
      </w:r>
      <w:ins w:id="86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66" w:author="Vladymyr Kozyr" w:date="2021-08-19T18:41:00Z">
        <w:r w:rsidR="00E85AC5">
          <w:rPr>
            <w:noProof/>
          </w:rPr>
          <w:t>2</w:t>
        </w:r>
        <w:r w:rsidR="00E85AC5">
          <w:fldChar w:fldCharType="end"/>
        </w:r>
      </w:ins>
      <w:ins w:id="867" w:author="Vladymyr Kozyr" w:date="2021-08-15T21:37:00Z">
        <w:r>
          <w:t xml:space="preserve">. </w:t>
        </w:r>
        <w:r w:rsidRPr="00026510">
          <w:t>Northern Abalone data</w:t>
        </w:r>
        <w:bookmarkEnd w:id="862"/>
      </w:ins>
    </w:p>
    <w:p w14:paraId="52E57052" w14:textId="6271D3FD" w:rsidR="00EC5BC9" w:rsidRDefault="005256FE" w:rsidP="005256FE">
      <w:pPr>
        <w:spacing w:after="0"/>
        <w:rPr>
          <w:ins w:id="868" w:author="Vladymyr Kozyr" w:date="2021-08-19T18:46: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r w:rsidR="00E024A1" w:rsidRPr="00CE178C">
            <w:rPr>
              <w:lang w:val="en-CA"/>
            </w:rPr>
            <w:instrText xml:space="preserve"> CITATION Sco19 \l 4105 </w:instrText>
          </w:r>
          <w:r w:rsidR="00E024A1" w:rsidRPr="005A2161">
            <w:rPr>
              <w:lang w:val="en-CA"/>
            </w:rPr>
            <w:fldChar w:fldCharType="separate"/>
          </w:r>
          <w:r w:rsidR="00BD05ED" w:rsidRPr="00BD05ED">
            <w:rPr>
              <w:noProof/>
              <w:lang w:val="en-CA"/>
            </w:rPr>
            <w:t>[11]</w:t>
          </w:r>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453AA641" w14:textId="160835F4" w:rsidR="00E85AC5" w:rsidRDefault="00E85AC5" w:rsidP="005256FE">
      <w:pPr>
        <w:spacing w:after="0"/>
        <w:rPr>
          <w:ins w:id="869" w:author="Vladymyr Kozyr" w:date="2021-08-19T18:46:00Z"/>
          <w:lang w:val="en-CA"/>
        </w:rPr>
      </w:pPr>
    </w:p>
    <w:p w14:paraId="540A8F61" w14:textId="77777777" w:rsidR="00E85AC5" w:rsidRDefault="00E85AC5" w:rsidP="005256FE">
      <w:pPr>
        <w:spacing w:after="0"/>
        <w:rPr>
          <w:ins w:id="870" w:author="Vladymyr Kozyr" w:date="2021-08-15T21:00:00Z"/>
          <w:lang w:val="en-CA"/>
        </w:rPr>
      </w:pPr>
    </w:p>
    <w:p w14:paraId="390B50A0" w14:textId="77777777" w:rsidR="00EC5BC9" w:rsidRPr="005A2161" w:rsidRDefault="00EC5BC9" w:rsidP="005256FE">
      <w:pPr>
        <w:spacing w:after="0"/>
        <w:rPr>
          <w:rFonts w:eastAsia="Times New Roman" w:cs="Arial"/>
          <w:color w:val="000000"/>
          <w:lang w:val="en-CA"/>
        </w:rPr>
      </w:pPr>
    </w:p>
    <w:p w14:paraId="1E872CC8" w14:textId="747E86EE" w:rsidR="001D584F" w:rsidRPr="005A2161" w:rsidRDefault="001D584F" w:rsidP="005A2161">
      <w:pPr>
        <w:spacing w:after="0"/>
        <w:rPr>
          <w:rFonts w:eastAsia="Times New Roman" w:cs="Arial"/>
          <w:color w:val="000000"/>
          <w:lang w:val="en-CA"/>
        </w:rPr>
      </w:pPr>
      <w:commentRangeStart w:id="871"/>
      <w:r w:rsidRPr="005A2161">
        <w:rPr>
          <w:rFonts w:eastAsia="Times New Roman" w:cs="Arial"/>
          <w:color w:val="000000"/>
          <w:lang w:val="en-CA"/>
        </w:rPr>
        <w:t>From the information related to this topic, the following can be distinguished</w:t>
      </w:r>
      <w:del w:id="872" w:author="Vladymyr Kozyr" w:date="2021-08-15T21:03:00Z">
        <w:r w:rsidRPr="005A2161" w:rsidDel="006B7907">
          <w:rPr>
            <w:rFonts w:eastAsia="Times New Roman" w:cs="Arial"/>
            <w:color w:val="000000"/>
            <w:lang w:val="en-CA"/>
          </w:rPr>
          <w:delText>:</w:delText>
        </w:r>
        <w:commentRangeEnd w:id="871"/>
        <w:r w:rsidR="00E0723C" w:rsidRPr="005A2161" w:rsidDel="006B7907">
          <w:rPr>
            <w:rStyle w:val="CommentReference"/>
            <w:lang w:val="en-CA"/>
          </w:rPr>
          <w:commentReference w:id="871"/>
        </w:r>
      </w:del>
      <w:ins w:id="873" w:author="Vladymyr Kozyr" w:date="2021-08-15T21:03:00Z">
        <w:r w:rsidR="006B7907">
          <w:rPr>
            <w:rFonts w:eastAsia="Times New Roman" w:cs="Arial"/>
            <w:color w:val="000000"/>
            <w:lang w:val="en-CA"/>
          </w:rPr>
          <w:t>.</w:t>
        </w:r>
      </w:ins>
    </w:p>
    <w:p w14:paraId="10E0390C" w14:textId="31977319" w:rsidR="00DE118F" w:rsidRPr="005A2161" w:rsidRDefault="005256FE" w:rsidP="005A2161">
      <w:pPr>
        <w:rPr>
          <w:lang w:val="en-CA"/>
        </w:rPr>
      </w:pPr>
      <w:r w:rsidRPr="005A2161">
        <w:rPr>
          <w:rFonts w:cs="Arial"/>
          <w:color w:val="000000" w:themeColor="text1"/>
          <w:lang w:val="en-CA"/>
        </w:rPr>
        <w:lastRenderedPageBreak/>
        <w:t xml:space="preserve">The total amount of fish caught (tonnage) is shown in blue, and the value of all landings by Scottish vessels is shown in red. By comparing the </w:t>
      </w:r>
      <w:r w:rsidRPr="00BA5688">
        <w:rPr>
          <w:rFonts w:cs="Arial"/>
          <w:color w:val="000000" w:themeColor="text1"/>
          <w:lang w:val="en-CA"/>
        </w:rPr>
        <w:t xml:space="preserve">blue and red </w:t>
      </w:r>
      <w:del w:id="874" w:author="Vladymyr Kozyr" w:date="2021-08-19T18:47:00Z">
        <w:r w:rsidRPr="00BA5688" w:rsidDel="00E1099E">
          <w:rPr>
            <w:rFonts w:cs="Arial"/>
            <w:color w:val="000000" w:themeColor="text1"/>
            <w:lang w:val="en-CA"/>
          </w:rPr>
          <w:delText>graphs</w:delText>
        </w:r>
        <w:r w:rsidR="00ED1523" w:rsidRPr="00BA5688" w:rsidDel="00E1099E">
          <w:rPr>
            <w:rFonts w:cs="Arial"/>
            <w:color w:val="000000" w:themeColor="text1"/>
            <w:lang w:val="en-CA"/>
          </w:rPr>
          <w:delText xml:space="preserve"> </w:delText>
        </w:r>
      </w:del>
      <w:ins w:id="875" w:author="Vladymyr Kozyr" w:date="2021-08-19T18:47:00Z">
        <w:r w:rsidR="00E1099E" w:rsidRPr="00BA5688">
          <w:rPr>
            <w:rFonts w:cs="Arial"/>
            <w:color w:val="000000" w:themeColor="text1"/>
            <w:lang w:val="en-CA"/>
          </w:rPr>
          <w:t xml:space="preserve">lines </w:t>
        </w:r>
      </w:ins>
      <w:del w:id="876" w:author="Vladymyr Kozyr" w:date="2021-08-24T09:59:00Z">
        <w:r w:rsidR="00ED1523" w:rsidRPr="00BA5688" w:rsidDel="004C423F">
          <w:rPr>
            <w:rFonts w:cs="Arial"/>
            <w:color w:val="000000" w:themeColor="text1"/>
            <w:lang w:val="en-CA"/>
          </w:rPr>
          <w:delText>on</w:delText>
        </w:r>
      </w:del>
      <w:ins w:id="877" w:author="Vladymyr Kozyr" w:date="2021-08-24T09:59:00Z">
        <w:r w:rsidR="004C423F" w:rsidRPr="00BA5688">
          <w:rPr>
            <w:rFonts w:cs="Arial"/>
            <w:color w:val="000000" w:themeColor="text1"/>
            <w:lang w:val="en-CA"/>
          </w:rPr>
          <w:t>in</w:t>
        </w:r>
      </w:ins>
      <w:r w:rsidR="00ED1523" w:rsidRPr="00BA5688">
        <w:rPr>
          <w:rFonts w:cs="Arial"/>
          <w:color w:val="000000" w:themeColor="text1"/>
          <w:lang w:val="en-CA"/>
        </w:rPr>
        <w:t xml:space="preserve"> </w:t>
      </w:r>
      <w:ins w:id="878" w:author="Vladymyr Kozyr" w:date="2021-08-15T21:37:00Z">
        <w:r w:rsidR="006E2125" w:rsidRPr="00BA5688">
          <w:rPr>
            <w:rFonts w:cs="Arial"/>
            <w:color w:val="000000" w:themeColor="text1"/>
            <w:lang w:val="en-CA"/>
          </w:rPr>
          <w:t>F</w:t>
        </w:r>
      </w:ins>
      <w:del w:id="879" w:author="Vladymyr Kozyr" w:date="2021-08-15T21:37:00Z">
        <w:r w:rsidR="00ED1523" w:rsidRPr="00BA5688" w:rsidDel="006E2125">
          <w:rPr>
            <w:rFonts w:cs="Arial"/>
            <w:color w:val="000000" w:themeColor="text1"/>
            <w:lang w:val="en-CA"/>
          </w:rPr>
          <w:delText>f</w:delText>
        </w:r>
      </w:del>
      <w:r w:rsidR="00ED1523" w:rsidRPr="00BA5688">
        <w:rPr>
          <w:rFonts w:cs="Arial"/>
          <w:color w:val="000000" w:themeColor="text1"/>
          <w:lang w:val="en-CA"/>
        </w:rPr>
        <w:t xml:space="preserve">igure </w:t>
      </w:r>
      <w:ins w:id="880" w:author="Vladymyr Kozyr" w:date="2021-08-19T18:47:00Z">
        <w:r w:rsidR="00E1099E" w:rsidRPr="00BA5688">
          <w:rPr>
            <w:rFonts w:cs="Arial"/>
            <w:color w:val="000000" w:themeColor="text1"/>
            <w:lang w:val="en-CA"/>
          </w:rPr>
          <w:t>3.1.3.</w:t>
        </w:r>
      </w:ins>
      <w:del w:id="881" w:author="Vladymyr Kozyr" w:date="2021-08-15T21:37:00Z">
        <w:r w:rsidR="00ED1523" w:rsidRPr="00BA5688" w:rsidDel="006E2125">
          <w:rPr>
            <w:rFonts w:cs="Arial"/>
            <w:color w:val="000000" w:themeColor="text1"/>
            <w:lang w:val="en-CA"/>
          </w:rPr>
          <w:delText>3.1.3</w:delText>
        </w:r>
      </w:del>
      <w:r w:rsidRPr="00BA5688">
        <w:rPr>
          <w:rFonts w:cs="Arial"/>
          <w:color w:val="000000" w:themeColor="text1"/>
          <w:lang w:val="en-CA"/>
        </w:rPr>
        <w:t xml:space="preserve">, </w:t>
      </w:r>
      <w:ins w:id="882" w:author="Vladymyr Kozyr" w:date="2021-08-24T10:00:00Z">
        <w:r w:rsidR="004C423F" w:rsidRPr="00BA5688">
          <w:rPr>
            <w:rFonts w:cs="Arial"/>
            <w:color w:val="000000" w:themeColor="text1"/>
            <w:lang w:val="en-CA"/>
          </w:rPr>
          <w:t xml:space="preserve">the </w:t>
        </w:r>
      </w:ins>
      <w:r w:rsidRPr="00BA5688">
        <w:rPr>
          <w:rFonts w:cs="Arial"/>
          <w:color w:val="000000" w:themeColor="text1"/>
          <w:lang w:val="en-CA"/>
        </w:rPr>
        <w:t>user can easily and quickly determine the connection</w:t>
      </w:r>
      <w:r w:rsidR="001775E0" w:rsidRPr="00BA5688">
        <w:rPr>
          <w:rFonts w:cs="Arial"/>
          <w:color w:val="000000" w:themeColor="text1"/>
          <w:lang w:val="en-CA"/>
        </w:rPr>
        <w:t xml:space="preserve"> (will be discussed in the following chapter)</w:t>
      </w:r>
      <w:r w:rsidRPr="00BA5688">
        <w:rPr>
          <w:rFonts w:cs="Arial"/>
          <w:color w:val="000000" w:themeColor="text1"/>
          <w:lang w:val="en-CA"/>
        </w:rPr>
        <w:t xml:space="preserve"> between the catch's value and the </w:t>
      </w:r>
      <w:proofErr w:type="gramStart"/>
      <w:r w:rsidRPr="00BA5688">
        <w:rPr>
          <w:rFonts w:cs="Arial"/>
          <w:color w:val="000000" w:themeColor="text1"/>
          <w:lang w:val="en-CA"/>
        </w:rPr>
        <w:t>amount</w:t>
      </w:r>
      <w:proofErr w:type="gramEnd"/>
      <w:r w:rsidRPr="00BA5688">
        <w:rPr>
          <w:rFonts w:cs="Arial"/>
          <w:color w:val="000000" w:themeColor="text1"/>
          <w:lang w:val="en-CA"/>
        </w:rPr>
        <w:t xml:space="preserve"> of fish caught in a specific year. For instance, </w:t>
      </w:r>
      <w:ins w:id="883" w:author="Vladymyr Kozyr" w:date="2021-08-24T10:01:00Z">
        <w:r w:rsidR="004C423F" w:rsidRPr="00BA5688">
          <w:rPr>
            <w:rFonts w:cs="Arial"/>
            <w:color w:val="000000" w:themeColor="text1"/>
            <w:lang w:val="en-CA"/>
          </w:rPr>
          <w:t xml:space="preserve">the </w:t>
        </w:r>
      </w:ins>
      <w:del w:id="884" w:author="Vladymyr Kozyr" w:date="2021-08-19T18:47:00Z">
        <w:r w:rsidRPr="00BA5688" w:rsidDel="00E1099E">
          <w:rPr>
            <w:rFonts w:cs="Arial"/>
            <w:color w:val="000000" w:themeColor="text1"/>
            <w:lang w:val="en-CA"/>
          </w:rPr>
          <w:delText xml:space="preserve">the </w:delText>
        </w:r>
      </w:del>
      <w:r w:rsidRPr="00BA5688">
        <w:rPr>
          <w:rFonts w:cs="Arial"/>
          <w:color w:val="000000" w:themeColor="text1"/>
          <w:lang w:val="en-CA"/>
        </w:rPr>
        <w:t>user can see that despite the tonnage falling</w:t>
      </w:r>
      <w:r w:rsidRPr="005A2161">
        <w:rPr>
          <w:rFonts w:cs="Arial"/>
          <w:color w:val="000000" w:themeColor="text1"/>
          <w:lang w:val="en-CA"/>
        </w:rPr>
        <w:t xml:space="preserve">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885"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886" w:author="Vladymyr Kozyr" w:date="2021-08-15T21:38:00Z"/>
          <w:rFonts w:cs="Arial"/>
          <w:lang w:val="en-CA"/>
        </w:rPr>
        <w:pPrChange w:id="887" w:author="Vladymyr Kozyr" w:date="2021-08-15T21:39:00Z">
          <w:pPr/>
        </w:pPrChange>
      </w:pPr>
      <w:del w:id="888" w:author="Vladymyr Kozyr" w:date="2021-08-15T21:38:00Z">
        <w:r w:rsidDel="00D54822">
          <w:rPr>
            <w:rFonts w:cs="Arial"/>
            <w:lang w:val="en-CA"/>
          </w:rPr>
          <w:delText>Figure 3.1.3</w:delText>
        </w:r>
      </w:del>
    </w:p>
    <w:p w14:paraId="2F6D5E19" w14:textId="0843B4F4" w:rsidR="001D584F" w:rsidDel="00D54822" w:rsidRDefault="001D584F">
      <w:pPr>
        <w:jc w:val="center"/>
        <w:rPr>
          <w:del w:id="889" w:author="Vladymyr Kozyr" w:date="2021-08-15T21:39:00Z"/>
          <w:moveFrom w:id="890" w:author="Vladymyr Kozyr" w:date="2021-08-15T21:01:00Z"/>
          <w:rFonts w:cs="Arial"/>
          <w:lang w:val="en-CA"/>
        </w:rPr>
        <w:pPrChange w:id="891" w:author="Vladymyr Kozyr" w:date="2021-08-15T21:39:00Z">
          <w:pPr/>
        </w:pPrChange>
      </w:pPr>
      <w:moveFromRangeStart w:id="892" w:author="Vladymyr Kozyr" w:date="2021-08-15T21:01:00Z" w:name="move79953713"/>
      <w:commentRangeStart w:id="893"/>
      <w:moveFrom w:id="894" w:author="Vladymyr Kozyr" w:date="2021-08-15T21:01:00Z">
        <w:r w:rsidRPr="005A2161" w:rsidDel="00EC5BC9">
          <w:rPr>
            <w:rFonts w:cs="Arial"/>
            <w:lang w:val="en-CA"/>
          </w:rPr>
          <w:t>Percentage of Scottish vessels’ landings by species type in 2019</w:t>
        </w:r>
        <w:commentRangeEnd w:id="893"/>
        <w:r w:rsidR="00E0723C" w:rsidRPr="005A2161" w:rsidDel="00EC5BC9">
          <w:rPr>
            <w:rStyle w:val="CommentReference"/>
            <w:lang w:val="en-CA"/>
          </w:rPr>
          <w:commentReference w:id="893"/>
        </w:r>
      </w:moveFrom>
    </w:p>
    <w:moveFromRangeEnd w:id="892"/>
    <w:p w14:paraId="2881A87E" w14:textId="77777777" w:rsidR="00D54822" w:rsidRPr="005A2161" w:rsidDel="00EC5BC9" w:rsidRDefault="00D54822">
      <w:pPr>
        <w:pStyle w:val="ListParagraph"/>
        <w:spacing w:before="0" w:after="160" w:line="256" w:lineRule="auto"/>
        <w:ind w:left="0"/>
        <w:jc w:val="center"/>
        <w:rPr>
          <w:ins w:id="895" w:author="Vladymyr Kozyr" w:date="2021-08-15T21:39:00Z"/>
          <w:rFonts w:ascii="Arial" w:hAnsi="Arial" w:cs="Arial"/>
          <w:lang w:val="en-CA"/>
        </w:rPr>
        <w:pPrChange w:id="896" w:author="Vladymyr Kozyr" w:date="2021-08-15T21:39:00Z">
          <w:pPr>
            <w:pStyle w:val="ListParagraph"/>
            <w:numPr>
              <w:numId w:val="5"/>
            </w:numPr>
            <w:spacing w:before="0" w:after="160" w:line="256" w:lineRule="auto"/>
            <w:ind w:hanging="360"/>
          </w:pPr>
        </w:pPrChange>
      </w:pPr>
    </w:p>
    <w:p w14:paraId="441AC3AA" w14:textId="3634A2F5" w:rsidR="00D54822" w:rsidRDefault="00D54822">
      <w:pPr>
        <w:pStyle w:val="Caption"/>
        <w:jc w:val="center"/>
        <w:rPr>
          <w:ins w:id="897" w:author="Vladymyr Kozyr" w:date="2021-08-15T21:39:00Z"/>
        </w:rPr>
        <w:pPrChange w:id="898" w:author="Vladymyr Kozyr" w:date="2021-08-15T21:40:00Z">
          <w:pPr/>
        </w:pPrChange>
      </w:pPr>
      <w:bookmarkStart w:id="899" w:name="_Toc80291569"/>
      <w:ins w:id="900" w:author="Vladymyr Kozyr" w:date="2021-08-15T21:40:00Z">
        <w:r>
          <w:t xml:space="preserve">Figure </w:t>
        </w:r>
      </w:ins>
      <w:ins w:id="901" w:author="Vladymyr Kozyr" w:date="2021-08-19T18:41:00Z">
        <w:r w:rsidR="00E85AC5">
          <w:fldChar w:fldCharType="begin"/>
        </w:r>
        <w:r w:rsidR="00E85AC5">
          <w:instrText xml:space="preserve"> STYLEREF 2 \s </w:instrText>
        </w:r>
      </w:ins>
      <w:r w:rsidR="00E85AC5">
        <w:fldChar w:fldCharType="separate"/>
      </w:r>
      <w:r w:rsidR="00E85AC5">
        <w:rPr>
          <w:noProof/>
        </w:rPr>
        <w:t>3.1</w:t>
      </w:r>
      <w:ins w:id="90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03" w:author="Vladymyr Kozyr" w:date="2021-08-19T18:41:00Z">
        <w:r w:rsidR="00E85AC5">
          <w:rPr>
            <w:noProof/>
          </w:rPr>
          <w:t>3</w:t>
        </w:r>
        <w:r w:rsidR="00E85AC5">
          <w:fldChar w:fldCharType="end"/>
        </w:r>
      </w:ins>
      <w:ins w:id="904" w:author="Vladymyr Kozyr" w:date="2021-08-15T21:40:00Z">
        <w:r>
          <w:t xml:space="preserve">. </w:t>
        </w:r>
        <w:r w:rsidRPr="00692406">
          <w:t>Tonnage and value for fish landings</w:t>
        </w:r>
      </w:ins>
      <w:bookmarkEnd w:id="899"/>
    </w:p>
    <w:p w14:paraId="347C1CB0" w14:textId="216D031F" w:rsidR="001775E0" w:rsidRPr="005A2161" w:rsidDel="00EC5BC9" w:rsidRDefault="001775E0">
      <w:pPr>
        <w:pStyle w:val="Caption"/>
        <w:rPr>
          <w:del w:id="905" w:author="Vladymyr Kozyr" w:date="2021-08-15T21:02:00Z"/>
          <w:rFonts w:cs="Arial"/>
          <w:lang w:val="en-CA"/>
        </w:rPr>
        <w:pPrChange w:id="906" w:author="Vladymyr Kozyr" w:date="2021-08-15T21:39:00Z">
          <w:pPr>
            <w:ind w:left="360"/>
          </w:pPr>
        </w:pPrChange>
      </w:pPr>
      <w:r w:rsidRPr="005A2161">
        <w:rPr>
          <w:rFonts w:cs="Arial"/>
          <w:lang w:val="en-CA"/>
        </w:rPr>
        <w:t xml:space="preserve">We can see </w:t>
      </w:r>
      <w:r w:rsidRPr="00BA5688">
        <w:rPr>
          <w:rFonts w:cs="Arial"/>
          <w:lang w:val="en-CA"/>
        </w:rPr>
        <w:t xml:space="preserve">that </w:t>
      </w:r>
      <w:ins w:id="907" w:author="Vladymyr Kozyr" w:date="2021-08-24T10:02:00Z">
        <w:r w:rsidR="004C423F" w:rsidRPr="00BA5688">
          <w:rPr>
            <w:rFonts w:cs="Arial"/>
            <w:lang w:val="en-CA"/>
          </w:rPr>
          <w:t xml:space="preserve">the </w:t>
        </w:r>
      </w:ins>
      <w:r w:rsidRPr="00BA5688">
        <w:rPr>
          <w:rFonts w:cs="Arial"/>
          <w:lang w:val="en-CA"/>
        </w:rPr>
        <w:t>marine</w:t>
      </w:r>
      <w:r w:rsidRPr="005D5129">
        <w:rPr>
          <w:rFonts w:cs="Arial"/>
          <w:lang w:val="en-CA"/>
        </w:rPr>
        <w:t xml:space="preserve"> </w:t>
      </w:r>
      <w:r w:rsidRPr="005A2161">
        <w:rPr>
          <w:rFonts w:cs="Arial"/>
          <w:lang w:val="en-CA"/>
        </w:rPr>
        <w:t>industry requires to see overall reports on such parameters as “tonnage” and “value”</w:t>
      </w:r>
      <w:r w:rsidR="00B92905">
        <w:rPr>
          <w:rFonts w:cs="Arial"/>
          <w:lang w:val="en-CA"/>
        </w:rPr>
        <w:t xml:space="preserve"> (</w:t>
      </w:r>
      <w:ins w:id="908" w:author="Vladymyr Kozyr" w:date="2021-08-15T21:40:00Z">
        <w:r w:rsidR="00D54822">
          <w:rPr>
            <w:rFonts w:cs="Arial"/>
            <w:lang w:val="en-CA"/>
          </w:rPr>
          <w:t>F</w:t>
        </w:r>
      </w:ins>
      <w:del w:id="909" w:author="Vladymyr Kozyr" w:date="2021-08-15T21:40:00Z">
        <w:r w:rsidR="00B92905" w:rsidDel="00D54822">
          <w:rPr>
            <w:rFonts w:cs="Arial"/>
            <w:lang w:val="en-CA"/>
          </w:rPr>
          <w:delText>f</w:delText>
        </w:r>
      </w:del>
      <w:r w:rsidR="00B92905">
        <w:rPr>
          <w:rFonts w:cs="Arial"/>
          <w:lang w:val="en-CA"/>
        </w:rPr>
        <w:t xml:space="preserve">igure </w:t>
      </w:r>
      <w:ins w:id="910" w:author="Vladymyr Kozyr" w:date="2021-08-19T18:47:00Z">
        <w:r w:rsidR="00E1099E">
          <w:rPr>
            <w:rFonts w:cs="Arial"/>
            <w:lang w:val="en-CA"/>
          </w:rPr>
          <w:t>3.1.4.</w:t>
        </w:r>
      </w:ins>
      <w:del w:id="911"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xml:space="preserve">. From the pie </w:t>
      </w:r>
      <w:r w:rsidRPr="00BA5688">
        <w:rPr>
          <w:rFonts w:cs="Arial"/>
          <w:lang w:val="en-CA"/>
        </w:rPr>
        <w:t>charts</w:t>
      </w:r>
      <w:ins w:id="912" w:author="Vladymyr Kozyr" w:date="2021-08-24T10:02:00Z">
        <w:r w:rsidR="004C423F" w:rsidRPr="00BA5688">
          <w:rPr>
            <w:rFonts w:cs="Arial"/>
            <w:lang w:val="en-CA"/>
          </w:rPr>
          <w:t>,</w:t>
        </w:r>
      </w:ins>
      <w:r w:rsidRPr="005D5129">
        <w:rPr>
          <w:rFonts w:cs="Arial"/>
          <w:lang w:val="en-CA"/>
        </w:rPr>
        <w:t xml:space="preserve"> </w:t>
      </w:r>
      <w:r w:rsidRPr="005A2161">
        <w:rPr>
          <w:rFonts w:cs="Arial"/>
          <w:lang w:val="en-CA"/>
        </w:rPr>
        <w:t>users can determine which type of fish gives which revenue according to tonnage.</w:t>
      </w:r>
    </w:p>
    <w:p w14:paraId="7B81D805" w14:textId="77777777" w:rsidR="001775E0" w:rsidRPr="005A2161" w:rsidRDefault="001775E0">
      <w:pPr>
        <w:rPr>
          <w:rFonts w:cs="Arial"/>
          <w:b/>
          <w:bCs/>
          <w:lang w:val="en-CA"/>
        </w:rPr>
        <w:pPrChange w:id="913" w:author="Vladymyr Kozyr" w:date="2021-08-15T21:02:00Z">
          <w:pPr>
            <w:spacing w:after="160" w:line="256" w:lineRule="auto"/>
            <w:ind w:left="360"/>
          </w:pPr>
        </w:pPrChange>
      </w:pPr>
    </w:p>
    <w:p w14:paraId="11BFC0E0" w14:textId="2F7FF821" w:rsidR="001D584F" w:rsidDel="00D54822" w:rsidRDefault="001D584F" w:rsidP="00D54822">
      <w:pPr>
        <w:pStyle w:val="Caption"/>
        <w:rPr>
          <w:del w:id="914" w:author="Vladymyr Kozyr" w:date="2021-08-15T21:40:00Z"/>
          <w:rFonts w:cs="Arial"/>
          <w:lang w:val="en-CA"/>
        </w:rPr>
      </w:pPr>
      <w:r w:rsidRPr="005A2161">
        <w:rPr>
          <w:rFonts w:cs="Arial"/>
          <w:i w:val="0"/>
          <w:iCs w:val="0"/>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915" w:author="Vladymyr Kozyr" w:date="2021-08-15T21:41:00Z"/>
          <w:lang w:val="en-CA"/>
        </w:rPr>
        <w:pPrChange w:id="916" w:author="Vladymyr Kozyr" w:date="2021-08-15T21:41:00Z">
          <w:pPr>
            <w:ind w:left="360"/>
            <w:jc w:val="center"/>
          </w:pPr>
        </w:pPrChange>
      </w:pPr>
    </w:p>
    <w:p w14:paraId="1E96AAE2" w14:textId="41DD8B35" w:rsidR="00EC5BC9" w:rsidRPr="00EC5BC9" w:rsidDel="00EC5BC9" w:rsidRDefault="00B92905">
      <w:pPr>
        <w:ind w:left="360"/>
        <w:jc w:val="center"/>
        <w:rPr>
          <w:del w:id="917" w:author="Vladymyr Kozyr" w:date="2021-08-15T21:01:00Z"/>
          <w:moveTo w:id="918" w:author="Vladymyr Kozyr" w:date="2021-08-15T21:01:00Z"/>
          <w:rFonts w:cs="Arial"/>
          <w:lang w:val="en-CA"/>
        </w:rPr>
        <w:pPrChange w:id="919" w:author="Vladymyr Kozyr" w:date="2021-08-15T21:40:00Z">
          <w:pPr>
            <w:pStyle w:val="ListParagraph"/>
            <w:numPr>
              <w:numId w:val="5"/>
            </w:numPr>
            <w:spacing w:before="0" w:after="160" w:line="256" w:lineRule="auto"/>
            <w:ind w:hanging="360"/>
          </w:pPr>
        </w:pPrChange>
      </w:pPr>
      <w:del w:id="920" w:author="Vladymyr Kozyr" w:date="2021-08-15T21:40:00Z">
        <w:r w:rsidRPr="005D5129" w:rsidDel="00D54822">
          <w:rPr>
            <w:rFonts w:cs="Arial"/>
            <w:lang w:val="en-CA"/>
          </w:rPr>
          <w:delText>Figure 3.1.4</w:delText>
        </w:r>
      </w:del>
      <w:moveToRangeStart w:id="921" w:author="Vladymyr Kozyr" w:date="2021-08-15T21:01:00Z" w:name="move79953713"/>
      <w:commentRangeStart w:id="922"/>
      <w:moveTo w:id="923" w:author="Vladymyr Kozyr" w:date="2021-08-15T21:01:00Z">
        <w:del w:id="924" w:author="Vladymyr Kozyr" w:date="2021-08-15T21:40:00Z">
          <w:r w:rsidR="00EC5BC9" w:rsidRPr="00EC5BC9" w:rsidDel="00D54822">
            <w:rPr>
              <w:rFonts w:cs="Arial"/>
              <w:lang w:val="en-CA"/>
            </w:rPr>
            <w:delText>Percentage of Scottish vessels’ landings by species type</w:delText>
          </w:r>
        </w:del>
        <w:del w:id="925" w:author="Vladymyr Kozyr" w:date="2021-08-15T21:01:00Z">
          <w:r w:rsidR="00EC5BC9" w:rsidRPr="00EC5BC9" w:rsidDel="00EC5BC9">
            <w:rPr>
              <w:rFonts w:cs="Arial"/>
              <w:lang w:val="en-CA"/>
            </w:rPr>
            <w:delText xml:space="preserve"> in 2019</w:delText>
          </w:r>
          <w:commentRangeEnd w:id="922"/>
          <w:r w:rsidR="00EC5BC9" w:rsidRPr="00EC5BC9" w:rsidDel="00EC5BC9">
            <w:rPr>
              <w:rStyle w:val="CommentReference"/>
              <w:rFonts w:cs="Arial"/>
              <w:sz w:val="22"/>
              <w:szCs w:val="22"/>
              <w:lang w:val="en-CA"/>
              <w:rPrChange w:id="926" w:author="Vladymyr Kozyr" w:date="2021-08-15T21:02:00Z">
                <w:rPr>
                  <w:rStyle w:val="CommentReference"/>
                  <w:lang w:val="en-CA"/>
                </w:rPr>
              </w:rPrChange>
            </w:rPr>
            <w:commentReference w:id="922"/>
          </w:r>
        </w:del>
      </w:moveTo>
    </w:p>
    <w:moveToRangeEnd w:id="921"/>
    <w:p w14:paraId="20EFA8A1" w14:textId="75110A00" w:rsidR="006B7907" w:rsidDel="00D54822" w:rsidRDefault="006B7907" w:rsidP="00D54822">
      <w:pPr>
        <w:rPr>
          <w:del w:id="927" w:author="Vladymyr Kozyr" w:date="2021-08-15T21:04:00Z"/>
          <w:rFonts w:cs="Arial"/>
          <w:lang w:val="en-CA"/>
        </w:rPr>
      </w:pPr>
    </w:p>
    <w:p w14:paraId="163AED5D" w14:textId="5461FF9B" w:rsidR="006B7907" w:rsidRPr="006D47DD" w:rsidRDefault="00D54822">
      <w:pPr>
        <w:pStyle w:val="Caption"/>
        <w:jc w:val="center"/>
        <w:rPr>
          <w:ins w:id="928" w:author="Vladymyr Kozyr" w:date="2021-08-15T21:05:00Z"/>
          <w:rFonts w:cs="Arial"/>
          <w:lang w:val="en-CA"/>
        </w:rPr>
        <w:pPrChange w:id="929" w:author="Vladymyr Kozyr" w:date="2021-08-15T21:41:00Z">
          <w:pPr>
            <w:ind w:left="360"/>
            <w:jc w:val="center"/>
          </w:pPr>
        </w:pPrChange>
      </w:pPr>
      <w:bookmarkStart w:id="930" w:name="_Toc80291570"/>
      <w:ins w:id="931" w:author="Vladymyr Kozyr" w:date="2021-08-15T21:41:00Z">
        <w:r>
          <w:t xml:space="preserve">Figure </w:t>
        </w:r>
      </w:ins>
      <w:ins w:id="932" w:author="Vladymyr Kozyr" w:date="2021-08-19T18:41:00Z">
        <w:r w:rsidR="00E85AC5">
          <w:fldChar w:fldCharType="begin"/>
        </w:r>
        <w:r w:rsidR="00E85AC5">
          <w:instrText xml:space="preserve"> STYLEREF 2 \s </w:instrText>
        </w:r>
      </w:ins>
      <w:r w:rsidR="00E85AC5">
        <w:fldChar w:fldCharType="separate"/>
      </w:r>
      <w:r w:rsidR="00E85AC5">
        <w:rPr>
          <w:noProof/>
        </w:rPr>
        <w:t>3.1</w:t>
      </w:r>
      <w:ins w:id="93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34" w:author="Vladymyr Kozyr" w:date="2021-08-19T18:41:00Z">
        <w:r w:rsidR="00E85AC5">
          <w:rPr>
            <w:noProof/>
          </w:rPr>
          <w:t>4</w:t>
        </w:r>
        <w:r w:rsidR="00E85AC5">
          <w:fldChar w:fldCharType="end"/>
        </w:r>
      </w:ins>
      <w:ins w:id="935" w:author="Vladymyr Kozyr" w:date="2021-08-15T21:41:00Z">
        <w:r>
          <w:t xml:space="preserve">. </w:t>
        </w:r>
        <w:r w:rsidRPr="00DD4F93">
          <w:t>Percentage of Scottish vessels’ landings by species type</w:t>
        </w:r>
      </w:ins>
      <w:bookmarkEnd w:id="930"/>
    </w:p>
    <w:p w14:paraId="326FDDBF" w14:textId="488906FC" w:rsidR="001D584F" w:rsidRPr="00E832D1" w:rsidDel="006B7907" w:rsidRDefault="001D584F">
      <w:pPr>
        <w:spacing w:after="160"/>
        <w:rPr>
          <w:del w:id="936" w:author="Vladymyr Kozyr" w:date="2021-08-15T21:04:00Z"/>
          <w:rFonts w:cs="Arial"/>
          <w:lang w:val="en-CA"/>
        </w:rPr>
        <w:pPrChange w:id="937" w:author="Vladymyr Kozyr" w:date="2021-08-15T21:05:00Z">
          <w:pPr>
            <w:pStyle w:val="ListParagraph"/>
            <w:numPr>
              <w:numId w:val="5"/>
            </w:numPr>
            <w:spacing w:before="0" w:after="160" w:line="256" w:lineRule="auto"/>
            <w:ind w:hanging="360"/>
          </w:pPr>
        </w:pPrChange>
      </w:pPr>
      <w:del w:id="938" w:author="Vladymyr Kozyr" w:date="2021-08-15T21:04:00Z">
        <w:r w:rsidRPr="005D5129" w:rsidDel="006B7907">
          <w:rPr>
            <w:rFonts w:cs="Arial"/>
            <w:lang w:val="en-CA"/>
          </w:rPr>
          <w:delText>Real terms price per tonne f</w:delText>
        </w:r>
        <w:r w:rsidRPr="00BA5688" w:rsidDel="006B7907">
          <w:rPr>
            <w:rFonts w:cs="Arial"/>
            <w:lang w:val="en-CA"/>
            <w:rPrChange w:id="939" w:author="Volodymyr Kozyr" w:date="2021-08-24T09:00:00Z">
              <w:rPr>
                <w:lang w:val="en-CA"/>
              </w:rPr>
            </w:rPrChange>
          </w:rPr>
          <w:delText>or key species (value of £20 million or over landed by Scottish vessels) 2018 and 2019</w:delText>
        </w:r>
      </w:del>
    </w:p>
    <w:p w14:paraId="2A6321F3" w14:textId="61C5E025" w:rsidR="001775E0" w:rsidRPr="005A2161" w:rsidRDefault="001775E0">
      <w:pPr>
        <w:spacing w:after="160"/>
        <w:rPr>
          <w:rFonts w:cs="Arial"/>
          <w:lang w:val="en-CA"/>
        </w:rPr>
        <w:pPrChange w:id="940" w:author="Vladymyr Kozyr" w:date="2021-08-15T21:05:00Z">
          <w:pPr>
            <w:spacing w:after="160" w:line="256" w:lineRule="auto"/>
            <w:ind w:left="360"/>
          </w:pPr>
        </w:pPrChange>
      </w:pPr>
      <w:del w:id="941" w:author="Vladymyr Kozyr" w:date="2021-08-24T10:07:00Z">
        <w:r w:rsidRPr="00BA5688" w:rsidDel="00DE6E5F">
          <w:rPr>
            <w:rFonts w:cs="Arial"/>
            <w:lang w:val="en-CA"/>
          </w:rPr>
          <w:delText>On</w:delText>
        </w:r>
      </w:del>
      <w:ins w:id="942" w:author="Vladymyr Kozyr" w:date="2021-08-24T10:07:00Z">
        <w:r w:rsidR="00DE6E5F" w:rsidRPr="00BA5688">
          <w:rPr>
            <w:rFonts w:cs="Arial"/>
            <w:lang w:val="en-CA"/>
          </w:rPr>
          <w:t>In</w:t>
        </w:r>
      </w:ins>
      <w:r w:rsidRPr="00BA5688">
        <w:rPr>
          <w:rFonts w:cs="Arial"/>
          <w:lang w:val="en-CA"/>
        </w:rPr>
        <w:t xml:space="preserve"> the next report</w:t>
      </w:r>
      <w:r w:rsidR="00B92905" w:rsidRPr="00BA5688">
        <w:rPr>
          <w:rFonts w:cs="Arial"/>
          <w:lang w:val="en-CA"/>
        </w:rPr>
        <w:t xml:space="preserve"> (</w:t>
      </w:r>
      <w:del w:id="943" w:author="Vladymyr Kozyr" w:date="2021-08-15T21:41:00Z">
        <w:r w:rsidR="00B92905" w:rsidRPr="00BA5688" w:rsidDel="00D54822">
          <w:rPr>
            <w:rFonts w:cs="Arial"/>
            <w:lang w:val="en-CA"/>
          </w:rPr>
          <w:delText>figure 3.1.5</w:delText>
        </w:r>
      </w:del>
      <w:ins w:id="944" w:author="Vladymyr Kozyr" w:date="2021-08-15T21:41:00Z">
        <w:r w:rsidR="00D54822" w:rsidRPr="00BA5688">
          <w:rPr>
            <w:rFonts w:cs="Arial"/>
            <w:lang w:val="en-CA"/>
          </w:rPr>
          <w:t xml:space="preserve">Figure </w:t>
        </w:r>
      </w:ins>
      <w:ins w:id="945" w:author="Vladymyr Kozyr" w:date="2021-08-19T18:48:00Z">
        <w:r w:rsidR="00E1099E" w:rsidRPr="00BA5688">
          <w:rPr>
            <w:rFonts w:cs="Arial"/>
            <w:lang w:val="en-CA"/>
          </w:rPr>
          <w:t>3.1.5.</w:t>
        </w:r>
      </w:ins>
      <w:r w:rsidR="00B92905" w:rsidRPr="00BA5688">
        <w:rPr>
          <w:rFonts w:cs="Arial"/>
          <w:lang w:val="en-CA"/>
        </w:rPr>
        <w:t>)</w:t>
      </w:r>
      <w:r w:rsidRPr="00BA5688">
        <w:rPr>
          <w:rFonts w:cs="Arial"/>
          <w:lang w:val="en-CA"/>
        </w:rPr>
        <w:t xml:space="preserve"> there are bar charts for two </w:t>
      </w:r>
      <w:r w:rsidR="00CE178C" w:rsidRPr="00BA5688">
        <w:rPr>
          <w:rFonts w:cs="Arial"/>
          <w:lang w:val="en-CA"/>
        </w:rPr>
        <w:t>consecutive</w:t>
      </w:r>
      <w:r w:rsidRPr="00BA5688">
        <w:rPr>
          <w:rFonts w:cs="Arial"/>
          <w:lang w:val="en-CA"/>
        </w:rPr>
        <w:t xml:space="preserve"> years presented. This is done </w:t>
      </w:r>
      <w:r w:rsidR="00534E4E" w:rsidRPr="00BA5688">
        <w:rPr>
          <w:rFonts w:cs="Arial"/>
          <w:lang w:val="en-CA"/>
        </w:rPr>
        <w:t xml:space="preserve">mainly to see trends and then to decide if </w:t>
      </w:r>
      <w:ins w:id="946" w:author="Big Data Initiative Scientific Director" w:date="2021-08-26T15:36:00Z">
        <w:r w:rsidR="00550918">
          <w:rPr>
            <w:rFonts w:cs="Arial"/>
            <w:lang w:val="en-CA"/>
          </w:rPr>
          <w:t xml:space="preserve">the </w:t>
        </w:r>
      </w:ins>
      <w:r w:rsidR="00534E4E" w:rsidRPr="00BA5688">
        <w:rPr>
          <w:rFonts w:cs="Arial"/>
          <w:lang w:val="en-CA"/>
        </w:rPr>
        <w:t xml:space="preserve">fishery industry </w:t>
      </w:r>
      <w:ins w:id="947" w:author="Big Data Initiative Scientific Director" w:date="2021-08-26T15:36:00Z">
        <w:r w:rsidR="00550918">
          <w:rPr>
            <w:rFonts w:cs="Arial"/>
            <w:lang w:val="en-CA"/>
          </w:rPr>
          <w:t xml:space="preserve">is </w:t>
        </w:r>
      </w:ins>
      <w:r w:rsidR="00534E4E" w:rsidRPr="00BA5688">
        <w:rPr>
          <w:rFonts w:cs="Arial"/>
          <w:lang w:val="en-CA"/>
        </w:rPr>
        <w:t xml:space="preserve">doing better or worse than </w:t>
      </w:r>
      <w:ins w:id="948" w:author="Vladymyr Kozyr" w:date="2021-08-24T10:07:00Z">
        <w:r w:rsidR="00DE6E5F" w:rsidRPr="00BA5688">
          <w:rPr>
            <w:rFonts w:cs="Arial"/>
            <w:lang w:val="en-CA"/>
          </w:rPr>
          <w:t xml:space="preserve">the </w:t>
        </w:r>
      </w:ins>
      <w:r w:rsidR="00534E4E" w:rsidRPr="00BA5688">
        <w:rPr>
          <w:rFonts w:cs="Arial"/>
          <w:lang w:val="en-CA"/>
        </w:rPr>
        <w:t>previous</w:t>
      </w:r>
      <w:r w:rsidR="00534E4E" w:rsidRPr="005A2161">
        <w:rPr>
          <w:rFonts w:cs="Arial"/>
          <w:lang w:val="en-CA"/>
        </w:rPr>
        <w:t xml:space="preserve"> year. After comparing values for two years some </w:t>
      </w:r>
      <w:r w:rsidR="00534E4E" w:rsidRPr="005A2161">
        <w:rPr>
          <w:rFonts w:cs="Arial"/>
          <w:lang w:val="en-CA"/>
        </w:rPr>
        <w:lastRenderedPageBreak/>
        <w:t>adjustments in fishery policies could potentially be implemented by ecologists or fishery companies.</w:t>
      </w:r>
    </w:p>
    <w:p w14:paraId="29ECCD02" w14:textId="0A9C7B19" w:rsidR="006B7907" w:rsidDel="00D54822" w:rsidRDefault="001D584F">
      <w:pPr>
        <w:pStyle w:val="ListParagraph"/>
        <w:jc w:val="center"/>
        <w:rPr>
          <w:del w:id="949" w:author="Vladymyr Kozyr" w:date="2021-08-15T21:41:00Z"/>
          <w:rFonts w:ascii="Arial" w:hAnsi="Arial" w:cs="Arial"/>
          <w:lang w:val="en-CA"/>
        </w:rPr>
      </w:pPr>
      <w:r w:rsidRPr="005A2161">
        <w:rPr>
          <w:rFonts w:cs="Arial"/>
          <w:noProof/>
          <w:lang w:val="en-CA"/>
        </w:rPr>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950" w:author="Vladymyr Kozyr" w:date="2021-08-15T21:42:00Z"/>
          <w:rFonts w:cs="Arial"/>
          <w:lang w:val="en-CA"/>
        </w:rPr>
        <w:pPrChange w:id="951" w:author="Vladymyr Kozyr" w:date="2021-08-15T21:42:00Z">
          <w:pPr/>
        </w:pPrChange>
      </w:pPr>
      <w:del w:id="952" w:author="Vladymyr Kozyr" w:date="2021-08-15T21:41:00Z">
        <w:r w:rsidRPr="006D47DD" w:rsidDel="00D54822">
          <w:rPr>
            <w:rFonts w:cs="Arial"/>
            <w:lang w:val="en-CA"/>
          </w:rPr>
          <w:delText>Figure 3.1.5</w:delText>
        </w:r>
      </w:del>
    </w:p>
    <w:p w14:paraId="561819FE" w14:textId="75AA0C26" w:rsidR="00D54822" w:rsidRDefault="00D54822">
      <w:pPr>
        <w:jc w:val="center"/>
        <w:rPr>
          <w:ins w:id="953" w:author="Vladymyr Kozyr" w:date="2021-08-15T21:42:00Z"/>
          <w:rFonts w:cs="Arial"/>
          <w:lang w:val="en-CA"/>
        </w:rPr>
        <w:pPrChange w:id="954" w:author="Vladymyr Kozyr" w:date="2021-08-15T21:42:00Z">
          <w:pPr/>
        </w:pPrChange>
      </w:pPr>
    </w:p>
    <w:p w14:paraId="17A0F6B5" w14:textId="3B1CBB50" w:rsidR="00D54822" w:rsidRPr="006D47DD" w:rsidRDefault="00D54822">
      <w:pPr>
        <w:pStyle w:val="Caption"/>
        <w:jc w:val="center"/>
        <w:rPr>
          <w:ins w:id="955" w:author="Vladymyr Kozyr" w:date="2021-08-15T21:42:00Z"/>
          <w:lang w:val="en-CA"/>
        </w:rPr>
        <w:pPrChange w:id="956" w:author="Vladymyr Kozyr" w:date="2021-08-15T21:42:00Z">
          <w:pPr>
            <w:pStyle w:val="ListParagraph"/>
            <w:jc w:val="center"/>
          </w:pPr>
        </w:pPrChange>
      </w:pPr>
      <w:bookmarkStart w:id="957" w:name="_Toc80291571"/>
      <w:ins w:id="958" w:author="Vladymyr Kozyr" w:date="2021-08-15T21:42:00Z">
        <w:r>
          <w:t xml:space="preserve">Figure </w:t>
        </w:r>
      </w:ins>
      <w:ins w:id="959" w:author="Vladymyr Kozyr" w:date="2021-08-19T18:41:00Z">
        <w:r w:rsidR="00E85AC5">
          <w:fldChar w:fldCharType="begin"/>
        </w:r>
        <w:r w:rsidR="00E85AC5">
          <w:instrText xml:space="preserve"> STYLEREF 2 \s </w:instrText>
        </w:r>
      </w:ins>
      <w:r w:rsidR="00E85AC5">
        <w:fldChar w:fldCharType="separate"/>
      </w:r>
      <w:r w:rsidR="00E85AC5">
        <w:rPr>
          <w:noProof/>
        </w:rPr>
        <w:t>3.1</w:t>
      </w:r>
      <w:ins w:id="96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61" w:author="Vladymyr Kozyr" w:date="2021-08-19T18:41:00Z">
        <w:r w:rsidR="00E85AC5">
          <w:rPr>
            <w:noProof/>
          </w:rPr>
          <w:t>5</w:t>
        </w:r>
        <w:r w:rsidR="00E85AC5">
          <w:fldChar w:fldCharType="end"/>
        </w:r>
      </w:ins>
      <w:ins w:id="962" w:author="Vladymyr Kozyr" w:date="2021-08-15T21:42:00Z">
        <w:r>
          <w:t xml:space="preserve">. </w:t>
        </w:r>
        <w:r w:rsidRPr="00255092">
          <w:t xml:space="preserve">Price per </w:t>
        </w:r>
        <w:proofErr w:type="spellStart"/>
        <w:r w:rsidRPr="00255092">
          <w:t>tonne</w:t>
        </w:r>
        <w:proofErr w:type="spellEnd"/>
        <w:r w:rsidRPr="00255092">
          <w:t xml:space="preserve"> for key species for years 2018 and 2019</w:t>
        </w:r>
        <w:bookmarkEnd w:id="957"/>
      </w:ins>
    </w:p>
    <w:p w14:paraId="647E52D7" w14:textId="421A45BB" w:rsidR="001D584F" w:rsidRPr="005A2161" w:rsidDel="00D54822" w:rsidRDefault="001D584F" w:rsidP="005A2161">
      <w:pPr>
        <w:pStyle w:val="ListParagraph"/>
        <w:jc w:val="center"/>
        <w:rPr>
          <w:del w:id="963" w:author="Vladymyr Kozyr" w:date="2021-08-15T21:42:00Z"/>
          <w:rFonts w:ascii="Arial" w:hAnsi="Arial" w:cs="Arial"/>
          <w:lang w:val="en-CA"/>
        </w:rPr>
      </w:pPr>
    </w:p>
    <w:p w14:paraId="45386498" w14:textId="0CA6F681" w:rsidR="005256FE" w:rsidRPr="005A2161" w:rsidRDefault="005256FE">
      <w:pPr>
        <w:rPr>
          <w:rFonts w:eastAsia="Times New Roman" w:cs="Arial"/>
          <w:color w:val="000000"/>
          <w:lang w:val="en-CA"/>
        </w:rPr>
        <w:pPrChange w:id="964"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r w:rsidR="00E024A1" w:rsidRPr="00CE178C">
            <w:rPr>
              <w:rFonts w:eastAsia="Times New Roman" w:cs="Arial"/>
              <w:color w:val="000000"/>
              <w:lang w:val="en-CA"/>
            </w:rPr>
            <w:instrText xml:space="preserve"> CITATION Sco19 \l 4105 </w:instrText>
          </w:r>
          <w:r w:rsidR="00E024A1" w:rsidRPr="005A2161">
            <w:rPr>
              <w:rFonts w:eastAsia="Times New Roman" w:cs="Arial"/>
              <w:color w:val="000000"/>
              <w:lang w:val="en-CA"/>
            </w:rPr>
            <w:fldChar w:fldCharType="separate"/>
          </w:r>
          <w:r w:rsidR="00BD05ED" w:rsidRPr="00BD05ED">
            <w:rPr>
              <w:rFonts w:eastAsia="Times New Roman" w:cs="Arial"/>
              <w:noProof/>
              <w:color w:val="000000"/>
              <w:lang w:val="en-CA"/>
            </w:rPr>
            <w:t>[11]</w:t>
          </w:r>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50196B93"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w:t>
      </w:r>
      <w:del w:id="965" w:author="Big Data Initiative Scientific Director" w:date="2021-08-26T15:36:00Z">
        <w:r w:rsidRPr="005A2161" w:rsidDel="00550918">
          <w:rPr>
            <w:lang w:val="en-CA"/>
          </w:rPr>
          <w:delText xml:space="preserve">number </w:delText>
        </w:r>
      </w:del>
      <w:ins w:id="966" w:author="Big Data Initiative Scientific Director" w:date="2021-08-26T15:36:00Z">
        <w:r w:rsidR="00550918">
          <w:rPr>
            <w:lang w:val="en-CA"/>
          </w:rPr>
          <w:t>amount</w:t>
        </w:r>
        <w:r w:rsidR="00550918" w:rsidRPr="005A2161">
          <w:rPr>
            <w:lang w:val="en-CA"/>
          </w:rPr>
          <w:t xml:space="preserve"> </w:t>
        </w:r>
      </w:ins>
      <w:r w:rsidRPr="005A2161">
        <w:rPr>
          <w:lang w:val="en-CA"/>
        </w:rPr>
        <w:t xml:space="preserve">of data it can be </w:t>
      </w:r>
      <w:del w:id="967" w:author="Big Data Initiative Scientific Director" w:date="2021-08-26T15:36:00Z">
        <w:r w:rsidRPr="005A2161" w:rsidDel="00550918">
          <w:rPr>
            <w:lang w:val="en-CA"/>
          </w:rPr>
          <w:delText xml:space="preserve">seemed </w:delText>
        </w:r>
      </w:del>
      <w:ins w:id="968" w:author="Big Data Initiative Scientific Director" w:date="2021-08-26T15:36:00Z">
        <w:r w:rsidR="00550918">
          <w:rPr>
            <w:lang w:val="en-CA"/>
          </w:rPr>
          <w:t>seen</w:t>
        </w:r>
        <w:r w:rsidR="00550918" w:rsidRPr="005A2161">
          <w:rPr>
            <w:lang w:val="en-CA"/>
          </w:rPr>
          <w:t xml:space="preserve"> </w:t>
        </w:r>
      </w:ins>
      <w:r w:rsidRPr="005A2161">
        <w:rPr>
          <w:lang w:val="en-CA"/>
        </w:rPr>
        <w:t xml:space="preserve">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 </w:t>
      </w:r>
      <w:r w:rsidR="00DE118F" w:rsidRPr="005A2161">
        <w:rPr>
          <w:lang w:val="en-CA"/>
        </w:rPr>
        <w:t>By the fact that this report is used on the government level it can be concluded</w:t>
      </w:r>
      <w:r w:rsidRPr="005A2161">
        <w:rPr>
          <w:lang w:val="en-CA"/>
        </w:rPr>
        <w:t xml:space="preserve"> that these data visualizations are relevant and will remain relevant for a long time for specific users</w:t>
      </w:r>
      <w:r w:rsidR="00DE118F" w:rsidRPr="005A2161">
        <w:rPr>
          <w:lang w:val="en-CA"/>
        </w:rPr>
        <w:t xml:space="preserve"> in </w:t>
      </w:r>
      <w:ins w:id="969" w:author="Big Data Initiative Scientific Director" w:date="2021-08-26T15:37:00Z">
        <w:r w:rsidR="00550918">
          <w:rPr>
            <w:lang w:val="en-CA"/>
          </w:rPr>
          <w:t xml:space="preserve">the </w:t>
        </w:r>
      </w:ins>
      <w:r w:rsidR="00DE118F" w:rsidRPr="005A2161">
        <w:rPr>
          <w:lang w:val="en-CA"/>
        </w:rPr>
        <w:t>fishery domain</w:t>
      </w:r>
      <w:r w:rsidRPr="005A2161">
        <w:rPr>
          <w:lang w:val="en-CA"/>
        </w:rPr>
        <w:t>.</w:t>
      </w:r>
    </w:p>
    <w:p w14:paraId="4001CCCB" w14:textId="0B555681"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970" w:author="Big Data Initiative Scientific Director" w:date="2021-08-26T15:38:00Z"/>
          <w:rFonts w:cs="Arial"/>
          <w:lang w:val="en-CA"/>
        </w:rPr>
        <w:pPrChange w:id="971"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commentRangeStart w:id="972"/>
      <w:commentRangeStart w:id="973"/>
      <w:r w:rsidRPr="005A2161">
        <w:rPr>
          <w:rFonts w:cs="Arial"/>
          <w:lang w:val="en-CA"/>
        </w:rPr>
        <w:t xml:space="preserve">However, </w:t>
      </w:r>
      <w:commentRangeEnd w:id="972"/>
      <w:r w:rsidR="00550918">
        <w:rPr>
          <w:rStyle w:val="CommentReference"/>
        </w:rPr>
        <w:commentReference w:id="972"/>
      </w:r>
      <w:r w:rsidRPr="005A2161">
        <w:rPr>
          <w:rFonts w:cs="Arial"/>
          <w:lang w:val="en-CA"/>
        </w:rPr>
        <w:t xml:space="preserve">there are several disadvantages </w:t>
      </w:r>
      <w:del w:id="974" w:author="Big Data Initiative Scientific Director" w:date="2021-08-26T15:38:00Z">
        <w:r w:rsidRPr="005A2161" w:rsidDel="00550918">
          <w:rPr>
            <w:rFonts w:cs="Arial"/>
            <w:lang w:val="en-CA"/>
          </w:rPr>
          <w:delText xml:space="preserve">contain </w:delText>
        </w:r>
      </w:del>
      <w:ins w:id="975" w:author="Big Data Initiative Scientific Director" w:date="2021-08-26T15:38:00Z">
        <w:r w:rsidR="00550918">
          <w:rPr>
            <w:rFonts w:cs="Arial"/>
            <w:lang w:val="en-CA"/>
          </w:rPr>
          <w:t>associated with</w:t>
        </w:r>
        <w:r w:rsidR="00550918" w:rsidRPr="005A2161">
          <w:rPr>
            <w:rFonts w:cs="Arial"/>
            <w:lang w:val="en-CA"/>
          </w:rPr>
          <w:t xml:space="preserve"> </w:t>
        </w:r>
      </w:ins>
      <w:del w:id="976" w:author="Big Data Initiative Scientific Director" w:date="2021-08-26T15:38:00Z">
        <w:r w:rsidRPr="005A2161" w:rsidDel="00550918">
          <w:rPr>
            <w:rFonts w:cs="Arial"/>
            <w:lang w:val="en-CA"/>
          </w:rPr>
          <w:delText xml:space="preserve">in all </w:delText>
        </w:r>
      </w:del>
      <w:r w:rsidRPr="005A2161">
        <w:rPr>
          <w:rFonts w:cs="Arial"/>
          <w:lang w:val="en-CA"/>
        </w:rPr>
        <w:t xml:space="preserve">the examples discussed above. </w:t>
      </w:r>
      <w:commentRangeEnd w:id="973"/>
      <w:r w:rsidR="00550918">
        <w:rPr>
          <w:rStyle w:val="CommentReference"/>
        </w:rPr>
        <w:commentReference w:id="973"/>
      </w:r>
    </w:p>
    <w:p w14:paraId="201A645C" w14:textId="019E9101"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977" w:author="Vladymyr Kozyr" w:date="2021-08-15T21:05:00Z"/>
          <w:rFonts w:cs="Arial"/>
          <w:lang w:val="en-CA"/>
        </w:rPr>
        <w:pPrChange w:id="978"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In this case, it </w:t>
      </w:r>
      <w:commentRangeStart w:id="979"/>
      <w:r w:rsidRPr="005A2161">
        <w:rPr>
          <w:rFonts w:cs="Arial"/>
          <w:lang w:val="en-CA"/>
        </w:rPr>
        <w:t>slows down and complicates p</w:t>
      </w:r>
      <w:commentRangeEnd w:id="979"/>
      <w:r w:rsidR="00550918">
        <w:rPr>
          <w:rStyle w:val="CommentReference"/>
        </w:rPr>
        <w:commentReference w:id="979"/>
      </w:r>
      <w:r w:rsidRPr="005A2161">
        <w:rPr>
          <w:rFonts w:cs="Arial"/>
          <w:lang w:val="en-CA"/>
        </w:rPr>
        <w:t>ractical visual assessment and analysis of information.</w:t>
      </w:r>
    </w:p>
    <w:p w14:paraId="2F88E461" w14:textId="447B8C0F" w:rsidR="008361CE" w:rsidRPr="005A2161" w:rsidDel="00550918" w:rsidRDefault="005509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980" w:author="Big Data Initiative Scientific Director" w:date="2021-08-26T15:40:00Z"/>
          <w:rFonts w:cs="Arial"/>
          <w:lang w:val="en-CA"/>
        </w:rPr>
        <w:pPrChange w:id="981"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ins w:id="982" w:author="Big Data Initiative Scientific Director" w:date="2021-08-26T15:40:00Z">
        <w:r>
          <w:rPr>
            <w:rFonts w:cs="Arial"/>
            <w:lang w:val="en-CA"/>
          </w:rPr>
          <w:t xml:space="preserve"> </w:t>
        </w:r>
      </w:ins>
    </w:p>
    <w:p w14:paraId="31AE379A" w14:textId="52B9004D"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983" w:author="Big Data Initiative Scientific Director" w:date="2021-08-26T15:40:00Z"/>
          <w:rFonts w:cs="Arial"/>
          <w:lang w:val="en-CA"/>
        </w:rPr>
        <w:pPrChange w:id="984"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ins w:id="985" w:author="Big Data Initiative Scientific Director" w:date="2021-08-26T15:40:00Z">
        <w:r w:rsidR="00550918">
          <w:rPr>
            <w:rFonts w:cs="Arial"/>
            <w:lang w:val="en-CA"/>
          </w:rPr>
          <w:t xml:space="preserve"> </w:t>
        </w:r>
      </w:ins>
    </w:p>
    <w:p w14:paraId="0397EB09" w14:textId="55F4F3A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0"/>
        <w:rPr>
          <w:rFonts w:cs="Arial"/>
          <w:lang w:val="en-CA"/>
        </w:rPr>
        <w:pPrChange w:id="986"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Consequently, even with these examples, it is difficult for a </w:t>
      </w:r>
      <w:del w:id="987" w:author="Big Data Initiative Scientific Director" w:date="2021-08-26T15:40:00Z">
        <w:r w:rsidRPr="005A2161" w:rsidDel="00550918">
          <w:rPr>
            <w:rFonts w:cs="Arial"/>
            <w:lang w:val="en-CA"/>
          </w:rPr>
          <w:delText xml:space="preserve">consumer </w:delText>
        </w:r>
      </w:del>
      <w:ins w:id="988" w:author="Big Data Initiative Scientific Director" w:date="2021-08-26T15:40:00Z">
        <w:r w:rsidR="00550918">
          <w:rPr>
            <w:rFonts w:cs="Arial"/>
            <w:lang w:val="en-CA"/>
          </w:rPr>
          <w:t>user</w:t>
        </w:r>
        <w:r w:rsidR="00550918" w:rsidRPr="005A2161">
          <w:rPr>
            <w:rFonts w:cs="Arial"/>
            <w:lang w:val="en-CA"/>
          </w:rPr>
          <w:t xml:space="preserve"> </w:t>
        </w:r>
      </w:ins>
      <w:r w:rsidRPr="005A2161">
        <w:rPr>
          <w:rFonts w:cs="Arial"/>
          <w:lang w:val="en-CA"/>
        </w:rPr>
        <w:t>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5B38713F" w:rsidR="00C1576E" w:rsidRPr="005A2161" w:rsidRDefault="008361CE" w:rsidP="005A2161">
      <w:pPr>
        <w:pStyle w:val="1Para"/>
        <w:ind w:firstLine="0"/>
      </w:pPr>
      <w:commentRangeStart w:id="989"/>
      <w:del w:id="990" w:author="Big Data Initiative Scientific Director" w:date="2021-08-26T15:41:00Z">
        <w:r w:rsidRPr="005A2161" w:rsidDel="00550918">
          <w:rPr>
            <w:rFonts w:cs="Arial"/>
          </w:rPr>
          <w:delText>Accordingly</w:delText>
        </w:r>
      </w:del>
      <w:ins w:id="991" w:author="Big Data Initiative Scientific Director" w:date="2021-08-26T15:41:00Z">
        <w:r w:rsidR="00550918">
          <w:rPr>
            <w:rFonts w:cs="Arial"/>
          </w:rPr>
          <w:t>Furthermore</w:t>
        </w:r>
      </w:ins>
      <w:r w:rsidRPr="005A2161">
        <w:rPr>
          <w:rFonts w:cs="Arial"/>
        </w:rPr>
        <w:t>, in all the described work examples, information is presented in static images, which does not allow interactive intercommunication with information and work with data in real-time.</w:t>
      </w:r>
      <w:commentRangeEnd w:id="989"/>
      <w:r w:rsidR="00550918">
        <w:rPr>
          <w:rStyle w:val="CommentReference"/>
          <w:lang w:val="en-US"/>
        </w:rPr>
        <w:commentReference w:id="989"/>
      </w:r>
    </w:p>
    <w:p w14:paraId="64AD4229" w14:textId="7897D28B" w:rsidR="00C1576E" w:rsidRPr="00CE178C" w:rsidRDefault="00C1576E" w:rsidP="00C1576E">
      <w:pPr>
        <w:pStyle w:val="Heading2"/>
        <w:numPr>
          <w:ilvl w:val="1"/>
          <w:numId w:val="7"/>
        </w:numPr>
      </w:pPr>
      <w:bookmarkStart w:id="992" w:name="_Toc80291909"/>
      <w:commentRangeStart w:id="993"/>
      <w:commentRangeStart w:id="994"/>
      <w:commentRangeStart w:id="995"/>
      <w:r w:rsidRPr="00CE178C">
        <w:t xml:space="preserve">Data Sources </w:t>
      </w:r>
      <w:commentRangeEnd w:id="993"/>
      <w:r w:rsidRPr="005A2161">
        <w:rPr>
          <w:rStyle w:val="CommentReference"/>
          <w:rFonts w:eastAsiaTheme="minorHAnsi" w:cstheme="minorBidi"/>
          <w:b w:val="0"/>
          <w:color w:val="auto"/>
        </w:rPr>
        <w:commentReference w:id="993"/>
      </w:r>
      <w:commentRangeEnd w:id="994"/>
      <w:r w:rsidRPr="005A2161">
        <w:rPr>
          <w:rStyle w:val="CommentReference"/>
          <w:rFonts w:eastAsiaTheme="minorHAnsi" w:cstheme="minorBidi"/>
          <w:b w:val="0"/>
          <w:color w:val="auto"/>
        </w:rPr>
        <w:commentReference w:id="994"/>
      </w:r>
      <w:commentRangeEnd w:id="995"/>
      <w:r w:rsidR="00E07A77" w:rsidRPr="005A2161">
        <w:rPr>
          <w:rStyle w:val="CommentReference"/>
          <w:rFonts w:eastAsiaTheme="minorHAnsi" w:cstheme="minorBidi"/>
          <w:b w:val="0"/>
          <w:color w:val="auto"/>
        </w:rPr>
        <w:commentReference w:id="995"/>
      </w:r>
      <w:bookmarkEnd w:id="992"/>
    </w:p>
    <w:p w14:paraId="192D5581" w14:textId="10289751" w:rsidR="00B5599A" w:rsidRPr="005A2161" w:rsidDel="00550918" w:rsidRDefault="00B5599A" w:rsidP="00B5599A">
      <w:pPr>
        <w:rPr>
          <w:del w:id="996" w:author="Big Data Initiative Scientific Director" w:date="2021-08-26T15:44:00Z"/>
          <w:rFonts w:eastAsia="Times New Roman" w:cs="Arial"/>
          <w:color w:val="000000"/>
          <w:lang w:val="en-CA"/>
        </w:rPr>
      </w:pPr>
      <w:r w:rsidRPr="005A2161">
        <w:rPr>
          <w:rFonts w:eastAsia="Times New Roman" w:cs="Arial"/>
          <w:color w:val="000000"/>
          <w:lang w:val="en-CA"/>
        </w:rPr>
        <w:t>According to National Research Council</w:t>
      </w:r>
      <w:ins w:id="997" w:author="Big Data Initiative Scientific Director" w:date="2021-08-26T15:43:00Z">
        <w:r w:rsidR="00550918">
          <w:rPr>
            <w:rFonts w:eastAsia="Times New Roman" w:cs="Arial"/>
            <w:color w:val="000000"/>
            <w:lang w:val="en-CA"/>
          </w:rPr>
          <w:t xml:space="preserve"> in their</w:t>
        </w:r>
      </w:ins>
      <w:del w:id="998"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2000</w:t>
      </w:r>
      <w:ins w:id="999" w:author="Big Data Initiative Scientific Director" w:date="2021-08-26T15:43:00Z">
        <w:r w:rsidR="00550918">
          <w:rPr>
            <w:rFonts w:eastAsia="Times New Roman" w:cs="Arial"/>
            <w:color w:val="000000"/>
            <w:lang w:val="en-CA"/>
          </w:rPr>
          <w:t xml:space="preserve"> paper on</w:t>
        </w:r>
      </w:ins>
      <w:del w:id="1000"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Improving the Collection, Management, and Use of Marine Fisheries Data</w:t>
      </w:r>
      <w:ins w:id="1001" w:author="Big Data Initiative Scientific Director" w:date="2021-08-26T15:43:00Z">
        <w:r w:rsidR="00550918">
          <w:rPr>
            <w:rFonts w:eastAsia="Times New Roman" w:cs="Arial"/>
            <w:color w:val="000000"/>
            <w:lang w:val="en-CA"/>
          </w:rPr>
          <w:t>,</w:t>
        </w:r>
      </w:ins>
      <w:del w:id="1002" w:author="Big Data Initiative Scientific Director" w:date="2021-08-26T15:43:00Z">
        <w:r w:rsidRPr="005A2161" w:rsidDel="00550918">
          <w:rPr>
            <w:rFonts w:eastAsia="Times New Roman" w:cs="Arial"/>
            <w:color w:val="000000"/>
            <w:lang w:val="en-CA"/>
          </w:rPr>
          <w:delText>. Washington, DC: The National Academies Press.</w:delText>
        </w:r>
      </w:del>
      <w:r w:rsidRPr="005A2161">
        <w:rPr>
          <w:rFonts w:eastAsia="Times New Roman" w:cs="Arial"/>
          <w:color w:val="000000"/>
          <w:lang w:val="en-CA"/>
        </w:rPr>
        <w:t xml:space="preserve"> “The phrase </w:t>
      </w:r>
      <w:ins w:id="1003" w:author="Big Data Initiative Scientific Director" w:date="2021-08-26T15:43:00Z">
        <w:r w:rsidR="00550918">
          <w:rPr>
            <w:rFonts w:eastAsia="Times New Roman" w:cs="Arial"/>
            <w:color w:val="000000"/>
            <w:lang w:val="en-CA"/>
          </w:rPr>
          <w:t>‘</w:t>
        </w:r>
      </w:ins>
      <w:del w:id="1004"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fisheries data</w:t>
      </w:r>
      <w:ins w:id="1005" w:author="Big Data Initiative Scientific Director" w:date="2021-08-26T15:44:00Z">
        <w:r w:rsidR="00550918">
          <w:rPr>
            <w:rFonts w:eastAsia="Times New Roman" w:cs="Arial"/>
            <w:color w:val="000000"/>
            <w:lang w:val="en-CA"/>
          </w:rPr>
          <w:t>’</w:t>
        </w:r>
      </w:ins>
      <w:del w:id="1006"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ins w:id="1007" w:author="Vladymyr Kozyr" w:date="2021-09-06T20:34:00Z">
            <w:r w:rsidR="00513130">
              <w:rPr>
                <w:rFonts w:eastAsia="Times New Roman" w:cs="Arial"/>
                <w:color w:val="000000"/>
                <w:lang w:val="en-CA"/>
              </w:rPr>
              <w:instrText xml:space="preserve">CITATION Com00 \l 4105 </w:instrText>
            </w:r>
          </w:ins>
          <w:del w:id="1008" w:author="Vladymyr Kozyr" w:date="2021-09-06T20:34:00Z">
            <w:r w:rsidR="00717A7E" w:rsidDel="00513130">
              <w:rPr>
                <w:rFonts w:eastAsia="Times New Roman" w:cs="Arial"/>
                <w:color w:val="000000"/>
                <w:lang w:val="en-CA"/>
              </w:rPr>
              <w:delInstrText xml:space="preserve"> CITATION Com00 \l 4105 </w:delInstrText>
            </w:r>
          </w:del>
          <w:r w:rsidR="00717A7E">
            <w:rPr>
              <w:rFonts w:eastAsia="Times New Roman" w:cs="Arial"/>
              <w:color w:val="000000"/>
              <w:lang w:val="en-CA"/>
            </w:rPr>
            <w:fldChar w:fldCharType="separate"/>
          </w:r>
          <w:r w:rsidR="00BD05ED" w:rsidRPr="00BD05ED">
            <w:rPr>
              <w:rFonts w:eastAsia="Times New Roman" w:cs="Arial"/>
              <w:noProof/>
              <w:color w:val="000000"/>
              <w:lang w:val="en-CA"/>
            </w:rPr>
            <w:t>[12]</w:t>
          </w:r>
          <w:r w:rsidR="00717A7E">
            <w:rPr>
              <w:rFonts w:eastAsia="Times New Roman" w:cs="Arial"/>
              <w:color w:val="000000"/>
              <w:lang w:val="en-CA"/>
            </w:rPr>
            <w:fldChar w:fldCharType="end"/>
          </w:r>
        </w:sdtContent>
      </w:sdt>
      <w:ins w:id="1009" w:author="Big Data Initiative Scientific Director" w:date="2021-08-26T15:44:00Z">
        <w:r w:rsidR="00550918">
          <w:rPr>
            <w:rFonts w:eastAsia="Times New Roman" w:cs="Arial"/>
            <w:color w:val="000000"/>
            <w:lang w:val="en-CA"/>
          </w:rPr>
          <w:t xml:space="preserve"> </w:t>
        </w:r>
      </w:ins>
    </w:p>
    <w:p w14:paraId="54C74D9B" w14:textId="34EFD111" w:rsidR="00B5599A" w:rsidRPr="005A2161" w:rsidRDefault="00B5599A">
      <w:pPr>
        <w:pPrChange w:id="1010" w:author="Big Data Initiative Scientific Director" w:date="2021-08-26T15:44:00Z">
          <w:pPr>
            <w:pStyle w:val="Heading3"/>
            <w:numPr>
              <w:ilvl w:val="0"/>
              <w:numId w:val="0"/>
            </w:numPr>
            <w:spacing w:before="100" w:beforeAutospacing="1" w:after="100" w:afterAutospacing="1" w:line="360" w:lineRule="auto"/>
            <w:ind w:left="0" w:firstLine="0"/>
          </w:pPr>
        </w:pPrChange>
      </w:pPr>
      <w:bookmarkStart w:id="1011" w:name="_Toc79954631"/>
      <w:bookmarkStart w:id="1012" w:name="_Toc79956913"/>
      <w:bookmarkStart w:id="1013" w:name="_Toc80291910"/>
      <w:r w:rsidRPr="005A2161">
        <w:t>Such data includes biological information on operational fish and related species, economic information from fishermen and markets for catch and environmental information affecting the species' productivity.</w:t>
      </w:r>
      <w:r w:rsidR="00B92905">
        <w:t xml:space="preserve"> </w:t>
      </w:r>
      <w:r w:rsidRPr="005A2161">
        <w:t>A primary source of information is fishery-dependent data. So-called trip tickets or logbooks contain the timeliest information on current fishery conditions.</w:t>
      </w:r>
      <w:r w:rsidR="00B92905">
        <w:t xml:space="preserve"> </w:t>
      </w:r>
      <w:r w:rsidRPr="005A2161">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1011"/>
      <w:bookmarkEnd w:id="1012"/>
      <w:bookmarkEnd w:id="1013"/>
      <w:r w:rsidRPr="005A2161">
        <w:t xml:space="preserve"> </w:t>
      </w:r>
    </w:p>
    <w:p w14:paraId="7CF91EAD" w14:textId="6B71547D" w:rsidR="00B5599A" w:rsidRPr="005A2161" w:rsidDel="00550918" w:rsidRDefault="00B5599A">
      <w:pPr>
        <w:rPr>
          <w:del w:id="1014" w:author="Big Data Initiative Scientific Director" w:date="2021-08-26T15:44:00Z"/>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347B3E65" w:rsidR="00B5599A" w:rsidRPr="005A2161" w:rsidRDefault="00B5599A">
      <w:pPr>
        <w:rPr>
          <w:rFonts w:cs="Arial"/>
          <w:color w:val="000000"/>
        </w:rPr>
        <w:pPrChange w:id="1015" w:author="Big Data Initiative Scientific Director" w:date="2021-08-26T15:44:00Z">
          <w:pPr>
            <w:pStyle w:val="bodytextfp"/>
            <w:spacing w:line="360" w:lineRule="auto"/>
          </w:pPr>
        </w:pPrChange>
      </w:pPr>
      <w:del w:id="1016" w:author="Big Data Initiative Scientific Director" w:date="2021-08-26T15:44:00Z">
        <w:r w:rsidRPr="005A2161" w:rsidDel="00550918">
          <w:rPr>
            <w:rFonts w:cs="Arial"/>
            <w:color w:val="000000"/>
          </w:rPr>
          <w:delText>Wherein,</w:delText>
        </w:r>
      </w:del>
      <w:r w:rsidRPr="005A2161">
        <w:rPr>
          <w:rFonts w:cs="Arial"/>
          <w:color w:val="000000"/>
        </w:rPr>
        <w:t xml:space="preserve"> </w:t>
      </w:r>
      <w:ins w:id="1017" w:author="Big Data Initiative Scientific Director" w:date="2021-08-26T15:44:00Z">
        <w:r w:rsidR="00550918">
          <w:rPr>
            <w:rFonts w:cs="Arial"/>
            <w:color w:val="000000"/>
          </w:rPr>
          <w:t>A</w:t>
        </w:r>
      </w:ins>
      <w:del w:id="1018" w:author="Big Data Initiative Scientific Director" w:date="2021-08-26T15:44:00Z">
        <w:r w:rsidRPr="005A2161" w:rsidDel="00550918">
          <w:rPr>
            <w:rFonts w:cs="Arial"/>
            <w:color w:val="000000"/>
          </w:rPr>
          <w:delText>a</w:delText>
        </w:r>
      </w:del>
      <w:r w:rsidRPr="005A2161">
        <w:rPr>
          <w:rFonts w:cs="Arial"/>
          <w:color w:val="000000"/>
        </w:rPr>
        <w:t>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proofErr w:type="gramStart"/>
      <w:r w:rsidRPr="005A2161">
        <w:rPr>
          <w:rFonts w:cs="Arial"/>
          <w:color w:val="000000"/>
        </w:rPr>
        <w:t>.”</w:t>
      </w:r>
      <w:ins w:id="1019" w:author="Big Data Initiative Scientific Director" w:date="2021-08-26T15:45:00Z">
        <w:r w:rsidR="00550918">
          <w:rPr>
            <w:rFonts w:cs="Arial"/>
            <w:color w:val="000000"/>
          </w:rPr>
          <w:t>[</w:t>
        </w:r>
        <w:commentRangeStart w:id="1020"/>
        <w:proofErr w:type="gramEnd"/>
        <w:r w:rsidR="00550918">
          <w:rPr>
            <w:rFonts w:cs="Arial"/>
            <w:color w:val="000000"/>
          </w:rPr>
          <w:t>XX]</w:t>
        </w:r>
        <w:commentRangeEnd w:id="1020"/>
        <w:r w:rsidR="00632997">
          <w:rPr>
            <w:rStyle w:val="CommentReference"/>
          </w:rPr>
          <w:commentReference w:id="1020"/>
        </w:r>
      </w:ins>
    </w:p>
    <w:p w14:paraId="6A96D90A" w14:textId="635440E1" w:rsidR="00B92905" w:rsidDel="00553488" w:rsidRDefault="00B5599A">
      <w:pPr>
        <w:pStyle w:val="bodytext0"/>
        <w:spacing w:line="360" w:lineRule="auto"/>
        <w:rPr>
          <w:del w:id="1021"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w:t>
      </w:r>
      <w:del w:id="1022" w:author="Big Data Initiative Scientific Director" w:date="2021-08-26T15:46:00Z">
        <w:r w:rsidRPr="005A2161" w:rsidDel="00553488">
          <w:rPr>
            <w:rFonts w:ascii="Arial" w:hAnsi="Arial" w:cs="Arial"/>
            <w:color w:val="000000"/>
            <w:sz w:val="22"/>
            <w:szCs w:val="22"/>
          </w:rPr>
          <w:delText>Besides</w:delText>
        </w:r>
      </w:del>
      <w:ins w:id="1023" w:author="Big Data Initiative Scientific Director" w:date="2021-08-26T15:46:00Z">
        <w:r w:rsidR="00553488">
          <w:rPr>
            <w:rFonts w:ascii="Arial" w:hAnsi="Arial" w:cs="Arial"/>
            <w:color w:val="000000"/>
            <w:sz w:val="22"/>
            <w:szCs w:val="22"/>
          </w:rPr>
          <w:t>Additionally</w:t>
        </w:r>
      </w:ins>
      <w:r w:rsidRPr="005A2161">
        <w:rPr>
          <w:rFonts w:ascii="Arial" w:hAnsi="Arial" w:cs="Arial"/>
          <w:color w:val="000000"/>
          <w:sz w:val="22"/>
          <w:szCs w:val="22"/>
        </w:rPr>
        <w:t xml:space="preserve">, bankers use fisheries data to plan economic development and loan packages to fishermen, fish processors, and ship suppliers. </w:t>
      </w:r>
    </w:p>
    <w:p w14:paraId="32BA10F0" w14:textId="3249E5CF" w:rsidR="00B5599A" w:rsidRPr="00BA5688" w:rsidDel="00553488" w:rsidRDefault="00B5599A" w:rsidP="005A2161">
      <w:pPr>
        <w:pStyle w:val="bodytext0"/>
        <w:spacing w:line="360" w:lineRule="auto"/>
        <w:rPr>
          <w:del w:id="1024"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And of course, fishermen themselves, </w:t>
      </w:r>
      <w:r w:rsidRPr="00BA5688">
        <w:rPr>
          <w:rFonts w:ascii="Arial" w:hAnsi="Arial" w:cs="Arial"/>
          <w:color w:val="000000"/>
          <w:sz w:val="22"/>
          <w:szCs w:val="22"/>
        </w:rPr>
        <w:t xml:space="preserve">besides their </w:t>
      </w:r>
      <w:del w:id="1025" w:author="Vladymyr Kozyr" w:date="2021-08-24T10:16:00Z">
        <w:r w:rsidRPr="00BA5688" w:rsidDel="00D21C50">
          <w:rPr>
            <w:rFonts w:ascii="Arial" w:hAnsi="Arial" w:cs="Arial"/>
            <w:color w:val="000000"/>
            <w:sz w:val="22"/>
            <w:szCs w:val="22"/>
          </w:rPr>
          <w:delText xml:space="preserve">own </w:delText>
        </w:r>
      </w:del>
      <w:r w:rsidRPr="00BA5688">
        <w:rPr>
          <w:rFonts w:ascii="Arial" w:hAnsi="Arial" w:cs="Arial"/>
          <w:color w:val="000000"/>
          <w:sz w:val="22"/>
          <w:szCs w:val="22"/>
        </w:rPr>
        <w:t xml:space="preserve">logbooks and </w:t>
      </w:r>
      <w:r w:rsidRPr="00BA5688">
        <w:rPr>
          <w:rFonts w:ascii="Arial" w:hAnsi="Arial" w:cs="Arial"/>
          <w:color w:val="000000"/>
          <w:sz w:val="22"/>
          <w:szCs w:val="22"/>
        </w:rPr>
        <w:lastRenderedPageBreak/>
        <w:t>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great detail in both time and space as well as frequent updates, often within a fishing season.</w:t>
      </w:r>
      <w:ins w:id="1026" w:author="Big Data Initiative Scientific Director" w:date="2021-08-26T15:47:00Z">
        <w:r w:rsidR="00553488">
          <w:rPr>
            <w:rFonts w:ascii="Arial" w:hAnsi="Arial" w:cs="Arial"/>
            <w:color w:val="000000"/>
            <w:sz w:val="22"/>
            <w:szCs w:val="22"/>
          </w:rPr>
          <w:t xml:space="preserve"> </w:t>
        </w:r>
      </w:ins>
    </w:p>
    <w:p w14:paraId="27289B55" w14:textId="352DB488" w:rsidR="00B5599A" w:rsidRPr="005A2161" w:rsidRDefault="00B5599A" w:rsidP="005A2161">
      <w:pPr>
        <w:pStyle w:val="bodytext0"/>
        <w:spacing w:line="360" w:lineRule="auto"/>
        <w:rPr>
          <w:rFonts w:ascii="Arial" w:hAnsi="Arial" w:cs="Arial"/>
          <w:color w:val="000000"/>
          <w:sz w:val="22"/>
          <w:szCs w:val="22"/>
        </w:rPr>
      </w:pPr>
      <w:r w:rsidRPr="00BA5688">
        <w:rPr>
          <w:rFonts w:ascii="Arial" w:hAnsi="Arial" w:cs="Arial"/>
          <w:color w:val="000000"/>
          <w:sz w:val="22"/>
          <w:szCs w:val="22"/>
        </w:rPr>
        <w:t xml:space="preserve">We need to note that among </w:t>
      </w:r>
      <w:ins w:id="1027" w:author="Vladymyr Kozyr" w:date="2021-08-24T10:16:00Z">
        <w:r w:rsidR="00D21C50" w:rsidRPr="00BA5688">
          <w:rPr>
            <w:rFonts w:ascii="Arial" w:hAnsi="Arial" w:cs="Arial"/>
            <w:color w:val="000000"/>
            <w:sz w:val="22"/>
            <w:szCs w:val="22"/>
          </w:rPr>
          <w:t xml:space="preserve">the </w:t>
        </w:r>
      </w:ins>
      <w:r w:rsidRPr="00BA5688">
        <w:rPr>
          <w:rFonts w:ascii="Arial" w:hAnsi="Arial" w:cs="Arial"/>
          <w:color w:val="000000"/>
          <w:sz w:val="22"/>
          <w:szCs w:val="22"/>
        </w:rPr>
        <w:t>most vital users</w:t>
      </w:r>
      <w:r w:rsidRPr="005A2161">
        <w:rPr>
          <w:rFonts w:ascii="Arial" w:hAnsi="Arial" w:cs="Arial"/>
          <w:color w:val="000000"/>
          <w:sz w:val="22"/>
          <w:szCs w:val="22"/>
        </w:rPr>
        <w:t xml:space="preserve">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54FB7072" w:rsidR="00B5599A" w:rsidRPr="00CE178C" w:rsidDel="00553488" w:rsidRDefault="00B5599A" w:rsidP="005A2161">
      <w:pPr>
        <w:rPr>
          <w:del w:id="1028" w:author="Big Data Initiative Scientific Director" w:date="2021-08-26T15:48:00Z"/>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ins w:id="1029" w:author="Big Data Initiative Scientific Director" w:date="2021-08-26T15:48:00Z">
        <w:r w:rsidR="00553488">
          <w:rPr>
            <w:rFonts w:eastAsia="Times New Roman" w:cs="Arial"/>
            <w:color w:val="000000"/>
            <w:lang w:val="en-CA"/>
          </w:rPr>
          <w:t xml:space="preserve"> Our focus for </w:t>
        </w:r>
      </w:ins>
    </w:p>
    <w:p w14:paraId="65D0053F" w14:textId="7FA86A67" w:rsidR="00C1576E" w:rsidRPr="00CE178C" w:rsidRDefault="00553488">
      <w:pPr>
        <w:rPr>
          <w:rFonts w:ascii="Helvetica" w:hAnsi="Helvetica"/>
          <w:color w:val="333333"/>
          <w:sz w:val="33"/>
          <w:szCs w:val="33"/>
        </w:rPr>
        <w:pPrChange w:id="1030" w:author="Big Data Initiative Scientific Director" w:date="2021-08-26T15:48:00Z">
          <w:pPr>
            <w:pStyle w:val="1Para"/>
            <w:ind w:firstLine="0"/>
          </w:pPr>
        </w:pPrChange>
      </w:pPr>
      <w:ins w:id="1031" w:author="Big Data Initiative Scientific Director" w:date="2021-08-26T15:48:00Z">
        <w:r>
          <w:t>t</w:t>
        </w:r>
      </w:ins>
      <w:ins w:id="1032" w:author="Vladymyr Kozyr" w:date="2021-08-24T10:17:00Z">
        <w:del w:id="1033" w:author="Big Data Initiative Scientific Director" w:date="2021-08-26T15:48:00Z">
          <w:r w:rsidR="00D21C50" w:rsidRPr="00BA5688" w:rsidDel="00553488">
            <w:delText>T</w:delText>
          </w:r>
        </w:del>
        <w:r w:rsidR="00D21C50" w:rsidRPr="00BA5688">
          <w:t>he d</w:t>
        </w:r>
      </w:ins>
      <w:del w:id="1034" w:author="Vladymyr Kozyr" w:date="2021-08-24T10:17:00Z">
        <w:r w:rsidR="00C1576E" w:rsidRPr="00BA5688" w:rsidDel="00D21C50">
          <w:delText>D</w:delText>
        </w:r>
      </w:del>
      <w:r w:rsidR="00C1576E" w:rsidRPr="00BA5688">
        <w:t xml:space="preserve">ata source </w:t>
      </w:r>
      <w:del w:id="1035" w:author="Big Data Initiative Scientific Director" w:date="2021-08-26T15:49:00Z">
        <w:r w:rsidR="00C1576E" w:rsidRPr="00BA5688" w:rsidDel="00553488">
          <w:delText xml:space="preserve">for the visualization </w:delText>
        </w:r>
      </w:del>
      <w:r w:rsidR="00C1576E" w:rsidRPr="00BA5688">
        <w:t xml:space="preserve">is </w:t>
      </w:r>
      <w:del w:id="1036" w:author="Big Data Initiative Scientific Director" w:date="2021-08-26T15:49:00Z">
        <w:r w:rsidR="00C1576E" w:rsidRPr="00BA5688" w:rsidDel="00553488">
          <w:delText xml:space="preserve">taken from </w:delText>
        </w:r>
      </w:del>
      <w:ins w:id="1037" w:author="Vladymyr Kozyr" w:date="2021-08-24T10:18:00Z">
        <w:r w:rsidR="00D21C50" w:rsidRPr="00BA5688">
          <w:t xml:space="preserve">the </w:t>
        </w:r>
      </w:ins>
      <w:r w:rsidR="00C1576E" w:rsidRPr="00BA5688">
        <w:t>DFO</w:t>
      </w:r>
      <w:r w:rsidR="00022AAC" w:rsidRPr="00BA5688">
        <w:t xml:space="preserve"> (Department of Fisheries and Oceans)</w:t>
      </w:r>
      <w:r w:rsidR="00C1576E" w:rsidRPr="00BA5688">
        <w:t xml:space="preserve"> Canada website for provincial sea</w:t>
      </w:r>
      <w:ins w:id="1038" w:author="Vladymyr Kozyr" w:date="2021-08-24T10:18:00Z">
        <w:r w:rsidR="00D21C50" w:rsidRPr="00BA5688">
          <w:t xml:space="preserve"> </w:t>
        </w:r>
      </w:ins>
      <w:r w:rsidR="00C1576E" w:rsidRPr="00BA5688">
        <w:t>fisheries</w:t>
      </w:r>
      <w:ins w:id="1039" w:author="Big Data Initiative Scientific Director" w:date="2021-08-26T15:49:00Z">
        <w:r>
          <w:t>. Several factors motivated this decision</w:t>
        </w:r>
      </w:ins>
      <w:del w:id="1040" w:author="Big Data Initiative Scientific Director" w:date="2021-08-26T15:49:00Z">
        <w:r w:rsidR="00241463" w:rsidRPr="00BA5688" w:rsidDel="00553488">
          <w:delText xml:space="preserve"> for several reasons</w:delText>
        </w:r>
      </w:del>
      <w:r w:rsidR="009B043F" w:rsidRPr="00BA5688">
        <w:t xml:space="preserve">. </w:t>
      </w:r>
      <w:del w:id="1041" w:author="Big Data Initiative Scientific Director" w:date="2021-08-26T15:49:00Z">
        <w:r w:rsidR="009B043F" w:rsidRPr="00BA5688" w:rsidDel="00553488">
          <w:delText>At first</w:delText>
        </w:r>
      </w:del>
      <w:ins w:id="1042" w:author="Big Data Initiative Scientific Director" w:date="2021-08-26T15:49:00Z">
        <w:r>
          <w:t>Firstly</w:t>
        </w:r>
      </w:ins>
      <w:r w:rsidR="009B043F" w:rsidRPr="00BA5688">
        <w:t xml:space="preserve">, data is provided on a Canadian government website, so users can rely on the data with </w:t>
      </w:r>
      <w:ins w:id="1043" w:author="Vladymyr Kozyr" w:date="2021-08-24T10:19:00Z">
        <w:r w:rsidR="00D21C50" w:rsidRPr="00BA5688">
          <w:t xml:space="preserve">a </w:t>
        </w:r>
      </w:ins>
      <w:r w:rsidR="009B043F" w:rsidRPr="00BA5688">
        <w:t>high level of trust. Secondly, it</w:t>
      </w:r>
      <w:ins w:id="1044" w:author="Big Data Initiative Scientific Director" w:date="2021-08-26T15:50:00Z">
        <w:r>
          <w:t xml:space="preserve"> i</w:t>
        </w:r>
      </w:ins>
      <w:r w:rsidR="009B043F" w:rsidRPr="00BA5688">
        <w:t xml:space="preserve">s </w:t>
      </w:r>
      <w:r w:rsidR="00CE178C" w:rsidRPr="00BA5688">
        <w:t>publicly</w:t>
      </w:r>
      <w:r w:rsidR="009B043F" w:rsidRPr="00BA5688">
        <w:t xml:space="preserve"> available data</w:t>
      </w:r>
      <w:r w:rsidR="009B043F" w:rsidRPr="00BA5688">
        <w:rPr>
          <w:rPrChange w:id="1045" w:author="Volodymyr Kozyr" w:date="2021-08-24T09:01:00Z">
            <w:rPr>
              <w:highlight w:val="yellow"/>
            </w:rPr>
          </w:rPrChange>
        </w:rPr>
        <w:t>,</w:t>
      </w:r>
      <w:r w:rsidR="009B043F" w:rsidRPr="00BA5688">
        <w:t xml:space="preserve"> so users</w:t>
      </w:r>
      <w:r w:rsidR="009B043F" w:rsidRPr="00CE178C">
        <w:t xml:space="preserve">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01097D82" w:rsidR="00C1576E" w:rsidRPr="00CE178C" w:rsidDel="00553488" w:rsidRDefault="00C1576E" w:rsidP="00C1576E">
      <w:pPr>
        <w:pStyle w:val="1Para"/>
        <w:ind w:firstLine="0"/>
        <w:rPr>
          <w:del w:id="1046" w:author="Big Data Initiative Scientific Director" w:date="2021-08-26T15:52:00Z"/>
          <w:sz w:val="24"/>
          <w:szCs w:val="24"/>
        </w:rPr>
      </w:pPr>
      <w:commentRangeStart w:id="1047"/>
      <w:del w:id="1048" w:author="Big Data Initiative Scientific Director" w:date="2021-08-26T15:51:00Z">
        <w:r w:rsidRPr="00CE178C" w:rsidDel="00553488">
          <w:delText>Format:</w:delText>
        </w:r>
      </w:del>
      <w:ins w:id="1049" w:author="Big Data Initiative Scientific Director" w:date="2021-08-26T15:51:00Z">
        <w:r w:rsidR="00553488">
          <w:t>The</w:t>
        </w:r>
      </w:ins>
      <w:r w:rsidRPr="00CE178C">
        <w:t xml:space="preserve"> </w:t>
      </w:r>
      <w:ins w:id="1050" w:author="Big Data Initiative Scientific Director" w:date="2021-08-26T15:51:00Z">
        <w:r w:rsidR="00553488">
          <w:t>d</w:t>
        </w:r>
      </w:ins>
      <w:del w:id="1051" w:author="Big Data Initiative Scientific Director" w:date="2021-08-26T15:51:00Z">
        <w:r w:rsidRPr="00CE178C" w:rsidDel="00553488">
          <w:delText>D</w:delText>
        </w:r>
      </w:del>
      <w:r w:rsidRPr="00CE178C">
        <w:t>ata tables provide the volume and value of sea</w:t>
      </w:r>
      <w:ins w:id="1052" w:author="Vladymyr Kozyr" w:date="2021-08-24T10:19:00Z">
        <w:r w:rsidR="00D21C50">
          <w:t xml:space="preserve"> </w:t>
        </w:r>
      </w:ins>
      <w:r w:rsidRPr="00CE178C">
        <w:t xml:space="preserve">fisheries landings. Data is organized </w:t>
      </w:r>
      <w:r w:rsidRPr="00BA5688">
        <w:t>by species</w:t>
      </w:r>
      <w:ins w:id="1053" w:author="Vladymyr Kozyr" w:date="2021-08-24T10:20:00Z">
        <w:r w:rsidR="00D21C50" w:rsidRPr="00BA5688">
          <w:t xml:space="preserve"> </w:t>
        </w:r>
      </w:ins>
      <w:del w:id="1054" w:author="Vladymyr Kozyr" w:date="2021-08-24T10:19:00Z">
        <w:r w:rsidRPr="00BA5688" w:rsidDel="00D21C50">
          <w:delText>-</w:delText>
        </w:r>
      </w:del>
      <w:r w:rsidRPr="00BA5688">
        <w:t>groups, by main species</w:t>
      </w:r>
      <w:r w:rsidRPr="00CE178C">
        <w:t xml:space="preserve"> and by province</w:t>
      </w:r>
      <w:ins w:id="1055" w:author="Big Data Initiative Scientific Director" w:date="2021-08-26T15:52:00Z">
        <w:r w:rsidR="00553488">
          <w:t>, covering the period</w:t>
        </w:r>
      </w:ins>
      <w:del w:id="1056" w:author="Big Data Initiative Scientific Director" w:date="2021-08-26T15:52:00Z">
        <w:r w:rsidRPr="00CE178C" w:rsidDel="00553488">
          <w:delText>.</w:delText>
        </w:r>
        <w:commentRangeEnd w:id="1047"/>
        <w:r w:rsidRPr="005A2161" w:rsidDel="00553488">
          <w:rPr>
            <w:rStyle w:val="CommentReference"/>
          </w:rPr>
          <w:commentReference w:id="1047"/>
        </w:r>
      </w:del>
      <w:ins w:id="1057" w:author="Big Data Initiative Scientific Director" w:date="2021-08-26T15:52:00Z">
        <w:r w:rsidR="00553488">
          <w:t xml:space="preserve"> </w:t>
        </w:r>
      </w:ins>
    </w:p>
    <w:p w14:paraId="00F4B83A" w14:textId="259695CA" w:rsidR="00C1576E" w:rsidRPr="00BA5688" w:rsidDel="00553488" w:rsidRDefault="00C1576E">
      <w:pPr>
        <w:pStyle w:val="1Para"/>
        <w:ind w:firstLine="0"/>
        <w:rPr>
          <w:del w:id="1058" w:author="Big Data Initiative Scientific Director" w:date="2021-08-26T15:53:00Z"/>
        </w:rPr>
      </w:pPr>
      <w:del w:id="1059" w:author="Big Data Initiative Scientific Director" w:date="2021-08-26T15:52:00Z">
        <w:r w:rsidRPr="00CE178C" w:rsidDel="00553488">
          <w:delText xml:space="preserve">Period </w:delText>
        </w:r>
        <w:r w:rsidRPr="00BA5688" w:rsidDel="00553488">
          <w:delText xml:space="preserve">covered: Data is available </w:delText>
        </w:r>
      </w:del>
      <w:r w:rsidRPr="00BA5688">
        <w:t xml:space="preserve">from 1990 to </w:t>
      </w:r>
      <w:del w:id="1060" w:author="Big Data Initiative Scientific Director" w:date="2021-08-26T15:53:00Z">
        <w:r w:rsidRPr="00BA5688" w:rsidDel="00553488">
          <w:delText xml:space="preserve">2018 </w:delText>
        </w:r>
      </w:del>
      <w:proofErr w:type="spellStart"/>
      <w:ins w:id="1061" w:author="Big Data Initiative Scientific Director" w:date="2021-08-26T15:53:00Z">
        <w:r w:rsidR="00553488">
          <w:t>the</w:t>
        </w:r>
      </w:ins>
      <w:r w:rsidRPr="00BA5688">
        <w:t>year</w:t>
      </w:r>
      <w:proofErr w:type="spellEnd"/>
      <w:r w:rsidRPr="00BA5688">
        <w:t xml:space="preserve"> before the current fishing season</w:t>
      </w:r>
      <w:ins w:id="1062" w:author="Big Data Initiative Scientific Director" w:date="2021-08-26T15:53:00Z">
        <w:r w:rsidR="00553488">
          <w:t>. Note that</w:t>
        </w:r>
      </w:ins>
      <w:del w:id="1063" w:author="Big Data Initiative Scientific Director" w:date="2021-08-26T15:53:00Z">
        <w:r w:rsidRPr="00BA5688" w:rsidDel="00553488">
          <w:delText>,</w:delText>
        </w:r>
      </w:del>
      <w:r w:rsidRPr="00BA5688">
        <w:t xml:space="preserve"> data </w:t>
      </w:r>
      <w:del w:id="1064" w:author="Vladymyr Kozyr" w:date="2021-08-24T10:20:00Z">
        <w:r w:rsidRPr="00BA5688" w:rsidDel="00D21C50">
          <w:delText>prior to</w:delText>
        </w:r>
      </w:del>
      <w:ins w:id="1065" w:author="Vladymyr Kozyr" w:date="2021-08-24T10:20:00Z">
        <w:r w:rsidR="00D21C50" w:rsidRPr="00BA5688">
          <w:t>before</w:t>
        </w:r>
      </w:ins>
      <w:r w:rsidRPr="00BA5688">
        <w:t xml:space="preserve"> 1990 </w:t>
      </w:r>
      <w:del w:id="1066" w:author="Vladymyr Kozyr" w:date="2021-08-24T10:21:00Z">
        <w:r w:rsidRPr="00BA5688" w:rsidDel="00D21C50">
          <w:delText xml:space="preserve">is </w:delText>
        </w:r>
      </w:del>
      <w:ins w:id="1067" w:author="Vladymyr Kozyr" w:date="2021-08-24T10:21:00Z">
        <w:r w:rsidR="00D21C50" w:rsidRPr="00BA5688">
          <w:t xml:space="preserve">are </w:t>
        </w:r>
      </w:ins>
      <w:r w:rsidRPr="00BA5688">
        <w:t>available upon request</w:t>
      </w:r>
      <w:ins w:id="1068" w:author="Big Data Initiative Scientific Director" w:date="2021-08-26T15:53:00Z">
        <w:r w:rsidR="00553488">
          <w:t xml:space="preserve">, but we did not need this earlier data for our investigations. All data is </w:t>
        </w:r>
      </w:ins>
      <w:del w:id="1069" w:author="Big Data Initiative Scientific Director" w:date="2021-08-26T15:53:00Z">
        <w:r w:rsidRPr="00BA5688" w:rsidDel="00553488">
          <w:delText>.</w:delText>
        </w:r>
      </w:del>
    </w:p>
    <w:p w14:paraId="474C4922" w14:textId="1E28F521" w:rsidR="00C1576E" w:rsidRPr="00BA5688" w:rsidDel="00553488" w:rsidRDefault="00C1576E">
      <w:pPr>
        <w:pStyle w:val="1Para"/>
        <w:ind w:firstLine="0"/>
        <w:rPr>
          <w:del w:id="1070" w:author="Big Data Initiative Scientific Director" w:date="2021-08-26T15:54:00Z"/>
        </w:rPr>
      </w:pPr>
      <w:del w:id="1071" w:author="Big Data Initiative Scientific Director" w:date="2021-08-26T15:53:00Z">
        <w:r w:rsidRPr="00BA5688" w:rsidDel="00553488">
          <w:delText>Sources: Data</w:delText>
        </w:r>
      </w:del>
      <w:r w:rsidRPr="00BA5688">
        <w:t xml:space="preserve"> collected by </w:t>
      </w:r>
      <w:ins w:id="1072" w:author="Vladymyr Kozyr" w:date="2021-08-24T10:21:00Z">
        <w:r w:rsidR="00D21C50" w:rsidRPr="00BA5688">
          <w:t xml:space="preserve">the </w:t>
        </w:r>
      </w:ins>
      <w:r w:rsidRPr="00BA5688">
        <w:t>DFO regional offices.</w:t>
      </w:r>
      <w:ins w:id="1073" w:author="Big Data Initiative Scientific Director" w:date="2021-08-26T15:54:00Z">
        <w:r w:rsidR="00553488">
          <w:t xml:space="preserve"> All </w:t>
        </w:r>
      </w:ins>
    </w:p>
    <w:p w14:paraId="549E82CE" w14:textId="1506EF13" w:rsidR="00C1576E" w:rsidRPr="00CE178C" w:rsidRDefault="00553488" w:rsidP="00C1576E">
      <w:pPr>
        <w:pStyle w:val="1Para"/>
        <w:ind w:firstLine="0"/>
      </w:pPr>
      <w:ins w:id="1074" w:author="Big Data Initiative Scientific Director" w:date="2021-08-26T15:54:00Z">
        <w:r>
          <w:t>d</w:t>
        </w:r>
      </w:ins>
      <w:del w:id="1075" w:author="Big Data Initiative Scientific Director" w:date="2021-08-26T15:54:00Z">
        <w:r w:rsidR="00C1576E" w:rsidRPr="00BA5688" w:rsidDel="00553488">
          <w:delText>D</w:delText>
        </w:r>
      </w:del>
      <w:r w:rsidR="00C1576E" w:rsidRPr="00BA5688">
        <w:t xml:space="preserve">ata is </w:t>
      </w:r>
      <w:del w:id="1076" w:author="Big Data Initiative Scientific Director" w:date="2021-08-26T15:54:00Z">
        <w:r w:rsidR="00C1576E" w:rsidRPr="00BA5688" w:rsidDel="00553488">
          <w:delText xml:space="preserve">separated </w:delText>
        </w:r>
      </w:del>
      <w:ins w:id="1077" w:author="Big Data Initiative Scientific Director" w:date="2021-08-26T15:54:00Z">
        <w:r>
          <w:t>separated by</w:t>
        </w:r>
        <w:r w:rsidRPr="00BA5688">
          <w:t xml:space="preserve"> </w:t>
        </w:r>
      </w:ins>
      <w:r w:rsidR="00C1576E" w:rsidRPr="00BA5688">
        <w:t>year</w:t>
      </w:r>
      <w:del w:id="1078" w:author="Big Data Initiative Scientific Director" w:date="2021-08-26T15:54:00Z">
        <w:r w:rsidR="00C1576E" w:rsidRPr="00BA5688" w:rsidDel="00553488">
          <w:delText>ly</w:delText>
        </w:r>
      </w:del>
      <w:r w:rsidR="00C1576E" w:rsidRPr="00BA5688">
        <w:t xml:space="preserve"> (one Microsoft Excel file for each year) and grouped inside by Canadian provinces for each fish type. In total</w:t>
      </w:r>
      <w:ins w:id="1079" w:author="Big Data Initiative Scientific Director" w:date="2021-08-26T15:54:00Z">
        <w:r>
          <w:t>,</w:t>
        </w:r>
      </w:ins>
      <w:r w:rsidR="00C1576E" w:rsidRPr="00BA5688">
        <w:t xml:space="preserve"> this dataset consists of 56 files (28 for </w:t>
      </w:r>
      <w:ins w:id="1080" w:author="Vladymyr Kozyr" w:date="2021-08-24T10:22:00Z">
        <w:r w:rsidR="00D21C50" w:rsidRPr="00BA5688">
          <w:t xml:space="preserve">the </w:t>
        </w:r>
      </w:ins>
      <w:r w:rsidR="00C1576E" w:rsidRPr="00BA5688">
        <w:t xml:space="preserve">fish amount in tonnes and 28 for </w:t>
      </w:r>
      <w:ins w:id="1081" w:author="Vladymyr Kozyr" w:date="2021-08-24T10:23:00Z">
        <w:r w:rsidR="00D21C50" w:rsidRPr="00BA5688">
          <w:t xml:space="preserve">a </w:t>
        </w:r>
      </w:ins>
      <w:r w:rsidR="00C1576E" w:rsidRPr="00BA5688">
        <w:t xml:space="preserve">fish total value in </w:t>
      </w:r>
      <w:r w:rsidR="00CE178C" w:rsidRPr="00BA5688">
        <w:t>thousands</w:t>
      </w:r>
      <w:r w:rsidR="00C1576E" w:rsidRPr="00CE178C">
        <w:t xml:space="preserve"> of Canadian dollars.</w:t>
      </w:r>
    </w:p>
    <w:p w14:paraId="1FDC6221" w14:textId="2456F282" w:rsidR="00C1576E" w:rsidRPr="005A2161" w:rsidRDefault="00C1576E" w:rsidP="005A2161">
      <w:pPr>
        <w:pStyle w:val="1Para"/>
        <w:ind w:firstLine="0"/>
      </w:pPr>
      <w:commentRangeStart w:id="1082"/>
      <w:r w:rsidRPr="007B481E">
        <w:t xml:space="preserve">To </w:t>
      </w:r>
      <w:del w:id="1083" w:author="Big Data Initiative Scientific Director" w:date="2021-08-26T15:55:00Z">
        <w:r w:rsidRPr="007B481E" w:rsidDel="00553488">
          <w:delText>present such</w:delText>
        </w:r>
      </w:del>
      <w:ins w:id="1084" w:author="Big Data Initiative Scientific Director" w:date="2021-08-26T15:55:00Z">
        <w:r w:rsidR="00553488">
          <w:t>analyze this</w:t>
        </w:r>
      </w:ins>
      <w:r w:rsidRPr="007B481E">
        <w:t xml:space="preserve"> </w:t>
      </w:r>
      <w:del w:id="1085" w:author="Big Data Initiative Scientific Director" w:date="2021-08-26T15:55:00Z">
        <w:r w:rsidRPr="007B481E" w:rsidDel="00553488">
          <w:delText xml:space="preserve">kind </w:delText>
        </w:r>
      </w:del>
      <w:ins w:id="1086" w:author="Big Data Initiative Scientific Director" w:date="2021-08-26T15:55:00Z">
        <w:r w:rsidR="00553488">
          <w:t>type</w:t>
        </w:r>
        <w:r w:rsidR="00553488" w:rsidRPr="007B481E">
          <w:t xml:space="preserve"> </w:t>
        </w:r>
      </w:ins>
      <w:r w:rsidRPr="007B481E">
        <w:t xml:space="preserve">of data, </w:t>
      </w:r>
      <w:del w:id="1087" w:author="Big Data Initiative Scientific Director" w:date="2021-08-26T15:55:00Z">
        <w:r w:rsidRPr="007B481E" w:rsidDel="00354D47">
          <w:delText>it should</w:delText>
        </w:r>
      </w:del>
      <w:ins w:id="1088" w:author="Big Data Initiative Scientific Director" w:date="2021-08-26T15:55:00Z">
        <w:r w:rsidR="00354D47">
          <w:t>we used</w:t>
        </w:r>
      </w:ins>
      <w:del w:id="1089" w:author="Big Data Initiative Scientific Director" w:date="2021-08-26T15:55:00Z">
        <w:r w:rsidRPr="007B481E" w:rsidDel="00354D47">
          <w:delText xml:space="preserve"> go through</w:delText>
        </w:r>
      </w:del>
      <w:r w:rsidRPr="007B481E">
        <w:t xml:space="preserve"> </w:t>
      </w:r>
      <w:r w:rsidRPr="00BA5688">
        <w:t>several processes which include</w:t>
      </w:r>
      <w:del w:id="1090" w:author="Vladymyr Kozyr" w:date="2021-08-24T10:23:00Z">
        <w:r w:rsidRPr="00BA5688" w:rsidDel="00D21C50">
          <w:delText>s</w:delText>
        </w:r>
      </w:del>
      <w:r w:rsidRPr="00BA5688">
        <w:t xml:space="preserve"> data extraction, cleaning/</w:t>
      </w:r>
      <w:r w:rsidR="00CE178C" w:rsidRPr="00BA5688">
        <w:t>filtering,</w:t>
      </w:r>
      <w:r w:rsidRPr="00BA5688">
        <w:t xml:space="preserve"> and massaging (converting into suitable format) which will be discussed in </w:t>
      </w:r>
      <w:ins w:id="1091" w:author="Vladymyr Kozyr" w:date="2021-08-24T10:24:00Z">
        <w:r w:rsidR="00A500BC" w:rsidRPr="00BA5688">
          <w:t xml:space="preserve">the </w:t>
        </w:r>
      </w:ins>
      <w:r w:rsidRPr="00BA5688">
        <w:t xml:space="preserve">implementation part of the work </w:t>
      </w:r>
      <w:ins w:id="1092" w:author="Big Data Initiative Scientific Director" w:date="2021-08-26T15:56:00Z">
        <w:r w:rsidR="00354D47">
          <w:t xml:space="preserve">in </w:t>
        </w:r>
      </w:ins>
      <w:del w:id="1093" w:author="Big Data Initiative Scientific Director" w:date="2021-08-26T15:56:00Z">
        <w:r w:rsidRPr="00BA5688" w:rsidDel="00354D47">
          <w:delText>(</w:delText>
        </w:r>
      </w:del>
      <w:ins w:id="1094" w:author="Big Data Initiative Scientific Director" w:date="2021-08-26T15:56:00Z">
        <w:r w:rsidR="00354D47">
          <w:t>C</w:t>
        </w:r>
      </w:ins>
      <w:del w:id="1095" w:author="Big Data Initiative Scientific Director" w:date="2021-08-26T15:56:00Z">
        <w:r w:rsidRPr="00BA5688" w:rsidDel="00354D47">
          <w:delText>c</w:delText>
        </w:r>
      </w:del>
      <w:r w:rsidRPr="00BA5688">
        <w:t>hapter 4</w:t>
      </w:r>
      <w:del w:id="1096" w:author="Big Data Initiative Scientific Director" w:date="2021-08-26T15:56:00Z">
        <w:r w:rsidRPr="00BA5688" w:rsidDel="00354D47">
          <w:delText>)</w:delText>
        </w:r>
      </w:del>
      <w:r w:rsidRPr="00BA5688">
        <w:t>.</w:t>
      </w:r>
      <w:commentRangeEnd w:id="1082"/>
      <w:r w:rsidRPr="00BA5688">
        <w:rPr>
          <w:rStyle w:val="CommentReference"/>
        </w:rPr>
        <w:commentReference w:id="1082"/>
      </w:r>
      <w:ins w:id="1097" w:author="Big Data Initiative Scientific Director" w:date="2021-08-26T15:56:00Z">
        <w:r w:rsidR="00354D47">
          <w:t xml:space="preserve"> Before looking at the processing of this data, let us first consider the</w:t>
        </w:r>
      </w:ins>
      <w:ins w:id="1098" w:author="Big Data Initiative Scientific Director" w:date="2021-08-26T15:57:00Z">
        <w:r w:rsidR="00354D47">
          <w:t xml:space="preserve"> reasons why one might want to use this data.</w:t>
        </w:r>
      </w:ins>
    </w:p>
    <w:p w14:paraId="11D9A4EA" w14:textId="3E85BD50" w:rsidR="00275DA3" w:rsidRPr="005A2161" w:rsidRDefault="00BE0E55" w:rsidP="005A2161">
      <w:pPr>
        <w:pStyle w:val="Heading2NoNumber"/>
      </w:pPr>
      <w:bookmarkStart w:id="1099" w:name="_Toc80291911"/>
      <w:r w:rsidRPr="0038076D">
        <w:lastRenderedPageBreak/>
        <w:t>3.</w:t>
      </w:r>
      <w:r w:rsidR="00C1576E" w:rsidRPr="0038076D">
        <w:t>3</w:t>
      </w:r>
      <w:r w:rsidRPr="0038076D">
        <w:t>.</w:t>
      </w:r>
      <w:r w:rsidR="00252C5C" w:rsidRPr="0038076D">
        <w:tab/>
      </w:r>
      <w:r w:rsidRPr="0038076D">
        <w:t>Fishery Domain Problems</w:t>
      </w:r>
      <w:bookmarkEnd w:id="1099"/>
    </w:p>
    <w:p w14:paraId="567CD04C" w14:textId="26DF3AFE" w:rsidR="00507C0A" w:rsidRPr="00CE178C" w:rsidRDefault="00781FF1" w:rsidP="005A2161">
      <w:pPr>
        <w:spacing w:after="0"/>
      </w:pPr>
      <w:del w:id="1100" w:author="Big Data Initiative Scientific Director" w:date="2021-08-26T15:57:00Z">
        <w:r w:rsidRPr="005A2161" w:rsidDel="00354D47">
          <w:rPr>
            <w:rFonts w:eastAsia="Times New Roman" w:cs="Arial"/>
            <w:color w:val="000000"/>
            <w:lang w:val="en-CA"/>
          </w:rPr>
          <w:delText>It’s also worth</w:delText>
        </w:r>
      </w:del>
      <w:ins w:id="1101" w:author="Big Data Initiative Scientific Director" w:date="2021-08-26T15:57:00Z">
        <w:r w:rsidR="00354D47">
          <w:rPr>
            <w:rFonts w:eastAsia="Times New Roman" w:cs="Arial"/>
            <w:color w:val="000000"/>
            <w:lang w:val="en-CA"/>
          </w:rPr>
          <w:t>There are several</w:t>
        </w:r>
      </w:ins>
      <w:ins w:id="1102" w:author="Big Data Initiative Scientific Director" w:date="2021-08-26T15:58:00Z">
        <w:r w:rsidR="00354D47">
          <w:rPr>
            <w:rFonts w:eastAsia="Times New Roman" w:cs="Arial"/>
            <w:color w:val="000000"/>
            <w:lang w:val="en-CA"/>
          </w:rPr>
          <w:t xml:space="preserve"> </w:t>
        </w:r>
      </w:ins>
      <w:del w:id="1103" w:author="Big Data Initiative Scientific Director" w:date="2021-08-26T15:58:00Z">
        <w:r w:rsidRPr="005A2161" w:rsidDel="00354D47">
          <w:rPr>
            <w:rFonts w:eastAsia="Times New Roman" w:cs="Arial"/>
            <w:color w:val="000000"/>
            <w:lang w:val="en-CA"/>
          </w:rPr>
          <w:delText xml:space="preserve"> </w:delText>
        </w:r>
        <w:commentRangeStart w:id="1104"/>
        <w:r w:rsidRPr="005A2161" w:rsidDel="00354D47">
          <w:rPr>
            <w:rFonts w:eastAsia="Times New Roman" w:cs="Arial"/>
            <w:color w:val="000000"/>
            <w:lang w:val="en-CA"/>
          </w:rPr>
          <w:delText xml:space="preserve">mentioning </w:delText>
        </w:r>
      </w:del>
      <w:r w:rsidRPr="005A2161">
        <w:rPr>
          <w:rFonts w:eastAsia="Times New Roman" w:cs="Arial"/>
          <w:color w:val="000000"/>
          <w:lang w:val="en-CA"/>
        </w:rPr>
        <w:t>problems on which marine scientist</w:t>
      </w:r>
      <w:ins w:id="1105" w:author="Big Data Initiative Scientific Director" w:date="2021-08-26T15:58:00Z">
        <w:r w:rsidR="00354D47">
          <w:rPr>
            <w:rFonts w:eastAsia="Times New Roman" w:cs="Arial"/>
            <w:color w:val="000000"/>
            <w:lang w:val="en-CA"/>
          </w:rPr>
          <w:t>s</w:t>
        </w:r>
      </w:ins>
      <w:r w:rsidRPr="005A2161">
        <w:rPr>
          <w:rFonts w:eastAsia="Times New Roman" w:cs="Arial"/>
          <w:color w:val="000000"/>
          <w:lang w:val="en-CA"/>
        </w:rPr>
        <w:t xml:space="preserve"> are eager to work </w:t>
      </w:r>
      <w:commentRangeEnd w:id="1104"/>
      <w:r w:rsidR="00E07A77" w:rsidRPr="005A2161">
        <w:rPr>
          <w:rStyle w:val="CommentReference"/>
          <w:lang w:val="en-CA"/>
        </w:rPr>
        <w:commentReference w:id="1104"/>
      </w:r>
      <w:del w:id="1106" w:author="Big Data Initiative Scientific Director" w:date="2021-08-26T15:58:00Z">
        <w:r w:rsidRPr="005A2161" w:rsidDel="00354D47">
          <w:rPr>
            <w:rFonts w:eastAsia="Times New Roman" w:cs="Arial"/>
            <w:color w:val="000000"/>
            <w:lang w:val="en-CA"/>
          </w:rPr>
          <w:delText>on</w:delText>
        </w:r>
        <w:r w:rsidR="00F06F34" w:rsidRPr="005A2161" w:rsidDel="00354D47">
          <w:rPr>
            <w:rFonts w:eastAsia="Times New Roman" w:cs="Arial"/>
            <w:color w:val="000000"/>
            <w:lang w:val="en-CA"/>
          </w:rPr>
          <w:delText xml:space="preserve"> </w:delText>
        </w:r>
      </w:del>
      <w:ins w:id="1107" w:author="Big Data Initiative Scientific Director" w:date="2021-08-26T15:58:00Z">
        <w:r w:rsidR="00354D47">
          <w:rPr>
            <w:rFonts w:eastAsia="Times New Roman" w:cs="Arial"/>
            <w:color w:val="000000"/>
            <w:lang w:val="en-CA"/>
          </w:rPr>
          <w:t xml:space="preserve">based on published research papers that we have </w:t>
        </w:r>
      </w:ins>
      <w:ins w:id="1108" w:author="Big Data Initiative Scientific Director" w:date="2021-08-26T15:59:00Z">
        <w:r w:rsidR="00354D47">
          <w:rPr>
            <w:rFonts w:eastAsia="Times New Roman" w:cs="Arial"/>
            <w:color w:val="000000"/>
            <w:lang w:val="en-CA"/>
          </w:rPr>
          <w:t>identified</w:t>
        </w:r>
      </w:ins>
      <w:del w:id="1109" w:author="Big Data Initiative Scientific Director" w:date="2021-08-26T15:59:00Z">
        <w:r w:rsidR="00CE178C" w:rsidRPr="00CE178C" w:rsidDel="00354D47">
          <w:rPr>
            <w:rFonts w:eastAsia="Times New Roman" w:cs="Arial"/>
            <w:color w:val="000000"/>
            <w:lang w:val="en-CA"/>
          </w:rPr>
          <w:delText>according</w:delText>
        </w:r>
        <w:r w:rsidR="00F06F34" w:rsidRPr="005A2161" w:rsidDel="00354D47">
          <w:rPr>
            <w:rFonts w:eastAsia="Times New Roman" w:cs="Arial"/>
            <w:color w:val="000000"/>
            <w:lang w:val="en-CA"/>
          </w:rPr>
          <w:delText xml:space="preserve"> to papers and </w:delText>
        </w:r>
        <w:r w:rsidR="00CE178C" w:rsidRPr="00CE178C" w:rsidDel="00354D47">
          <w:rPr>
            <w:rFonts w:eastAsia="Times New Roman" w:cs="Arial"/>
            <w:color w:val="000000"/>
            <w:lang w:val="en-CA"/>
          </w:rPr>
          <w:delText>research</w:delText>
        </w:r>
      </w:del>
      <w:r w:rsidRPr="005A2161">
        <w:rPr>
          <w:rFonts w:eastAsia="Times New Roman" w:cs="Arial"/>
          <w:color w:val="000000"/>
          <w:lang w:val="en-CA"/>
        </w:rPr>
        <w:t>.</w:t>
      </w:r>
      <w:r w:rsidR="00C33D99" w:rsidRPr="005A2161" w:rsidDel="00C33D99">
        <w:rPr>
          <w:rFonts w:eastAsia="Times New Roman" w:cs="Arial"/>
          <w:color w:val="000000"/>
          <w:lang w:val="en-CA"/>
        </w:rPr>
        <w:t xml:space="preserve"> </w:t>
      </w:r>
      <w:ins w:id="1110" w:author="Big Data Initiative Scientific Director" w:date="2021-08-26T15:59:00Z">
        <w:r w:rsidR="00354D47">
          <w:rPr>
            <w:rFonts w:eastAsia="Times New Roman" w:cs="Arial"/>
            <w:color w:val="000000"/>
            <w:lang w:val="en-CA"/>
          </w:rPr>
          <w:t xml:space="preserve">Here </w:t>
        </w:r>
      </w:ins>
      <w:ins w:id="1111" w:author="Big Data Initiative Scientific Director" w:date="2021-08-26T16:00:00Z">
        <w:r w:rsidR="00354D47">
          <w:rPr>
            <w:rFonts w:eastAsia="Times New Roman" w:cs="Arial"/>
            <w:color w:val="000000"/>
            <w:lang w:val="en-CA"/>
          </w:rPr>
          <w:t xml:space="preserve">are some that seem to be well suited to the use of visualization techniques. </w:t>
        </w:r>
      </w:ins>
    </w:p>
    <w:p w14:paraId="60D896FA" w14:textId="53316284" w:rsidR="00704947" w:rsidRPr="005A2161" w:rsidRDefault="00704947" w:rsidP="00704947">
      <w:pPr>
        <w:pStyle w:val="1Para"/>
      </w:pPr>
      <w:r w:rsidRPr="005A2161">
        <w:t xml:space="preserve">1) </w:t>
      </w:r>
      <w:del w:id="1112" w:author="Big Data Initiative Scientific Director" w:date="2021-08-26T16:01:00Z">
        <w:r w:rsidRPr="005A2161" w:rsidDel="00354D47">
          <w:delText xml:space="preserve">determination </w:delText>
        </w:r>
      </w:del>
      <w:ins w:id="1113" w:author="Big Data Initiative Scientific Director" w:date="2021-08-26T16:01:00Z">
        <w:r w:rsidR="00354D47" w:rsidRPr="005A2161">
          <w:t>determin</w:t>
        </w:r>
        <w:r w:rsidR="00354D47">
          <w:t>ing</w:t>
        </w:r>
        <w:r w:rsidR="00354D47" w:rsidRPr="005A2161">
          <w:t xml:space="preserve"> </w:t>
        </w:r>
      </w:ins>
      <w:del w:id="1114" w:author="Big Data Initiative Scientific Director" w:date="2021-08-26T16:01:00Z">
        <w:r w:rsidRPr="005A2161" w:rsidDel="00354D47">
          <w:delText xml:space="preserve">of </w:delText>
        </w:r>
      </w:del>
      <w:r w:rsidRPr="005A2161">
        <w:t>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77777777" w:rsidR="00704947" w:rsidRPr="005A2161" w:rsidRDefault="00704947" w:rsidP="00704947">
      <w:pPr>
        <w:pStyle w:val="1Para"/>
      </w:pPr>
      <w:r w:rsidRPr="005A2161">
        <w:t>2) understanding how the catch affects the ecosystem and other species.  The visualization of the problem can be presented in the form of graphs of two colours.  One of them shows the increase/decrease in the catch, and the graph of the other colour shows the diversity of the ecosystem in the number of species</w:t>
      </w:r>
    </w:p>
    <w:p w14:paraId="5393E777" w14:textId="77CEAB6F" w:rsidR="00704947" w:rsidRPr="005A2161" w:rsidRDefault="00704947" w:rsidP="00704947">
      <w:pPr>
        <w:pStyle w:val="1Para"/>
      </w:pPr>
      <w:r w:rsidRPr="005A2161">
        <w:t>3) find</w:t>
      </w:r>
      <w:ins w:id="1115" w:author="Big Data Initiative Scientific Director" w:date="2021-08-26T16:01:00Z">
        <w:r w:rsidR="00354D47">
          <w:t>ing</w:t>
        </w:r>
      </w:ins>
      <w:r w:rsidRPr="005A2161">
        <w:t xml:space="preserve"> out what species of fish and other animals are on the verge of extinction. Visualization </w:t>
      </w:r>
      <w:del w:id="1116" w:author="Big Data Initiative Scientific Director" w:date="2021-08-26T16:01:00Z">
        <w:r w:rsidRPr="005A2161" w:rsidDel="00354D47">
          <w:delText>can be depicted using</w:delText>
        </w:r>
      </w:del>
      <w:ins w:id="1117" w:author="Big Data Initiative Scientific Director" w:date="2021-08-26T16:01:00Z">
        <w:r w:rsidR="00354D47">
          <w:t>invol</w:t>
        </w:r>
      </w:ins>
      <w:ins w:id="1118" w:author="Big Data Initiative Scientific Director" w:date="2021-08-26T16:02:00Z">
        <w:r w:rsidR="00354D47">
          <w:t>ving</w:t>
        </w:r>
      </w:ins>
      <w:r w:rsidRPr="005A2161">
        <w:t xml:space="preserve"> pie charts </w:t>
      </w:r>
      <w:del w:id="1119" w:author="Big Data Initiative Scientific Director" w:date="2021-08-26T16:01:00Z">
        <w:r w:rsidRPr="005A2161" w:rsidDel="00354D47">
          <w:delText xml:space="preserve">showing </w:delText>
        </w:r>
      </w:del>
      <w:ins w:id="1120" w:author="Big Data Initiative Scientific Director" w:date="2021-08-26T16:01:00Z">
        <w:r w:rsidR="00354D47">
          <w:t xml:space="preserve">can </w:t>
        </w:r>
      </w:ins>
      <w:ins w:id="1121" w:author="Big Data Initiative Scientific Director" w:date="2021-08-26T16:02:00Z">
        <w:r w:rsidR="00354D47">
          <w:t>show</w:t>
        </w:r>
      </w:ins>
      <w:ins w:id="1122" w:author="Big Data Initiative Scientific Director" w:date="2021-08-26T16:01:00Z">
        <w:r w:rsidR="00354D47" w:rsidRPr="005A2161">
          <w:t xml:space="preserve"> </w:t>
        </w:r>
      </w:ins>
      <w:r w:rsidRPr="005A2161">
        <w:t xml:space="preserve">endangered species </w:t>
      </w:r>
      <w:ins w:id="1123" w:author="Big Data Initiative Scientific Director" w:date="2021-08-26T16:02:00Z">
        <w:r w:rsidR="00354D47">
          <w:t xml:space="preserve">populations </w:t>
        </w:r>
      </w:ins>
      <w:r w:rsidRPr="005A2161">
        <w:t>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4776D30A" w:rsidR="00704947" w:rsidRPr="005A2161" w:rsidRDefault="00704947" w:rsidP="00704947">
      <w:pPr>
        <w:pStyle w:val="1Para"/>
      </w:pPr>
      <w:r w:rsidRPr="005A2161">
        <w:t xml:space="preserve">6) </w:t>
      </w:r>
      <w:del w:id="1124" w:author="Big Data Initiative Scientific Director" w:date="2021-08-26T16:02:00Z">
        <w:r w:rsidRPr="005A2161" w:rsidDel="00354D47">
          <w:delText>the establishment of</w:delText>
        </w:r>
      </w:del>
      <w:ins w:id="1125" w:author="Big Data Initiative Scientific Director" w:date="2021-08-26T16:02:00Z">
        <w:r w:rsidR="00354D47">
          <w:t>establishing</w:t>
        </w:r>
      </w:ins>
      <w:r w:rsidRPr="005A2161">
        <w:t xml:space="preserve">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19EF5DFA" w:rsidR="00704947" w:rsidRPr="005A2161" w:rsidRDefault="00704947" w:rsidP="00704947">
      <w:pPr>
        <w:pStyle w:val="1Para"/>
      </w:pPr>
      <w:r w:rsidRPr="005A2161">
        <w:lastRenderedPageBreak/>
        <w:t xml:space="preserve">8) </w:t>
      </w:r>
      <w:del w:id="1126" w:author="Big Data Initiative Scientific Director" w:date="2021-08-26T16:03:00Z">
        <w:r w:rsidRPr="005A2161" w:rsidDel="00354D47">
          <w:delText>analysis of</w:delText>
        </w:r>
      </w:del>
      <w:ins w:id="1127" w:author="Big Data Initiative Scientific Director" w:date="2021-08-26T16:03:00Z">
        <w:r w:rsidR="00354D47">
          <w:t>analyzing</w:t>
        </w:r>
      </w:ins>
      <w:r w:rsidRPr="005A2161">
        <w:t xml:space="preserve">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118877AB" w:rsidR="00C33D99" w:rsidRPr="005A2161" w:rsidDel="00354D47" w:rsidRDefault="00704947" w:rsidP="005A2161">
      <w:pPr>
        <w:pStyle w:val="1Para"/>
        <w:ind w:firstLine="0"/>
        <w:rPr>
          <w:del w:id="1128" w:author="Big Data Initiative Scientific Director" w:date="2021-08-26T16:04:00Z"/>
        </w:rPr>
      </w:pPr>
      <w:r w:rsidRPr="007B481E">
        <w:t>Based on the results of th</w:t>
      </w:r>
      <w:r w:rsidRPr="00CE178C">
        <w:t>e analysis</w:t>
      </w:r>
      <w:ins w:id="1129" w:author="Big Data Initiative Scientific Director" w:date="2021-08-26T16:03:00Z">
        <w:r w:rsidR="00354D47">
          <w:t xml:space="preserve"> of problems like these</w:t>
        </w:r>
      </w:ins>
      <w:r w:rsidR="003C0D2E" w:rsidRPr="00CE178C">
        <w:t>,</w:t>
      </w:r>
      <w:r w:rsidRPr="00CE178C">
        <w:t xml:space="preserve"> scientists </w:t>
      </w:r>
      <w:ins w:id="1130" w:author="Big Data Initiative Scientific Director" w:date="2021-08-26T16:03:00Z">
        <w:r w:rsidR="00354D47">
          <w:t xml:space="preserve">can suggest </w:t>
        </w:r>
      </w:ins>
      <w:r w:rsidR="00BC6DA0" w:rsidRPr="00CE178C">
        <w:t>adjust</w:t>
      </w:r>
      <w:ins w:id="1131" w:author="Big Data Initiative Scientific Director" w:date="2021-08-26T16:03:00Z">
        <w:r w:rsidR="00354D47">
          <w:t>ments to</w:t>
        </w:r>
      </w:ins>
      <w:r w:rsidRPr="007B481E">
        <w:t xml:space="preserve"> methods that have adverse effects on the state of the environment and suggest alternative methods</w:t>
      </w:r>
      <w:r w:rsidRPr="00CE178C">
        <w:t>.</w:t>
      </w:r>
      <w:ins w:id="1132" w:author="Big Data Initiative Scientific Director" w:date="2021-08-26T16:04:00Z">
        <w:r w:rsidR="00354D47">
          <w:t xml:space="preserve"> </w:t>
        </w:r>
      </w:ins>
    </w:p>
    <w:p w14:paraId="05FD2B6A" w14:textId="6B4E3972"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r w:rsidR="00717A7E">
            <w:instrText xml:space="preserve"> CITATION Bed08 \l 4105 </w:instrText>
          </w:r>
          <w:r w:rsidR="00717A7E">
            <w:fldChar w:fldCharType="separate"/>
          </w:r>
          <w:r w:rsidR="00BD05ED" w:rsidRPr="00BD05ED">
            <w:rPr>
              <w:noProof/>
            </w:rPr>
            <w:t>[13]</w:t>
          </w:r>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1133"/>
      <w:r w:rsidRPr="005A2161">
        <w:t>Based on these data</w:t>
      </w:r>
      <w:r w:rsidR="006D6E06" w:rsidRPr="005A2161">
        <w:t xml:space="preserve"> (amount of injured or accidentally killed animals and detailed reports on each case)</w:t>
      </w:r>
      <w:r w:rsidRPr="005A2161">
        <w:t xml:space="preserve"> it can be concluded </w:t>
      </w:r>
      <w:commentRangeEnd w:id="1133"/>
      <w:r w:rsidR="000363CA" w:rsidRPr="005A2161">
        <w:rPr>
          <w:rStyle w:val="CommentReference"/>
        </w:rPr>
        <w:commentReference w:id="1133"/>
      </w:r>
      <w:r w:rsidRPr="005A2161">
        <w:t>that the environment is adversely affected by the rising amount of fishing vessels and equipment for fishing in the ocean.</w:t>
      </w:r>
    </w:p>
    <w:p w14:paraId="15FDDE57" w14:textId="2877EB5F" w:rsidR="001D0248" w:rsidRPr="005A2161" w:rsidDel="00354D47" w:rsidRDefault="001D0248" w:rsidP="005A2161">
      <w:pPr>
        <w:pStyle w:val="1Para"/>
        <w:ind w:firstLine="0"/>
        <w:rPr>
          <w:del w:id="1134" w:author="Big Data Initiative Scientific Director" w:date="2021-08-26T16:04:00Z"/>
        </w:rPr>
      </w:pPr>
      <w:r w:rsidRPr="005A2161">
        <w:t xml:space="preserve">The Federal Register - The Daily Journal of the United States Government </w:t>
      </w:r>
      <w:sdt>
        <w:sdtPr>
          <w:id w:val="-2083676467"/>
          <w:citation/>
        </w:sdtPr>
        <w:sdtEndPr/>
        <w:sdtContent>
          <w:r w:rsidR="00717A7E">
            <w:fldChar w:fldCharType="begin"/>
          </w:r>
          <w:r w:rsidR="00717A7E">
            <w:instrText xml:space="preserve"> CITATION Fed18 \l 4105 </w:instrText>
          </w:r>
          <w:r w:rsidR="00717A7E">
            <w:fldChar w:fldCharType="separate"/>
          </w:r>
          <w:r w:rsidR="00BD05ED" w:rsidRPr="00BD05ED">
            <w:rPr>
              <w:noProof/>
            </w:rPr>
            <w:t>[14]</w:t>
          </w:r>
          <w:r w:rsidR="00717A7E">
            <w:fldChar w:fldCharType="end"/>
          </w:r>
        </w:sdtContent>
      </w:sdt>
      <w:r w:rsidRPr="005A2161">
        <w:t xml:space="preserve"> provides data on Marine Mammal Species and Stocks Incidentally Killed or Injured during the 2018 fishing catch.</w:t>
      </w:r>
      <w:ins w:id="1135" w:author="Big Data Initiative Scientific Director" w:date="2021-08-26T16:04:00Z">
        <w:r w:rsidR="00354D47">
          <w:t xml:space="preserve"> </w:t>
        </w:r>
      </w:ins>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1136" w:name="_Toc80291912"/>
      <w:r w:rsidRPr="007B481E">
        <w:lastRenderedPageBreak/>
        <w:t>3.4.</w:t>
      </w:r>
      <w:r w:rsidRPr="007B481E">
        <w:tab/>
      </w:r>
      <w:commentRangeStart w:id="1137"/>
      <w:r w:rsidR="00CB2779" w:rsidRPr="00CE178C">
        <w:t>Visualization Motivation</w:t>
      </w:r>
      <w:commentRangeEnd w:id="1137"/>
      <w:r w:rsidR="005D6265" w:rsidRPr="005A2161">
        <w:rPr>
          <w:rStyle w:val="CommentReference"/>
          <w:rFonts w:eastAsiaTheme="minorHAnsi" w:cstheme="minorBidi"/>
          <w:b w:val="0"/>
          <w:color w:val="auto"/>
        </w:rPr>
        <w:commentReference w:id="1137"/>
      </w:r>
      <w:bookmarkEnd w:id="1136"/>
    </w:p>
    <w:p w14:paraId="4FEDBABD" w14:textId="78CC58A0" w:rsidR="00D15815" w:rsidRPr="00BA5688" w:rsidRDefault="00D15815" w:rsidP="005A2161">
      <w:pPr>
        <w:pStyle w:val="1Para"/>
        <w:ind w:firstLine="0"/>
      </w:pPr>
      <w:commentRangeStart w:id="1138"/>
      <w:r w:rsidRPr="00BA5688">
        <w:t xml:space="preserve">Analysis of the data presented in </w:t>
      </w:r>
      <w:ins w:id="1139" w:author="Vladymyr Kozyr" w:date="2021-08-24T10:32:00Z">
        <w:r w:rsidR="00A500BC" w:rsidRPr="00BA5688">
          <w:t xml:space="preserve">a </w:t>
        </w:r>
      </w:ins>
      <w:r w:rsidR="00CB2779" w:rsidRPr="00BA5688">
        <w:t>table or text</w:t>
      </w:r>
      <w:r w:rsidRPr="00BA5688">
        <w:t xml:space="preserve"> format may take </w:t>
      </w:r>
      <w:ins w:id="1140" w:author="Vladymyr Kozyr" w:date="2021-08-24T10:32:00Z">
        <w:r w:rsidR="00A500BC" w:rsidRPr="00BA5688">
          <w:t xml:space="preserve">a </w:t>
        </w:r>
      </w:ins>
      <w:r w:rsidRPr="00BA5688">
        <w:t>significant amount of time</w:t>
      </w:r>
      <w:commentRangeEnd w:id="1138"/>
      <w:r w:rsidR="00181673" w:rsidRPr="00BA5688">
        <w:rPr>
          <w:rStyle w:val="CommentReference"/>
        </w:rPr>
        <w:commentReference w:id="1138"/>
      </w:r>
      <w:ins w:id="1141" w:author="Vladymyr Kozyr" w:date="2021-08-24T10:33:00Z">
        <w:del w:id="1142" w:author="Volodymyr Kozyr" w:date="2021-08-24T09:01:00Z">
          <w:r w:rsidR="00A500BC" w:rsidRPr="00BA5688" w:rsidDel="00BA5688">
            <w:delText>s</w:delText>
          </w:r>
        </w:del>
      </w:ins>
      <w:r w:rsidR="00A54DF6" w:rsidRPr="00BA5688">
        <w:t>.</w:t>
      </w:r>
      <w:r w:rsidRPr="00BA5688">
        <w:t xml:space="preserve"> For example, it is hard to see trends, how values change through the years, as well as comparing data for different provinces and fish type. Another thing </w:t>
      </w:r>
      <w:del w:id="1143" w:author="Vladymyr Kozyr" w:date="2021-08-24T10:36:00Z">
        <w:r w:rsidRPr="00BA5688" w:rsidDel="006F1885">
          <w:delText xml:space="preserve">which </w:delText>
        </w:r>
      </w:del>
      <w:ins w:id="1144" w:author="Vladymyr Kozyr" w:date="2021-08-24T10:36:00Z">
        <w:r w:rsidR="006F1885" w:rsidRPr="00BA5688">
          <w:t xml:space="preserve">that </w:t>
        </w:r>
      </w:ins>
      <w:r w:rsidRPr="00BA5688">
        <w:t xml:space="preserve">is hard to capture is </w:t>
      </w:r>
      <w:ins w:id="1145" w:author="Vladymyr Kozyr" w:date="2021-08-24T10:37:00Z">
        <w:r w:rsidR="006F1885" w:rsidRPr="00BA5688">
          <w:t xml:space="preserve">the </w:t>
        </w:r>
      </w:ins>
      <w:r w:rsidRPr="00BA5688">
        <w:t>correlation</w:t>
      </w:r>
      <w:r w:rsidR="005E09C6" w:rsidRPr="00BA5688">
        <w:t xml:space="preserve"> </w:t>
      </w:r>
      <w:r w:rsidRPr="00BA5688">
        <w:t xml:space="preserve">between price and quantities of </w:t>
      </w:r>
      <w:del w:id="1146" w:author="Vladymyr Kozyr" w:date="2021-08-24T10:37:00Z">
        <w:r w:rsidRPr="00BA5688" w:rsidDel="006F1885">
          <w:delText xml:space="preserve">a </w:delText>
        </w:r>
      </w:del>
      <w:r w:rsidRPr="00BA5688">
        <w:t>specific types of fish for a certain period.</w:t>
      </w:r>
    </w:p>
    <w:p w14:paraId="198C1F34" w14:textId="2F963DA5" w:rsidR="006B7907" w:rsidRPr="00CE178C" w:rsidRDefault="00D15815">
      <w:pPr>
        <w:pStyle w:val="1Para"/>
        <w:ind w:firstLine="0"/>
      </w:pPr>
      <w:r w:rsidRPr="00BA5688">
        <w:t xml:space="preserve">The tool itself and </w:t>
      </w:r>
      <w:r w:rsidR="00CE178C" w:rsidRPr="00BA5688">
        <w:t>its</w:t>
      </w:r>
      <w:r w:rsidRPr="00BA5688">
        <w:t xml:space="preserve"> implementation will be discussed in Chapter </w:t>
      </w:r>
      <w:r w:rsidR="00CE178C" w:rsidRPr="00BA5688">
        <w:t>4;</w:t>
      </w:r>
      <w:r w:rsidRPr="00BA5688">
        <w:t xml:space="preserve"> however, it is worth mentioning that it is developed for</w:t>
      </w:r>
      <w:r w:rsidR="0020364C" w:rsidRPr="00BA5688">
        <w:t xml:space="preserve"> people who may not be data scientists. The main goal is to make it usable for people with average knowledge about computers. It also will not require any installation steps, because it is a web application </w:t>
      </w:r>
      <w:del w:id="1147" w:author="Vladymyr Kozyr" w:date="2021-08-24T10:38:00Z">
        <w:r w:rsidR="0020364C" w:rsidRPr="00BA5688" w:rsidDel="006F1885">
          <w:delText xml:space="preserve">which </w:delText>
        </w:r>
      </w:del>
      <w:ins w:id="1148" w:author="Vladymyr Kozyr" w:date="2021-08-24T10:38:00Z">
        <w:r w:rsidR="006F1885" w:rsidRPr="00BA5688">
          <w:t xml:space="preserve">that </w:t>
        </w:r>
      </w:ins>
      <w:r w:rsidR="0020364C" w:rsidRPr="00BA5688">
        <w:t xml:space="preserve">can be </w:t>
      </w:r>
      <w:ins w:id="1149" w:author="Vladymyr Kozyr" w:date="2021-08-24T10:39:00Z">
        <w:r w:rsidR="006F1885" w:rsidRPr="00BA5688">
          <w:t xml:space="preserve">accessed </w:t>
        </w:r>
      </w:ins>
      <w:del w:id="1150" w:author="Vladymyr Kozyr" w:date="2021-08-24T10:39:00Z">
        <w:r w:rsidR="0020364C" w:rsidRPr="00BA5688" w:rsidDel="006F1885">
          <w:delText xml:space="preserve">accessible </w:delText>
        </w:r>
      </w:del>
      <w:r w:rsidR="0020364C" w:rsidRPr="00BA5688">
        <w:t xml:space="preserve">just by typing </w:t>
      </w:r>
      <w:r w:rsidR="00CE178C" w:rsidRPr="00BA5688">
        <w:t>URL</w:t>
      </w:r>
      <w:r w:rsidR="0020364C" w:rsidRPr="00BA5688">
        <w:t xml:space="preserve"> in any of the modern browsers. Another </w:t>
      </w:r>
      <w:r w:rsidR="00A458B4" w:rsidRPr="00BA5688">
        <w:t>feature of the</w:t>
      </w:r>
      <w:r w:rsidR="0020364C" w:rsidRPr="00BA5688">
        <w:t xml:space="preserve"> tool</w:t>
      </w:r>
      <w:r w:rsidR="00A458B4" w:rsidRPr="00BA5688">
        <w:t xml:space="preserve"> is that it</w:t>
      </w:r>
      <w:r w:rsidR="0020364C" w:rsidRPr="00BA5688">
        <w:t xml:space="preserve"> will allow </w:t>
      </w:r>
      <w:ins w:id="1151" w:author="Vladymyr Kozyr" w:date="2021-08-24T10:42:00Z">
        <w:r w:rsidR="006F1885" w:rsidRPr="00BA5688">
          <w:t xml:space="preserve">the </w:t>
        </w:r>
      </w:ins>
      <w:r w:rsidR="0020364C" w:rsidRPr="00BA5688">
        <w:t xml:space="preserve">user to select range, </w:t>
      </w:r>
      <w:r w:rsidR="00CE178C" w:rsidRPr="00BA5688">
        <w:t>provinces,</w:t>
      </w:r>
      <w:r w:rsidR="0020364C" w:rsidRPr="00BA5688">
        <w:t xml:space="preserve"> and any fish type from dropdowns, zoom into details etc. This type of UI experience </w:t>
      </w:r>
      <w:del w:id="1152" w:author="Vladymyr Kozyr" w:date="2021-08-24T10:43:00Z">
        <w:r w:rsidR="0020364C" w:rsidRPr="00BA5688" w:rsidDel="006F1885">
          <w:delText xml:space="preserve">if </w:delText>
        </w:r>
      </w:del>
      <w:ins w:id="1153" w:author="Vladymyr Kozyr" w:date="2021-08-24T10:43:00Z">
        <w:r w:rsidR="006F1885" w:rsidRPr="00BA5688">
          <w:t xml:space="preserve">is </w:t>
        </w:r>
        <w:del w:id="1154" w:author="Volodymyr Kozyr" w:date="2021-08-24T09:01:00Z">
          <w:r w:rsidR="006F1885" w:rsidRPr="00BA5688" w:rsidDel="00BA5688">
            <w:delText xml:space="preserve"> </w:delText>
          </w:r>
        </w:del>
      </w:ins>
      <w:r w:rsidR="0020364C" w:rsidRPr="00BA5688">
        <w:t>not available if</w:t>
      </w:r>
      <w:r w:rsidR="0020364C" w:rsidRPr="00CE178C">
        <w:t xml:space="preserve"> it is done through Excel charts or Python library </w:t>
      </w:r>
      <w:proofErr w:type="spellStart"/>
      <w:r w:rsidR="006002D9" w:rsidRPr="00CE178C">
        <w:t>PyPlot</w:t>
      </w:r>
      <w:proofErr w:type="spellEnd"/>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77777777" w:rsidR="006D6E06" w:rsidRPr="00CE178C" w:rsidRDefault="006D6E06">
      <w:pPr>
        <w:spacing w:after="0"/>
        <w:rPr>
          <w:rFonts w:eastAsia="Times New Roman" w:cs="Arial"/>
          <w:lang w:val="en-CA"/>
        </w:rPr>
        <w:pPrChange w:id="1155" w:author="Vladymyr Kozyr" w:date="2021-08-15T21:07:00Z">
          <w:pPr>
            <w:spacing w:after="0" w:line="240" w:lineRule="auto"/>
          </w:pPr>
        </w:pPrChange>
      </w:pPr>
      <w:r w:rsidRPr="00CE178C">
        <w:rPr>
          <w:rFonts w:eastAsia="Times New Roman" w:cs="Arial"/>
          <w:lang w:val="en-CA"/>
        </w:rPr>
        <w:t>Design requirements for visualization were set based on the informal task abstractions discussed above and literature research (real reports which people use for marine operations from section 3.1).</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5BF0B452" w:rsidR="006D6E06" w:rsidRPr="00BA5688" w:rsidRDefault="006D6E06">
      <w:pPr>
        <w:spacing w:after="0"/>
        <w:rPr>
          <w:rFonts w:eastAsia="Times New Roman" w:cs="Arial"/>
          <w:lang w:val="en-CA"/>
        </w:rPr>
        <w:pPrChange w:id="1156" w:author="Vladymyr Kozyr" w:date="2021-08-15T21:07:00Z">
          <w:pPr>
            <w:spacing w:after="0" w:line="240" w:lineRule="auto"/>
          </w:pPr>
        </w:pPrChange>
      </w:pPr>
      <w:r w:rsidRPr="00CE178C">
        <w:rPr>
          <w:rFonts w:eastAsia="Times New Roman" w:cs="Arial"/>
          <w:lang w:val="en-CA"/>
        </w:rPr>
        <w:t xml:space="preserve">The main difference between existing static reports and this </w:t>
      </w:r>
      <w:r w:rsidRPr="00BA5688">
        <w:rPr>
          <w:rFonts w:eastAsia="Times New Roman" w:cs="Arial"/>
          <w:lang w:val="en-CA"/>
        </w:rPr>
        <w:t>tool is that tool allows user</w:t>
      </w:r>
      <w:ins w:id="1157" w:author="Vladymyr Kozyr" w:date="2021-08-24T10:49:00Z">
        <w:r w:rsidR="00797C3B" w:rsidRPr="00BA5688">
          <w:rPr>
            <w:rFonts w:eastAsia="Times New Roman" w:cs="Arial"/>
            <w:lang w:val="en-CA"/>
          </w:rPr>
          <w:t>s</w:t>
        </w:r>
      </w:ins>
      <w:r w:rsidRPr="00BA5688">
        <w:rPr>
          <w:rFonts w:eastAsia="Times New Roman" w:cs="Arial"/>
          <w:lang w:val="en-CA"/>
        </w:rPr>
        <w:t xml:space="preserve"> to interact with data before producing visualization (filtering, zooming etc.)</w:t>
      </w:r>
    </w:p>
    <w:p w14:paraId="311FD553" w14:textId="77777777" w:rsidR="006D6E06" w:rsidRPr="00BA5688" w:rsidRDefault="006D6E06">
      <w:pPr>
        <w:spacing w:after="0"/>
        <w:rPr>
          <w:rFonts w:eastAsia="Times New Roman" w:cs="Arial"/>
          <w:lang w:val="en-CA"/>
        </w:rPr>
        <w:pPrChange w:id="1158" w:author="Vladymyr Kozyr" w:date="2021-08-15T21:07:00Z">
          <w:pPr>
            <w:spacing w:after="0" w:line="240" w:lineRule="auto"/>
          </w:pPr>
        </w:pPrChange>
      </w:pPr>
    </w:p>
    <w:p w14:paraId="2D47AB71" w14:textId="77777777" w:rsidR="006D6E06" w:rsidRPr="00BA5688" w:rsidDel="006B7907" w:rsidRDefault="006D6E06">
      <w:pPr>
        <w:spacing w:after="0"/>
        <w:rPr>
          <w:del w:id="1159" w:author="Vladymyr Kozyr" w:date="2021-08-15T21:07:00Z"/>
          <w:rFonts w:eastAsia="Times New Roman" w:cs="Arial"/>
          <w:b/>
          <w:bCs/>
          <w:lang w:val="en-CA"/>
        </w:rPr>
        <w:pPrChange w:id="1160" w:author="Vladymyr Kozyr" w:date="2021-08-15T21:07:00Z">
          <w:pPr>
            <w:spacing w:after="0" w:line="240" w:lineRule="auto"/>
          </w:pPr>
        </w:pPrChange>
      </w:pPr>
      <w:r w:rsidRPr="00BA5688">
        <w:rPr>
          <w:rFonts w:eastAsia="Times New Roman" w:cs="Arial"/>
          <w:b/>
          <w:bCs/>
          <w:lang w:val="en-CA"/>
        </w:rPr>
        <w:t>Requirement 2. Data Scaling for Further Analysis</w:t>
      </w:r>
    </w:p>
    <w:p w14:paraId="3188E32C" w14:textId="77777777" w:rsidR="006D6E06" w:rsidRPr="00BA5688" w:rsidRDefault="006D6E06">
      <w:pPr>
        <w:spacing w:after="0"/>
        <w:rPr>
          <w:rFonts w:eastAsia="Times New Roman" w:cs="Arial"/>
          <w:lang w:val="en-CA"/>
        </w:rPr>
        <w:pPrChange w:id="1161" w:author="Vladymyr Kozyr" w:date="2021-08-15T21:07:00Z">
          <w:pPr>
            <w:spacing w:after="0" w:line="240" w:lineRule="auto"/>
          </w:pPr>
        </w:pPrChange>
      </w:pPr>
    </w:p>
    <w:p w14:paraId="6B7FCFA5" w14:textId="51416EFA" w:rsidR="006D6E06" w:rsidRPr="00CE178C" w:rsidRDefault="00797C3B">
      <w:pPr>
        <w:spacing w:after="0"/>
        <w:rPr>
          <w:rFonts w:eastAsia="Times New Roman" w:cs="Arial"/>
          <w:lang w:val="en-CA"/>
        </w:rPr>
        <w:pPrChange w:id="1162" w:author="Vladymyr Kozyr" w:date="2021-08-15T21:07:00Z">
          <w:pPr>
            <w:spacing w:after="0" w:line="240" w:lineRule="auto"/>
          </w:pPr>
        </w:pPrChange>
      </w:pPr>
      <w:ins w:id="1163" w:author="Vladymyr Kozyr" w:date="2021-08-24T10:49:00Z">
        <w:r w:rsidRPr="00BA5688">
          <w:rPr>
            <w:rFonts w:eastAsia="Times New Roman" w:cs="Arial"/>
            <w:lang w:val="en-CA"/>
          </w:rPr>
          <w:t xml:space="preserve">The </w:t>
        </w:r>
      </w:ins>
      <w:del w:id="1164" w:author="Vladymyr Kozyr" w:date="2021-08-24T10:49:00Z">
        <w:r w:rsidR="006D6E06" w:rsidRPr="00BA5688" w:rsidDel="00797C3B">
          <w:rPr>
            <w:rFonts w:eastAsia="Times New Roman" w:cs="Arial"/>
            <w:lang w:val="en-CA"/>
          </w:rPr>
          <w:delText>T</w:delText>
        </w:r>
      </w:del>
      <w:ins w:id="1165" w:author="Vladymyr Kozyr" w:date="2021-08-24T10:49:00Z">
        <w:r w:rsidRPr="00BA5688">
          <w:rPr>
            <w:rFonts w:eastAsia="Times New Roman" w:cs="Arial"/>
            <w:lang w:val="en-CA"/>
          </w:rPr>
          <w:t>t</w:t>
        </w:r>
      </w:ins>
      <w:r w:rsidR="006D6E06" w:rsidRPr="00BA5688">
        <w:rPr>
          <w:rFonts w:eastAsia="Times New Roman" w:cs="Arial"/>
          <w:lang w:val="en-CA"/>
        </w:rPr>
        <w:t xml:space="preserve">ool should allow users to discover patterns, </w:t>
      </w:r>
      <w:r w:rsidR="00CE178C" w:rsidRPr="00BA5688">
        <w:rPr>
          <w:rFonts w:eastAsia="Times New Roman" w:cs="Arial"/>
          <w:lang w:val="en-CA"/>
        </w:rPr>
        <w:t>trends,</w:t>
      </w:r>
      <w:r w:rsidR="006D6E06" w:rsidRPr="00BA5688">
        <w:rPr>
          <w:rFonts w:eastAsia="Times New Roman" w:cs="Arial"/>
          <w:lang w:val="en-CA"/>
        </w:rPr>
        <w:t xml:space="preserve"> and anomalies</w:t>
      </w:r>
      <w:r w:rsidR="006D6E06" w:rsidRPr="00CE178C">
        <w:rPr>
          <w:rFonts w:eastAsia="Times New Roman" w:cs="Arial"/>
          <w:lang w:val="en-CA"/>
        </w:rPr>
        <w:t xml:space="preserve"> (Task 1 and Task 2)</w:t>
      </w:r>
    </w:p>
    <w:p w14:paraId="214DE3C8" w14:textId="77777777" w:rsidR="006D6E06" w:rsidRPr="00CE178C" w:rsidRDefault="006D6E06">
      <w:pPr>
        <w:spacing w:after="0"/>
        <w:rPr>
          <w:rFonts w:eastAsia="Times New Roman" w:cs="Arial"/>
          <w:lang w:val="en-CA"/>
        </w:rPr>
        <w:pPrChange w:id="1166" w:author="Vladymyr Kozyr" w:date="2021-08-15T21:07:00Z">
          <w:pPr>
            <w:spacing w:after="0" w:line="240" w:lineRule="auto"/>
          </w:pPr>
        </w:pPrChange>
      </w:pPr>
    </w:p>
    <w:p w14:paraId="4428266E" w14:textId="77777777" w:rsidR="006D6E06" w:rsidRPr="00CE178C" w:rsidDel="006B7907" w:rsidRDefault="006D6E06">
      <w:pPr>
        <w:spacing w:after="0"/>
        <w:rPr>
          <w:del w:id="1167" w:author="Vladymyr Kozyr" w:date="2021-08-15T21:07:00Z"/>
          <w:rFonts w:eastAsia="Times New Roman" w:cs="Arial"/>
          <w:b/>
          <w:bCs/>
          <w:lang w:val="en-CA"/>
        </w:rPr>
        <w:pPrChange w:id="1168"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1169"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1170" w:name="_Toc80291913"/>
      <w:commentRangeStart w:id="1171"/>
      <w:commentRangeStart w:id="1172"/>
      <w:r w:rsidRPr="00CE178C">
        <w:lastRenderedPageBreak/>
        <w:t xml:space="preserve">Task </w:t>
      </w:r>
      <w:r w:rsidR="001650DD" w:rsidRPr="00CE178C">
        <w:t>Abstraction</w:t>
      </w:r>
      <w:commentRangeEnd w:id="1171"/>
      <w:r w:rsidR="00705992" w:rsidRPr="005A2161">
        <w:rPr>
          <w:rStyle w:val="CommentReference"/>
          <w:rFonts w:eastAsiaTheme="minorHAnsi" w:cstheme="minorBidi"/>
          <w:b w:val="0"/>
          <w:color w:val="auto"/>
        </w:rPr>
        <w:commentReference w:id="1171"/>
      </w:r>
      <w:commentRangeEnd w:id="1172"/>
      <w:r w:rsidR="00301680" w:rsidRPr="005A2161">
        <w:rPr>
          <w:rStyle w:val="CommentReference"/>
          <w:rFonts w:eastAsiaTheme="minorHAnsi" w:cstheme="minorBidi"/>
          <w:b w:val="0"/>
          <w:color w:val="auto"/>
        </w:rPr>
        <w:commentReference w:id="1172"/>
      </w:r>
      <w:bookmarkEnd w:id="1170"/>
    </w:p>
    <w:p w14:paraId="22050534" w14:textId="32E30380" w:rsidR="00FF39D4" w:rsidRPr="006D47DD" w:rsidRDefault="000905C2">
      <w:pPr>
        <w:pStyle w:val="Heading3"/>
        <w:spacing w:after="0" w:line="480" w:lineRule="auto"/>
        <w:rPr>
          <w:bCs/>
        </w:rPr>
        <w:pPrChange w:id="1173" w:author="Vladymyr Kozyr" w:date="2021-08-15T21:15:00Z">
          <w:pPr>
            <w:pStyle w:val="Heading3"/>
            <w:spacing w:after="0"/>
          </w:pPr>
        </w:pPrChange>
      </w:pPr>
      <w:bookmarkStart w:id="1174" w:name="_Toc80291914"/>
      <w:r w:rsidRPr="005A6381">
        <w:rPr>
          <w:bCs/>
          <w:rPrChange w:id="1175" w:author="Vladymyr Kozyr" w:date="2021-08-15T21:15:00Z">
            <w:rPr>
              <w:b w:val="0"/>
            </w:rPr>
          </w:rPrChange>
        </w:rPr>
        <w:t xml:space="preserve">Task </w:t>
      </w:r>
      <w:r w:rsidR="00C10319" w:rsidRPr="005A6381">
        <w:rPr>
          <w:bCs/>
          <w:rPrChange w:id="1176" w:author="Vladymyr Kozyr" w:date="2021-08-15T21:15:00Z">
            <w:rPr>
              <w:b w:val="0"/>
            </w:rPr>
          </w:rPrChange>
        </w:rPr>
        <w:t>1</w:t>
      </w:r>
      <w:r w:rsidR="00252C5C" w:rsidRPr="005A6381">
        <w:rPr>
          <w:bCs/>
          <w:rPrChange w:id="1177" w:author="Vladymyr Kozyr" w:date="2021-08-15T21:15:00Z">
            <w:rPr>
              <w:b w:val="0"/>
            </w:rPr>
          </w:rPrChange>
        </w:rPr>
        <w:t xml:space="preserve">. </w:t>
      </w:r>
      <w:r w:rsidR="00F17FDE" w:rsidRPr="005A6381">
        <w:rPr>
          <w:bCs/>
          <w:rPrChange w:id="1178" w:author="Vladymyr Kozyr" w:date="2021-08-15T21:15:00Z">
            <w:rPr>
              <w:b w:val="0"/>
            </w:rPr>
          </w:rPrChange>
        </w:rPr>
        <w:t xml:space="preserve">Exploring Relationships </w:t>
      </w:r>
      <w:r w:rsidR="00252C5C" w:rsidRPr="005A6381">
        <w:rPr>
          <w:bCs/>
          <w:rPrChange w:id="1179" w:author="Vladymyr Kozyr" w:date="2021-08-15T21:15:00Z">
            <w:rPr>
              <w:b w:val="0"/>
            </w:rPr>
          </w:rPrChange>
        </w:rPr>
        <w:t xml:space="preserve">for </w:t>
      </w:r>
      <w:r w:rsidR="00F17FDE" w:rsidRPr="005A6381">
        <w:rPr>
          <w:bCs/>
          <w:rPrChange w:id="1180" w:author="Vladymyr Kozyr" w:date="2021-08-15T21:15:00Z">
            <w:rPr>
              <w:b w:val="0"/>
            </w:rPr>
          </w:rPrChange>
        </w:rPr>
        <w:t>Fish Amount and Price</w:t>
      </w:r>
      <w:bookmarkEnd w:id="1174"/>
    </w:p>
    <w:p w14:paraId="77B5F993" w14:textId="7FC80E1E" w:rsidR="00DF17FD" w:rsidRPr="00BA5688" w:rsidRDefault="0078619D" w:rsidP="005A2161">
      <w:pPr>
        <w:pStyle w:val="1Para"/>
        <w:ind w:firstLine="0"/>
      </w:pPr>
      <w:r w:rsidRPr="005A2161">
        <w:t>In section 3.</w:t>
      </w:r>
      <w:r w:rsidR="00C33D99" w:rsidRPr="005A2161">
        <w:t>1</w:t>
      </w:r>
      <w:ins w:id="1181" w:author="Vladymyr Kozyr" w:date="2021-08-19T18:48:00Z">
        <w:r w:rsidR="00E1099E">
          <w:t>.</w:t>
        </w:r>
      </w:ins>
      <w:del w:id="1182" w:author="Vladymyr Kozyr" w:date="2021-08-19T18:49:00Z">
        <w:r w:rsidRPr="005A2161" w:rsidDel="00E1099E">
          <w:delText>,</w:delText>
        </w:r>
      </w:del>
      <w:r w:rsidRPr="005A2161">
        <w:t xml:space="preserve"> we </w:t>
      </w:r>
      <w:r w:rsidRPr="00BA5688">
        <w:t xml:space="preserve">introduced a </w:t>
      </w:r>
      <w:r w:rsidR="00DF17FD" w:rsidRPr="00BA5688">
        <w:t xml:space="preserve">report </w:t>
      </w:r>
      <w:sdt>
        <w:sdtPr>
          <w:id w:val="-1501422307"/>
          <w:citation/>
        </w:sdtPr>
        <w:sdtEndPr/>
        <w:sdtContent>
          <w:r w:rsidR="00DF17FD" w:rsidRPr="00E47CC2">
            <w:fldChar w:fldCharType="begin"/>
          </w:r>
          <w:r w:rsidR="00DF17FD" w:rsidRPr="00BA5688">
            <w:instrText xml:space="preserve"> CITATION Sco19 \l 4105 </w:instrText>
          </w:r>
          <w:r w:rsidR="00DF17FD" w:rsidRPr="00E47CC2">
            <w:fldChar w:fldCharType="separate"/>
          </w:r>
          <w:r w:rsidR="00BD05ED" w:rsidRPr="00BD05ED">
            <w:rPr>
              <w:noProof/>
            </w:rPr>
            <w:t>[11]</w:t>
          </w:r>
          <w:r w:rsidR="00DF17FD" w:rsidRPr="00E47CC2">
            <w:fldChar w:fldCharType="end"/>
          </w:r>
        </w:sdtContent>
      </w:sdt>
      <w:r w:rsidR="00DF17FD" w:rsidRPr="00BA5688">
        <w:t xml:space="preserve"> </w:t>
      </w:r>
      <w:ins w:id="1183" w:author="Vladymyr Kozyr" w:date="2021-08-24T10:52:00Z">
        <w:r w:rsidR="00797C3B" w:rsidRPr="00BA5688">
          <w:t xml:space="preserve">that </w:t>
        </w:r>
      </w:ins>
      <w:r w:rsidR="00DF17FD" w:rsidRPr="00BA5688">
        <w:t xml:space="preserve">shows that charts for the fish amounts and price are relevant for people who work in </w:t>
      </w:r>
      <w:ins w:id="1184" w:author="Vladymyr Kozyr" w:date="2021-08-24T10:53:00Z">
        <w:r w:rsidR="00797C3B" w:rsidRPr="00BA5688">
          <w:t xml:space="preserve">the </w:t>
        </w:r>
      </w:ins>
      <w:r w:rsidR="00DF17FD" w:rsidRPr="00BA5688">
        <w:t>marine industry. This work contains plots for fish amount and prices separately on differen</w:t>
      </w:r>
      <w:r w:rsidRPr="00BA5688">
        <w:t>t</w:t>
      </w:r>
      <w:r w:rsidR="00DF17FD" w:rsidRPr="00BA5688">
        <w:t xml:space="preserve"> figures. They also have different </w:t>
      </w:r>
      <w:commentRangeStart w:id="1185"/>
      <w:r w:rsidR="00DF17FD" w:rsidRPr="00BA5688">
        <w:t>visualizations</w:t>
      </w:r>
      <w:r w:rsidR="00FD00CC" w:rsidRPr="00BA5688">
        <w:t xml:space="preserve"> (bar charts, line chart</w:t>
      </w:r>
      <w:ins w:id="1186" w:author="Vladymyr Kozyr" w:date="2021-08-24T10:53:00Z">
        <w:r w:rsidR="00797C3B" w:rsidRPr="00BA5688">
          <w:t>s</w:t>
        </w:r>
      </w:ins>
      <w:r w:rsidR="00FD00CC" w:rsidRPr="00BA5688">
        <w:t>, pie charts)</w:t>
      </w:r>
      <w:r w:rsidR="00DF17FD" w:rsidRPr="00BA5688">
        <w:t xml:space="preserve"> </w:t>
      </w:r>
      <w:commentRangeEnd w:id="1185"/>
      <w:r w:rsidRPr="00BA5688">
        <w:rPr>
          <w:rStyle w:val="CommentReference"/>
        </w:rPr>
        <w:commentReference w:id="1185"/>
      </w:r>
      <w:r w:rsidR="00DF17FD" w:rsidRPr="00BA5688">
        <w:t xml:space="preserve">for the prices and tonnage of the fish of </w:t>
      </w:r>
      <w:ins w:id="1187" w:author="Vladymyr Kozyr" w:date="2021-08-24T10:54:00Z">
        <w:r w:rsidR="00797C3B" w:rsidRPr="00BA5688">
          <w:t xml:space="preserve">a </w:t>
        </w:r>
      </w:ins>
      <w:r w:rsidR="00DF17FD" w:rsidRPr="00BA5688">
        <w:t>specific type.</w:t>
      </w:r>
    </w:p>
    <w:p w14:paraId="1E8B7A28" w14:textId="5F4F08BC" w:rsidR="00DF17FD" w:rsidRPr="00BA5688" w:rsidRDefault="00DF17FD" w:rsidP="005A2161">
      <w:pPr>
        <w:pStyle w:val="1Para"/>
        <w:ind w:firstLine="0"/>
      </w:pPr>
      <w:commentRangeStart w:id="1188"/>
      <w:r w:rsidRPr="00BA5688">
        <w:t xml:space="preserve">Improvement of that report would be placing them on one line chart with two axes to help </w:t>
      </w:r>
      <w:ins w:id="1189" w:author="Vladymyr Kozyr" w:date="2021-08-24T10:56:00Z">
        <w:r w:rsidR="00117C2E" w:rsidRPr="00BA5688">
          <w:t xml:space="preserve">the </w:t>
        </w:r>
      </w:ins>
      <w:r w:rsidRPr="00BA5688">
        <w:t xml:space="preserve">user see both </w:t>
      </w:r>
      <w:r w:rsidR="00CE178C" w:rsidRPr="00BA5688">
        <w:t>measurements</w:t>
      </w:r>
      <w:r w:rsidRPr="00BA5688">
        <w:t xml:space="preserve"> at the same time</w:t>
      </w:r>
      <w:commentRangeEnd w:id="1188"/>
      <w:r w:rsidR="00705992" w:rsidRPr="00BA5688">
        <w:rPr>
          <w:rStyle w:val="CommentReference"/>
        </w:rPr>
        <w:commentReference w:id="1188"/>
      </w:r>
      <w:r w:rsidRPr="00BA5688">
        <w:t xml:space="preserve">. This helps to understand </w:t>
      </w:r>
      <w:ins w:id="1190" w:author="Vladymyr Kozyr" w:date="2021-08-24T10:57:00Z">
        <w:r w:rsidR="00117C2E" w:rsidRPr="00BA5688">
          <w:t xml:space="preserve">the </w:t>
        </w:r>
      </w:ins>
      <w:r w:rsidRPr="00BA5688">
        <w:t xml:space="preserve">correlation between the values and quantities without a need for </w:t>
      </w:r>
      <w:r w:rsidR="00D50AC8" w:rsidRPr="00BA5688">
        <w:t>looking into two different charts (they may be in different scale</w:t>
      </w:r>
      <w:ins w:id="1191" w:author="Vladymyr Kozyr" w:date="2021-08-24T10:57:00Z">
        <w:r w:rsidR="00117C2E" w:rsidRPr="00BA5688">
          <w:t>s</w:t>
        </w:r>
      </w:ins>
      <w:r w:rsidR="00D50AC8" w:rsidRPr="00BA5688">
        <w:t xml:space="preserve"> etc.) or comparing row table data.</w:t>
      </w:r>
    </w:p>
    <w:p w14:paraId="357C2EAA" w14:textId="384DC9CE" w:rsidR="007A2436" w:rsidRDefault="007A2436" w:rsidP="005A2161">
      <w:pPr>
        <w:pStyle w:val="1Para"/>
        <w:ind w:firstLine="0"/>
        <w:rPr>
          <w:ins w:id="1192" w:author="Vladymyr Kozyr" w:date="2021-08-15T21:43:00Z"/>
        </w:rPr>
      </w:pPr>
      <w:r w:rsidRPr="00BA5688">
        <w:t xml:space="preserve">Visualization (combined with </w:t>
      </w:r>
      <w:commentRangeStart w:id="1193"/>
      <w:commentRangeStart w:id="1194"/>
      <w:r w:rsidRPr="00BA5688">
        <w:t xml:space="preserve">external </w:t>
      </w:r>
      <w:r w:rsidR="00F17FDE" w:rsidRPr="00BA5688">
        <w:t>data sources</w:t>
      </w:r>
      <w:r w:rsidRPr="00BA5688">
        <w:t xml:space="preserve"> </w:t>
      </w:r>
      <w:commentRangeEnd w:id="1193"/>
      <w:r w:rsidR="000616F8" w:rsidRPr="00BA5688">
        <w:rPr>
          <w:rStyle w:val="CommentReference"/>
        </w:rPr>
        <w:commentReference w:id="1193"/>
      </w:r>
      <w:commentRangeEnd w:id="1194"/>
      <w:r w:rsidR="00A458B4" w:rsidRPr="00BA5688">
        <w:rPr>
          <w:rStyle w:val="CommentReference"/>
        </w:rPr>
        <w:commentReference w:id="1194"/>
      </w:r>
      <w:r w:rsidRPr="00BA5688">
        <w:t xml:space="preserve">and/or </w:t>
      </w:r>
      <w:commentRangeStart w:id="1195"/>
      <w:r w:rsidRPr="00BA5688">
        <w:t>user</w:t>
      </w:r>
      <w:r w:rsidR="00A458B4" w:rsidRPr="00BA5688">
        <w:t>’s knowledge and</w:t>
      </w:r>
      <w:r w:rsidRPr="00BA5688">
        <w:t xml:space="preserve"> experience</w:t>
      </w:r>
      <w:r w:rsidR="00A458B4" w:rsidRPr="00BA5688">
        <w:t xml:space="preserve"> in the domain</w:t>
      </w:r>
      <w:commentRangeEnd w:id="1195"/>
      <w:r w:rsidR="000616F8" w:rsidRPr="00BA5688">
        <w:rPr>
          <w:rStyle w:val="CommentReference"/>
        </w:rPr>
        <w:commentReference w:id="1195"/>
      </w:r>
      <w:r w:rsidRPr="00BA5688">
        <w:t xml:space="preserve">) may be used by users for solving </w:t>
      </w:r>
      <w:ins w:id="1196" w:author="Vladymyr Kozyr" w:date="2021-08-24T10:58:00Z">
        <w:r w:rsidR="00117C2E" w:rsidRPr="00BA5688">
          <w:t xml:space="preserve">a </w:t>
        </w:r>
      </w:ins>
      <w:r w:rsidRPr="00BA5688">
        <w:t>range of issues</w:t>
      </w:r>
      <w:r w:rsidRPr="005A2161">
        <w:t xml:space="preserve"> such as</w:t>
      </w:r>
      <w:r w:rsidR="00CF4700" w:rsidRPr="005A2161">
        <w:t xml:space="preserve"> listed </w:t>
      </w:r>
      <w:r w:rsidR="00507C0A" w:rsidRPr="005A2161">
        <w:t>in chapter 3.1</w:t>
      </w:r>
      <w:r w:rsidR="00CF4700" w:rsidRPr="005A2161">
        <w:t>.</w:t>
      </w:r>
    </w:p>
    <w:p w14:paraId="0B954585" w14:textId="7898C034" w:rsidR="00DF1FB7" w:rsidRDefault="00DF1FB7" w:rsidP="005A2161">
      <w:pPr>
        <w:pStyle w:val="1Para"/>
        <w:ind w:firstLine="0"/>
        <w:rPr>
          <w:ins w:id="1197" w:author="Vladymyr Kozyr" w:date="2021-08-15T21:43:00Z"/>
        </w:rPr>
      </w:pPr>
    </w:p>
    <w:p w14:paraId="17127045" w14:textId="59CDA765" w:rsidR="00DF1FB7" w:rsidRDefault="00DF1FB7" w:rsidP="005A2161">
      <w:pPr>
        <w:pStyle w:val="1Para"/>
        <w:ind w:firstLine="0"/>
        <w:rPr>
          <w:ins w:id="1198" w:author="Vladymyr Kozyr" w:date="2021-08-15T21:43:00Z"/>
        </w:rPr>
      </w:pPr>
    </w:p>
    <w:p w14:paraId="419BA116" w14:textId="0BC77300" w:rsidR="00DF1FB7" w:rsidRDefault="00DF1FB7" w:rsidP="005A2161">
      <w:pPr>
        <w:pStyle w:val="1Para"/>
        <w:ind w:firstLine="0"/>
        <w:rPr>
          <w:ins w:id="1199" w:author="Vladymyr Kozyr" w:date="2021-08-15T21:43:00Z"/>
        </w:rPr>
      </w:pPr>
    </w:p>
    <w:p w14:paraId="7D9373F4" w14:textId="25DF9B17" w:rsidR="00DF1FB7" w:rsidRDefault="00DF1FB7" w:rsidP="005A2161">
      <w:pPr>
        <w:pStyle w:val="1Para"/>
        <w:ind w:firstLine="0"/>
        <w:rPr>
          <w:ins w:id="1200" w:author="Vladymyr Kozyr" w:date="2021-08-15T21:43:00Z"/>
        </w:rPr>
      </w:pPr>
    </w:p>
    <w:p w14:paraId="0E4D834C" w14:textId="73F4C1CE" w:rsidR="00DF1FB7" w:rsidRDefault="00DF1FB7" w:rsidP="005A2161">
      <w:pPr>
        <w:pStyle w:val="1Para"/>
        <w:ind w:firstLine="0"/>
        <w:rPr>
          <w:ins w:id="1201" w:author="Vladymyr Kozyr" w:date="2021-08-15T21:43:00Z"/>
        </w:rPr>
      </w:pPr>
    </w:p>
    <w:p w14:paraId="0FBBFB24" w14:textId="453750A3" w:rsidR="00DF1FB7" w:rsidRDefault="00DF1FB7" w:rsidP="005A2161">
      <w:pPr>
        <w:pStyle w:val="1Para"/>
        <w:ind w:firstLine="0"/>
        <w:rPr>
          <w:ins w:id="1202" w:author="Vladymyr Kozyr" w:date="2021-08-15T21:43:00Z"/>
        </w:rPr>
      </w:pPr>
    </w:p>
    <w:p w14:paraId="761D56C0" w14:textId="5718796F" w:rsidR="00DF1FB7" w:rsidRDefault="00DF1FB7" w:rsidP="005A2161">
      <w:pPr>
        <w:pStyle w:val="1Para"/>
        <w:ind w:firstLine="0"/>
        <w:rPr>
          <w:ins w:id="1203"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1204" w:author="Vladymyr Kozyr" w:date="2021-08-15T21:15:00Z">
          <w:pPr>
            <w:pStyle w:val="Heading3"/>
            <w:spacing w:after="0"/>
          </w:pPr>
        </w:pPrChange>
      </w:pPr>
      <w:bookmarkStart w:id="1205" w:name="_Toc80291915"/>
      <w:commentRangeStart w:id="1206"/>
      <w:r w:rsidRPr="00CE178C">
        <w:lastRenderedPageBreak/>
        <w:t xml:space="preserve">Task </w:t>
      </w:r>
      <w:r w:rsidR="004D0850" w:rsidRPr="00CE178C">
        <w:t>2</w:t>
      </w:r>
      <w:commentRangeEnd w:id="1206"/>
      <w:r w:rsidR="00C8620E" w:rsidRPr="005A2161">
        <w:rPr>
          <w:rStyle w:val="CommentReference"/>
          <w:rFonts w:eastAsiaTheme="minorHAnsi" w:cstheme="minorBidi"/>
          <w:b w:val="0"/>
          <w:color w:val="auto"/>
        </w:rPr>
        <w:commentReference w:id="1206"/>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1205"/>
    </w:p>
    <w:p w14:paraId="4CA1B6D4" w14:textId="6448B9E7" w:rsidR="00BA1CDB" w:rsidRPr="0038076D" w:rsidRDefault="00BA1CDB" w:rsidP="005A2161">
      <w:pPr>
        <w:pStyle w:val="1Para"/>
        <w:ind w:firstLine="0"/>
        <w:rPr>
          <w:rFonts w:cs="Arial"/>
        </w:rPr>
      </w:pPr>
      <w:r w:rsidRPr="007B481E">
        <w:t xml:space="preserve">Visualization of the paired </w:t>
      </w:r>
      <w:r w:rsidRPr="00BA5688">
        <w:t>time series pl</w:t>
      </w:r>
      <w:r w:rsidR="00DF17FD" w:rsidRPr="00BA5688">
        <w:t>a</w:t>
      </w:r>
      <w:r w:rsidRPr="00BA5688">
        <w:t>y</w:t>
      </w:r>
      <w:r w:rsidR="001650DD" w:rsidRPr="00BA5688">
        <w:t>s</w:t>
      </w:r>
      <w:r w:rsidRPr="00BA5688">
        <w:t xml:space="preserve"> an important role in the marine fishery industry, such as in work </w:t>
      </w:r>
      <w:r w:rsidR="00CE178C" w:rsidRPr="00BA5688">
        <w:t>related</w:t>
      </w:r>
      <w:r w:rsidRPr="00BA5688">
        <w:t xml:space="preserve"> to</w:t>
      </w:r>
      <w:ins w:id="1207" w:author="Vladymyr Kozyr" w:date="2021-08-24T11:00:00Z">
        <w:r w:rsidR="00117C2E" w:rsidRPr="00BA5688">
          <w:t xml:space="preserve"> the</w:t>
        </w:r>
      </w:ins>
      <w:r w:rsidRPr="00BA5688">
        <w:t xml:space="preserve"> parrotfish population by Valle </w:t>
      </w:r>
      <w:r w:rsidRPr="00BA5688">
        <w:rPr>
          <w:rFonts w:cs="Arial"/>
        </w:rPr>
        <w:t xml:space="preserve">and Oxenford </w:t>
      </w:r>
      <w:sdt>
        <w:sdtPr>
          <w:rPr>
            <w:rFonts w:cs="Arial"/>
          </w:rPr>
          <w:id w:val="-1079520522"/>
          <w:citation/>
        </w:sdtPr>
        <w:sdtEndPr/>
        <w:sdtContent>
          <w:r w:rsidRPr="00E47CC2">
            <w:rPr>
              <w:rFonts w:cs="Arial"/>
            </w:rPr>
            <w:fldChar w:fldCharType="begin"/>
          </w:r>
          <w:r w:rsidRPr="00BA5688">
            <w:rPr>
              <w:rFonts w:cs="Arial"/>
            </w:rPr>
            <w:instrText xml:space="preserve"> CITATION Hen14 \l 4105 </w:instrText>
          </w:r>
          <w:r w:rsidRPr="00E47CC2">
            <w:rPr>
              <w:rFonts w:cs="Arial"/>
            </w:rPr>
            <w:fldChar w:fldCharType="separate"/>
          </w:r>
          <w:r w:rsidR="00BD05ED" w:rsidRPr="00BD05ED">
            <w:rPr>
              <w:rFonts w:cs="Arial"/>
              <w:noProof/>
            </w:rPr>
            <w:t>[15]</w:t>
          </w:r>
          <w:r w:rsidRPr="00E47CC2">
            <w:rPr>
              <w:rFonts w:cs="Arial"/>
            </w:rPr>
            <w:fldChar w:fldCharType="end"/>
          </w:r>
        </w:sdtContent>
      </w:sdt>
      <w:r w:rsidRPr="00BA5688">
        <w:rPr>
          <w:rFonts w:cs="Arial"/>
        </w:rPr>
        <w:t>. In this paper</w:t>
      </w:r>
      <w:ins w:id="1208" w:author="Vladymyr Kozyr" w:date="2021-08-24T11:06:00Z">
        <w:r w:rsidR="00DF3135" w:rsidRPr="00BA5688">
          <w:rPr>
            <w:rFonts w:cs="Arial"/>
          </w:rPr>
          <w:t>,</w:t>
        </w:r>
      </w:ins>
      <w:r w:rsidRPr="00BA5688">
        <w:rPr>
          <w:rFonts w:cs="Arial"/>
        </w:rPr>
        <w:t xml:space="preserve"> there are </w:t>
      </w:r>
      <w:r w:rsidR="00CE178C" w:rsidRPr="00BA5688">
        <w:rPr>
          <w:rFonts w:cs="Arial"/>
        </w:rPr>
        <w:t>scatterplots</w:t>
      </w:r>
      <w:r w:rsidRPr="00BA5688">
        <w:rPr>
          <w:rFonts w:cs="Arial"/>
        </w:rPr>
        <w:t xml:space="preserve"> showing</w:t>
      </w:r>
      <w:r w:rsidRPr="005A2161">
        <w:rPr>
          <w:rFonts w:cs="Arial"/>
        </w:rPr>
        <w:t xml:space="preserve"> relationships between human population size and fish density for selected fish groups across the Caribbean</w:t>
      </w:r>
      <w:r w:rsidRPr="007B481E">
        <w:rPr>
          <w:rFonts w:cs="Arial"/>
        </w:rPr>
        <w:t xml:space="preserve"> (</w:t>
      </w:r>
      <w:ins w:id="1209" w:author="Vladymyr Kozyr" w:date="2021-08-15T21:43:00Z">
        <w:r w:rsidR="00DF1FB7">
          <w:rPr>
            <w:rFonts w:cs="Arial"/>
          </w:rPr>
          <w:t>F</w:t>
        </w:r>
      </w:ins>
      <w:del w:id="1210" w:author="Vladymyr Kozyr" w:date="2021-08-15T21:43:00Z">
        <w:r w:rsidRPr="0038076D" w:rsidDel="00DF1FB7">
          <w:rPr>
            <w:rFonts w:cs="Arial"/>
          </w:rPr>
          <w:delText>f</w:delText>
        </w:r>
      </w:del>
      <w:r w:rsidRPr="0038076D">
        <w:rPr>
          <w:rFonts w:cs="Arial"/>
        </w:rPr>
        <w:t>ig</w:t>
      </w:r>
      <w:ins w:id="1211" w:author="Vladymyr Kozyr" w:date="2021-08-15T21:15:00Z">
        <w:r w:rsidR="005A6381">
          <w:rPr>
            <w:rFonts w:cs="Arial"/>
          </w:rPr>
          <w:t>ure</w:t>
        </w:r>
      </w:ins>
      <w:del w:id="1212" w:author="Vladymyr Kozyr" w:date="2021-08-15T21:15:00Z">
        <w:r w:rsidRPr="0038076D" w:rsidDel="005A6381">
          <w:rPr>
            <w:rFonts w:cs="Arial"/>
          </w:rPr>
          <w:delText>.</w:delText>
        </w:r>
      </w:del>
      <w:r w:rsidRPr="0038076D">
        <w:rPr>
          <w:rFonts w:cs="Arial"/>
        </w:rPr>
        <w:t xml:space="preserve"> </w:t>
      </w:r>
      <w:ins w:id="1213" w:author="Vladymyr Kozyr" w:date="2021-08-19T18:53:00Z">
        <w:r w:rsidR="00121D53">
          <w:rPr>
            <w:rFonts w:cs="Arial"/>
          </w:rPr>
          <w:t>3.5.2.1</w:t>
        </w:r>
      </w:ins>
      <w:del w:id="1214"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1215" w:author="Vladymyr Kozyr" w:date="2021-08-15T21:44:00Z"/>
          <w:rFonts w:cs="Arial"/>
          <w:lang w:val="en-CA"/>
        </w:rPr>
        <w:pPrChange w:id="1216" w:author="Vladymyr Kozyr" w:date="2021-08-15T21:44:00Z">
          <w:pPr>
            <w:pStyle w:val="Caption"/>
          </w:pPr>
        </w:pPrChange>
      </w:pPr>
      <w:r w:rsidRPr="005A2161">
        <w:rPr>
          <w:rFonts w:cs="Arial"/>
          <w:i w:val="0"/>
          <w:iCs w:val="0"/>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7"/>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1217" w:author="Vladymyr Kozyr" w:date="2021-08-15T21:44:00Z"/>
          <w:lang w:val="en-CA"/>
        </w:rPr>
        <w:pPrChange w:id="1218" w:author="Vladymyr Kozyr" w:date="2021-08-15T21:44:00Z">
          <w:pPr>
            <w:autoSpaceDE w:val="0"/>
            <w:autoSpaceDN w:val="0"/>
            <w:adjustRightInd w:val="0"/>
            <w:spacing w:after="0" w:line="240" w:lineRule="auto"/>
          </w:pPr>
        </w:pPrChange>
      </w:pPr>
    </w:p>
    <w:p w14:paraId="7157937C" w14:textId="03A2E98F" w:rsidR="00BA1CDB" w:rsidRPr="005A2161" w:rsidDel="00DF1FB7" w:rsidRDefault="00DF1FB7">
      <w:pPr>
        <w:pStyle w:val="Caption"/>
        <w:jc w:val="center"/>
        <w:rPr>
          <w:del w:id="1219" w:author="Vladymyr Kozyr" w:date="2021-08-15T21:44:00Z"/>
          <w:rFonts w:cs="Arial"/>
          <w:lang w:val="en-CA"/>
        </w:rPr>
        <w:pPrChange w:id="1220" w:author="Vladymyr Kozyr" w:date="2021-08-15T21:44:00Z">
          <w:pPr>
            <w:autoSpaceDE w:val="0"/>
            <w:autoSpaceDN w:val="0"/>
            <w:adjustRightInd w:val="0"/>
            <w:spacing w:after="0" w:line="240" w:lineRule="auto"/>
            <w:jc w:val="center"/>
          </w:pPr>
        </w:pPrChange>
      </w:pPr>
      <w:bookmarkStart w:id="1221" w:name="_Toc80291572"/>
      <w:ins w:id="1222" w:author="Vladymyr Kozyr" w:date="2021-08-15T21:44:00Z">
        <w:r>
          <w:t xml:space="preserve">Figure </w:t>
        </w:r>
      </w:ins>
      <w:ins w:id="1223" w:author="Vladymyr Kozyr" w:date="2021-08-19T18:41:00Z">
        <w:r w:rsidR="00E85AC5">
          <w:rPr>
            <w:i w:val="0"/>
            <w:iCs w:val="0"/>
          </w:rPr>
          <w:fldChar w:fldCharType="begin"/>
        </w:r>
        <w:r w:rsidR="00E85AC5">
          <w:instrText xml:space="preserve"> STYLEREF 2 \s </w:instrText>
        </w:r>
      </w:ins>
      <w:r w:rsidR="00E85AC5">
        <w:rPr>
          <w:i w:val="0"/>
          <w:iCs w:val="0"/>
        </w:rPr>
        <w:fldChar w:fldCharType="separate"/>
      </w:r>
      <w:r w:rsidR="00E85AC5">
        <w:rPr>
          <w:noProof/>
        </w:rPr>
        <w:t>3.5</w:t>
      </w:r>
      <w:ins w:id="1224" w:author="Vladymyr Kozyr" w:date="2021-08-19T18:41:00Z">
        <w:r w:rsidR="00E85AC5">
          <w:rPr>
            <w:i w:val="0"/>
            <w:iCs w:val="0"/>
          </w:rPr>
          <w:fldChar w:fldCharType="end"/>
        </w:r>
        <w:r w:rsidR="00E85AC5">
          <w:t>.</w:t>
        </w:r>
      </w:ins>
      <w:ins w:id="1225" w:author="Vladymyr Kozyr" w:date="2021-08-19T18:53:00Z">
        <w:r w:rsidR="00121D53">
          <w:t>2.</w:t>
        </w:r>
      </w:ins>
      <w:ins w:id="1226" w:author="Vladymyr Kozyr" w:date="2021-08-19T18:41:00Z">
        <w:r w:rsidR="00E85AC5">
          <w:rPr>
            <w:i w:val="0"/>
            <w:iCs w:val="0"/>
          </w:rPr>
          <w:fldChar w:fldCharType="begin"/>
        </w:r>
        <w:r w:rsidR="00E85AC5">
          <w:instrText xml:space="preserve"> SEQ Figure \* ARABIC \s 2 </w:instrText>
        </w:r>
      </w:ins>
      <w:r w:rsidR="00E85AC5">
        <w:rPr>
          <w:i w:val="0"/>
          <w:iCs w:val="0"/>
        </w:rPr>
        <w:fldChar w:fldCharType="separate"/>
      </w:r>
      <w:ins w:id="1227" w:author="Vladymyr Kozyr" w:date="2021-08-19T18:41:00Z">
        <w:r w:rsidR="00E85AC5">
          <w:rPr>
            <w:noProof/>
          </w:rPr>
          <w:t>1</w:t>
        </w:r>
        <w:r w:rsidR="00E85AC5">
          <w:rPr>
            <w:i w:val="0"/>
            <w:iCs w:val="0"/>
          </w:rPr>
          <w:fldChar w:fldCharType="end"/>
        </w:r>
      </w:ins>
      <w:ins w:id="1228" w:author="Vladymyr Kozyr" w:date="2021-08-15T21:44:00Z">
        <w:r>
          <w:t xml:space="preserve">. </w:t>
        </w:r>
        <w:r w:rsidRPr="00461584">
          <w:t>Scatter plot example</w:t>
        </w:r>
      </w:ins>
      <w:bookmarkEnd w:id="1221"/>
      <w:del w:id="1229" w:author="Vladymyr Kozyr" w:date="2021-08-15T21:12:00Z">
        <w:r w:rsidR="00BA1CDB" w:rsidRPr="005A2161" w:rsidDel="003F377B">
          <w:rPr>
            <w:rFonts w:cs="Arial"/>
            <w:lang w:val="en-CA"/>
          </w:rPr>
          <w:delText>f</w:delText>
        </w:r>
      </w:del>
      <w:del w:id="1230" w:author="Vladymyr Kozyr" w:date="2021-08-15T21:44:00Z">
        <w:r w:rsidR="00BA1CDB" w:rsidRPr="005A2161" w:rsidDel="00DF1FB7">
          <w:rPr>
            <w:rFonts w:cs="Arial"/>
            <w:lang w:val="en-CA"/>
          </w:rPr>
          <w:delText>ig</w:delText>
        </w:r>
      </w:del>
      <w:del w:id="1231" w:author="Vladymyr Kozyr" w:date="2021-08-15T21:12:00Z">
        <w:r w:rsidR="00BA1CDB" w:rsidRPr="005A2161" w:rsidDel="003F377B">
          <w:rPr>
            <w:rFonts w:cs="Arial"/>
            <w:lang w:val="en-CA"/>
          </w:rPr>
          <w:delText>.</w:delText>
        </w:r>
      </w:del>
      <w:del w:id="1232"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1233" w:author="Vladymyr Kozyr" w:date="2021-08-15T21:44:00Z">
          <w:pPr>
            <w:autoSpaceDE w:val="0"/>
            <w:autoSpaceDN w:val="0"/>
            <w:adjustRightInd w:val="0"/>
            <w:spacing w:after="0" w:line="240" w:lineRule="auto"/>
            <w:jc w:val="center"/>
          </w:pPr>
        </w:pPrChange>
      </w:pPr>
    </w:p>
    <w:p w14:paraId="3B0D8E8B" w14:textId="781C03D5" w:rsidR="00905BAE" w:rsidRDefault="00F436D4" w:rsidP="005A2161">
      <w:pPr>
        <w:pStyle w:val="1Para"/>
        <w:ind w:firstLine="0"/>
        <w:rPr>
          <w:ins w:id="1234" w:author="Vladymyr Kozyr" w:date="2021-08-15T21:08:00Z"/>
        </w:rPr>
      </w:pPr>
      <w:r w:rsidRPr="007B481E">
        <w:t>F</w:t>
      </w:r>
      <w:r w:rsidRPr="0038076D">
        <w:t xml:space="preserve">or DFO data </w:t>
      </w:r>
      <w:r w:rsidRPr="00BA5688">
        <w:t xml:space="preserve">visualization was used </w:t>
      </w:r>
      <w:ins w:id="1235" w:author="Vladymyr Kozyr" w:date="2021-08-24T11:09:00Z">
        <w:r w:rsidR="00DF3135" w:rsidRPr="00BA5688">
          <w:t xml:space="preserve">a </w:t>
        </w:r>
      </w:ins>
      <w:r w:rsidRPr="00BA5688">
        <w:t>similar approach</w:t>
      </w:r>
      <w:ins w:id="1236" w:author="Vladymyr Kozyr" w:date="2021-08-24T11:10:00Z">
        <w:r w:rsidR="00DF3135" w:rsidRPr="00BA5688">
          <w:t>,</w:t>
        </w:r>
      </w:ins>
      <w:r w:rsidRPr="00BA5688">
        <w:t xml:space="preserve"> but with different time series (fish amount and quantities).</w:t>
      </w:r>
      <w:r w:rsidR="00905BAE" w:rsidRPr="00BA5688">
        <w:t xml:space="preserve"> </w:t>
      </w:r>
      <w:r w:rsidRPr="00BA5688">
        <w:t>O</w:t>
      </w:r>
      <w:r w:rsidR="00905BAE" w:rsidRPr="00BA5688">
        <w:t xml:space="preserve">ne axis </w:t>
      </w:r>
      <w:r w:rsidRPr="00BA5688">
        <w:t>is</w:t>
      </w:r>
      <w:r w:rsidR="00905BAE" w:rsidRPr="00BA5688">
        <w:t xml:space="preserve"> </w:t>
      </w:r>
      <w:r w:rsidRPr="00BA5688">
        <w:t xml:space="preserve">fish </w:t>
      </w:r>
      <w:r w:rsidR="00905BAE" w:rsidRPr="00BA5688">
        <w:t xml:space="preserve">quantity, second </w:t>
      </w:r>
      <w:r w:rsidRPr="00BA5688">
        <w:t>is</w:t>
      </w:r>
      <w:r w:rsidR="00905BAE" w:rsidRPr="00BA5688">
        <w:t xml:space="preserve"> </w:t>
      </w:r>
      <w:r w:rsidRPr="00BA5688">
        <w:t xml:space="preserve">fish </w:t>
      </w:r>
      <w:r w:rsidR="00905BAE" w:rsidRPr="00BA5688">
        <w:t>price and dots represent years</w:t>
      </w:r>
      <w:r w:rsidR="00D50AC8" w:rsidRPr="00BA5688">
        <w:t xml:space="preserve"> which is </w:t>
      </w:r>
      <w:del w:id="1237" w:author="Vladymyr Kozyr" w:date="2021-08-24T11:11:00Z">
        <w:r w:rsidR="00D50AC8" w:rsidRPr="00BA5688" w:rsidDel="00DF3135">
          <w:delText xml:space="preserve">a </w:delText>
        </w:r>
      </w:del>
      <w:ins w:id="1238" w:author="Vladymyr Kozyr" w:date="2021-08-24T11:11:00Z">
        <w:r w:rsidR="00DF3135" w:rsidRPr="00BA5688">
          <w:t xml:space="preserve">the </w:t>
        </w:r>
      </w:ins>
      <w:r w:rsidR="00D50AC8" w:rsidRPr="00BA5688">
        <w:t>third dimension in that case</w:t>
      </w:r>
      <w:r w:rsidR="00905BAE" w:rsidRPr="00BA5688">
        <w:t xml:space="preserve">. </w:t>
      </w:r>
      <w:ins w:id="1239" w:author="Vladymyr Kozyr" w:date="2021-08-24T11:12:00Z">
        <w:r w:rsidR="00DF3135" w:rsidRPr="00BA5688">
          <w:t xml:space="preserve">The </w:t>
        </w:r>
      </w:ins>
      <w:del w:id="1240" w:author="Vladymyr Kozyr" w:date="2021-08-24T11:12:00Z">
        <w:r w:rsidRPr="00BA5688" w:rsidDel="00DF3135">
          <w:delText>V</w:delText>
        </w:r>
      </w:del>
      <w:ins w:id="1241" w:author="Vladymyr Kozyr" w:date="2021-08-24T11:12:00Z">
        <w:r w:rsidR="00DF3135" w:rsidRPr="00BA5688">
          <w:t>v</w:t>
        </w:r>
      </w:ins>
      <w:r w:rsidRPr="00BA5688">
        <w:t>isualization shows</w:t>
      </w:r>
      <w:r w:rsidR="00905BAE" w:rsidRPr="00BA5688">
        <w:t xml:space="preserve"> </w:t>
      </w:r>
      <w:ins w:id="1242" w:author="Vladymyr Kozyr" w:date="2021-08-24T11:12:00Z">
        <w:r w:rsidR="00DF3135" w:rsidRPr="00BA5688">
          <w:t xml:space="preserve">the </w:t>
        </w:r>
      </w:ins>
      <w:r w:rsidR="00905BAE" w:rsidRPr="00BA5688">
        <w:t>user the trend of how these values change over time together.</w:t>
      </w:r>
      <w:r w:rsidRPr="00BA5688">
        <w:t xml:space="preserve"> Improvements of the visualization comparing to the paper </w:t>
      </w:r>
      <w:sdt>
        <w:sdtPr>
          <w:id w:val="585040385"/>
          <w:citation/>
        </w:sdtPr>
        <w:sdtEndPr/>
        <w:sdtContent>
          <w:r w:rsidRPr="00E47CC2">
            <w:fldChar w:fldCharType="begin"/>
          </w:r>
          <w:r w:rsidRPr="00BA5688">
            <w:instrText xml:space="preserve"> CITATION Hen14 \l 4105 </w:instrText>
          </w:r>
          <w:r w:rsidRPr="00E47CC2">
            <w:fldChar w:fldCharType="separate"/>
          </w:r>
          <w:r w:rsidR="00BD05ED" w:rsidRPr="00BD05ED">
            <w:rPr>
              <w:noProof/>
            </w:rPr>
            <w:t>[15]</w:t>
          </w:r>
          <w:r w:rsidRPr="00E47CC2">
            <w:fldChar w:fldCharType="end"/>
          </w:r>
        </w:sdtContent>
      </w:sdt>
      <w:r w:rsidRPr="00BA5688">
        <w:t xml:space="preserve"> are that it has more advanced filtering, zooming and </w:t>
      </w:r>
      <w:del w:id="1243" w:author="Vladymyr Kozyr" w:date="2021-08-24T11:14:00Z">
        <w:r w:rsidRPr="00BA5688" w:rsidDel="00DF3135">
          <w:delText xml:space="preserve">used </w:delText>
        </w:r>
      </w:del>
      <w:ins w:id="1244" w:author="Vladymyr Kozyr" w:date="2021-08-24T11:14:00Z">
        <w:r w:rsidR="00DF3135" w:rsidRPr="00BA5688">
          <w:t xml:space="preserve">user </w:t>
        </w:r>
      </w:ins>
      <w:r w:rsidRPr="00BA5688">
        <w:t>interaction. Details</w:t>
      </w:r>
      <w:r w:rsidRPr="005A2161">
        <w:t xml:space="preserve"> of implementa</w:t>
      </w:r>
      <w:r w:rsidR="00271831" w:rsidRPr="005A2161">
        <w:t>t</w:t>
      </w:r>
      <w:r w:rsidRPr="005A2161">
        <w:t>ion are discussed in the following chapter 4.</w:t>
      </w:r>
    </w:p>
    <w:p w14:paraId="2A7A4B56" w14:textId="30A8F770" w:rsidR="00C323AE" w:rsidRDefault="00C323AE" w:rsidP="005A2161">
      <w:pPr>
        <w:pStyle w:val="1Para"/>
        <w:ind w:firstLine="0"/>
        <w:rPr>
          <w:ins w:id="1245"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1246" w:name="_Toc63711367"/>
      <w:bookmarkStart w:id="1247" w:name="_Toc64291571"/>
      <w:bookmarkStart w:id="1248" w:name="_Toc64293366"/>
      <w:bookmarkStart w:id="1249" w:name="_Toc65527229"/>
      <w:bookmarkStart w:id="1250" w:name="_Toc66300650"/>
      <w:bookmarkStart w:id="1251" w:name="_Toc66300726"/>
      <w:bookmarkStart w:id="1252" w:name="_Toc67830618"/>
      <w:bookmarkStart w:id="1253" w:name="_Toc67830757"/>
      <w:bookmarkStart w:id="1254" w:name="_Toc80291916"/>
      <w:bookmarkEnd w:id="1246"/>
      <w:bookmarkEnd w:id="1247"/>
      <w:bookmarkEnd w:id="1248"/>
      <w:bookmarkEnd w:id="1249"/>
      <w:bookmarkEnd w:id="1250"/>
      <w:bookmarkEnd w:id="1251"/>
      <w:bookmarkEnd w:id="1252"/>
      <w:bookmarkEnd w:id="1253"/>
      <w:r w:rsidRPr="005A6381">
        <w:rPr>
          <w:bCs/>
          <w:rPrChange w:id="1255" w:author="Vladymyr Kozyr" w:date="2021-08-15T21:15:00Z">
            <w:rPr>
              <w:b w:val="0"/>
            </w:rPr>
          </w:rPrChange>
        </w:rPr>
        <w:lastRenderedPageBreak/>
        <w:t>Task</w:t>
      </w:r>
      <w:r w:rsidR="00507C0A" w:rsidRPr="005A6381">
        <w:rPr>
          <w:bCs/>
          <w:rPrChange w:id="1256" w:author="Vladymyr Kozyr" w:date="2021-08-15T21:15:00Z">
            <w:rPr>
              <w:b w:val="0"/>
            </w:rPr>
          </w:rPrChange>
        </w:rPr>
        <w:t xml:space="preserve"> 3</w:t>
      </w:r>
      <w:r w:rsidR="00252C5C" w:rsidRPr="005A6381">
        <w:rPr>
          <w:bCs/>
          <w:rPrChange w:id="1257"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1254"/>
    </w:p>
    <w:p w14:paraId="19DD044A" w14:textId="48818D00" w:rsidR="00D50AC8" w:rsidRPr="00BA5688" w:rsidRDefault="004B0D2A" w:rsidP="00D50AC8">
      <w:pPr>
        <w:pStyle w:val="1Para"/>
        <w:ind w:firstLine="0"/>
        <w:rPr>
          <w:ins w:id="1258" w:author="Vladymyr Kozyr" w:date="2021-08-21T21:34:00Z"/>
        </w:rPr>
      </w:pPr>
      <w:commentRangeStart w:id="1259"/>
      <w:r w:rsidRPr="00CE178C">
        <w:t>Knowing which types of fish give the biggest income is valuable for the fisherm</w:t>
      </w:r>
      <w:r w:rsidR="00271831" w:rsidRPr="00CE178C">
        <w:t>en</w:t>
      </w:r>
      <w:r w:rsidRPr="00CE178C">
        <w:t xml:space="preserve"> and management. In British reports </w:t>
      </w:r>
      <w:sdt>
        <w:sdtPr>
          <w:id w:val="-465895825"/>
          <w:citation/>
        </w:sdtPr>
        <w:sdtEndPr/>
        <w:sdtContent>
          <w:r w:rsidRPr="0038076D">
            <w:fldChar w:fldCharType="begin"/>
          </w:r>
          <w:r w:rsidRPr="00CE178C">
            <w:instrText xml:space="preserve"> CITATION Sco19 \l 4105 </w:instrText>
          </w:r>
          <w:r w:rsidRPr="0038076D">
            <w:fldChar w:fldCharType="separate"/>
          </w:r>
          <w:r w:rsidR="00BD05ED" w:rsidRPr="00BD05ED">
            <w:rPr>
              <w:noProof/>
            </w:rPr>
            <w:t>[11]</w:t>
          </w:r>
          <w:r w:rsidRPr="0038076D">
            <w:fldChar w:fldCharType="end"/>
          </w:r>
        </w:sdtContent>
      </w:sdt>
      <w:r w:rsidR="00271831" w:rsidRPr="00CE178C">
        <w:t xml:space="preserve"> there are </w:t>
      </w:r>
      <w:r w:rsidR="00271831" w:rsidRPr="00BA5688">
        <w:t xml:space="preserve">pie charts </w:t>
      </w:r>
      <w:ins w:id="1260" w:author="Vladymyr Kozyr" w:date="2021-08-24T11:22:00Z">
        <w:r w:rsidR="00E42A73" w:rsidRPr="00BA5688">
          <w:t xml:space="preserve">that briefly </w:t>
        </w:r>
      </w:ins>
      <w:del w:id="1261" w:author="Vladymyr Kozyr" w:date="2021-08-24T11:22:00Z">
        <w:r w:rsidR="00271831" w:rsidRPr="00BA5688" w:rsidDel="00E42A73">
          <w:delText xml:space="preserve">which briefly </w:delText>
        </w:r>
      </w:del>
      <w:r w:rsidR="00271831" w:rsidRPr="00BA5688">
        <w:t xml:space="preserve">describe the data for the </w:t>
      </w:r>
      <w:ins w:id="1262" w:author="Vladymyr Kozyr" w:date="2021-08-21T21:32:00Z">
        <w:r w:rsidR="001C461A" w:rsidRPr="00BA5688">
          <w:t xml:space="preserve">specific </w:t>
        </w:r>
      </w:ins>
      <w:r w:rsidR="00271831" w:rsidRPr="00BA5688">
        <w:t>year.</w:t>
      </w:r>
    </w:p>
    <w:p w14:paraId="65267B09" w14:textId="063DC3A7" w:rsidR="001C461A" w:rsidRPr="00BA5688" w:rsidRDefault="00E14373" w:rsidP="00D50AC8">
      <w:pPr>
        <w:pStyle w:val="1Para"/>
        <w:ind w:firstLine="0"/>
      </w:pPr>
      <w:ins w:id="1263" w:author="Vladymyr Kozyr" w:date="2021-08-24T11:29:00Z">
        <w:r w:rsidRPr="00BA5688">
          <w:rPr>
            <w:color w:val="000000" w:themeColor="text1"/>
          </w:rPr>
          <w:t>In the Figure 3.1.4. we can see that the marine industry requires the usage of pie charts to show summarized data of “tonnage” and “value” measurements. These visuals show percentages for each fish type price and the amount which allows the user (data analyst) to figure out the ratio between these parameters. Then, management can take into consideration the results of the report and use it in a way that can help the company to make more profit (for ex., put more resources into catching expensive fish).</w:t>
        </w:r>
      </w:ins>
    </w:p>
    <w:p w14:paraId="24E77B54" w14:textId="5F88720A" w:rsidR="00271831" w:rsidDel="00766647" w:rsidRDefault="00271831" w:rsidP="005A2161">
      <w:pPr>
        <w:pStyle w:val="1Para"/>
        <w:ind w:firstLine="0"/>
        <w:rPr>
          <w:del w:id="1264" w:author="Vladymyr Kozyr" w:date="2021-08-15T21:08:00Z"/>
        </w:rPr>
      </w:pPr>
      <w:r w:rsidRPr="00BA5688">
        <w:t>Pie charts presented in th</w:t>
      </w:r>
      <w:ins w:id="1265" w:author="Vladymyr Kozyr" w:date="2021-08-21T21:37:00Z">
        <w:r w:rsidR="00766647" w:rsidRPr="00BA5688">
          <w:t>e following chapter (</w:t>
        </w:r>
      </w:ins>
      <w:ins w:id="1266" w:author="Vladymyr Kozyr" w:date="2021-08-21T21:38:00Z">
        <w:r w:rsidR="00766647" w:rsidRPr="00BA5688">
          <w:t>Figure 4.3.3.)</w:t>
        </w:r>
      </w:ins>
      <w:del w:id="1267" w:author="Vladymyr Kozyr" w:date="2021-08-21T21:37:00Z">
        <w:r w:rsidRPr="00BA5688" w:rsidDel="00766647">
          <w:delText xml:space="preserve">is </w:delText>
        </w:r>
        <w:r w:rsidR="00A01DEA" w:rsidRPr="00BA5688" w:rsidDel="00766647">
          <w:delText>project</w:delText>
        </w:r>
      </w:del>
      <w:r w:rsidRPr="00BA5688">
        <w:t xml:space="preserve"> are more advanced. </w:t>
      </w:r>
      <w:r w:rsidR="00CE178C" w:rsidRPr="00BA5688">
        <w:t>This visualization can help to find outliers for the selected year</w:t>
      </w:r>
      <w:ins w:id="1268" w:author="Vladymyr Kozyr" w:date="2021-08-21T21:41:00Z">
        <w:r w:rsidR="00766647" w:rsidRPr="00BA5688">
          <w:t xml:space="preserve"> and also adds some interactivity for </w:t>
        </w:r>
      </w:ins>
      <w:ins w:id="1269" w:author="Vladymyr Kozyr" w:date="2021-08-24T11:30:00Z">
        <w:r w:rsidR="00E14373" w:rsidRPr="00BA5688">
          <w:t xml:space="preserve">the </w:t>
        </w:r>
      </w:ins>
      <w:ins w:id="1270" w:author="Vladymyr Kozyr" w:date="2021-08-21T21:41:00Z">
        <w:r w:rsidR="00766647" w:rsidRPr="00BA5688">
          <w:t>user (</w:t>
        </w:r>
        <w:r w:rsidR="008E7998" w:rsidRPr="00BA5688">
          <w:t xml:space="preserve">hide legends, group fish types </w:t>
        </w:r>
      </w:ins>
      <w:ins w:id="1271" w:author="Vladymyr Kozyr" w:date="2021-08-21T21:42:00Z">
        <w:r w:rsidR="008E7998" w:rsidRPr="00BA5688">
          <w:t>together, etc.)</w:t>
        </w:r>
      </w:ins>
      <w:r w:rsidR="00CE178C" w:rsidRPr="00BA5688">
        <w:t xml:space="preserve">. </w:t>
      </w:r>
      <w:commentRangeEnd w:id="1259"/>
      <w:r w:rsidR="005A2161" w:rsidRPr="00BA5688">
        <w:rPr>
          <w:rStyle w:val="CommentReference"/>
        </w:rPr>
        <w:commentReference w:id="1259"/>
      </w:r>
    </w:p>
    <w:p w14:paraId="39AA91CB" w14:textId="12EFDBB2" w:rsidR="00766647" w:rsidRDefault="00766647">
      <w:pPr>
        <w:pStyle w:val="1Para"/>
        <w:ind w:firstLine="0"/>
        <w:rPr>
          <w:ins w:id="1272" w:author="Vladymyr Kozyr" w:date="2021-08-21T21:35:00Z"/>
        </w:rPr>
      </w:pPr>
    </w:p>
    <w:p w14:paraId="16CBE913" w14:textId="27B9343A" w:rsidR="00766647" w:rsidRDefault="00766647">
      <w:pPr>
        <w:pStyle w:val="1Para"/>
        <w:ind w:firstLine="0"/>
        <w:rPr>
          <w:ins w:id="1273" w:author="Vladymyr Kozyr" w:date="2021-08-21T21:35:00Z"/>
        </w:rPr>
      </w:pPr>
    </w:p>
    <w:p w14:paraId="07156300" w14:textId="5A83A6E1" w:rsidR="00766647" w:rsidRDefault="00766647">
      <w:pPr>
        <w:pStyle w:val="1Para"/>
        <w:ind w:firstLine="0"/>
        <w:rPr>
          <w:ins w:id="1274" w:author="Vladymyr Kozyr" w:date="2021-08-21T21:35:00Z"/>
        </w:rPr>
      </w:pPr>
    </w:p>
    <w:p w14:paraId="07A5E234" w14:textId="01E39DEA" w:rsidR="00766647" w:rsidRDefault="00766647">
      <w:pPr>
        <w:pStyle w:val="1Para"/>
        <w:ind w:firstLine="0"/>
        <w:rPr>
          <w:ins w:id="1275" w:author="Vladymyr Kozyr" w:date="2021-08-21T21:35:00Z"/>
        </w:rPr>
      </w:pPr>
    </w:p>
    <w:p w14:paraId="142DD641" w14:textId="3D813097" w:rsidR="00766647" w:rsidRDefault="00766647">
      <w:pPr>
        <w:pStyle w:val="1Para"/>
        <w:ind w:firstLine="0"/>
        <w:rPr>
          <w:ins w:id="1276" w:author="Vladymyr Kozyr" w:date="2021-08-21T21:35:00Z"/>
        </w:rPr>
      </w:pPr>
    </w:p>
    <w:p w14:paraId="2031EB72" w14:textId="36223F0B" w:rsidR="00766647" w:rsidRDefault="00766647">
      <w:pPr>
        <w:pStyle w:val="1Para"/>
        <w:ind w:firstLine="0"/>
        <w:rPr>
          <w:ins w:id="1277" w:author="Vladymyr Kozyr" w:date="2021-08-21T21:35:00Z"/>
        </w:rPr>
      </w:pPr>
    </w:p>
    <w:p w14:paraId="5AD95F89" w14:textId="6033031A" w:rsidR="00766647" w:rsidRDefault="00766647">
      <w:pPr>
        <w:pStyle w:val="1Para"/>
        <w:ind w:firstLine="0"/>
        <w:rPr>
          <w:ins w:id="1278" w:author="Vladymyr Kozyr" w:date="2021-08-21T21:35:00Z"/>
        </w:rPr>
      </w:pPr>
    </w:p>
    <w:p w14:paraId="200AF1B6" w14:textId="5EE790DB" w:rsidR="00766647" w:rsidRDefault="00766647">
      <w:pPr>
        <w:pStyle w:val="1Para"/>
        <w:ind w:firstLine="0"/>
        <w:rPr>
          <w:ins w:id="1279" w:author="Vladymyr Kozyr" w:date="2021-08-21T21:35:00Z"/>
        </w:rPr>
      </w:pPr>
    </w:p>
    <w:p w14:paraId="74AD152C" w14:textId="2F121D3D" w:rsidR="00766647" w:rsidRDefault="00766647">
      <w:pPr>
        <w:pStyle w:val="1Para"/>
        <w:ind w:firstLine="0"/>
        <w:rPr>
          <w:ins w:id="1280" w:author="Vladymyr Kozyr" w:date="2021-08-21T21:35:00Z"/>
        </w:rPr>
      </w:pPr>
    </w:p>
    <w:p w14:paraId="366A1A48" w14:textId="21699A64" w:rsidR="00766647" w:rsidRDefault="00766647">
      <w:pPr>
        <w:pStyle w:val="1Para"/>
        <w:ind w:firstLine="0"/>
        <w:rPr>
          <w:ins w:id="1281" w:author="Vladymyr Kozyr" w:date="2021-08-21T21:49:00Z"/>
        </w:rPr>
      </w:pPr>
    </w:p>
    <w:p w14:paraId="6B54C3D2" w14:textId="77777777" w:rsidR="008E7998" w:rsidRDefault="008E7998">
      <w:pPr>
        <w:pStyle w:val="1Para"/>
        <w:ind w:firstLine="0"/>
        <w:rPr>
          <w:ins w:id="1282" w:author="Vladymyr Kozyr" w:date="2021-08-21T21:35:00Z"/>
        </w:rPr>
      </w:pPr>
    </w:p>
    <w:p w14:paraId="6616995F" w14:textId="1D45FF8E" w:rsidR="00252C5C" w:rsidRPr="00CE178C" w:rsidDel="008E7998" w:rsidRDefault="00252C5C" w:rsidP="005A2161">
      <w:pPr>
        <w:pStyle w:val="1Para"/>
        <w:ind w:firstLine="0"/>
        <w:rPr>
          <w:del w:id="1283" w:author="Vladymyr Kozyr" w:date="2021-08-21T21:49:00Z"/>
        </w:rPr>
      </w:pPr>
    </w:p>
    <w:p w14:paraId="63364E0D" w14:textId="3835D9D0" w:rsidR="00507C0A" w:rsidRPr="006D47DD" w:rsidRDefault="001650DD" w:rsidP="005A2161">
      <w:pPr>
        <w:pStyle w:val="Heading3"/>
        <w:rPr>
          <w:bCs/>
        </w:rPr>
      </w:pPr>
      <w:bookmarkStart w:id="1284" w:name="_Toc80291917"/>
      <w:r w:rsidRPr="005A6381">
        <w:rPr>
          <w:bCs/>
          <w:rPrChange w:id="1285" w:author="Vladymyr Kozyr" w:date="2021-08-15T21:15:00Z">
            <w:rPr>
              <w:b w:val="0"/>
            </w:rPr>
          </w:rPrChange>
        </w:rPr>
        <w:t xml:space="preserve">Task </w:t>
      </w:r>
      <w:r w:rsidR="00507C0A" w:rsidRPr="005A6381">
        <w:rPr>
          <w:bCs/>
          <w:rPrChange w:id="1286" w:author="Vladymyr Kozyr" w:date="2021-08-15T21:15:00Z">
            <w:rPr>
              <w:b w:val="0"/>
            </w:rPr>
          </w:rPrChange>
        </w:rPr>
        <w:t>4</w:t>
      </w:r>
      <w:r w:rsidR="00252C5C" w:rsidRPr="005A6381">
        <w:rPr>
          <w:bCs/>
          <w:rPrChange w:id="1287" w:author="Vladymyr Kozyr" w:date="2021-08-15T21:15:00Z">
            <w:rPr>
              <w:b w:val="0"/>
            </w:rPr>
          </w:rPrChange>
        </w:rPr>
        <w:t xml:space="preserve">. </w:t>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1284"/>
    </w:p>
    <w:p w14:paraId="572FEDF0" w14:textId="31E1BD61" w:rsidR="00507C0A" w:rsidRPr="00BA5688" w:rsidRDefault="00CE178C" w:rsidP="005A2161">
      <w:pPr>
        <w:pStyle w:val="1Para"/>
        <w:ind w:firstLine="0"/>
      </w:pPr>
      <w:r w:rsidRPr="00BA5688">
        <w:t>Similarly,</w:t>
      </w:r>
      <w:r w:rsidR="00815675" w:rsidRPr="00BA5688">
        <w:t xml:space="preserve"> to the previous section 3.5.3, there is a visualization for two </w:t>
      </w:r>
      <w:r w:rsidRPr="00BA5688">
        <w:t>consecutive</w:t>
      </w:r>
      <w:r w:rsidR="00815675" w:rsidRPr="00BA5688">
        <w:t xml:space="preserve"> years </w:t>
      </w:r>
      <w:ins w:id="1288" w:author="Vladymyr Kozyr" w:date="2021-08-24T11:33:00Z">
        <w:r w:rsidR="00E14373" w:rsidRPr="00BA5688">
          <w:t xml:space="preserve">of </w:t>
        </w:r>
      </w:ins>
      <w:r w:rsidR="00815675" w:rsidRPr="00BA5688">
        <w:t>DFO data.</w:t>
      </w:r>
    </w:p>
    <w:p w14:paraId="02EF5E05" w14:textId="3C74AB6B" w:rsidR="00815675" w:rsidRPr="00BA5688" w:rsidRDefault="00815675" w:rsidP="005A2161">
      <w:pPr>
        <w:pStyle w:val="1Para"/>
        <w:ind w:firstLine="0"/>
      </w:pPr>
      <w:r w:rsidRPr="00BA5688">
        <w:t xml:space="preserve">The main point for this kind of visualization is to show fishery management and </w:t>
      </w:r>
      <w:ins w:id="1289" w:author="Vladymyr Kozyr" w:date="2021-08-24T11:35:00Z">
        <w:r w:rsidR="00E14373" w:rsidRPr="00BA5688">
          <w:t xml:space="preserve">policymakers trends </w:t>
        </w:r>
      </w:ins>
      <w:del w:id="1290" w:author="Vladymyr Kozyr" w:date="2021-08-24T11:35:00Z">
        <w:r w:rsidRPr="00BA5688" w:rsidDel="00E14373">
          <w:delText>policy makers trend</w:delText>
        </w:r>
      </w:del>
      <w:r w:rsidRPr="00BA5688">
        <w:t xml:space="preserve"> for the quantities and fish price.</w:t>
      </w:r>
    </w:p>
    <w:p w14:paraId="3D5D1DA0" w14:textId="61201881" w:rsidR="00815675" w:rsidRPr="00BA5688" w:rsidRDefault="00E14373" w:rsidP="005A2161">
      <w:pPr>
        <w:pStyle w:val="1Para"/>
        <w:ind w:firstLine="0"/>
      </w:pPr>
      <w:ins w:id="1291" w:author="Vladymyr Kozyr" w:date="2021-08-24T11:36:00Z">
        <w:r w:rsidRPr="00BA5688">
          <w:t xml:space="preserve">Policymakers </w:t>
        </w:r>
      </w:ins>
      <w:del w:id="1292" w:author="Vladymyr Kozyr" w:date="2021-08-24T11:36:00Z">
        <w:r w:rsidR="00815675" w:rsidRPr="00BA5688" w:rsidDel="00E14373">
          <w:delText xml:space="preserve">Policy makers </w:delText>
        </w:r>
      </w:del>
      <w:r w:rsidR="00815675" w:rsidRPr="00BA5688">
        <w:t>and environment workers or biologists are mostly interested in seeing fish quantities trend to determine if the decisions made in</w:t>
      </w:r>
      <w:ins w:id="1293" w:author="Vladymyr Kozyr" w:date="2021-08-24T11:37:00Z">
        <w:r w:rsidRPr="00BA5688">
          <w:t xml:space="preserve"> the</w:t>
        </w:r>
      </w:ins>
      <w:r w:rsidR="00815675" w:rsidRPr="00BA5688">
        <w:t xml:space="preserve"> previous year lead do the desired results in the current (such as establishing fishing quotas, studying how some kinds of pollutions affect </w:t>
      </w:r>
      <w:ins w:id="1294" w:author="Vladymyr Kozyr" w:date="2021-08-24T11:38:00Z">
        <w:r w:rsidRPr="00BA5688">
          <w:t xml:space="preserve">the </w:t>
        </w:r>
      </w:ins>
      <w:r w:rsidR="00815675" w:rsidRPr="00BA5688">
        <w:t>fishing population).</w:t>
      </w:r>
    </w:p>
    <w:p w14:paraId="4025BC5C" w14:textId="7902285B" w:rsidR="00815675" w:rsidRPr="00BA5688" w:rsidRDefault="00CE178C" w:rsidP="005A2161">
      <w:pPr>
        <w:pStyle w:val="1Para"/>
        <w:ind w:firstLine="0"/>
      </w:pPr>
      <w:r w:rsidRPr="00BA5688">
        <w:t>However</w:t>
      </w:r>
      <w:r w:rsidR="00815675" w:rsidRPr="00BA5688">
        <w:t xml:space="preserve">, fishery management </w:t>
      </w:r>
      <w:del w:id="1295" w:author="Vladymyr Kozyr" w:date="2021-08-24T11:38:00Z">
        <w:r w:rsidR="00815675" w:rsidRPr="00BA5688" w:rsidDel="0007149D">
          <w:delText xml:space="preserve">are </w:delText>
        </w:r>
      </w:del>
      <w:ins w:id="1296" w:author="Vladymyr Kozyr" w:date="2021-08-24T11:38:00Z">
        <w:r w:rsidR="0007149D" w:rsidRPr="00BA5688">
          <w:t xml:space="preserve">is </w:t>
        </w:r>
      </w:ins>
      <w:r w:rsidR="00043B80" w:rsidRPr="00BA5688">
        <w:t xml:space="preserve">more looking into </w:t>
      </w:r>
      <w:ins w:id="1297" w:author="Vladymyr Kozyr" w:date="2021-08-24T11:39:00Z">
        <w:r w:rsidR="0007149D" w:rsidRPr="00BA5688">
          <w:t xml:space="preserve">the </w:t>
        </w:r>
      </w:ins>
      <w:r w:rsidR="00043B80" w:rsidRPr="00BA5688">
        <w:t>fish price to decide which kind of fish has more sense to aim for catching for the following year.</w:t>
      </w:r>
    </w:p>
    <w:p w14:paraId="413BB2D3" w14:textId="5D4F50C9" w:rsidR="00A50449" w:rsidRPr="00CE178C" w:rsidRDefault="00043B80" w:rsidP="005A2161">
      <w:pPr>
        <w:pStyle w:val="1Para"/>
        <w:ind w:firstLine="0"/>
        <w:rPr>
          <w:szCs w:val="30"/>
        </w:rPr>
      </w:pPr>
      <w:r w:rsidRPr="00BA5688">
        <w:t>This chart also helps en</w:t>
      </w:r>
      <w:r w:rsidR="002E57D1" w:rsidRPr="00BA5688">
        <w:t>v</w:t>
      </w:r>
      <w:r w:rsidRPr="00BA5688">
        <w:t>ironmentalists and fishery management to communicate with each other. In a way that based on these values fishery management requests which type and how much fish are they planning to catch. And policy</w:t>
      </w:r>
      <w:del w:id="1298" w:author="Vladymyr Kozyr" w:date="2021-08-24T11:40:00Z">
        <w:r w:rsidRPr="00BA5688" w:rsidDel="0007149D">
          <w:delText xml:space="preserve"> </w:delText>
        </w:r>
      </w:del>
      <w:r w:rsidRPr="00BA5688">
        <w:t>makers based on the same plot and internal data and knowledge approve or deny a request.</w:t>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1299" w:name="_Toc80291918"/>
      <w:commentRangeStart w:id="1300"/>
      <w:r w:rsidRPr="00CE178C">
        <w:lastRenderedPageBreak/>
        <w:t>Implementation</w:t>
      </w:r>
      <w:commentRangeEnd w:id="1300"/>
      <w:r w:rsidR="005A2161">
        <w:rPr>
          <w:rStyle w:val="CommentReference"/>
          <w:rFonts w:eastAsiaTheme="minorHAnsi" w:cstheme="minorBidi"/>
          <w:b w:val="0"/>
          <w:color w:val="auto"/>
          <w:lang w:val="en-US"/>
        </w:rPr>
        <w:commentReference w:id="1300"/>
      </w:r>
      <w:ins w:id="1301" w:author="Vladymyr Kozyr" w:date="2021-08-15T21:08:00Z">
        <w:r w:rsidR="000C4F11">
          <w:t xml:space="preserve"> and Evaluation</w:t>
        </w:r>
      </w:ins>
      <w:bookmarkEnd w:id="1299"/>
    </w:p>
    <w:p w14:paraId="0B19492D" w14:textId="5260795B" w:rsidR="002E57D1" w:rsidRPr="0038076D" w:rsidRDefault="002E57D1" w:rsidP="005A2161">
      <w:pPr>
        <w:pStyle w:val="1Para"/>
        <w:ind w:firstLine="0"/>
      </w:pPr>
      <w:r w:rsidRPr="007B481E">
        <w:t xml:space="preserve">In this </w:t>
      </w:r>
      <w:r w:rsidRPr="00BA5688">
        <w:t>chapter</w:t>
      </w:r>
      <w:ins w:id="1302" w:author="Vladymyr Kozyr" w:date="2021-08-24T11:42:00Z">
        <w:r w:rsidR="0007149D" w:rsidRPr="00BA5688">
          <w:t>,</w:t>
        </w:r>
      </w:ins>
      <w:r w:rsidRPr="00BA5688">
        <w:t xml:space="preserve"> there will</w:t>
      </w:r>
      <w:r w:rsidRPr="0038076D">
        <w:t xml:space="preserve"> be discussions related to the </w:t>
      </w:r>
      <w:r w:rsidR="00CE178C" w:rsidRPr="0038076D">
        <w:t>implementation</w:t>
      </w:r>
      <w:r w:rsidRPr="0038076D">
        <w:t xml:space="preserve"> of the tool, it</w:t>
      </w:r>
      <w:del w:id="1303" w:author="Fred Popowich" w:date="2021-08-12T10:35:00Z">
        <w:r w:rsidRPr="0038076D" w:rsidDel="005A2161">
          <w:delText>’</w:delText>
        </w:r>
      </w:del>
      <w:r w:rsidRPr="0038076D">
        <w:t>s structure, architecture levels and explanations of visualization methods for each use case (task).</w:t>
      </w:r>
    </w:p>
    <w:p w14:paraId="3FD1DFFF" w14:textId="6A1CD0B2" w:rsidR="00483ACD" w:rsidRPr="00CE178C" w:rsidRDefault="00483ACD" w:rsidP="005A2161">
      <w:pPr>
        <w:pStyle w:val="1Para"/>
        <w:ind w:firstLine="0"/>
      </w:pPr>
      <w:r w:rsidRPr="00CE178C">
        <w:t xml:space="preserve">The goal of the current </w:t>
      </w:r>
      <w:r w:rsidR="002E57D1" w:rsidRPr="00CE178C">
        <w:t>thesis project</w:t>
      </w:r>
      <w:r w:rsidRPr="00CE178C">
        <w:t xml:space="preserve"> is to create a visualization tool to help people understand/analyze table data in a more suitable format as charts, comparison diagrams, etc.</w:t>
      </w:r>
    </w:p>
    <w:p w14:paraId="718B1160" w14:textId="2EB632BD" w:rsidR="00483ACD" w:rsidRPr="00CE178C" w:rsidRDefault="00483ACD" w:rsidP="005A2161">
      <w:pPr>
        <w:pStyle w:val="1Para"/>
        <w:ind w:firstLine="0"/>
      </w:pPr>
      <w:r w:rsidRPr="00CE178C">
        <w:t xml:space="preserve">The tool itself is implemented in </w:t>
      </w:r>
      <w:r w:rsidR="002E57D1" w:rsidRPr="00CE178C">
        <w:t>T</w:t>
      </w:r>
      <w:r w:rsidRPr="00CE178C">
        <w:t>ype</w:t>
      </w:r>
      <w:r w:rsidR="002E57D1" w:rsidRPr="00CE178C">
        <w:t>S</w:t>
      </w:r>
      <w:r w:rsidRPr="00CE178C">
        <w:t xml:space="preserve">cript (wrapper for JavaScript) from Microsoft. The front-end framework is </w:t>
      </w:r>
      <w:r w:rsidR="002E57D1" w:rsidRPr="00CE178C">
        <w:t>A</w:t>
      </w:r>
      <w:r w:rsidRPr="00CE178C">
        <w:t>ngular 10, one of the most powerful and highly used web engines. The back end is not needed for now as it is a test project. If the data source is changed, there will be minimum code modifications to get/process data.</w:t>
      </w:r>
    </w:p>
    <w:p w14:paraId="7EE6ABA4" w14:textId="0D1CD6C6" w:rsidR="00AB7CDF" w:rsidRPr="00CE178C" w:rsidRDefault="00483ACD" w:rsidP="005A2161">
      <w:pPr>
        <w:pStyle w:val="1Para"/>
        <w:ind w:firstLine="0"/>
      </w:pPr>
      <w:r w:rsidRPr="00CE178C">
        <w:t>The main reason for choosing a web solution for implementing the visualization is that it will be accessible for users without needing the installation of any additional software.</w:t>
      </w:r>
      <w:r w:rsidR="00022AAC">
        <w:t xml:space="preserve"> </w:t>
      </w:r>
      <w:r w:rsidRPr="00CE178C">
        <w:t>Having everything in a web browser is a modern way of viewing and sharing visualizations. The user doesn’t have to do any extra manipulations with a computer system to access visualizations.</w:t>
      </w:r>
    </w:p>
    <w:p w14:paraId="1D5060E5" w14:textId="622EF7E9" w:rsidR="00AB7CDF" w:rsidRDefault="002E57D1" w:rsidP="00070B89">
      <w:pPr>
        <w:pStyle w:val="Heading2"/>
        <w:rPr>
          <w:ins w:id="1304" w:author="Vladymyr Kozyr" w:date="2021-08-15T21:46:00Z"/>
        </w:rPr>
      </w:pPr>
      <w:bookmarkStart w:id="1305" w:name="_Toc80291919"/>
      <w:commentRangeStart w:id="1306"/>
      <w:r w:rsidRPr="00CE178C">
        <w:t>System Overview</w:t>
      </w:r>
      <w:commentRangeEnd w:id="1306"/>
      <w:r w:rsidR="005A2161">
        <w:rPr>
          <w:rStyle w:val="CommentReference"/>
          <w:rFonts w:eastAsiaTheme="minorHAnsi" w:cstheme="minorBidi"/>
          <w:b w:val="0"/>
          <w:color w:val="auto"/>
          <w:lang w:val="en-US"/>
        </w:rPr>
        <w:commentReference w:id="1306"/>
      </w:r>
      <w:bookmarkEnd w:id="1305"/>
    </w:p>
    <w:p w14:paraId="3EE995AA" w14:textId="4B1D14B2" w:rsidR="002F76EE" w:rsidRPr="006D47DD" w:rsidRDefault="00784ADF">
      <w:pPr>
        <w:pStyle w:val="Caption"/>
        <w:jc w:val="center"/>
        <w:pPrChange w:id="1307" w:author="Vladymyr Kozyr" w:date="2021-08-23T19:52:00Z">
          <w:pPr>
            <w:pStyle w:val="Heading2"/>
          </w:pPr>
        </w:pPrChange>
      </w:pPr>
      <w:bookmarkStart w:id="1308" w:name="_Toc80291573"/>
      <w:ins w:id="1309" w:author="Vladymyr Kozyr" w:date="2021-08-23T19:46:00Z">
        <w:r>
          <w:rPr>
            <w:noProof/>
          </w:rPr>
          <w:drawing>
            <wp:inline distT="0" distB="0" distL="0" distR="0" wp14:anchorId="3311942A" wp14:editId="1A16967D">
              <wp:extent cx="6099175" cy="1406769"/>
              <wp:effectExtent l="12700" t="0" r="952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ins>
      <w:ins w:id="1310" w:author="Vladymyr Kozyr" w:date="2021-08-15T21:47:00Z">
        <w:r w:rsidR="002F76EE">
          <w:t xml:space="preserve">Figure </w:t>
        </w:r>
      </w:ins>
      <w:ins w:id="1311" w:author="Vladymyr Kozyr" w:date="2021-08-19T18:41:00Z">
        <w:r w:rsidR="00E85AC5">
          <w:fldChar w:fldCharType="begin"/>
        </w:r>
        <w:r w:rsidR="00E85AC5">
          <w:instrText xml:space="preserve"> STYLEREF 2 \s </w:instrText>
        </w:r>
      </w:ins>
      <w:r w:rsidR="00E85AC5">
        <w:fldChar w:fldCharType="separate"/>
      </w:r>
      <w:r w:rsidR="00E85AC5">
        <w:rPr>
          <w:noProof/>
        </w:rPr>
        <w:t>4.1</w:t>
      </w:r>
      <w:ins w:id="131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313" w:author="Vladymyr Kozyr" w:date="2021-08-19T18:41:00Z">
        <w:r w:rsidR="00E85AC5">
          <w:rPr>
            <w:noProof/>
          </w:rPr>
          <w:t>1</w:t>
        </w:r>
        <w:r w:rsidR="00E85AC5">
          <w:fldChar w:fldCharType="end"/>
        </w:r>
      </w:ins>
      <w:ins w:id="1314" w:author="Vladymyr Kozyr" w:date="2021-08-15T21:47:00Z">
        <w:r w:rsidR="002F76EE">
          <w:t>. System Diagram</w:t>
        </w:r>
      </w:ins>
      <w:bookmarkEnd w:id="1308"/>
    </w:p>
    <w:p w14:paraId="068E59A6" w14:textId="72C93128" w:rsidR="00472EE2" w:rsidRPr="00CE178C" w:rsidRDefault="00472EE2">
      <w:pPr>
        <w:pStyle w:val="1Para"/>
        <w:numPr>
          <w:ilvl w:val="0"/>
          <w:numId w:val="15"/>
        </w:numPr>
      </w:pPr>
      <w:r w:rsidRPr="00CE178C">
        <w:t>Data layer</w:t>
      </w:r>
    </w:p>
    <w:p w14:paraId="715AF71E" w14:textId="2CC59397" w:rsidR="00472EE2" w:rsidRPr="00BA5688" w:rsidRDefault="00472EE2" w:rsidP="00472EE2">
      <w:pPr>
        <w:pStyle w:val="1Para"/>
        <w:ind w:firstLine="0"/>
      </w:pPr>
      <w:r w:rsidRPr="00CE178C">
        <w:t>As it was written in the previous chapters, the data for visualization tool</w:t>
      </w:r>
      <w:r w:rsidR="0090345B" w:rsidRPr="00CE178C">
        <w:t xml:space="preserve"> uses public data provided by DFO Canada. Data is converted from Excel to JSON format, which is suitable for using </w:t>
      </w:r>
      <w:r w:rsidR="0090345B" w:rsidRPr="00BA5688">
        <w:t xml:space="preserve">it inside </w:t>
      </w:r>
      <w:ins w:id="1315" w:author="Vladymyr Kozyr" w:date="2021-08-24T11:44:00Z">
        <w:r w:rsidR="0007149D" w:rsidRPr="00BA5688">
          <w:t xml:space="preserve">a </w:t>
        </w:r>
      </w:ins>
      <w:r w:rsidR="0090345B" w:rsidRPr="00BA5688">
        <w:t>web browser environment.</w:t>
      </w:r>
    </w:p>
    <w:p w14:paraId="1CA1481C" w14:textId="40AA5406" w:rsidR="0090345B" w:rsidRPr="00BA5688" w:rsidRDefault="0090345B" w:rsidP="00472EE2">
      <w:pPr>
        <w:pStyle w:val="1Para"/>
        <w:ind w:firstLine="0"/>
      </w:pPr>
      <w:r w:rsidRPr="00BA5688">
        <w:lastRenderedPageBreak/>
        <w:t xml:space="preserve">Web browser gets data by using HTTP REST request, therefore if </w:t>
      </w:r>
      <w:ins w:id="1316" w:author="Vladymyr Kozyr" w:date="2021-08-24T11:45:00Z">
        <w:r w:rsidR="0007149D" w:rsidRPr="00BA5688">
          <w:t xml:space="preserve">the </w:t>
        </w:r>
      </w:ins>
      <w:r w:rsidRPr="00BA5688">
        <w:t xml:space="preserve">dataset is changed, it can point to any </w:t>
      </w:r>
      <w:r w:rsidR="00CE178C" w:rsidRPr="00BA5688">
        <w:t>URL</w:t>
      </w:r>
      <w:r w:rsidRPr="00BA5688">
        <w:t xml:space="preserve"> with</w:t>
      </w:r>
      <w:ins w:id="1317" w:author="Vladymyr Kozyr" w:date="2021-08-24T11:46:00Z">
        <w:r w:rsidR="0007149D" w:rsidRPr="00BA5688">
          <w:t xml:space="preserve"> a</w:t>
        </w:r>
      </w:ins>
      <w:r w:rsidRPr="00BA5688">
        <w:t xml:space="preserve"> file which contains JSON file with data in </w:t>
      </w:r>
      <w:ins w:id="1318" w:author="Vladymyr Kozyr" w:date="2021-08-24T11:47:00Z">
        <w:r w:rsidR="0007149D" w:rsidRPr="00BA5688">
          <w:t xml:space="preserve">a </w:t>
        </w:r>
      </w:ins>
      <w:r w:rsidRPr="00BA5688">
        <w:t xml:space="preserve">suitable format for visualization tool to use. So, for </w:t>
      </w:r>
      <w:del w:id="1319" w:author="Vladymyr Kozyr" w:date="2021-08-24T11:48:00Z">
        <w:r w:rsidRPr="00BA5688" w:rsidDel="0007149D">
          <w:delText xml:space="preserve">the </w:delText>
        </w:r>
      </w:del>
      <w:r w:rsidRPr="00BA5688">
        <w:t>future use</w:t>
      </w:r>
      <w:ins w:id="1320" w:author="Vladymyr Kozyr" w:date="2021-08-24T11:48:00Z">
        <w:r w:rsidR="0007149D" w:rsidRPr="00BA5688">
          <w:t>,</w:t>
        </w:r>
      </w:ins>
      <w:r w:rsidRPr="00BA5688">
        <w:t xml:space="preserve"> any web API can be used as </w:t>
      </w:r>
      <w:ins w:id="1321" w:author="Vladymyr Kozyr" w:date="2021-08-24T11:49:00Z">
        <w:r w:rsidR="00742CF6" w:rsidRPr="00BA5688">
          <w:t xml:space="preserve">a </w:t>
        </w:r>
      </w:ins>
      <w:r w:rsidR="00CE178C" w:rsidRPr="00BA5688">
        <w:t>data source</w:t>
      </w:r>
      <w:r w:rsidRPr="00BA5688">
        <w:t>, which is very convenient if several people work with fishery data (one user uploads</w:t>
      </w:r>
      <w:ins w:id="1322" w:author="Vladymyr Kozyr" w:date="2021-08-24T11:50:00Z">
        <w:r w:rsidR="00742CF6" w:rsidRPr="00BA5688">
          <w:t xml:space="preserve"> </w:t>
        </w:r>
        <w:del w:id="1323" w:author="Volodymyr Kozyr" w:date="2021-08-24T09:12:00Z">
          <w:r w:rsidR="00742CF6" w:rsidRPr="00BA5688" w:rsidDel="00F5520C">
            <w:delText xml:space="preserve">the </w:delText>
          </w:r>
        </w:del>
      </w:ins>
      <w:del w:id="1324" w:author="Volodymyr Kozyr" w:date="2021-08-24T09:12:00Z">
        <w:r w:rsidRPr="00BA5688" w:rsidDel="00F5520C">
          <w:delText xml:space="preserve"> file</w:delText>
        </w:r>
      </w:del>
      <w:ins w:id="1325" w:author="Volodymyr Kozyr" w:date="2021-08-24T09:12:00Z">
        <w:r w:rsidR="00F5520C" w:rsidRPr="00BA5688">
          <w:t>the file</w:t>
        </w:r>
      </w:ins>
      <w:r w:rsidRPr="00BA5688">
        <w:t xml:space="preserve"> with data, </w:t>
      </w:r>
      <w:ins w:id="1326" w:author="Vladymyr Kozyr" w:date="2021-08-24T11:51:00Z">
        <w:r w:rsidR="00742CF6" w:rsidRPr="00BA5688">
          <w:t xml:space="preserve">the </w:t>
        </w:r>
      </w:ins>
      <w:r w:rsidRPr="00BA5688">
        <w:t xml:space="preserve">second user analyzes it with </w:t>
      </w:r>
      <w:ins w:id="1327" w:author="Vladymyr Kozyr" w:date="2021-08-24T11:51:00Z">
        <w:r w:rsidR="00742CF6" w:rsidRPr="00BA5688">
          <w:t xml:space="preserve">the </w:t>
        </w:r>
      </w:ins>
      <w:r w:rsidRPr="00BA5688">
        <w:t>visualization tool etc.)</w:t>
      </w:r>
    </w:p>
    <w:p w14:paraId="1A86CDE9" w14:textId="42E84B18" w:rsidR="0090345B" w:rsidRPr="00BA5688" w:rsidRDefault="007828F3" w:rsidP="007828F3">
      <w:pPr>
        <w:pStyle w:val="1Para"/>
        <w:numPr>
          <w:ilvl w:val="0"/>
          <w:numId w:val="15"/>
        </w:numPr>
      </w:pPr>
      <w:r w:rsidRPr="00BA5688">
        <w:t>Logic Engine</w:t>
      </w:r>
    </w:p>
    <w:p w14:paraId="6495B3CE" w14:textId="68094306" w:rsidR="007828F3" w:rsidRPr="00BA5688" w:rsidRDefault="007828F3" w:rsidP="007828F3">
      <w:pPr>
        <w:pStyle w:val="1Para"/>
        <w:ind w:firstLine="0"/>
      </w:pPr>
      <w:r w:rsidRPr="00BA5688">
        <w:t xml:space="preserve">As a framework engine, the tool uses TypeScript framework Angular version 10. It is a popular </w:t>
      </w:r>
      <w:ins w:id="1328" w:author="Vladymyr Kozyr" w:date="2021-08-24T11:52:00Z">
        <w:r w:rsidR="00742CF6" w:rsidRPr="00BA5688">
          <w:t>JavaScript-</w:t>
        </w:r>
        <w:del w:id="1329" w:author="Volodymyr Kozyr" w:date="2021-08-24T09:12:00Z">
          <w:r w:rsidR="00742CF6" w:rsidRPr="00BA5688" w:rsidDel="00F5520C">
            <w:delText>based</w:delText>
          </w:r>
        </w:del>
      </w:ins>
      <w:del w:id="1330" w:author="Volodymyr Kozyr" w:date="2021-08-24T09:12:00Z">
        <w:r w:rsidRPr="00BA5688" w:rsidDel="00F5520C">
          <w:delText>JavaScript based web</w:delText>
        </w:r>
      </w:del>
      <w:ins w:id="1331" w:author="Volodymyr Kozyr" w:date="2021-08-24T09:12:00Z">
        <w:r w:rsidR="00F5520C" w:rsidRPr="00BA5688">
          <w:t>based web</w:t>
        </w:r>
      </w:ins>
      <w:r w:rsidRPr="00BA5688">
        <w:t xml:space="preserve"> framework. For presenting data there </w:t>
      </w:r>
      <w:del w:id="1332" w:author="Volodymyr Kozyr" w:date="2021-08-24T09:12:00Z">
        <w:r w:rsidRPr="00BA5688" w:rsidDel="00F5520C">
          <w:delText xml:space="preserve">is </w:delText>
        </w:r>
      </w:del>
      <w:ins w:id="1333" w:author="Vladymyr Kozyr" w:date="2021-08-24T11:53:00Z">
        <w:del w:id="1334" w:author="Volodymyr Kozyr" w:date="2021-08-24T09:12:00Z">
          <w:r w:rsidR="00742CF6" w:rsidRPr="00BA5688" w:rsidDel="00F5520C">
            <w:delText xml:space="preserve"> an</w:delText>
          </w:r>
        </w:del>
      </w:ins>
      <w:ins w:id="1335" w:author="Volodymyr Kozyr" w:date="2021-08-24T09:12:00Z">
        <w:r w:rsidR="00F5520C" w:rsidRPr="00BA5688">
          <w:t>is an</w:t>
        </w:r>
      </w:ins>
      <w:ins w:id="1336" w:author="Vladymyr Kozyr" w:date="2021-08-24T11:53:00Z">
        <w:r w:rsidR="00742CF6" w:rsidRPr="00BA5688">
          <w:t xml:space="preserve"> </w:t>
        </w:r>
      </w:ins>
      <w:r w:rsidRPr="00BA5688">
        <w:t xml:space="preserve">amCharts4 library included in the project, which allows </w:t>
      </w:r>
      <w:ins w:id="1337" w:author="Vladymyr Kozyr" w:date="2021-08-24T11:54:00Z">
        <w:r w:rsidR="00742CF6" w:rsidRPr="00BA5688">
          <w:t xml:space="preserve">generating </w:t>
        </w:r>
      </w:ins>
      <w:del w:id="1338" w:author="Vladymyr Kozyr" w:date="2021-08-24T11:54:00Z">
        <w:r w:rsidRPr="00BA5688" w:rsidDel="00742CF6">
          <w:delText xml:space="preserve">to generate </w:delText>
        </w:r>
      </w:del>
      <w:r w:rsidRPr="00BA5688">
        <w:t xml:space="preserve">sophisticated interactive data visualizations using JavaScript inside </w:t>
      </w:r>
      <w:ins w:id="1339" w:author="Vladymyr Kozyr" w:date="2021-08-24T11:53:00Z">
        <w:r w:rsidR="00742CF6" w:rsidRPr="00BA5688">
          <w:t xml:space="preserve">a </w:t>
        </w:r>
      </w:ins>
      <w:r w:rsidRPr="00BA5688">
        <w:t>web browser.</w:t>
      </w:r>
    </w:p>
    <w:p w14:paraId="11EAD65B" w14:textId="28453190" w:rsidR="007828F3" w:rsidRPr="00BA5688" w:rsidRDefault="007828F3" w:rsidP="005A2161">
      <w:pPr>
        <w:pStyle w:val="1Para"/>
        <w:numPr>
          <w:ilvl w:val="0"/>
          <w:numId w:val="15"/>
        </w:numPr>
      </w:pPr>
      <w:r w:rsidRPr="00BA5688">
        <w:t>User interface overview</w:t>
      </w:r>
    </w:p>
    <w:p w14:paraId="14E6CF53" w14:textId="4724BB98" w:rsidR="00E05911" w:rsidRPr="00CE178C" w:rsidRDefault="007E7E9B">
      <w:pPr>
        <w:pStyle w:val="1Para"/>
        <w:ind w:firstLine="0"/>
      </w:pPr>
      <w:r w:rsidRPr="00BA5688">
        <w:t>On the top of the page, there are controls</w:t>
      </w:r>
      <w:r w:rsidR="007828F3" w:rsidRPr="00BA5688">
        <w:t xml:space="preserve"> </w:t>
      </w:r>
      <w:ins w:id="1340" w:author="Vladymyr Kozyr" w:date="2021-08-15T21:49:00Z">
        <w:r w:rsidR="002F76EE" w:rsidRPr="00BA5688">
          <w:t>(Figure 4</w:t>
        </w:r>
      </w:ins>
      <w:ins w:id="1341" w:author="Vladymyr Kozyr" w:date="2021-08-19T18:55:00Z">
        <w:r w:rsidR="006D47DD" w:rsidRPr="00BA5688">
          <w:t>.1.2.</w:t>
        </w:r>
      </w:ins>
      <w:ins w:id="1342" w:author="Vladymyr Kozyr" w:date="2021-08-15T21:49:00Z">
        <w:r w:rsidR="002F76EE" w:rsidRPr="00BA5688">
          <w:t xml:space="preserve">) </w:t>
        </w:r>
      </w:ins>
      <w:del w:id="1343" w:author="Vladymyr Kozyr" w:date="2021-08-24T11:54:00Z">
        <w:r w:rsidR="007828F3" w:rsidRPr="00BA5688" w:rsidDel="00742CF6">
          <w:delText xml:space="preserve">which </w:delText>
        </w:r>
      </w:del>
      <w:ins w:id="1344" w:author="Vladymyr Kozyr" w:date="2021-08-24T11:54:00Z">
        <w:r w:rsidR="00742CF6" w:rsidRPr="00BA5688">
          <w:t xml:space="preserve">that </w:t>
        </w:r>
      </w:ins>
      <w:r w:rsidR="007828F3" w:rsidRPr="00BA5688">
        <w:t>allow</w:t>
      </w:r>
      <w:del w:id="1345" w:author="Vladymyr Kozyr" w:date="2021-08-15T21:49:00Z">
        <w:r w:rsidR="007828F3" w:rsidRPr="00BA5688" w:rsidDel="002F76EE">
          <w:delText>s</w:delText>
        </w:r>
      </w:del>
      <w:r w:rsidR="007828F3" w:rsidRPr="00BA5688">
        <w:t xml:space="preserve"> users to work with</w:t>
      </w:r>
      <w:r w:rsidR="007828F3" w:rsidRPr="00CE178C">
        <w:t xml:space="preserve"> data which includes filtering, selecting, etc.</w:t>
      </w:r>
      <w:r w:rsidR="00C162C3" w:rsidRPr="00CE178C">
        <w:t xml:space="preserve"> </w:t>
      </w:r>
      <w:del w:id="1346"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1347" w:author="Vladymyr Kozyr" w:date="2021-08-15T21:47:00Z"/>
        </w:rPr>
        <w:pPrChange w:id="1348" w:author="Vladymyr Kozyr" w:date="2021-08-15T21:49:00Z">
          <w:pPr>
            <w:pStyle w:val="1Para"/>
            <w:ind w:firstLine="0"/>
          </w:pPr>
        </w:pPrChange>
      </w:pPr>
      <w:r w:rsidRPr="007B481E">
        <w:rPr>
          <w:i w:val="0"/>
          <w:iCs w:val="0"/>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1349" w:author="Vladymyr Kozyr" w:date="2021-08-15T21:48:00Z"/>
        </w:rPr>
        <w:pPrChange w:id="1350" w:author="Vladymyr Kozyr" w:date="2021-08-15T21:49:00Z">
          <w:pPr>
            <w:pStyle w:val="1Para"/>
            <w:ind w:firstLine="0"/>
          </w:pPr>
        </w:pPrChange>
      </w:pPr>
    </w:p>
    <w:p w14:paraId="1619EDAF" w14:textId="03CFA6EE" w:rsidR="002F76EE" w:rsidRDefault="002F76EE">
      <w:pPr>
        <w:pStyle w:val="Caption"/>
        <w:jc w:val="center"/>
        <w:rPr>
          <w:ins w:id="1351" w:author="Vladymyr Kozyr" w:date="2021-08-15T21:49:00Z"/>
        </w:rPr>
        <w:pPrChange w:id="1352" w:author="Vladymyr Kozyr" w:date="2021-08-15T21:49:00Z">
          <w:pPr>
            <w:pStyle w:val="1Para"/>
            <w:ind w:firstLine="0"/>
          </w:pPr>
        </w:pPrChange>
      </w:pPr>
      <w:bookmarkStart w:id="1353" w:name="_Toc80291574"/>
      <w:ins w:id="1354" w:author="Vladymyr Kozyr" w:date="2021-08-15T21:49:00Z">
        <w:r>
          <w:t xml:space="preserve">Figure </w:t>
        </w:r>
      </w:ins>
      <w:ins w:id="1355" w:author="Vladymyr Kozyr" w:date="2021-08-19T18:41:00Z">
        <w:r w:rsidR="00E85AC5">
          <w:fldChar w:fldCharType="begin"/>
        </w:r>
        <w:r w:rsidR="00E85AC5">
          <w:instrText xml:space="preserve"> STYLEREF 2 \s </w:instrText>
        </w:r>
      </w:ins>
      <w:r w:rsidR="00E85AC5">
        <w:fldChar w:fldCharType="separate"/>
      </w:r>
      <w:r w:rsidR="00E85AC5">
        <w:rPr>
          <w:noProof/>
        </w:rPr>
        <w:t>4.1</w:t>
      </w:r>
      <w:ins w:id="135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357" w:author="Vladymyr Kozyr" w:date="2021-08-19T18:41:00Z">
        <w:r w:rsidR="00E85AC5">
          <w:rPr>
            <w:noProof/>
          </w:rPr>
          <w:t>2</w:t>
        </w:r>
        <w:r w:rsidR="00E85AC5">
          <w:fldChar w:fldCharType="end"/>
        </w:r>
      </w:ins>
      <w:ins w:id="1358" w:author="Vladymyr Kozyr" w:date="2021-08-15T21:49:00Z">
        <w:r>
          <w:t xml:space="preserve">. </w:t>
        </w:r>
        <w:r w:rsidRPr="00BF146C">
          <w:t>Filter interface</w:t>
        </w:r>
        <w:bookmarkEnd w:id="1353"/>
      </w:ins>
    </w:p>
    <w:p w14:paraId="297DC3AB" w14:textId="65B3B1B3" w:rsidR="007E7E9B" w:rsidRPr="00BA5688" w:rsidRDefault="007E7E9B" w:rsidP="005A2161">
      <w:pPr>
        <w:pStyle w:val="1Para"/>
        <w:ind w:firstLine="0"/>
      </w:pPr>
      <w:r w:rsidRPr="00CE178C">
        <w:t>The date range slider</w:t>
      </w:r>
      <w:r w:rsidR="00E05911" w:rsidRPr="00CE178C">
        <w:t xml:space="preserve"> (from 1990 to 2018)</w:t>
      </w:r>
      <w:r w:rsidRPr="00CE178C">
        <w:t xml:space="preserve"> allows users to select particular years of interest that users would like to study and create visualizations.</w:t>
      </w:r>
      <w:r w:rsidR="00E05911" w:rsidRPr="00CE178C">
        <w:t xml:space="preserve"> This type of control </w:t>
      </w:r>
      <w:r w:rsidR="00E05911" w:rsidRPr="00BA5688">
        <w:t xml:space="preserve">allows </w:t>
      </w:r>
      <w:ins w:id="1359" w:author="Vladymyr Kozyr" w:date="2021-08-24T11:56:00Z">
        <w:r w:rsidR="00742CF6" w:rsidRPr="00BA5688">
          <w:t xml:space="preserve">users to select the start </w:t>
        </w:r>
      </w:ins>
      <w:del w:id="1360" w:author="Vladymyr Kozyr" w:date="2021-08-24T11:56:00Z">
        <w:r w:rsidR="00E05911" w:rsidRPr="00BA5688" w:rsidDel="00742CF6">
          <w:delText xml:space="preserve">user to select start </w:delText>
        </w:r>
      </w:del>
      <w:r w:rsidR="00E05911" w:rsidRPr="00BA5688">
        <w:t>and end year of the time range without a need to select each year individually, which possibly could be 28 actions (28 click</w:t>
      </w:r>
      <w:ins w:id="1361" w:author="Vladymyr Kozyr" w:date="2021-08-24T11:57:00Z">
        <w:r w:rsidR="00742CF6" w:rsidRPr="00BA5688">
          <w:t>s</w:t>
        </w:r>
      </w:ins>
      <w:r w:rsidR="00E05911" w:rsidRPr="00BA5688">
        <w:t xml:space="preserve"> for each year presented in the dataset) for </w:t>
      </w:r>
      <w:ins w:id="1362" w:author="Vladymyr Kozyr" w:date="2021-08-24T11:58:00Z">
        <w:r w:rsidR="00742CF6" w:rsidRPr="00BA5688">
          <w:t xml:space="preserve">the </w:t>
        </w:r>
      </w:ins>
      <w:r w:rsidR="00E05911" w:rsidRPr="00BA5688">
        <w:t xml:space="preserve">user to do. Instead, it is minimized to 2 (just selecting </w:t>
      </w:r>
      <w:ins w:id="1363" w:author="Vladymyr Kozyr" w:date="2021-08-24T11:58:00Z">
        <w:r w:rsidR="00F61920" w:rsidRPr="00BA5688">
          <w:t xml:space="preserve">the </w:t>
        </w:r>
      </w:ins>
      <w:r w:rsidR="00E05911" w:rsidRPr="00BA5688">
        <w:t xml:space="preserve">first and the last </w:t>
      </w:r>
      <w:r w:rsidR="001633AA" w:rsidRPr="00BA5688">
        <w:t>year in the dataset).</w:t>
      </w:r>
    </w:p>
    <w:p w14:paraId="143648D0" w14:textId="6A2CE4C2" w:rsidR="007E7E9B" w:rsidRPr="00CE178C" w:rsidRDefault="007E7E9B" w:rsidP="005A2161">
      <w:pPr>
        <w:pStyle w:val="1Para"/>
        <w:ind w:firstLine="0"/>
      </w:pPr>
      <w:r w:rsidRPr="00BA5688">
        <w:t>There are two multiple selection pickers for provinces and fish types which are also filtering data.</w:t>
      </w:r>
      <w:r w:rsidR="001633AA" w:rsidRPr="00BA5688">
        <w:t xml:space="preserve"> </w:t>
      </w:r>
      <w:ins w:id="1364" w:author="Vladymyr Kozyr" w:date="2021-08-24T12:00:00Z">
        <w:r w:rsidR="00F61920" w:rsidRPr="00BA5688">
          <w:t xml:space="preserve">With these controls in place, the user can generate visualizations that are not restricted to a particular province or fish type. </w:t>
        </w:r>
      </w:ins>
      <w:del w:id="1365" w:author="Vladymyr Kozyr" w:date="2021-08-24T12:00:00Z">
        <w:r w:rsidR="001633AA" w:rsidRPr="00BA5688" w:rsidDel="00F61920">
          <w:delText xml:space="preserve">With these controls in place, user has an ability to generate visualizations which are not restricted to a particular province or fish type. </w:delText>
        </w:r>
      </w:del>
      <w:r w:rsidR="001633AA" w:rsidRPr="00BA5688">
        <w:t xml:space="preserve">This feature makes the tool more flexible than reports which are discussed in </w:t>
      </w:r>
      <w:del w:id="1366" w:author="Vladymyr Kozyr" w:date="2021-08-24T12:02:00Z">
        <w:r w:rsidR="001633AA" w:rsidRPr="00BA5688" w:rsidDel="00F61920">
          <w:delText xml:space="preserve">the </w:delText>
        </w:r>
      </w:del>
      <w:r w:rsidR="001633AA" w:rsidRPr="00BA5688">
        <w:t>section</w:t>
      </w:r>
      <w:ins w:id="1367" w:author="Vladymyr Kozyr" w:date="2021-08-24T12:02:00Z">
        <w:r w:rsidR="00F61920" w:rsidRPr="00BA5688">
          <w:t>s</w:t>
        </w:r>
      </w:ins>
      <w:r w:rsidR="001633AA" w:rsidRPr="00BA5688">
        <w:t xml:space="preserve"> 1 and 2.</w:t>
      </w:r>
    </w:p>
    <w:p w14:paraId="2517B0BD" w14:textId="06829815" w:rsidR="00AA0EB2" w:rsidRPr="0038076D" w:rsidRDefault="007E7E9B" w:rsidP="005A2161">
      <w:pPr>
        <w:pStyle w:val="1Para"/>
        <w:ind w:firstLine="0"/>
      </w:pPr>
      <w:r w:rsidRPr="007B481E">
        <w:t xml:space="preserve">Based on the user input, there may be 4 different visualizations </w:t>
      </w:r>
      <w:r w:rsidRPr="00742CF6">
        <w:t>generated</w:t>
      </w:r>
      <w:r w:rsidRPr="007B481E">
        <w:t>.</w:t>
      </w:r>
    </w:p>
    <w:p w14:paraId="100B49A9" w14:textId="6A77B153" w:rsidR="00074BDB" w:rsidRPr="0038076D" w:rsidRDefault="00074BDB" w:rsidP="005A2161">
      <w:pPr>
        <w:pStyle w:val="Heading2"/>
      </w:pPr>
      <w:bookmarkStart w:id="1368" w:name="_Toc80291920"/>
      <w:r w:rsidRPr="0038076D">
        <w:lastRenderedPageBreak/>
        <w:t>Data Processing</w:t>
      </w:r>
      <w:bookmarkEnd w:id="1368"/>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5B06EB3C" w:rsidR="00074BDB" w:rsidRPr="00BA5688" w:rsidRDefault="00052611" w:rsidP="00074BDB">
      <w:pPr>
        <w:pStyle w:val="1Para"/>
        <w:ind w:firstLine="0"/>
      </w:pPr>
      <w:r w:rsidRPr="00CE178C">
        <w:t xml:space="preserve">At the </w:t>
      </w:r>
      <w:r w:rsidRPr="00BA5688">
        <w:t xml:space="preserve">stage of </w:t>
      </w:r>
      <w:ins w:id="1369" w:author="Vladymyr Kozyr" w:date="2021-08-24T12:04:00Z">
        <w:r w:rsidR="00F61920" w:rsidRPr="00BA5688">
          <w:t xml:space="preserve">the </w:t>
        </w:r>
      </w:ins>
      <w:r w:rsidRPr="00BA5688">
        <w:t>data extraction phase</w:t>
      </w:r>
      <w:ins w:id="1370" w:author="Vladymyr Kozyr" w:date="2021-08-24T12:04:00Z">
        <w:r w:rsidR="00F61920" w:rsidRPr="00BA5688">
          <w:t>,</w:t>
        </w:r>
      </w:ins>
      <w:r w:rsidRPr="00BA5688">
        <w:t xml:space="preserve"> Excel files are downloading from the official DFO website. It</w:t>
      </w:r>
      <w:r w:rsidR="007B666B" w:rsidRPr="00BA5688">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BA5688" w:rsidRDefault="00074BDB" w:rsidP="00074BDB">
      <w:pPr>
        <w:pStyle w:val="1Para"/>
        <w:numPr>
          <w:ilvl w:val="0"/>
          <w:numId w:val="3"/>
        </w:numPr>
      </w:pPr>
      <w:r w:rsidRPr="00BA5688">
        <w:t>Data cleaning</w:t>
      </w:r>
    </w:p>
    <w:p w14:paraId="6989169B" w14:textId="77777777" w:rsidR="00052611" w:rsidRPr="00BA5688" w:rsidRDefault="00052611" w:rsidP="005A2161">
      <w:pPr>
        <w:pStyle w:val="1Para"/>
        <w:ind w:firstLine="0"/>
      </w:pPr>
      <w:r w:rsidRPr="00BA5688">
        <w:t xml:space="preserve">Excel files contain some information not relevant for visualization. For example, these are table borders, text colour, other metadata, etc. </w:t>
      </w:r>
    </w:p>
    <w:p w14:paraId="45602E8F" w14:textId="4B352015" w:rsidR="00052611" w:rsidRPr="00BA5688" w:rsidRDefault="00052611" w:rsidP="00052611">
      <w:pPr>
        <w:pStyle w:val="1Para"/>
        <w:ind w:firstLine="0"/>
      </w:pPr>
      <w:r w:rsidRPr="00BA5688">
        <w:t>So, the irrelevant information is removed at this step.</w:t>
      </w:r>
    </w:p>
    <w:p w14:paraId="57493CA5" w14:textId="61826277" w:rsidR="00074BDB" w:rsidRPr="00BA5688" w:rsidRDefault="00074BDB" w:rsidP="00074BDB">
      <w:pPr>
        <w:pStyle w:val="1Para"/>
        <w:numPr>
          <w:ilvl w:val="0"/>
          <w:numId w:val="3"/>
        </w:numPr>
      </w:pPr>
      <w:r w:rsidRPr="00BA5688">
        <w:t>Data converting</w:t>
      </w:r>
    </w:p>
    <w:p w14:paraId="620867F0" w14:textId="7F2BC669" w:rsidR="007B666B" w:rsidRPr="00BA5688" w:rsidRDefault="007B666B">
      <w:pPr>
        <w:pStyle w:val="1Para"/>
        <w:ind w:firstLine="0"/>
      </w:pPr>
      <w:r w:rsidRPr="00BA5688">
        <w:t xml:space="preserve">The last step of data processing is converting. As an intermediate step, the Excel file converts to CSV. </w:t>
      </w:r>
      <w:r w:rsidR="00CE178C" w:rsidRPr="00BA5688">
        <w:t>Then CSV</w:t>
      </w:r>
      <w:r w:rsidRPr="00BA5688">
        <w:t xml:space="preserve"> converts into JSON file</w:t>
      </w:r>
      <w:ins w:id="1371" w:author="Vladymyr Kozyr" w:date="2021-08-24T12:07:00Z">
        <w:r w:rsidR="00F61920" w:rsidRPr="00BA5688">
          <w:t>s</w:t>
        </w:r>
      </w:ins>
      <w:r w:rsidRPr="00BA5688">
        <w:t>, which can be easily interpreted by visualization library in any modern browser.</w:t>
      </w:r>
    </w:p>
    <w:p w14:paraId="1D28470B" w14:textId="00E57E52" w:rsidR="009F23D9" w:rsidRPr="00CE178C" w:rsidRDefault="009F23D9">
      <w:pPr>
        <w:pStyle w:val="1Para"/>
        <w:ind w:firstLine="0"/>
      </w:pPr>
      <w:r w:rsidRPr="00BA5688">
        <w:t xml:space="preserve">Having all these </w:t>
      </w:r>
      <w:r w:rsidR="00CE178C" w:rsidRPr="00BA5688">
        <w:t>processing</w:t>
      </w:r>
      <w:r w:rsidRPr="00BA5688">
        <w:t xml:space="preserve"> steps as </w:t>
      </w:r>
      <w:ins w:id="1372" w:author="Vladymyr Kozyr" w:date="2021-08-24T12:07:00Z">
        <w:r w:rsidR="00F61920" w:rsidRPr="00BA5688">
          <w:t xml:space="preserve">an </w:t>
        </w:r>
      </w:ins>
      <w:r w:rsidRPr="00BA5688">
        <w:t>automated process</w:t>
      </w:r>
      <w:r w:rsidRPr="00CE178C">
        <w:t xml:space="preserve"> would be a good improvement of the tool, but DFO data is not that structured (especially for the 1990s), so manual evaluation is required.</w:t>
      </w:r>
    </w:p>
    <w:p w14:paraId="50AC7690" w14:textId="7FE73BE6" w:rsidR="009F23D9" w:rsidRPr="00BA5688" w:rsidRDefault="009F23D9" w:rsidP="005A2161">
      <w:pPr>
        <w:pStyle w:val="1Para"/>
        <w:ind w:firstLine="0"/>
      </w:pPr>
      <w:r w:rsidRPr="00BA5688">
        <w:t xml:space="preserve">But </w:t>
      </w:r>
      <w:ins w:id="1373" w:author="Vladymyr Kozyr" w:date="2021-08-24T12:08:00Z">
        <w:r w:rsidR="00F61920" w:rsidRPr="00BA5688">
          <w:t xml:space="preserve">the </w:t>
        </w:r>
      </w:ins>
      <w:r w:rsidRPr="00BA5688">
        <w:t>processing of the data is not the goal of the research, so it</w:t>
      </w:r>
      <w:r w:rsidR="00472EE2" w:rsidRPr="00BA5688">
        <w:t xml:space="preserve"> is enough to </w:t>
      </w:r>
      <w:r w:rsidR="00CE178C" w:rsidRPr="00BA5688">
        <w:t>mention</w:t>
      </w:r>
      <w:r w:rsidR="00472EE2" w:rsidRPr="00BA5688">
        <w:t xml:space="preserve"> </w:t>
      </w:r>
      <w:del w:id="1374" w:author="Vladymyr Kozyr" w:date="2021-08-24T12:08:00Z">
        <w:r w:rsidR="00472EE2" w:rsidRPr="00BA5688" w:rsidDel="00F61920">
          <w:delText xml:space="preserve">this </w:delText>
        </w:r>
      </w:del>
      <w:ins w:id="1375" w:author="Vladymyr Kozyr" w:date="2021-08-24T12:08:00Z">
        <w:r w:rsidR="00F61920" w:rsidRPr="00BA5688">
          <w:t xml:space="preserve">these </w:t>
        </w:r>
      </w:ins>
      <w:r w:rsidR="00472EE2" w:rsidRPr="00BA5688">
        <w:t>brief bullet points.</w:t>
      </w:r>
    </w:p>
    <w:p w14:paraId="0996AF4A" w14:textId="26BB107F" w:rsidR="00EB7EF8" w:rsidRPr="00BA5688" w:rsidRDefault="00EB7EF8" w:rsidP="00EB7EF8">
      <w:pPr>
        <w:pStyle w:val="Heading2"/>
      </w:pPr>
      <w:bookmarkStart w:id="1376" w:name="_Toc80291921"/>
      <w:r w:rsidRPr="00BA5688">
        <w:t>Visualizations Overview</w:t>
      </w:r>
      <w:bookmarkEnd w:id="1376"/>
    </w:p>
    <w:p w14:paraId="3AEC95E2" w14:textId="6AC7B1E2" w:rsidR="00CD4158" w:rsidRPr="00CE178C" w:rsidDel="00AA0EB2" w:rsidRDefault="009F23D9">
      <w:pPr>
        <w:pStyle w:val="1Para"/>
        <w:ind w:firstLine="0"/>
        <w:rPr>
          <w:del w:id="1377" w:author="Vladymyr Kozyr" w:date="2021-08-15T21:10:00Z"/>
        </w:rPr>
      </w:pPr>
      <w:r w:rsidRPr="00BA5688">
        <w:t xml:space="preserve">In this </w:t>
      </w:r>
      <w:r w:rsidR="00CE178C" w:rsidRPr="00BA5688">
        <w:t>subchapter</w:t>
      </w:r>
      <w:ins w:id="1378" w:author="Vladymyr Kozyr" w:date="2021-08-24T12:09:00Z">
        <w:r w:rsidR="00464286" w:rsidRPr="00BA5688">
          <w:t>,</w:t>
        </w:r>
      </w:ins>
      <w:r w:rsidRPr="00BA5688">
        <w:t xml:space="preserve"> there will be given </w:t>
      </w:r>
      <w:ins w:id="1379" w:author="Vladymyr Kozyr" w:date="2021-08-24T12:10:00Z">
        <w:r w:rsidR="00464286" w:rsidRPr="00BA5688">
          <w:t xml:space="preserve">the </w:t>
        </w:r>
      </w:ins>
      <w:r w:rsidRPr="00BA5688">
        <w:t>visualization solutions for each of the 4 problems</w:t>
      </w:r>
      <w:r w:rsidR="00472EE2" w:rsidRPr="00BA5688">
        <w:t xml:space="preserve"> and</w:t>
      </w:r>
      <w:ins w:id="1380" w:author="Vladymyr Kozyr" w:date="2021-08-24T12:11:00Z">
        <w:r w:rsidR="00464286" w:rsidRPr="00BA5688">
          <w:t xml:space="preserve"> a</w:t>
        </w:r>
      </w:ins>
      <w:r w:rsidR="00472EE2" w:rsidRPr="00BA5688">
        <w:t xml:space="preserve"> discussion </w:t>
      </w:r>
      <w:del w:id="1381" w:author="Vladymyr Kozyr" w:date="2021-08-24T12:11:00Z">
        <w:r w:rsidR="00472EE2" w:rsidRPr="00BA5688" w:rsidDel="00464286">
          <w:delText>of that</w:delText>
        </w:r>
      </w:del>
      <w:ins w:id="1382" w:author="Vladymyr Kozyr" w:date="2021-08-24T12:11:00Z">
        <w:r w:rsidR="00464286" w:rsidRPr="00BA5688">
          <w:t>on</w:t>
        </w:r>
      </w:ins>
      <w:r w:rsidR="00472EE2" w:rsidRPr="00BA5688">
        <w:t xml:space="preserve"> how it improved current visualizations (fishery reports and papers discussed in the previous sections 2 and 3).</w:t>
      </w:r>
    </w:p>
    <w:p w14:paraId="6C41C46C" w14:textId="32195C65" w:rsidR="008A60B3" w:rsidRPr="00CE178C" w:rsidDel="00AA0EB2" w:rsidRDefault="008A60B3">
      <w:pPr>
        <w:pStyle w:val="1Para"/>
        <w:ind w:firstLine="0"/>
        <w:rPr>
          <w:del w:id="1383" w:author="Vladymyr Kozyr" w:date="2021-08-15T21:10:00Z"/>
        </w:rPr>
      </w:pPr>
    </w:p>
    <w:p w14:paraId="11FA5D98" w14:textId="3E0573A3" w:rsidR="008A60B3" w:rsidDel="00AA0EB2" w:rsidRDefault="008A60B3">
      <w:pPr>
        <w:pStyle w:val="1Para"/>
        <w:ind w:firstLine="0"/>
        <w:rPr>
          <w:del w:id="1384"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1385" w:author="Vladymyr Kozyr" w:date="2021-08-15T21:10:00Z"/>
          <w:bCs/>
        </w:rPr>
        <w:pPrChange w:id="1386" w:author="Vladymyr Kozyr" w:date="2021-08-15T21:11:00Z">
          <w:pPr>
            <w:pStyle w:val="Heading3"/>
            <w:spacing w:after="0"/>
          </w:pPr>
        </w:pPrChange>
      </w:pPr>
      <w:bookmarkStart w:id="1387" w:name="_Toc80291922"/>
      <w:r w:rsidRPr="001C461A">
        <w:rPr>
          <w:bCs/>
        </w:rPr>
        <w:lastRenderedPageBreak/>
        <w:t>Task</w:t>
      </w:r>
      <w:r w:rsidR="00EB7EF8" w:rsidRPr="00832E6B">
        <w:rPr>
          <w:bCs/>
        </w:rPr>
        <w:t xml:space="preserve"> 1</w:t>
      </w:r>
      <w:r w:rsidR="00CD4158" w:rsidRPr="00F130F5">
        <w:rPr>
          <w:bCs/>
        </w:rPr>
        <w:t>. Exploring Relationships for Fish Amount and Price</w:t>
      </w:r>
      <w:bookmarkEnd w:id="1387"/>
    </w:p>
    <w:p w14:paraId="57A93A3E" w14:textId="77777777" w:rsidR="008A60B3" w:rsidRPr="005A2161" w:rsidRDefault="008A60B3">
      <w:pPr>
        <w:pStyle w:val="Heading3"/>
        <w:spacing w:after="0" w:line="480" w:lineRule="auto"/>
        <w:pPrChange w:id="1388" w:author="Vladymyr Kozyr" w:date="2021-08-15T21:11:00Z">
          <w:pPr>
            <w:pStyle w:val="1Para"/>
            <w:ind w:firstLine="0"/>
          </w:pPr>
        </w:pPrChange>
      </w:pPr>
      <w:bookmarkStart w:id="1389" w:name="_Toc79954644"/>
      <w:bookmarkStart w:id="1390" w:name="_Toc79956926"/>
      <w:bookmarkStart w:id="1391" w:name="_Toc80291923"/>
      <w:bookmarkEnd w:id="1389"/>
      <w:bookmarkEnd w:id="1390"/>
      <w:bookmarkEnd w:id="1391"/>
    </w:p>
    <w:p w14:paraId="332C1CFC" w14:textId="54E39DD2" w:rsidR="008A60B3" w:rsidRPr="00BA5688" w:rsidRDefault="008A60B3" w:rsidP="008A60B3">
      <w:pPr>
        <w:pStyle w:val="1Para"/>
        <w:ind w:firstLine="0"/>
      </w:pPr>
      <w:r w:rsidRPr="005A2161">
        <w:t xml:space="preserve">This visualization </w:t>
      </w:r>
      <w:r w:rsidRPr="00BA5688">
        <w:t>will help user</w:t>
      </w:r>
      <w:ins w:id="1392" w:author="Vladymyr Kozyr" w:date="2021-08-24T12:15:00Z">
        <w:r w:rsidR="00464286" w:rsidRPr="00BA5688">
          <w:t>s</w:t>
        </w:r>
      </w:ins>
      <w:r w:rsidRPr="00BA5688">
        <w:t xml:space="preserve"> to figure out relationships between fish quantities and prices for the particular provinces and</w:t>
      </w:r>
      <w:del w:id="1393" w:author="Vladymyr Kozyr" w:date="2021-08-24T12:15:00Z">
        <w:r w:rsidRPr="00BA5688" w:rsidDel="00464286">
          <w:delText xml:space="preserve"> </w:delText>
        </w:r>
      </w:del>
      <w:r w:rsidRPr="00BA5688">
        <w:t>/</w:t>
      </w:r>
      <w:del w:id="1394" w:author="Vladymyr Kozyr" w:date="2021-08-24T12:15:00Z">
        <w:r w:rsidRPr="00BA5688" w:rsidDel="00464286">
          <w:delText xml:space="preserve"> </w:delText>
        </w:r>
      </w:del>
      <w:r w:rsidRPr="00BA5688">
        <w:t>or fish type</w:t>
      </w:r>
      <w:ins w:id="1395" w:author="Vladymyr Kozyr" w:date="2021-08-24T12:15:00Z">
        <w:r w:rsidR="00464286" w:rsidRPr="00BA5688">
          <w:t>s</w:t>
        </w:r>
      </w:ins>
      <w:r w:rsidRPr="00BA5688">
        <w:t>.</w:t>
      </w:r>
    </w:p>
    <w:p w14:paraId="3E60B05C" w14:textId="1EF10BE8" w:rsidR="008A60B3" w:rsidRPr="00BA5688" w:rsidRDefault="008A60B3" w:rsidP="008A60B3">
      <w:pPr>
        <w:pStyle w:val="1Para"/>
        <w:ind w:firstLine="0"/>
        <w:rPr>
          <w:lang w:val="ru-RU"/>
          <w:rPrChange w:id="1396" w:author="Volodymyr Kozyr" w:date="2021-08-24T09:04:00Z">
            <w:rPr/>
          </w:rPrChange>
        </w:rPr>
      </w:pPr>
      <w:r w:rsidRPr="00BA5688">
        <w:t xml:space="preserve">This visualization is a </w:t>
      </w:r>
      <w:commentRangeStart w:id="1397"/>
      <w:r w:rsidRPr="00BA5688">
        <w:t xml:space="preserve">multiline chart with </w:t>
      </w:r>
      <w:commentRangeEnd w:id="1397"/>
      <w:r w:rsidRPr="00BA5688">
        <w:rPr>
          <w:rStyle w:val="CommentReference"/>
        </w:rPr>
        <w:commentReference w:id="1397"/>
      </w:r>
      <w:r w:rsidRPr="00BA5688">
        <w:t xml:space="preserve">time (years) </w:t>
      </w:r>
      <w:ins w:id="1398" w:author="Vladymyr Kozyr" w:date="2021-08-24T14:27:00Z">
        <w:r w:rsidR="00B64EBA" w:rsidRPr="00BA5688">
          <w:t xml:space="preserve">on the horizontal </w:t>
        </w:r>
      </w:ins>
      <w:del w:id="1399" w:author="Vladymyr Kozyr" w:date="2021-08-24T14:27:00Z">
        <w:r w:rsidRPr="00BA5688" w:rsidDel="00B64EBA">
          <w:delText xml:space="preserve">as horizontal axis </w:delText>
        </w:r>
      </w:del>
      <w:r w:rsidRPr="00BA5688">
        <w:t>and price and quantity on</w:t>
      </w:r>
      <w:ins w:id="1400" w:author="Vladymyr Kozyr" w:date="2021-08-24T14:27:00Z">
        <w:r w:rsidR="00B64EBA" w:rsidRPr="00BA5688">
          <w:rPr>
            <w:rPrChange w:id="1401" w:author="Volodymyr Kozyr" w:date="2021-08-24T09:04:00Z">
              <w:rPr>
                <w:lang w:val="ru-RU"/>
              </w:rPr>
            </w:rPrChange>
          </w:rPr>
          <w:t xml:space="preserve"> </w:t>
        </w:r>
        <w:r w:rsidR="00B64EBA" w:rsidRPr="00BA5688">
          <w:t xml:space="preserve">the </w:t>
        </w:r>
      </w:ins>
      <w:del w:id="1402" w:author="Vladymyr Kozyr" w:date="2021-08-24T14:27:00Z">
        <w:r w:rsidRPr="00BA5688" w:rsidDel="00B64EBA">
          <w:delText xml:space="preserve"> </w:delText>
        </w:r>
      </w:del>
      <w:r w:rsidRPr="00BA5688">
        <w:t>vertical axis. For each province there will be colo</w:t>
      </w:r>
      <w:ins w:id="1403" w:author="Vladymyr Kozyr" w:date="2021-08-24T14:27:00Z">
        <w:del w:id="1404" w:author="Volodymyr Kozyr" w:date="2021-08-24T09:04:00Z">
          <w:r w:rsidR="00B64EBA" w:rsidRPr="00BA5688" w:rsidDel="00BA5688">
            <w:delText>u</w:delText>
          </w:r>
        </w:del>
      </w:ins>
      <w:r w:rsidRPr="00BA5688">
        <w:t>r</w:t>
      </w:r>
      <w:ins w:id="1405" w:author="Vladymyr Kozyr" w:date="2021-08-24T14:28:00Z">
        <w:r w:rsidR="00B64EBA" w:rsidRPr="00BA5688">
          <w:t>-</w:t>
        </w:r>
      </w:ins>
      <w:del w:id="1406" w:author="Vladymyr Kozyr" w:date="2021-08-24T14:28:00Z">
        <w:r w:rsidRPr="00BA5688" w:rsidDel="00B64EBA">
          <w:delText xml:space="preserve"> </w:delText>
        </w:r>
      </w:del>
      <w:r w:rsidRPr="00BA5688">
        <w:t>coding defined so correlation between these two values will be easily visible. Dropdown with selected fish type will be filtering summary values.</w:t>
      </w:r>
    </w:p>
    <w:p w14:paraId="1E5A97D5" w14:textId="1D0B85EF" w:rsidR="008A60B3" w:rsidRPr="00CE178C" w:rsidDel="00AA0EB2" w:rsidRDefault="008A60B3" w:rsidP="008A60B3">
      <w:pPr>
        <w:pStyle w:val="1Para"/>
        <w:ind w:firstLine="0"/>
        <w:rPr>
          <w:del w:id="1407" w:author="Vladymyr Kozyr" w:date="2021-08-15T21:10:00Z"/>
        </w:rPr>
      </w:pPr>
      <w:r w:rsidRPr="00BA5688">
        <w:t>One of the aspects of this data visualization is the ability to present the information in a way that would allow to include multiple values for data analysis.</w:t>
      </w:r>
      <w:r w:rsidRPr="005A2161">
        <w:t xml:space="preserve">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1408" w:author="Vladymyr Kozyr" w:date="2021-08-15T21:50:00Z">
        <w:r w:rsidR="00ED6D73">
          <w:t>F</w:t>
        </w:r>
      </w:ins>
      <w:del w:id="1409" w:author="Vladymyr Kozyr" w:date="2021-08-15T21:50:00Z">
        <w:r w:rsidRPr="005A2161" w:rsidDel="00ED6D73">
          <w:delText>f</w:delText>
        </w:r>
      </w:del>
      <w:r w:rsidRPr="005A2161">
        <w:t xml:space="preserve">igure </w:t>
      </w:r>
      <w:del w:id="1410" w:author="Vladymyr Kozyr" w:date="2021-08-15T21:50:00Z">
        <w:r w:rsidRPr="00CE178C" w:rsidDel="00ED6D73">
          <w:delText>4.3.</w:delText>
        </w:r>
      </w:del>
      <w:del w:id="1411" w:author="Vladymyr Kozyr" w:date="2021-08-19T18:55:00Z">
        <w:r w:rsidRPr="00CE178C" w:rsidDel="006D47DD">
          <w:delText>1</w:delText>
        </w:r>
      </w:del>
      <w:ins w:id="1412"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pPr>
    </w:p>
    <w:p w14:paraId="52A81B38" w14:textId="7886A027" w:rsidR="0099277E" w:rsidRDefault="0099277E">
      <w:pPr>
        <w:pStyle w:val="1Para"/>
        <w:ind w:firstLine="0"/>
        <w:rPr>
          <w:ins w:id="1413" w:author="Vladymyr Kozyr" w:date="2021-08-15T21:50:00Z"/>
        </w:rPr>
      </w:pPr>
      <w:r w:rsidRPr="007B481E">
        <w:rPr>
          <w:noProof/>
        </w:rPr>
        <w:drawing>
          <wp:inline distT="0" distB="0" distL="0" distR="0" wp14:anchorId="17BB2336" wp14:editId="7DEF923F">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4"/>
                    <a:srcRect l="1140" t="21881" r="1267" b="8592"/>
                    <a:stretch/>
                  </pic:blipFill>
                  <pic:spPr bwMode="auto">
                    <a:xfrm>
                      <a:off x="0" y="0"/>
                      <a:ext cx="5955416" cy="2651760"/>
                    </a:xfrm>
                    <a:prstGeom prst="rect">
                      <a:avLst/>
                    </a:prstGeom>
                    <a:ln>
                      <a:noFill/>
                    </a:ln>
                    <a:extLst>
                      <a:ext uri="{53640926-AAD7-44D8-BBD7-CCE9431645EC}">
                        <a14:shadowObscured xmlns:a14="http://schemas.microsoft.com/office/drawing/2010/main"/>
                      </a:ext>
                    </a:extLst>
                  </pic:spPr>
                </pic:pic>
              </a:graphicData>
            </a:graphic>
          </wp:inline>
        </w:drawing>
      </w:r>
    </w:p>
    <w:p w14:paraId="7D79942B" w14:textId="41B3C8E5" w:rsidR="00ED6D73" w:rsidRPr="00CE178C" w:rsidRDefault="00ED6D73">
      <w:pPr>
        <w:pStyle w:val="Caption"/>
        <w:jc w:val="center"/>
        <w:pPrChange w:id="1414" w:author="Vladymyr Kozyr" w:date="2021-08-15T21:50:00Z">
          <w:pPr>
            <w:pStyle w:val="1Para"/>
            <w:ind w:firstLine="0"/>
          </w:pPr>
        </w:pPrChange>
      </w:pPr>
      <w:bookmarkStart w:id="1415" w:name="_Toc80291575"/>
      <w:ins w:id="1416" w:author="Vladymyr Kozyr" w:date="2021-08-15T21:50:00Z">
        <w:r>
          <w:t xml:space="preserve">Figure </w:t>
        </w:r>
      </w:ins>
      <w:ins w:id="1417" w:author="Vladymyr Kozyr" w:date="2021-08-19T18:41:00Z">
        <w:r w:rsidR="00E85AC5">
          <w:fldChar w:fldCharType="begin"/>
        </w:r>
        <w:r w:rsidR="00E85AC5">
          <w:instrText xml:space="preserve"> STYLEREF 2 \s </w:instrText>
        </w:r>
      </w:ins>
      <w:r w:rsidR="00E85AC5">
        <w:fldChar w:fldCharType="separate"/>
      </w:r>
      <w:r w:rsidR="00E85AC5">
        <w:rPr>
          <w:noProof/>
        </w:rPr>
        <w:t>4.3</w:t>
      </w:r>
      <w:ins w:id="141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419" w:author="Vladymyr Kozyr" w:date="2021-08-19T18:41:00Z">
        <w:r w:rsidR="00E85AC5">
          <w:rPr>
            <w:noProof/>
          </w:rPr>
          <w:t>1</w:t>
        </w:r>
        <w:r w:rsidR="00E85AC5">
          <w:fldChar w:fldCharType="end"/>
        </w:r>
      </w:ins>
      <w:ins w:id="1420" w:author="Vladymyr Kozyr" w:date="2021-08-15T21:50:00Z">
        <w:r>
          <w:t xml:space="preserve">. </w:t>
        </w:r>
        <w:r w:rsidRPr="00B43023">
          <w:t>Multiline chart</w:t>
        </w:r>
      </w:ins>
      <w:bookmarkEnd w:id="1415"/>
    </w:p>
    <w:p w14:paraId="100DA8DA" w14:textId="331C8DEA" w:rsidR="00E22473" w:rsidRPr="005A2161" w:rsidDel="00ED6D73" w:rsidRDefault="008A60B3" w:rsidP="005A2161">
      <w:pPr>
        <w:pStyle w:val="1Para"/>
        <w:ind w:firstLine="0"/>
        <w:jc w:val="center"/>
        <w:rPr>
          <w:del w:id="1421" w:author="Vladymyr Kozyr" w:date="2021-08-15T21:50:00Z"/>
        </w:rPr>
      </w:pPr>
      <w:del w:id="1422" w:author="Vladymyr Kozyr" w:date="2021-08-15T21:50:00Z">
        <w:r w:rsidRPr="00CE178C" w:rsidDel="00ED6D73">
          <w:lastRenderedPageBreak/>
          <w:delText>Figure 4.3.1</w:delText>
        </w:r>
        <w:bookmarkStart w:id="1423" w:name="_Toc79956927"/>
        <w:bookmarkStart w:id="1424" w:name="_Toc80291924"/>
        <w:bookmarkEnd w:id="1423"/>
        <w:bookmarkEnd w:id="1424"/>
      </w:del>
    </w:p>
    <w:p w14:paraId="00626A5F" w14:textId="3DF43969" w:rsidR="00F116CA" w:rsidRPr="00CE178C" w:rsidRDefault="00A50449" w:rsidP="00F116CA">
      <w:pPr>
        <w:pStyle w:val="Heading3"/>
      </w:pPr>
      <w:bookmarkStart w:id="1425" w:name="_Toc80291925"/>
      <w:r w:rsidRPr="00CE178C">
        <w:t>Task</w:t>
      </w:r>
      <w:r w:rsidR="00F116CA" w:rsidRPr="00CE178C">
        <w:t xml:space="preserve"> 2</w:t>
      </w:r>
      <w:r w:rsidR="00CD4158" w:rsidRPr="00CE178C">
        <w:t>. Paired Time Series for Fish Amount and Price</w:t>
      </w:r>
      <w:bookmarkEnd w:id="1425"/>
    </w:p>
    <w:p w14:paraId="56001C92" w14:textId="75CB51F6" w:rsidR="008A60B3" w:rsidRPr="00BA5688" w:rsidRDefault="00B64EBA">
      <w:pPr>
        <w:pStyle w:val="1Para"/>
        <w:ind w:firstLine="0"/>
      </w:pPr>
      <w:ins w:id="1426" w:author="Vladymyr Kozyr" w:date="2021-08-24T14:31:00Z">
        <w:r w:rsidRPr="00BA5688">
          <w:t xml:space="preserve">The </w:t>
        </w:r>
      </w:ins>
      <w:del w:id="1427" w:author="Vladymyr Kozyr" w:date="2021-08-24T14:31:00Z">
        <w:r w:rsidR="008A60B3" w:rsidRPr="00BA5688" w:rsidDel="00B64EBA">
          <w:delText>S</w:delText>
        </w:r>
      </w:del>
      <w:ins w:id="1428" w:author="Vladymyr Kozyr" w:date="2021-08-24T14:31:00Z">
        <w:r w:rsidRPr="00BA5688">
          <w:t>s</w:t>
        </w:r>
      </w:ins>
      <w:r w:rsidR="008A60B3" w:rsidRPr="00BA5688">
        <w:t>econd chart is a scatter plot on which</w:t>
      </w:r>
      <w:ins w:id="1429" w:author="Vladymyr Kozyr" w:date="2021-08-24T14:31:00Z">
        <w:r w:rsidRPr="00BA5688">
          <w:t xml:space="preserve"> the</w:t>
        </w:r>
      </w:ins>
      <w:r w:rsidR="008A60B3" w:rsidRPr="00BA5688">
        <w:t xml:space="preserve"> x-axis is price </w:t>
      </w:r>
      <w:del w:id="1430" w:author="Volodymyr Kozyr" w:date="2021-08-24T09:12:00Z">
        <w:r w:rsidR="008A60B3" w:rsidRPr="00BA5688" w:rsidDel="00F5520C">
          <w:delText xml:space="preserve">and </w:delText>
        </w:r>
      </w:del>
      <w:ins w:id="1431" w:author="Vladymyr Kozyr" w:date="2021-08-24T14:31:00Z">
        <w:del w:id="1432" w:author="Volodymyr Kozyr" w:date="2021-08-24T09:12:00Z">
          <w:r w:rsidRPr="00BA5688" w:rsidDel="00F5520C">
            <w:delText xml:space="preserve"> the</w:delText>
          </w:r>
        </w:del>
      </w:ins>
      <w:ins w:id="1433" w:author="Volodymyr Kozyr" w:date="2021-08-24T09:12:00Z">
        <w:r w:rsidR="00F5520C" w:rsidRPr="00BA5688">
          <w:t>and the</w:t>
        </w:r>
      </w:ins>
      <w:ins w:id="1434" w:author="Vladymyr Kozyr" w:date="2021-08-24T14:31:00Z">
        <w:r w:rsidRPr="00BA5688">
          <w:t xml:space="preserve"> </w:t>
        </w:r>
      </w:ins>
      <w:r w:rsidR="008A60B3" w:rsidRPr="00BA5688">
        <w:t xml:space="preserve">y-axis </w:t>
      </w:r>
      <w:r w:rsidR="00CE178C" w:rsidRPr="00BA5688">
        <w:t>are</w:t>
      </w:r>
      <w:r w:rsidR="008A60B3" w:rsidRPr="00BA5688">
        <w:t xml:space="preserve"> quantities of particular fish types and province</w:t>
      </w:r>
      <w:ins w:id="1435" w:author="Vladymyr Kozyr" w:date="2021-08-24T14:31:00Z">
        <w:r w:rsidRPr="00BA5688">
          <w:t>s</w:t>
        </w:r>
      </w:ins>
      <w:r w:rsidR="008A60B3" w:rsidRPr="00BA5688">
        <w:t xml:space="preserve"> (picture is below). Bullet points and labels represent years. This visualization helps users to clearly see</w:t>
      </w:r>
      <w:ins w:id="1436" w:author="Vladymyr Kozyr" w:date="2021-08-24T14:32:00Z">
        <w:r w:rsidRPr="00BA5688">
          <w:t xml:space="preserve"> the</w:t>
        </w:r>
      </w:ins>
      <w:r w:rsidR="008A60B3" w:rsidRPr="00BA5688">
        <w:t xml:space="preserve"> correlation between price and quantities throughout the selected years. The proposed graph presents the ability to analyze and compare data efficiently by visualizing multiple values simultaneously. The example (</w:t>
      </w:r>
      <w:ins w:id="1437" w:author="Volodymyr Kozyr" w:date="2021-08-24T09:04:00Z">
        <w:r w:rsidR="00BA5688">
          <w:t>F</w:t>
        </w:r>
      </w:ins>
      <w:ins w:id="1438" w:author="Vladymyr Kozyr" w:date="2021-08-19T18:56:00Z">
        <w:del w:id="1439" w:author="Volodymyr Kozyr" w:date="2021-08-24T09:04:00Z">
          <w:r w:rsidR="006D47DD" w:rsidRPr="00BA5688" w:rsidDel="00BA5688">
            <w:delText>$</w:delText>
          </w:r>
        </w:del>
      </w:ins>
      <w:del w:id="1440" w:author="Vladymyr Kozyr" w:date="2021-08-19T18:56:00Z">
        <w:r w:rsidR="008A60B3" w:rsidRPr="00BA5688" w:rsidDel="006D47DD">
          <w:delText>f</w:delText>
        </w:r>
      </w:del>
      <w:r w:rsidR="008A60B3" w:rsidRPr="00BA5688">
        <w:t>igure 4.3.</w:t>
      </w:r>
      <w:ins w:id="1441" w:author="Vladymyr Kozyr" w:date="2021-08-19T18:56:00Z">
        <w:r w:rsidR="006D47DD" w:rsidRPr="00BA5688">
          <w:t>2</w:t>
        </w:r>
      </w:ins>
      <w:del w:id="1442" w:author="Vladymyr Kozyr" w:date="2021-08-19T18:56:00Z">
        <w:r w:rsidR="008A60B3" w:rsidRPr="00BA5688" w:rsidDel="006D47DD">
          <w:delText>1</w:delText>
        </w:r>
      </w:del>
      <w:r w:rsidR="008A60B3" w:rsidRPr="00BA5688">
        <w:t>) below showcases the yearly trend of the quantity of shrimp per province compared to its value on the market. The axes show the quantity and value range, and the points represent the year per which the statistic was applicable.</w:t>
      </w:r>
    </w:p>
    <w:p w14:paraId="5D54F1AB" w14:textId="23861E27" w:rsidR="008A60B3" w:rsidRPr="00CE178C" w:rsidRDefault="008A60B3" w:rsidP="005A2161">
      <w:pPr>
        <w:pStyle w:val="1Para"/>
        <w:ind w:firstLine="0"/>
        <w:jc w:val="both"/>
      </w:pPr>
      <w:r w:rsidRPr="00BA5688">
        <w:t xml:space="preserve">The chart allows </w:t>
      </w:r>
      <w:ins w:id="1443" w:author="Vladymyr Kozyr" w:date="2021-08-24T14:32:00Z">
        <w:r w:rsidR="00B64EBA" w:rsidRPr="00BA5688">
          <w:t>u</w:t>
        </w:r>
      </w:ins>
      <w:ins w:id="1444" w:author="Vladymyr Kozyr" w:date="2021-08-24T14:33:00Z">
        <w:r w:rsidR="00B64EBA" w:rsidRPr="00BA5688">
          <w:t xml:space="preserve">s </w:t>
        </w:r>
      </w:ins>
      <w:r w:rsidRPr="00BA5688">
        <w:t>to quickly understand the trend over the years and build analysis on the selected fishery market. By using previously</w:t>
      </w:r>
      <w:r w:rsidRPr="005A2161">
        <w:t xml:space="preserve"> discussed filters, the chart </w:t>
      </w:r>
      <w:r w:rsidRPr="00BA5688">
        <w:t xml:space="preserve">could be expanded to show more than one type of fish. The trends presented in </w:t>
      </w:r>
      <w:del w:id="1445" w:author="Vladymyr Kozyr" w:date="2021-08-19T18:56:00Z">
        <w:r w:rsidRPr="00BA5688" w:rsidDel="006D47DD">
          <w:delText>(</w:delText>
        </w:r>
      </w:del>
      <w:del w:id="1446" w:author="Vladymyr Kozyr" w:date="2021-08-15T21:51:00Z">
        <w:r w:rsidRPr="00BA5688" w:rsidDel="002F403A">
          <w:delText xml:space="preserve">figure </w:delText>
        </w:r>
      </w:del>
      <w:ins w:id="1447" w:author="Vladymyr Kozyr" w:date="2021-08-15T21:51:00Z">
        <w:r w:rsidR="002F403A" w:rsidRPr="00BA5688">
          <w:t xml:space="preserve">Figure </w:t>
        </w:r>
      </w:ins>
      <w:ins w:id="1448" w:author="Vladymyr Kozyr" w:date="2021-08-19T18:56:00Z">
        <w:r w:rsidR="006D47DD" w:rsidRPr="00BA5688">
          <w:t>4.3.2.</w:t>
        </w:r>
      </w:ins>
      <w:ins w:id="1449" w:author="Vladymyr Kozyr" w:date="2021-08-24T14:34:00Z">
        <w:r w:rsidR="00B64EBA" w:rsidRPr="00BA5688">
          <w:t>,</w:t>
        </w:r>
      </w:ins>
      <w:del w:id="1450" w:author="Vladymyr Kozyr" w:date="2021-08-15T21:13:00Z">
        <w:r w:rsidRPr="00BA5688" w:rsidDel="005A6381">
          <w:delText>#</w:delText>
        </w:r>
      </w:del>
      <w:del w:id="1451" w:author="Vladymyr Kozyr" w:date="2021-08-19T18:56:00Z">
        <w:r w:rsidRPr="00BA5688" w:rsidDel="006D47DD">
          <w:delText>)</w:delText>
        </w:r>
      </w:del>
      <w:r w:rsidRPr="00BA5688">
        <w:t xml:space="preserve"> show</w:t>
      </w:r>
      <w:r w:rsidRPr="005A2161">
        <w:t xml:space="preserve">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2D2EC1B2" w:rsidR="008A60B3" w:rsidRDefault="0099277E">
      <w:pPr>
        <w:pStyle w:val="1Para"/>
        <w:ind w:firstLine="0"/>
        <w:rPr>
          <w:ins w:id="1452" w:author="Vladymyr Kozyr" w:date="2021-08-15T21:51:00Z"/>
        </w:rPr>
      </w:pPr>
      <w:r w:rsidRPr="007B481E">
        <w:rPr>
          <w:noProof/>
        </w:rPr>
        <w:drawing>
          <wp:inline distT="0" distB="0" distL="0" distR="0" wp14:anchorId="76E3796F" wp14:editId="505687C7">
            <wp:extent cx="6015567" cy="2692048"/>
            <wp:effectExtent l="0" t="0" r="444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5"/>
                    <a:srcRect l="1010" t="21699" r="1346" b="8386"/>
                    <a:stretch/>
                  </pic:blipFill>
                  <pic:spPr bwMode="auto">
                    <a:xfrm>
                      <a:off x="0" y="0"/>
                      <a:ext cx="6046850" cy="2706047"/>
                    </a:xfrm>
                    <a:prstGeom prst="rect">
                      <a:avLst/>
                    </a:prstGeom>
                    <a:ln>
                      <a:noFill/>
                    </a:ln>
                    <a:extLst>
                      <a:ext uri="{53640926-AAD7-44D8-BBD7-CCE9431645EC}">
                        <a14:shadowObscured xmlns:a14="http://schemas.microsoft.com/office/drawing/2010/main"/>
                      </a:ext>
                    </a:extLst>
                  </pic:spPr>
                </pic:pic>
              </a:graphicData>
            </a:graphic>
          </wp:inline>
        </w:drawing>
      </w:r>
    </w:p>
    <w:p w14:paraId="75C9890D" w14:textId="178E7AC2" w:rsidR="002F403A" w:rsidRPr="00CE178C" w:rsidRDefault="002F403A">
      <w:pPr>
        <w:pStyle w:val="Caption"/>
        <w:jc w:val="center"/>
        <w:pPrChange w:id="1453" w:author="Vladymyr Kozyr" w:date="2021-08-15T21:51:00Z">
          <w:pPr>
            <w:pStyle w:val="1Para"/>
            <w:ind w:firstLine="0"/>
          </w:pPr>
        </w:pPrChange>
      </w:pPr>
      <w:bookmarkStart w:id="1454" w:name="_Toc80291576"/>
      <w:ins w:id="1455" w:author="Vladymyr Kozyr" w:date="2021-08-15T21:51:00Z">
        <w:r>
          <w:t xml:space="preserve">Figure </w:t>
        </w:r>
      </w:ins>
      <w:ins w:id="1456" w:author="Vladymyr Kozyr" w:date="2021-08-19T18:41:00Z">
        <w:r w:rsidR="00E85AC5">
          <w:fldChar w:fldCharType="begin"/>
        </w:r>
        <w:r w:rsidR="00E85AC5">
          <w:instrText xml:space="preserve"> STYLEREF 2 \s </w:instrText>
        </w:r>
      </w:ins>
      <w:r w:rsidR="00E85AC5">
        <w:fldChar w:fldCharType="separate"/>
      </w:r>
      <w:r w:rsidR="00E85AC5">
        <w:rPr>
          <w:noProof/>
        </w:rPr>
        <w:t>4.3</w:t>
      </w:r>
      <w:ins w:id="145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458" w:author="Vladymyr Kozyr" w:date="2021-08-19T18:41:00Z">
        <w:r w:rsidR="00E85AC5">
          <w:rPr>
            <w:noProof/>
          </w:rPr>
          <w:t>2</w:t>
        </w:r>
        <w:r w:rsidR="00E85AC5">
          <w:fldChar w:fldCharType="end"/>
        </w:r>
      </w:ins>
      <w:ins w:id="1459" w:author="Vladymyr Kozyr" w:date="2021-08-15T21:51:00Z">
        <w:r>
          <w:t xml:space="preserve">. </w:t>
        </w:r>
        <w:r w:rsidRPr="00F47DD8">
          <w:t>Scatter plot</w:t>
        </w:r>
      </w:ins>
      <w:bookmarkEnd w:id="1454"/>
    </w:p>
    <w:p w14:paraId="5E521695" w14:textId="5915E40D" w:rsidR="008A60B3" w:rsidRPr="00CE178C" w:rsidDel="002F403A" w:rsidRDefault="008A60B3" w:rsidP="005A2161">
      <w:pPr>
        <w:pStyle w:val="1Para"/>
        <w:ind w:firstLine="0"/>
        <w:jc w:val="center"/>
        <w:rPr>
          <w:del w:id="1460" w:author="Vladymyr Kozyr" w:date="2021-08-15T21:51:00Z"/>
        </w:rPr>
      </w:pPr>
      <w:del w:id="1461" w:author="Vladymyr Kozyr" w:date="2021-08-15T21:51:00Z">
        <w:r w:rsidRPr="00CE178C" w:rsidDel="002F403A">
          <w:lastRenderedPageBreak/>
          <w:delText>Figure 4.3.2</w:delText>
        </w:r>
        <w:bookmarkStart w:id="1462" w:name="_Toc79956929"/>
        <w:bookmarkStart w:id="1463" w:name="_Toc80291926"/>
        <w:bookmarkEnd w:id="1462"/>
        <w:bookmarkEnd w:id="1463"/>
      </w:del>
    </w:p>
    <w:p w14:paraId="168C8D9B" w14:textId="039D3C19" w:rsidR="002F44CD" w:rsidRPr="00CE178C" w:rsidRDefault="00A50449">
      <w:pPr>
        <w:pStyle w:val="Heading3"/>
      </w:pPr>
      <w:bookmarkStart w:id="1464" w:name="_Toc64291583"/>
      <w:bookmarkStart w:id="1465" w:name="_Toc64291902"/>
      <w:bookmarkStart w:id="1466" w:name="_Toc64293378"/>
      <w:bookmarkStart w:id="1467" w:name="_Toc65527241"/>
      <w:bookmarkStart w:id="1468" w:name="_Toc66300662"/>
      <w:bookmarkStart w:id="1469" w:name="_Toc66300738"/>
      <w:bookmarkStart w:id="1470" w:name="_Toc67830629"/>
      <w:bookmarkStart w:id="1471" w:name="_Toc67830768"/>
      <w:bookmarkStart w:id="1472" w:name="_Toc80291927"/>
      <w:bookmarkEnd w:id="1464"/>
      <w:bookmarkEnd w:id="1465"/>
      <w:bookmarkEnd w:id="1466"/>
      <w:bookmarkEnd w:id="1467"/>
      <w:bookmarkEnd w:id="1468"/>
      <w:bookmarkEnd w:id="1469"/>
      <w:bookmarkEnd w:id="1470"/>
      <w:bookmarkEnd w:id="1471"/>
      <w:r w:rsidRPr="00CE178C">
        <w:t>Task</w:t>
      </w:r>
      <w:r w:rsidR="002F44CD" w:rsidRPr="00CE178C">
        <w:t xml:space="preserve"> </w:t>
      </w:r>
      <w:r w:rsidRPr="00CE178C">
        <w:t>3</w:t>
      </w:r>
      <w:r w:rsidR="000A318E" w:rsidRPr="00CE178C">
        <w:t>. Identifying Top Fish Species by Catch Amount or Price</w:t>
      </w:r>
      <w:bookmarkEnd w:id="1472"/>
    </w:p>
    <w:p w14:paraId="32363D0E" w14:textId="09196E19" w:rsidR="008A60B3" w:rsidRPr="005A2161" w:rsidRDefault="008A60B3" w:rsidP="008A60B3">
      <w:pPr>
        <w:pStyle w:val="1Para"/>
        <w:ind w:firstLine="0"/>
      </w:pPr>
      <w:r w:rsidRPr="005A2161">
        <w:t>The summary charts below (</w:t>
      </w:r>
      <w:ins w:id="1473" w:author="Vladymyr Kozyr" w:date="2021-08-19T18:56:00Z">
        <w:r w:rsidR="006D47DD">
          <w:t>F</w:t>
        </w:r>
      </w:ins>
      <w:del w:id="1474"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44FEDCE8" w:rsidR="008A60B3" w:rsidRPr="00FC6F24" w:rsidRDefault="008A60B3" w:rsidP="008A60B3">
      <w:pPr>
        <w:pStyle w:val="1Para"/>
        <w:ind w:firstLine="0"/>
      </w:pPr>
      <w:r w:rsidRPr="00CE178C">
        <w:t xml:space="preserve">There is also grouping for </w:t>
      </w:r>
      <w:r w:rsidRPr="00FC6F24">
        <w:t xml:space="preserve">fish types </w:t>
      </w:r>
      <w:del w:id="1475" w:author="Vladymyr Kozyr" w:date="2021-08-24T14:36:00Z">
        <w:r w:rsidRPr="00FC6F24" w:rsidDel="00B64EBA">
          <w:delText xml:space="preserve">which </w:delText>
        </w:r>
      </w:del>
      <w:ins w:id="1476" w:author="Vladymyr Kozyr" w:date="2021-08-24T14:36:00Z">
        <w:r w:rsidR="00B64EBA" w:rsidRPr="00FC6F24">
          <w:t xml:space="preserve">that </w:t>
        </w:r>
      </w:ins>
      <w:r w:rsidRPr="00FC6F24">
        <w:t>have a small percentage of catch or value comparing to the others which is an improvement (for more than 20 legends pie charts usually look overcrowded and not readable</w:t>
      </w:r>
      <w:ins w:id="1477" w:author="Vladymyr Kozyr" w:date="2021-08-19T18:57:00Z">
        <w:r w:rsidR="006D47DD" w:rsidRPr="00FC6F24">
          <w:t>)</w:t>
        </w:r>
      </w:ins>
      <w:r w:rsidRPr="00FC6F24">
        <w:t>.</w:t>
      </w:r>
    </w:p>
    <w:p w14:paraId="0741D9B9" w14:textId="7CDFE54F" w:rsidR="008A60B3" w:rsidRPr="00CE178C" w:rsidRDefault="008A60B3" w:rsidP="008A60B3">
      <w:pPr>
        <w:pStyle w:val="1Para"/>
        <w:ind w:firstLine="0"/>
      </w:pPr>
      <w:r w:rsidRPr="00FC6F24">
        <w:t xml:space="preserve">To make the chart user-friendly and structured, the number of legends is adapted depending on the top values per the selected year. The tool would sort and group the value ($) or catch quantities (tons) of fish types and assign the applicable percentage per type. The top fish types are separated into their own sections, and the rest is grouped into the category “other”.  This solves a well-known problem of having too many </w:t>
      </w:r>
      <w:r w:rsidR="00CE178C" w:rsidRPr="00FC6F24">
        <w:t>unnecessary</w:t>
      </w:r>
      <w:r w:rsidRPr="00FC6F24">
        <w:t xml:space="preserve"> labels (legends). The chart also allows to expand </w:t>
      </w:r>
      <w:ins w:id="1478" w:author="Vladymyr Kozyr" w:date="2021-08-24T14:36:00Z">
        <w:del w:id="1479" w:author="Volodymyr Kozyr" w:date="2021-08-24T09:04:00Z">
          <w:r w:rsidR="00CC4433" w:rsidRPr="00FC6F24" w:rsidDel="00FC6F24">
            <w:delText xml:space="preserve"> </w:delText>
          </w:r>
        </w:del>
        <w:r w:rsidR="00CC4433" w:rsidRPr="00FC6F24">
          <w:t>the</w:t>
        </w:r>
        <w:r w:rsidR="00CC4433">
          <w:t xml:space="preserve"> </w:t>
        </w:r>
      </w:ins>
      <w:r w:rsidRPr="00CE178C">
        <w:t xml:space="preserve">“Other” category and drill down to see more details for the fish types which are the “outliers” in the dataset. </w:t>
      </w:r>
    </w:p>
    <w:p w14:paraId="3CC751CE" w14:textId="597C38F7" w:rsidR="002F44CD" w:rsidDel="002F403A" w:rsidRDefault="007C2D2A" w:rsidP="002F403A">
      <w:pPr>
        <w:pStyle w:val="1Para"/>
        <w:ind w:firstLine="0"/>
        <w:rPr>
          <w:del w:id="1480" w:author="Vladymyr Kozyr" w:date="2021-08-15T21:52:00Z"/>
        </w:rPr>
      </w:pPr>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6"/>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p>
    <w:p w14:paraId="2FB56906" w14:textId="75C35F74" w:rsidR="008A60B3" w:rsidRDefault="008A60B3" w:rsidP="002F403A">
      <w:pPr>
        <w:pStyle w:val="1Para"/>
        <w:ind w:firstLine="0"/>
        <w:rPr>
          <w:ins w:id="1481" w:author="Vladymyr Kozyr" w:date="2021-08-15T21:52:00Z"/>
        </w:rPr>
      </w:pPr>
      <w:del w:id="1482" w:author="Vladymyr Kozyr" w:date="2021-08-15T21:52:00Z">
        <w:r w:rsidRPr="007B481E" w:rsidDel="002F403A">
          <w:delText>Figure 4.3.3</w:delText>
        </w:r>
      </w:del>
    </w:p>
    <w:p w14:paraId="6331DC20" w14:textId="5945B2C8" w:rsidR="002F403A" w:rsidRPr="0038076D" w:rsidRDefault="002F403A">
      <w:pPr>
        <w:pStyle w:val="Caption"/>
        <w:jc w:val="center"/>
        <w:pPrChange w:id="1483" w:author="Vladymyr Kozyr" w:date="2021-08-15T21:53:00Z">
          <w:pPr>
            <w:pStyle w:val="1Para"/>
            <w:ind w:firstLine="0"/>
            <w:jc w:val="center"/>
          </w:pPr>
        </w:pPrChange>
      </w:pPr>
      <w:bookmarkStart w:id="1484" w:name="_Toc80291577"/>
      <w:ins w:id="1485" w:author="Vladymyr Kozyr" w:date="2021-08-15T21:53:00Z">
        <w:r>
          <w:t xml:space="preserve">Figure </w:t>
        </w:r>
      </w:ins>
      <w:ins w:id="1486" w:author="Vladymyr Kozyr" w:date="2021-08-19T18:41:00Z">
        <w:r w:rsidR="00E85AC5">
          <w:fldChar w:fldCharType="begin"/>
        </w:r>
        <w:r w:rsidR="00E85AC5">
          <w:instrText xml:space="preserve"> STYLEREF 2 \s </w:instrText>
        </w:r>
      </w:ins>
      <w:r w:rsidR="00E85AC5">
        <w:fldChar w:fldCharType="separate"/>
      </w:r>
      <w:r w:rsidR="00E85AC5">
        <w:rPr>
          <w:noProof/>
        </w:rPr>
        <w:t>4.3</w:t>
      </w:r>
      <w:ins w:id="148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488" w:author="Vladymyr Kozyr" w:date="2021-08-19T18:41:00Z">
        <w:r w:rsidR="00E85AC5">
          <w:rPr>
            <w:noProof/>
          </w:rPr>
          <w:t>3</w:t>
        </w:r>
        <w:r w:rsidR="00E85AC5">
          <w:fldChar w:fldCharType="end"/>
        </w:r>
      </w:ins>
      <w:ins w:id="1489" w:author="Vladymyr Kozyr" w:date="2021-08-15T21:53:00Z">
        <w:r>
          <w:t xml:space="preserve">. </w:t>
        </w:r>
        <w:r w:rsidRPr="00D66725">
          <w:t>Pie chart</w:t>
        </w:r>
      </w:ins>
      <w:bookmarkEnd w:id="1484"/>
    </w:p>
    <w:p w14:paraId="173B70A6" w14:textId="7833FAC0" w:rsidR="00A50449" w:rsidRPr="00CE178C" w:rsidRDefault="00A50449">
      <w:pPr>
        <w:pStyle w:val="Heading3"/>
      </w:pPr>
      <w:bookmarkStart w:id="1490" w:name="_Toc80291928"/>
      <w:r w:rsidRPr="00CE178C">
        <w:lastRenderedPageBreak/>
        <w:t>Task 4</w:t>
      </w:r>
      <w:r w:rsidR="000A318E" w:rsidRPr="00CE178C">
        <w:t>. Consequent Years Fishery Data Comparison</w:t>
      </w:r>
      <w:bookmarkEnd w:id="1490"/>
    </w:p>
    <w:p w14:paraId="05F82D28" w14:textId="5D8E4F1F" w:rsidR="008A60B3" w:rsidRPr="00CE178C" w:rsidRDefault="008A60B3">
      <w:pPr>
        <w:pStyle w:val="1Para"/>
        <w:ind w:firstLine="0"/>
      </w:pPr>
      <w:r w:rsidRPr="005A2161">
        <w:t xml:space="preserve">The main goal of the following visualization is to provide the ability to </w:t>
      </w:r>
      <w:r w:rsidR="00CE178C" w:rsidRPr="00CE178C">
        <w:t>compare and analyze the data between the selected years instantly and easily</w:t>
      </w:r>
      <w:r w:rsidRPr="005A2161">
        <w:t>. Chart itself (</w:t>
      </w:r>
      <w:ins w:id="1491" w:author="Vladymyr Kozyr" w:date="2021-08-19T18:57:00Z">
        <w:r w:rsidR="006D47DD">
          <w:t>F</w:t>
        </w:r>
      </w:ins>
      <w:del w:id="1492" w:author="Vladymyr Kozyr" w:date="2021-08-19T18:57:00Z">
        <w:r w:rsidRPr="005A2161" w:rsidDel="006D47DD">
          <w:delText>f</w:delText>
        </w:r>
      </w:del>
      <w:r w:rsidRPr="005A2161">
        <w:t>igure 4.3.4) is an improvement of the bar charts, called categorized bar chart.</w:t>
      </w:r>
      <w:r w:rsidRPr="00CE178C">
        <w:t xml:space="preserve"> This kind of data presentation is particularly useful for determining trends for the current and previous year. For fishery management it is important to know if, for ex. new policies and laws or fishing quotas are working into intended direction. Years 1990 and 2018</w:t>
      </w:r>
      <w:r w:rsidRPr="005A2161">
        <w:t xml:space="preserve"> were chosen to better emphasize how the charts’ setup assists in quickly identifying trends.</w:t>
      </w:r>
    </w:p>
    <w:p w14:paraId="1CE8F940" w14:textId="27D7E842" w:rsidR="008A60B3" w:rsidRPr="005A2161" w:rsidRDefault="008A60B3">
      <w:pPr>
        <w:pStyle w:val="1Para"/>
        <w:ind w:firstLine="0"/>
      </w:pPr>
      <w:r w:rsidRPr="005A2161">
        <w:t>As mentioned before, the proposed chart is created to compare the data between the two years easy to analyze and review. The space on the x-axis is used to include both important for the industry values: quantity and value (price). The y-axis represents the type of fish that was added to the chart for the review. The chart itself serves as a great visual and data centre that could allow the industry professionals of the industry to improve the decision-making processes or assist in the further plan of the fishery industry per type. In the provided example, we could notice the drastic change in the Cod quantity and price. Both levels have dropped significantly through the decade, highlighting that the Cod is no longer a highly available or valuable fish type at the market. Thus, the presented visualization type of data could play an essential role in providing a quick and easy-to-use chart to compare the data trends year by year.</w:t>
      </w:r>
    </w:p>
    <w:p w14:paraId="193B953F" w14:textId="1112643E" w:rsidR="008A60B3" w:rsidRDefault="005F543E" w:rsidP="005A2161">
      <w:pPr>
        <w:pStyle w:val="1Para"/>
        <w:ind w:firstLine="0"/>
        <w:rPr>
          <w:ins w:id="1493" w:author="Vladymyr Kozyr" w:date="2021-08-15T21:53:00Z"/>
        </w:rPr>
      </w:pPr>
      <w:r w:rsidRPr="007B481E">
        <w:rPr>
          <w:noProof/>
        </w:rPr>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7"/>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p>
    <w:p w14:paraId="099C6AA7" w14:textId="7DE87281" w:rsidR="002F403A" w:rsidRPr="005A2161" w:rsidRDefault="002F403A">
      <w:pPr>
        <w:pStyle w:val="Caption"/>
        <w:jc w:val="center"/>
        <w:pPrChange w:id="1494" w:author="Vladymyr Kozyr" w:date="2021-08-15T21:53:00Z">
          <w:pPr>
            <w:pStyle w:val="1Para"/>
            <w:ind w:firstLine="0"/>
          </w:pPr>
        </w:pPrChange>
      </w:pPr>
      <w:bookmarkStart w:id="1495" w:name="_Toc80291578"/>
      <w:ins w:id="1496" w:author="Vladymyr Kozyr" w:date="2021-08-15T21:53:00Z">
        <w:r>
          <w:t xml:space="preserve">Figure </w:t>
        </w:r>
      </w:ins>
      <w:ins w:id="1497" w:author="Vladymyr Kozyr" w:date="2021-08-19T18:41:00Z">
        <w:r w:rsidR="00E85AC5">
          <w:fldChar w:fldCharType="begin"/>
        </w:r>
        <w:r w:rsidR="00E85AC5">
          <w:instrText xml:space="preserve"> STYLEREF 2 \s </w:instrText>
        </w:r>
      </w:ins>
      <w:r w:rsidR="00E85AC5">
        <w:fldChar w:fldCharType="separate"/>
      </w:r>
      <w:r w:rsidR="00E85AC5">
        <w:rPr>
          <w:noProof/>
        </w:rPr>
        <w:t>4.3</w:t>
      </w:r>
      <w:ins w:id="149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499" w:author="Vladymyr Kozyr" w:date="2021-08-19T18:41:00Z">
        <w:r w:rsidR="00E85AC5">
          <w:rPr>
            <w:noProof/>
          </w:rPr>
          <w:t>4</w:t>
        </w:r>
        <w:r w:rsidR="00E85AC5">
          <w:fldChar w:fldCharType="end"/>
        </w:r>
      </w:ins>
      <w:ins w:id="1500" w:author="Vladymyr Kozyr" w:date="2021-08-15T21:53:00Z">
        <w:r>
          <w:t>. B</w:t>
        </w:r>
        <w:r w:rsidRPr="005C22A5">
          <w:t>ar chart</w:t>
        </w:r>
      </w:ins>
      <w:bookmarkEnd w:id="1495"/>
    </w:p>
    <w:p w14:paraId="37D835FE" w14:textId="1533312F" w:rsidR="00E22473" w:rsidRPr="005A2161" w:rsidDel="002F403A" w:rsidRDefault="008A60B3" w:rsidP="005A2161">
      <w:pPr>
        <w:pStyle w:val="1Para"/>
        <w:ind w:firstLine="0"/>
        <w:jc w:val="center"/>
        <w:rPr>
          <w:del w:id="1501" w:author="Vladymyr Kozyr" w:date="2021-08-15T21:53:00Z"/>
        </w:rPr>
      </w:pPr>
      <w:del w:id="1502" w:author="Vladymyr Kozyr" w:date="2021-08-15T21:53:00Z">
        <w:r w:rsidRPr="007B481E" w:rsidDel="002F403A">
          <w:delText>Figure 4.3.4</w:delText>
        </w:r>
        <w:bookmarkStart w:id="1503" w:name="_Toc79956932"/>
        <w:bookmarkStart w:id="1504" w:name="_Toc80291929"/>
        <w:bookmarkEnd w:id="1503"/>
        <w:bookmarkEnd w:id="1504"/>
      </w:del>
    </w:p>
    <w:p w14:paraId="28B9E1A2" w14:textId="508C250D" w:rsidR="00E22473" w:rsidRPr="00CE178C" w:rsidRDefault="00E22473" w:rsidP="00E22473">
      <w:pPr>
        <w:pStyle w:val="Heading1"/>
      </w:pPr>
      <w:bookmarkStart w:id="1505" w:name="_Toc64291586"/>
      <w:bookmarkStart w:id="1506" w:name="_Toc64291905"/>
      <w:bookmarkStart w:id="1507" w:name="_Toc64293381"/>
      <w:bookmarkStart w:id="1508" w:name="_Toc65527244"/>
      <w:bookmarkStart w:id="1509" w:name="_Toc66300665"/>
      <w:bookmarkStart w:id="1510" w:name="_Toc66300741"/>
      <w:bookmarkStart w:id="1511" w:name="_Toc67830632"/>
      <w:bookmarkStart w:id="1512" w:name="_Toc67830771"/>
      <w:bookmarkStart w:id="1513" w:name="_Toc64291587"/>
      <w:bookmarkStart w:id="1514" w:name="_Toc64291906"/>
      <w:bookmarkStart w:id="1515" w:name="_Toc64293382"/>
      <w:bookmarkStart w:id="1516" w:name="_Toc65527245"/>
      <w:bookmarkStart w:id="1517" w:name="_Toc66300666"/>
      <w:bookmarkStart w:id="1518" w:name="_Toc66300742"/>
      <w:bookmarkStart w:id="1519" w:name="_Toc67830633"/>
      <w:bookmarkStart w:id="1520" w:name="_Toc67830772"/>
      <w:bookmarkStart w:id="1521" w:name="_Toc64291588"/>
      <w:bookmarkStart w:id="1522" w:name="_Toc64291907"/>
      <w:bookmarkStart w:id="1523" w:name="_Toc64293383"/>
      <w:bookmarkStart w:id="1524" w:name="_Toc65527246"/>
      <w:bookmarkStart w:id="1525" w:name="_Toc66300667"/>
      <w:bookmarkStart w:id="1526" w:name="_Toc66300743"/>
      <w:bookmarkStart w:id="1527" w:name="_Toc67830634"/>
      <w:bookmarkStart w:id="1528" w:name="_Toc67830773"/>
      <w:bookmarkStart w:id="1529" w:name="_Toc80291930"/>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commentRangeStart w:id="1530"/>
      <w:commentRangeStart w:id="1531"/>
      <w:r w:rsidRPr="00CE178C">
        <w:lastRenderedPageBreak/>
        <w:t>Conclusions</w:t>
      </w:r>
      <w:commentRangeEnd w:id="1530"/>
      <w:commentRangeEnd w:id="1531"/>
      <w:r w:rsidR="007C09E8">
        <w:rPr>
          <w:rStyle w:val="CommentReference"/>
          <w:rFonts w:eastAsiaTheme="minorHAnsi" w:cstheme="minorBidi"/>
          <w:b w:val="0"/>
          <w:color w:val="auto"/>
          <w:lang w:val="en-US"/>
        </w:rPr>
        <w:commentReference w:id="1530"/>
      </w:r>
      <w:r w:rsidR="00DF2D5C">
        <w:rPr>
          <w:rStyle w:val="CommentReference"/>
          <w:rFonts w:eastAsiaTheme="minorHAnsi" w:cstheme="minorBidi"/>
          <w:b w:val="0"/>
          <w:color w:val="auto"/>
          <w:lang w:val="en-US"/>
        </w:rPr>
        <w:commentReference w:id="1531"/>
      </w:r>
      <w:r w:rsidRPr="00CE178C">
        <w:t xml:space="preserve"> and Future Work</w:t>
      </w:r>
      <w:bookmarkEnd w:id="1529"/>
    </w:p>
    <w:p w14:paraId="2CEED351" w14:textId="679AAA83" w:rsidR="00C171C6" w:rsidRPr="00FC6F24" w:rsidRDefault="00CC4433" w:rsidP="0038076D">
      <w:pPr>
        <w:pStyle w:val="1Para"/>
        <w:ind w:firstLine="0"/>
        <w:rPr>
          <w:ins w:id="1532" w:author="Vladymyr Kozyr" w:date="2021-08-23T20:08:00Z"/>
        </w:rPr>
      </w:pPr>
      <w:ins w:id="1533" w:author="Vladymyr Kozyr" w:date="2021-08-24T14:44:00Z">
        <w:r w:rsidRPr="00FC6F24">
          <w:t xml:space="preserve">Implementation of the tool was accomplished according to the marine industry's needs. </w:t>
        </w:r>
      </w:ins>
      <w:ins w:id="1534" w:author="Vladymyr Kozyr" w:date="2021-08-23T20:02:00Z">
        <w:r w:rsidR="00C171C6" w:rsidRPr="00FC6F24">
          <w:t xml:space="preserve">If to be more specific, </w:t>
        </w:r>
        <w:del w:id="1535" w:author="Volodymyr Kozyr" w:date="2021-08-24T09:13:00Z">
          <w:r w:rsidR="00C171C6" w:rsidRPr="00FC6F24" w:rsidDel="00F5520C">
            <w:delText>these project</w:delText>
          </w:r>
        </w:del>
      </w:ins>
      <w:ins w:id="1536" w:author="Volodymyr Kozyr" w:date="2021-08-24T09:13:00Z">
        <w:r w:rsidR="00F5520C" w:rsidRPr="00FC6F24">
          <w:t>this project</w:t>
        </w:r>
      </w:ins>
      <w:ins w:id="1537" w:author="Vladymyr Kozyr" w:date="2021-08-23T20:02:00Z">
        <w:r w:rsidR="00C171C6" w:rsidRPr="00FC6F24">
          <w:t xml:space="preserve"> reflects</w:t>
        </w:r>
      </w:ins>
      <w:ins w:id="1538" w:author="Vladymyr Kozyr" w:date="2021-08-23T20:06:00Z">
        <w:r w:rsidR="001A1497" w:rsidRPr="00FC6F24">
          <w:t xml:space="preserve"> </w:t>
        </w:r>
      </w:ins>
      <w:ins w:id="1539" w:author="Vladymyr Kozyr" w:date="2021-08-23T20:07:00Z">
        <w:r w:rsidR="001A1497" w:rsidRPr="00FC6F24">
          <w:t>fishery management requirements for visuals</w:t>
        </w:r>
      </w:ins>
      <w:ins w:id="1540" w:author="Vladymyr Kozyr" w:date="2021-08-23T20:08:00Z">
        <w:r w:rsidR="001A1497" w:rsidRPr="00FC6F24">
          <w:t xml:space="preserve"> in reports</w:t>
        </w:r>
      </w:ins>
      <w:ins w:id="1541" w:author="Vladymyr Kozyr" w:date="2021-08-23T20:07:00Z">
        <w:r w:rsidR="001A1497" w:rsidRPr="00FC6F24">
          <w:t xml:space="preserve"> presented</w:t>
        </w:r>
      </w:ins>
      <w:ins w:id="1542" w:author="Vladymyr Kozyr" w:date="2021-08-23T20:08:00Z">
        <w:r w:rsidR="001A1497" w:rsidRPr="00FC6F24">
          <w:t xml:space="preserve"> in chapters 2 and 3.</w:t>
        </w:r>
      </w:ins>
    </w:p>
    <w:p w14:paraId="066D58E4" w14:textId="76D6828C" w:rsidR="000B0120" w:rsidRPr="00FC6F24" w:rsidRDefault="001A1497" w:rsidP="0038076D">
      <w:pPr>
        <w:pStyle w:val="1Para"/>
        <w:ind w:firstLine="0"/>
        <w:rPr>
          <w:ins w:id="1543" w:author="Vladymyr Kozyr" w:date="2021-08-23T19:59:00Z"/>
        </w:rPr>
      </w:pPr>
      <w:ins w:id="1544" w:author="Vladymyr Kozyr" w:date="2021-08-23T20:08:00Z">
        <w:r w:rsidRPr="00FC6F24">
          <w:t>In chapter</w:t>
        </w:r>
      </w:ins>
      <w:ins w:id="1545" w:author="Vladymyr Kozyr" w:date="2021-08-23T20:09:00Z">
        <w:r w:rsidRPr="00FC6F24">
          <w:t>s</w:t>
        </w:r>
      </w:ins>
      <w:ins w:id="1546" w:author="Vladymyr Kozyr" w:date="2021-08-23T20:08:00Z">
        <w:r w:rsidRPr="00FC6F24">
          <w:t xml:space="preserve"> 2 and 3 there </w:t>
        </w:r>
      </w:ins>
      <w:ins w:id="1547" w:author="Vladymyr Kozyr" w:date="2021-08-23T20:09:00Z">
        <w:r w:rsidRPr="00FC6F24">
          <w:t xml:space="preserve">is a review of </w:t>
        </w:r>
      </w:ins>
      <w:ins w:id="1548" w:author="Vladymyr Kozyr" w:date="2021-08-24T14:45:00Z">
        <w:r w:rsidR="00CC4433" w:rsidRPr="00FC6F24">
          <w:t>existing</w:t>
        </w:r>
      </w:ins>
      <w:ins w:id="1549" w:author="Vladymyr Kozyr" w:date="2021-08-24T14:46:00Z">
        <w:r w:rsidR="00CC4433" w:rsidRPr="00FC6F24">
          <w:t xml:space="preserve"> </w:t>
        </w:r>
      </w:ins>
      <w:ins w:id="1550" w:author="Vladymyr Kozyr" w:date="2021-08-23T20:09:00Z">
        <w:r w:rsidRPr="00FC6F24">
          <w:t>visualizations</w:t>
        </w:r>
      </w:ins>
      <w:ins w:id="1551" w:author="Vladymyr Kozyr" w:date="2021-08-23T20:10:00Z">
        <w:r w:rsidRPr="00FC6F24">
          <w:t xml:space="preserve"> for various fields, discussions of </w:t>
        </w:r>
      </w:ins>
      <w:ins w:id="1552" w:author="Vladymyr Kozyr" w:date="2021-08-24T14:46:00Z">
        <w:r w:rsidR="00CC4433" w:rsidRPr="00FC6F24">
          <w:t xml:space="preserve">the </w:t>
        </w:r>
      </w:ins>
      <w:ins w:id="1553" w:author="Vladymyr Kozyr" w:date="2021-08-23T20:10:00Z">
        <w:r w:rsidRPr="00FC6F24">
          <w:t xml:space="preserve">pros and cons of </w:t>
        </w:r>
      </w:ins>
      <w:ins w:id="1554" w:author="Vladymyr Kozyr" w:date="2021-08-24T14:46:00Z">
        <w:r w:rsidR="00CC4433" w:rsidRPr="00FC6F24">
          <w:t xml:space="preserve">selecting </w:t>
        </w:r>
      </w:ins>
      <w:ins w:id="1555" w:author="Vladymyr Kozyr" w:date="2021-08-23T20:10:00Z">
        <w:r w:rsidRPr="00FC6F24">
          <w:t>on</w:t>
        </w:r>
      </w:ins>
      <w:ins w:id="1556" w:author="Vladymyr Kozyr" w:date="2021-08-23T20:15:00Z">
        <w:r w:rsidR="000B0120" w:rsidRPr="00FC6F24">
          <w:t>e</w:t>
        </w:r>
      </w:ins>
      <w:ins w:id="1557" w:author="Vladymyr Kozyr" w:date="2021-08-23T20:10:00Z">
        <w:r w:rsidRPr="00FC6F24">
          <w:t xml:space="preserve"> </w:t>
        </w:r>
      </w:ins>
      <w:ins w:id="1558" w:author="Vladymyr Kozyr" w:date="2021-08-24T14:47:00Z">
        <w:r w:rsidR="009249DB" w:rsidRPr="00FC6F24">
          <w:t>or</w:t>
        </w:r>
      </w:ins>
      <w:ins w:id="1559" w:author="Vladymyr Kozyr" w:date="2021-08-23T20:10:00Z">
        <w:r w:rsidRPr="00FC6F24">
          <w:t xml:space="preserve"> another visualization method.</w:t>
        </w:r>
      </w:ins>
      <w:ins w:id="1560" w:author="Vladymyr Kozyr" w:date="2021-08-23T20:15:00Z">
        <w:r w:rsidR="000B0120" w:rsidRPr="00FC6F24">
          <w:t xml:space="preserve"> Chapter 3 gives us</w:t>
        </w:r>
      </w:ins>
      <w:ins w:id="1561" w:author="Vladymyr Kozyr" w:date="2021-08-24T14:47:00Z">
        <w:r w:rsidR="009249DB" w:rsidRPr="00FC6F24">
          <w:t xml:space="preserve"> an</w:t>
        </w:r>
      </w:ins>
      <w:ins w:id="1562" w:author="Vladymyr Kozyr" w:date="2021-08-23T20:15:00Z">
        <w:r w:rsidR="000B0120" w:rsidRPr="00FC6F24">
          <w:t xml:space="preserve"> understanding</w:t>
        </w:r>
      </w:ins>
      <w:ins w:id="1563" w:author="Vladymyr Kozyr" w:date="2021-08-24T14:48:00Z">
        <w:r w:rsidR="009249DB" w:rsidRPr="00FC6F24">
          <w:t xml:space="preserve"> on</w:t>
        </w:r>
      </w:ins>
      <w:ins w:id="1564" w:author="Vladymyr Kozyr" w:date="2021-08-23T20:15:00Z">
        <w:r w:rsidR="000B0120" w:rsidRPr="00FC6F24">
          <w:t xml:space="preserve"> w</w:t>
        </w:r>
      </w:ins>
      <w:ins w:id="1565" w:author="Vladymyr Kozyr" w:date="2021-08-23T20:16:00Z">
        <w:r w:rsidR="000B0120" w:rsidRPr="00FC6F24">
          <w:t xml:space="preserve">hy visualizations for fisheries </w:t>
        </w:r>
      </w:ins>
      <w:ins w:id="1566" w:author="Vladymyr Kozyr" w:date="2021-08-24T14:48:00Z">
        <w:r w:rsidR="009249DB" w:rsidRPr="00FC6F24">
          <w:t>are</w:t>
        </w:r>
      </w:ins>
      <w:ins w:id="1567" w:author="Vladymyr Kozyr" w:date="2021-08-23T20:16:00Z">
        <w:r w:rsidR="000B0120" w:rsidRPr="00FC6F24">
          <w:t xml:space="preserve"> important and how exactly people use existing tools and reports.</w:t>
        </w:r>
      </w:ins>
    </w:p>
    <w:p w14:paraId="7B73956A" w14:textId="1693B923" w:rsidR="000B0120" w:rsidRPr="00FC6F24" w:rsidRDefault="0038076D" w:rsidP="000B0120">
      <w:pPr>
        <w:pStyle w:val="1Para"/>
        <w:ind w:firstLine="0"/>
        <w:rPr>
          <w:ins w:id="1568" w:author="Vladymyr Kozyr" w:date="2021-08-23T20:49:00Z"/>
        </w:rPr>
      </w:pPr>
      <w:r w:rsidRPr="00FC6F24">
        <w:t xml:space="preserve">As a </w:t>
      </w:r>
      <w:commentRangeStart w:id="1569"/>
      <w:del w:id="1570" w:author="Volodymyr Kozyr" w:date="2021-08-24T09:13:00Z">
        <w:r w:rsidRPr="00FC6F24" w:rsidDel="00F5520C">
          <w:delText>result</w:delText>
        </w:r>
      </w:del>
      <w:ins w:id="1571" w:author="Volodymyr Kozyr" w:date="2021-08-24T09:13:00Z">
        <w:r w:rsidR="00F5520C" w:rsidRPr="00FC6F24">
          <w:t>result</w:t>
        </w:r>
      </w:ins>
      <w:r w:rsidRPr="00FC6F24">
        <w:t xml:space="preserve"> </w:t>
      </w:r>
      <w:commentRangeEnd w:id="1569"/>
      <w:r w:rsidR="00DF2D5C" w:rsidRPr="00FC6F24">
        <w:rPr>
          <w:rStyle w:val="CommentReference"/>
          <w:lang w:val="en-US"/>
        </w:rPr>
        <w:commentReference w:id="1569"/>
      </w:r>
      <w:r w:rsidRPr="00FC6F24">
        <w:t>of the project</w:t>
      </w:r>
      <w:ins w:id="1572" w:author="Vladymyr Kozyr" w:date="2021-08-24T14:50:00Z">
        <w:r w:rsidR="009249DB" w:rsidRPr="00FC6F24">
          <w:t>,</w:t>
        </w:r>
      </w:ins>
      <w:r w:rsidRPr="00FC6F24">
        <w:t xml:space="preserve"> we implemented 4 different visualizations for fishery management based on DFO data source</w:t>
      </w:r>
      <w:ins w:id="1573" w:author="Vladymyr Kozyr" w:date="2021-08-24T14:50:00Z">
        <w:r w:rsidR="009249DB" w:rsidRPr="00FC6F24">
          <w:t>s</w:t>
        </w:r>
      </w:ins>
      <w:r w:rsidRPr="00FC6F24">
        <w:t xml:space="preserve">. </w:t>
      </w:r>
      <w:commentRangeStart w:id="1574"/>
      <w:r w:rsidRPr="00FC6F24">
        <w:t xml:space="preserve">These charts are designed as improvements to the reports discussed in </w:t>
      </w:r>
      <w:del w:id="1575" w:author="Vladymyr Kozyr" w:date="2021-08-23T20:17:00Z">
        <w:r w:rsidRPr="00FC6F24" w:rsidDel="000B0120">
          <w:delText>a literature review section (chapter 2)</w:delText>
        </w:r>
      </w:del>
      <w:ins w:id="1576" w:author="Vladymyr Kozyr" w:date="2021-08-23T20:17:00Z">
        <w:r w:rsidR="000B0120" w:rsidRPr="00FC6F24">
          <w:t>previous sections</w:t>
        </w:r>
      </w:ins>
      <w:r w:rsidRPr="00FC6F24">
        <w:t>.</w:t>
      </w:r>
      <w:commentRangeEnd w:id="1574"/>
      <w:r w:rsidR="00DF2D5C" w:rsidRPr="00FC6F24">
        <w:rPr>
          <w:rStyle w:val="CommentReference"/>
          <w:lang w:val="en-US"/>
        </w:rPr>
        <w:commentReference w:id="1574"/>
      </w:r>
      <w:ins w:id="1577" w:author="Vladymyr Kozyr" w:date="2021-08-23T20:22:00Z">
        <w:r w:rsidR="000B0120" w:rsidRPr="00FC6F24">
          <w:t xml:space="preserve"> Improvements </w:t>
        </w:r>
      </w:ins>
      <w:ins w:id="1578" w:author="Vladymyr Kozyr" w:date="2021-08-24T14:51:00Z">
        <w:r w:rsidR="009249DB" w:rsidRPr="00FC6F24">
          <w:t>to</w:t>
        </w:r>
      </w:ins>
      <w:ins w:id="1579" w:author="Vladymyr Kozyr" w:date="2021-08-23T20:17:00Z">
        <w:r w:rsidR="000B0120" w:rsidRPr="00FC6F24">
          <w:t xml:space="preserve"> the developed visualizations will </w:t>
        </w:r>
      </w:ins>
      <w:ins w:id="1580" w:author="Vladymyr Kozyr" w:date="2021-08-23T20:22:00Z">
        <w:r w:rsidR="000B0120" w:rsidRPr="00FC6F24">
          <w:t>be discussed in the following paragra</w:t>
        </w:r>
      </w:ins>
      <w:ins w:id="1581" w:author="Vladymyr Kozyr" w:date="2021-08-24T14:51:00Z">
        <w:del w:id="1582" w:author="Volodymyr Kozyr" w:date="2021-08-24T09:09:00Z">
          <w:r w:rsidR="009249DB" w:rsidRPr="00FC6F24" w:rsidDel="00F5520C">
            <w:delText xml:space="preserve"> </w:delText>
          </w:r>
        </w:del>
      </w:ins>
      <w:ins w:id="1583" w:author="Vladymyr Kozyr" w:date="2021-08-23T20:22:00Z">
        <w:r w:rsidR="000B0120" w:rsidRPr="00FC6F24">
          <w:t>phs</w:t>
        </w:r>
      </w:ins>
      <w:ins w:id="1584" w:author="Vladymyr Kozyr" w:date="2021-08-23T20:17:00Z">
        <w:r w:rsidR="000B0120" w:rsidRPr="00FC6F24">
          <w:t>.</w:t>
        </w:r>
      </w:ins>
    </w:p>
    <w:p w14:paraId="572D56D5" w14:textId="77777777" w:rsidR="009249DB" w:rsidRPr="00FC6F24" w:rsidRDefault="009249DB" w:rsidP="000B0120">
      <w:pPr>
        <w:pStyle w:val="1Para"/>
        <w:ind w:firstLine="0"/>
        <w:rPr>
          <w:ins w:id="1585" w:author="Vladymyr Kozyr" w:date="2021-08-24T14:54:00Z"/>
        </w:rPr>
      </w:pPr>
      <w:ins w:id="1586" w:author="Vladymyr Kozyr" w:date="2021-08-24T14:54:00Z">
        <w:r w:rsidRPr="00FC6F24">
          <w:t>Task 1 helps the user to explore relations between fish values and amounts. Improvements can be listed like this: the ability to select/deselect fish types/provinces, zoom feature which allows users to see data for smaller date range without a need to re-render visualization.</w:t>
        </w:r>
      </w:ins>
    </w:p>
    <w:p w14:paraId="16DF4D17" w14:textId="43E4710D" w:rsidR="007D6E27" w:rsidRPr="00FC6F24" w:rsidRDefault="00172F65" w:rsidP="000B0120">
      <w:pPr>
        <w:pStyle w:val="1Para"/>
        <w:ind w:firstLine="0"/>
        <w:rPr>
          <w:ins w:id="1587" w:author="Vladymyr Kozyr" w:date="2021-08-23T21:13:00Z"/>
        </w:rPr>
      </w:pPr>
      <w:ins w:id="1588" w:author="Vladymyr Kozyr" w:date="2021-08-23T21:09:00Z">
        <w:r w:rsidRPr="00FC6F24">
          <w:t xml:space="preserve">Task 2 is </w:t>
        </w:r>
        <w:r w:rsidR="0030694C" w:rsidRPr="00FC6F24">
          <w:t>a scatter plot</w:t>
        </w:r>
      </w:ins>
      <w:ins w:id="1589" w:author="Vladymyr Kozyr" w:date="2021-08-23T21:10:00Z">
        <w:r w:rsidR="0030694C" w:rsidRPr="00FC6F24">
          <w:t xml:space="preserve">, which combines 3 dimensions: value, amount, year. </w:t>
        </w:r>
      </w:ins>
      <w:ins w:id="1590" w:author="Vladymyr Kozyr" w:date="2021-08-23T21:12:00Z">
        <w:r w:rsidR="0030694C" w:rsidRPr="00FC6F24">
          <w:t xml:space="preserve">Data points are connected by lines which gives </w:t>
        </w:r>
      </w:ins>
      <w:ins w:id="1591" w:author="Vladymyr Kozyr" w:date="2021-08-24T15:02:00Z">
        <w:r w:rsidR="008616F0" w:rsidRPr="00FC6F24">
          <w:t xml:space="preserve">the user a historical </w:t>
        </w:r>
      </w:ins>
      <w:ins w:id="1592" w:author="Vladymyr Kozyr" w:date="2021-08-23T21:12:00Z">
        <w:r w:rsidR="0030694C" w:rsidRPr="00FC6F24">
          <w:t>overview of</w:t>
        </w:r>
      </w:ins>
      <w:ins w:id="1593" w:author="Vladymyr Kozyr" w:date="2021-08-23T21:13:00Z">
        <w:r w:rsidR="0030694C" w:rsidRPr="00FC6F24">
          <w:t xml:space="preserve"> fishery data.</w:t>
        </w:r>
      </w:ins>
      <w:ins w:id="1594" w:author="Vladymyr Kozyr" w:date="2021-08-23T21:12:00Z">
        <w:r w:rsidR="0030694C" w:rsidRPr="00FC6F24">
          <w:t xml:space="preserve"> </w:t>
        </w:r>
      </w:ins>
      <w:ins w:id="1595" w:author="Vladymyr Kozyr" w:date="2021-08-23T21:10:00Z">
        <w:r w:rsidR="0030694C" w:rsidRPr="00FC6F24">
          <w:t xml:space="preserve">Using this </w:t>
        </w:r>
        <w:proofErr w:type="gramStart"/>
        <w:r w:rsidR="0030694C" w:rsidRPr="00FC6F24">
          <w:t>chart</w:t>
        </w:r>
      </w:ins>
      <w:proofErr w:type="gramEnd"/>
      <w:ins w:id="1596" w:author="Vladymyr Kozyr" w:date="2021-08-24T15:04:00Z">
        <w:r w:rsidR="008616F0" w:rsidRPr="00FC6F24">
          <w:t xml:space="preserve"> the</w:t>
        </w:r>
      </w:ins>
      <w:ins w:id="1597" w:author="Vladymyr Kozyr" w:date="2021-08-23T21:10:00Z">
        <w:r w:rsidR="0030694C" w:rsidRPr="00FC6F24">
          <w:t xml:space="preserve"> user can see </w:t>
        </w:r>
      </w:ins>
      <w:ins w:id="1598" w:author="Vladymyr Kozyr" w:date="2021-08-23T21:11:00Z">
        <w:r w:rsidR="0030694C" w:rsidRPr="00FC6F24">
          <w:t xml:space="preserve">trends of the value/amount </w:t>
        </w:r>
      </w:ins>
      <w:ins w:id="1599" w:author="Vladymyr Kozyr" w:date="2021-08-23T21:13:00Z">
        <w:r w:rsidR="0030694C" w:rsidRPr="00FC6F24">
          <w:t xml:space="preserve">ratio for different fish </w:t>
        </w:r>
      </w:ins>
      <w:ins w:id="1600" w:author="Vladymyr Kozyr" w:date="2021-08-24T15:04:00Z">
        <w:r w:rsidR="008616F0" w:rsidRPr="00FC6F24">
          <w:t>t</w:t>
        </w:r>
      </w:ins>
      <w:ins w:id="1601" w:author="Vladymyr Kozyr" w:date="2021-08-23T21:13:00Z">
        <w:r w:rsidR="0030694C" w:rsidRPr="00FC6F24">
          <w:t>ypes.</w:t>
        </w:r>
      </w:ins>
    </w:p>
    <w:p w14:paraId="2F453382" w14:textId="57F69A86" w:rsidR="0030694C" w:rsidRPr="00FC6F24" w:rsidRDefault="008616F0" w:rsidP="000B0120">
      <w:pPr>
        <w:pStyle w:val="1Para"/>
        <w:ind w:firstLine="0"/>
        <w:rPr>
          <w:ins w:id="1602" w:author="Vladymyr Kozyr" w:date="2021-08-23T21:17:00Z"/>
        </w:rPr>
      </w:pPr>
      <w:ins w:id="1603" w:author="Vladymyr Kozyr" w:date="2021-08-24T15:06:00Z">
        <w:r w:rsidRPr="00FC6F24">
          <w:t xml:space="preserve">Pie charts in task 3 show data like they are used for report summary. </w:t>
        </w:r>
      </w:ins>
      <w:ins w:id="1604" w:author="Vladymyr Kozyr" w:date="2021-08-24T15:07:00Z">
        <w:r w:rsidRPr="00FC6F24">
          <w:t>The grouping feature allows users to reduce the number of legends which is useful specifically for pie charts (it’s hard to read visuals with more than 5-6 legends presented).</w:t>
        </w:r>
      </w:ins>
    </w:p>
    <w:p w14:paraId="57FF4000" w14:textId="02B23FC4" w:rsidR="00BF7C9F" w:rsidRPr="00FC6F24" w:rsidDel="008616F0" w:rsidRDefault="008616F0" w:rsidP="0038076D">
      <w:pPr>
        <w:pStyle w:val="1Para"/>
        <w:ind w:firstLine="0"/>
        <w:rPr>
          <w:del w:id="1605" w:author="Vladymyr Kozyr" w:date="2021-08-24T15:11:00Z"/>
        </w:rPr>
      </w:pPr>
      <w:ins w:id="1606" w:author="Vladymyr Kozyr" w:date="2021-08-24T15:11:00Z">
        <w:r w:rsidRPr="00FC6F24">
          <w:t>And last but not the least, visualization for task 4 is made to compare summary data for any two selected years. These kinds of bar charts are used by fishery management to see trends between consecutive years. Showing different dimensions on the same axis allows reducing clutter from creating duplicate bar charts for comparing price and quantity separately and makes the report chart easier to read for the end-user.</w:t>
        </w:r>
      </w:ins>
    </w:p>
    <w:p w14:paraId="0B44FED3" w14:textId="77777777" w:rsidR="008616F0" w:rsidRPr="00FC6F24" w:rsidRDefault="008616F0">
      <w:pPr>
        <w:pStyle w:val="1Para"/>
        <w:ind w:firstLine="0"/>
        <w:rPr>
          <w:ins w:id="1607" w:author="Vladymyr Kozyr" w:date="2021-08-24T15:11:00Z"/>
        </w:rPr>
      </w:pPr>
    </w:p>
    <w:p w14:paraId="41FA6246" w14:textId="160D52A4" w:rsidR="0038076D" w:rsidRPr="00FC6F24" w:rsidRDefault="0038076D" w:rsidP="0038076D">
      <w:pPr>
        <w:pStyle w:val="1Para"/>
        <w:ind w:firstLine="0"/>
      </w:pPr>
      <w:commentRangeStart w:id="1608"/>
      <w:r w:rsidRPr="00FC6F24">
        <w:lastRenderedPageBreak/>
        <w:t xml:space="preserve">Given that visualizations are made suitable for web hosting, they can be uploaded to </w:t>
      </w:r>
      <w:ins w:id="1609" w:author="Vladymyr Kozyr" w:date="2021-08-24T15:13:00Z">
        <w:r w:rsidR="003C2B9D" w:rsidRPr="00FC6F24">
          <w:t xml:space="preserve">a </w:t>
        </w:r>
      </w:ins>
      <w:r w:rsidRPr="00FC6F24">
        <w:t xml:space="preserve">remote server </w:t>
      </w:r>
      <w:r w:rsidR="006A56BB" w:rsidRPr="00FC6F24">
        <w:t>and users can access them using a browser without any additional software installed on their workstations.</w:t>
      </w:r>
      <w:commentRangeEnd w:id="1608"/>
      <w:r w:rsidR="00DF2D5C" w:rsidRPr="00FC6F24">
        <w:rPr>
          <w:rStyle w:val="CommentReference"/>
          <w:lang w:val="en-US"/>
        </w:rPr>
        <w:commentReference w:id="1608"/>
      </w:r>
    </w:p>
    <w:p w14:paraId="5F243E70" w14:textId="15F1E370" w:rsidR="00114C21" w:rsidRPr="00FC6F24" w:rsidRDefault="008D2A16" w:rsidP="005A2161">
      <w:pPr>
        <w:pStyle w:val="1Para"/>
        <w:ind w:firstLine="0"/>
        <w:rPr>
          <w:ins w:id="1610" w:author="Vladymyr Kozyr" w:date="2021-08-23T20:30:00Z"/>
        </w:rPr>
      </w:pPr>
      <w:commentRangeStart w:id="1611"/>
      <w:del w:id="1612" w:author="Vladymyr Kozyr" w:date="2021-08-23T20:28:00Z">
        <w:r w:rsidRPr="00FC6F24" w:rsidDel="00114C21">
          <w:delText>There are also improvements can be implemented later.</w:delText>
        </w:r>
      </w:del>
      <w:ins w:id="1613" w:author="Vladymyr Kozyr" w:date="2021-08-24T15:17:00Z">
        <w:r w:rsidR="003C2B9D" w:rsidRPr="00FC6F24">
          <w:t>After implementing the visualization</w:t>
        </w:r>
      </w:ins>
      <w:ins w:id="1614" w:author="Vladymyr Kozyr" w:date="2021-08-24T15:18:00Z">
        <w:r w:rsidR="003C2B9D" w:rsidRPr="00FC6F24">
          <w:rPr>
            <w:rPrChange w:id="1615" w:author="Volodymyr Kozyr" w:date="2021-08-24T09:07:00Z">
              <w:rPr>
                <w:highlight w:val="green"/>
              </w:rPr>
            </w:rPrChange>
          </w:rPr>
          <w:t>s</w:t>
        </w:r>
      </w:ins>
      <w:ins w:id="1616" w:author="Vladymyr Kozyr" w:date="2021-08-24T15:17:00Z">
        <w:r w:rsidR="003C2B9D" w:rsidRPr="00FC6F24">
          <w:t xml:space="preserve"> for this project, there are still some improvements that could be applied to the tool that can make it more reliable for the user</w:t>
        </w:r>
      </w:ins>
      <w:ins w:id="1617" w:author="Vladymyr Kozyr" w:date="2021-08-23T20:29:00Z">
        <w:r w:rsidR="00114C21" w:rsidRPr="00FC6F24">
          <w:t>.</w:t>
        </w:r>
      </w:ins>
    </w:p>
    <w:p w14:paraId="36A4EF0E" w14:textId="5E994C28" w:rsidR="00114C21" w:rsidRPr="00FC6F24" w:rsidRDefault="00114C21" w:rsidP="005A2161">
      <w:pPr>
        <w:pStyle w:val="1Para"/>
        <w:ind w:firstLine="0"/>
        <w:rPr>
          <w:ins w:id="1618" w:author="Vladymyr Kozyr" w:date="2021-08-23T20:32:00Z"/>
        </w:rPr>
      </w:pPr>
      <w:ins w:id="1619" w:author="Vladymyr Kozyr" w:date="2021-08-23T20:30:00Z">
        <w:r w:rsidRPr="00FC6F24">
          <w:t xml:space="preserve">Firstly, </w:t>
        </w:r>
      </w:ins>
      <w:del w:id="1620" w:author="Vladymyr Kozyr" w:date="2021-08-23T20:30:00Z">
        <w:r w:rsidR="008D2A16" w:rsidRPr="00FC6F24" w:rsidDel="00114C21">
          <w:delText xml:space="preserve"> </w:delText>
        </w:r>
        <w:commentRangeEnd w:id="1611"/>
        <w:r w:rsidR="00DF2D5C" w:rsidRPr="00FC6F24" w:rsidDel="00114C21">
          <w:rPr>
            <w:rStyle w:val="CommentReference"/>
            <w:lang w:val="en-US"/>
          </w:rPr>
          <w:commentReference w:id="1611"/>
        </w:r>
        <w:r w:rsidR="008D2A16" w:rsidRPr="00FC6F24" w:rsidDel="00114C21">
          <w:delText xml:space="preserve">Such as </w:delText>
        </w:r>
      </w:del>
      <w:r w:rsidR="008D2A16" w:rsidRPr="00FC6F24">
        <w:t xml:space="preserve">bringing more </w:t>
      </w:r>
      <w:del w:id="1621" w:author="Volodymyr Kozyr" w:date="2021-08-24T09:13:00Z">
        <w:r w:rsidR="008D2A16" w:rsidRPr="00FC6F24" w:rsidDel="00F5520C">
          <w:delText>datasources</w:delText>
        </w:r>
      </w:del>
      <w:ins w:id="1622" w:author="Volodymyr Kozyr" w:date="2021-08-24T09:13:00Z">
        <w:r w:rsidR="00F5520C" w:rsidRPr="00FC6F24">
          <w:t>data sources</w:t>
        </w:r>
      </w:ins>
      <w:r w:rsidR="008D2A16" w:rsidRPr="00FC6F24">
        <w:t xml:space="preserve"> to explore wider angle of the marine issues.</w:t>
      </w:r>
      <w:ins w:id="1623" w:author="Vladymyr Kozyr" w:date="2021-08-23T20:30:00Z">
        <w:r w:rsidRPr="00FC6F24">
          <w:t xml:space="preserve"> With this approach scientists or management people can combine or</w:t>
        </w:r>
      </w:ins>
      <w:ins w:id="1624" w:author="Vladymyr Kozyr" w:date="2021-08-23T20:31:00Z">
        <w:r w:rsidRPr="00FC6F24">
          <w:t xml:space="preserve"> compare charts built from different sources. </w:t>
        </w:r>
      </w:ins>
      <w:ins w:id="1625" w:author="Vladymyr Kozyr" w:date="2021-08-24T15:25:00Z">
        <w:r w:rsidR="00C72A92" w:rsidRPr="00FC6F24">
          <w:t>This future improvement could provide broader and more unbiased knowledge of the problem the user is trying to investigate</w:t>
        </w:r>
      </w:ins>
      <w:del w:id="1626" w:author="Vladymyr Kozyr" w:date="2021-08-24T15:25:00Z">
        <w:r w:rsidR="008D2A16" w:rsidRPr="00FC6F24" w:rsidDel="00C72A92">
          <w:delText xml:space="preserve"> </w:delText>
        </w:r>
      </w:del>
      <w:ins w:id="1627" w:author="Vladymyr Kozyr" w:date="2021-08-23T20:32:00Z">
        <w:r w:rsidRPr="00FC6F24">
          <w:t>.</w:t>
        </w:r>
      </w:ins>
    </w:p>
    <w:p w14:paraId="16F4C11C" w14:textId="0F4CB97D" w:rsidR="00BF7C9F" w:rsidRPr="00FC6F24" w:rsidRDefault="00C72A92" w:rsidP="005A2161">
      <w:pPr>
        <w:pStyle w:val="1Para"/>
        <w:ind w:firstLine="0"/>
        <w:rPr>
          <w:ins w:id="1628" w:author="Volodymyr Kozyr" w:date="2021-08-24T09:06:00Z"/>
        </w:rPr>
      </w:pPr>
      <w:ins w:id="1629" w:author="Vladymyr Kozyr" w:date="2021-08-24T15:30:00Z">
        <w:r w:rsidRPr="00FC6F24">
          <w:t xml:space="preserve">Secondly, saving visualization state (serialization) would be nice to have as a newly developed feature.  In this case, users can share and discuss their visualizations without a need to re-apply settings. </w:t>
        </w:r>
      </w:ins>
      <w:del w:id="1630" w:author="Vladymyr Kozyr" w:date="2021-08-23T20:34:00Z">
        <w:r w:rsidR="008D2A16" w:rsidRPr="00FC6F24" w:rsidDel="00114C21">
          <w:delText>S</w:delText>
        </w:r>
      </w:del>
      <w:del w:id="1631" w:author="Vladymyr Kozyr" w:date="2021-08-24T15:30:00Z">
        <w:r w:rsidR="008D2A16" w:rsidRPr="00FC6F24" w:rsidDel="00C72A92">
          <w:delText xml:space="preserve">aving visualization state </w:delText>
        </w:r>
        <w:r w:rsidR="00FA14D7" w:rsidRPr="00FC6F24" w:rsidDel="00C72A92">
          <w:delText xml:space="preserve">(serialization) </w:delText>
        </w:r>
        <w:r w:rsidR="008D2A16" w:rsidRPr="00FC6F24" w:rsidDel="00C72A92">
          <w:delText xml:space="preserve">would be nice to have feature, it this case users can share </w:delText>
        </w:r>
        <w:r w:rsidR="00FA14D7" w:rsidRPr="00FC6F24" w:rsidDel="00C72A92">
          <w:delText>and discuss their visualizations without a need to rea</w:delText>
        </w:r>
      </w:del>
      <w:del w:id="1632" w:author="Vladymyr Kozyr" w:date="2021-08-23T20:27:00Z">
        <w:r w:rsidR="00FA14D7" w:rsidRPr="00FC6F24" w:rsidDel="00114C21">
          <w:delText>a</w:delText>
        </w:r>
      </w:del>
      <w:del w:id="1633" w:author="Vladymyr Kozyr" w:date="2021-08-24T15:30:00Z">
        <w:r w:rsidR="00FA14D7" w:rsidRPr="00FC6F24" w:rsidDel="00C72A92">
          <w:delText>ply settings.</w:delText>
        </w:r>
      </w:del>
      <w:ins w:id="1634" w:author="Vladymyr Kozyr" w:date="2021-08-24T15:36:00Z">
        <w:r w:rsidRPr="00FC6F24">
          <w:t xml:space="preserve"> This improvement can be developed in several ways. For example, saving the state of particular visualization in JSON file on the user's machine. Next time when users want to use a </w:t>
        </w:r>
        <w:del w:id="1635" w:author="Volodymyr Kozyr" w:date="2021-08-24T09:13:00Z">
          <w:r w:rsidRPr="00FC6F24" w:rsidDel="00F5520C">
            <w:delText>tool</w:delText>
          </w:r>
        </w:del>
      </w:ins>
      <w:ins w:id="1636" w:author="Volodymyr Kozyr" w:date="2021-08-24T09:13:00Z">
        <w:r w:rsidR="00F5520C" w:rsidRPr="00FC6F24">
          <w:t>tool,</w:t>
        </w:r>
      </w:ins>
      <w:ins w:id="1637" w:author="Vladymyr Kozyr" w:date="2021-08-24T15:36:00Z">
        <w:r w:rsidRPr="00FC6F24">
          <w:t xml:space="preserve"> they can just locate the file, upload it into the tool and there will be visuals in a saved state displayed on a screen. Another approach is serializing the state of visualization into a string (URL link). Then it can be used by another user who has access to the link. The tool will parse that URL and automatically apply all necessary settings.</w:t>
        </w:r>
      </w:ins>
      <w:del w:id="1638" w:author="Vladymyr Kozyr" w:date="2021-08-24T15:36:00Z">
        <w:r w:rsidR="00FA14D7" w:rsidRPr="00FC6F24" w:rsidDel="00C72A92">
          <w:delText xml:space="preserve"> </w:delText>
        </w:r>
      </w:del>
    </w:p>
    <w:p w14:paraId="71A4F1C9" w14:textId="5FDCB357" w:rsidR="00FC6F24" w:rsidRDefault="00FC6F24" w:rsidP="005A2161">
      <w:pPr>
        <w:pStyle w:val="1Para"/>
        <w:ind w:firstLine="0"/>
        <w:rPr>
          <w:ins w:id="1639" w:author="Vladymyr Kozyr" w:date="2021-08-23T20:45:00Z"/>
        </w:rPr>
      </w:pPr>
      <w:ins w:id="1640" w:author="Volodymyr Kozyr" w:date="2021-08-24T09:06:00Z">
        <w:r w:rsidRPr="00FC6F24">
          <w:rPr>
            <w:bCs/>
            <w:rPrChange w:id="1641" w:author="Volodymyr Kozyr" w:date="2021-08-24T09:07:00Z">
              <w:rPr>
                <w:bCs/>
                <w:highlight w:val="green"/>
              </w:rPr>
            </w:rPrChange>
          </w:rPr>
          <w: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t>
        </w:r>
      </w:ins>
    </w:p>
    <w:p w14:paraId="638B1583" w14:textId="732FAE32" w:rsidR="00BE0E55" w:rsidRPr="00E832D1" w:rsidDel="00FC6F24" w:rsidRDefault="007176DC">
      <w:pPr>
        <w:pStyle w:val="1Para"/>
        <w:ind w:firstLine="0"/>
        <w:rPr>
          <w:del w:id="1642" w:author="Volodymyr Kozyr" w:date="2021-08-24T09:06:00Z"/>
          <w:bCs/>
        </w:rPr>
      </w:pPr>
      <w:ins w:id="1643" w:author="Vladymyr Kozyr" w:date="2021-08-24T15:40:00Z">
        <w:del w:id="1644" w:author="Volodymyr Kozyr" w:date="2021-08-24T09:06:00Z">
          <w:r w:rsidRPr="00FC6F24" w:rsidDel="00FC6F24">
            <w:rPr>
              <w:bCs/>
              <w:highlight w:val="green"/>
              <w:rPrChange w:id="1645" w:author="Volodymyr Kozyr" w:date="2021-08-24T09:05:00Z">
                <w:rPr/>
              </w:rPrChange>
            </w:rPr>
            <w:delTex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delText>
          </w:r>
        </w:del>
      </w:ins>
      <w:del w:id="1646" w:author="Volodymyr Kozyr" w:date="2021-08-24T09:06:00Z">
        <w:r w:rsidR="00FA14D7" w:rsidRPr="00E832D1" w:rsidDel="00FC6F24">
          <w:rPr>
            <w:bCs/>
          </w:rPr>
          <w:delText>Users will most likely want to have synchronization of new data from sources, but this requires communication with data providers, implementing external APIs from their side, which is out of the scope for this visualization project</w:delText>
        </w:r>
        <w:r w:rsidR="00E45BDF" w:rsidRPr="00E832D1" w:rsidDel="00FC6F24">
          <w:rPr>
            <w:bCs/>
          </w:rPr>
          <w:delText>.</w:delText>
        </w:r>
      </w:del>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1647" w:displacedByCustomXml="prev"/>
        <w:p w14:paraId="5C38F196" w14:textId="131A5554" w:rsidR="00B4555E" w:rsidRPr="0038076D" w:rsidRDefault="00BE0E55">
          <w:pPr>
            <w:pStyle w:val="Heading1Preliminary"/>
            <w:spacing w:line="360" w:lineRule="auto"/>
            <w:pPrChange w:id="1648" w:author="Vladymyr Kozyr" w:date="2021-08-24T15:41:00Z">
              <w:pPr>
                <w:pStyle w:val="Heading1Preliminary"/>
              </w:pPr>
            </w:pPrChange>
          </w:pPr>
          <w:del w:id="1649"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1650" w:name="_Toc80291931"/>
          <w:r w:rsidR="00B4555E" w:rsidRPr="0038076D">
            <w:t>Bibliography</w:t>
          </w:r>
          <w:commentRangeEnd w:id="1647"/>
          <w:r w:rsidR="00DF2D5C">
            <w:rPr>
              <w:rStyle w:val="CommentReference"/>
              <w:rFonts w:eastAsiaTheme="minorHAnsi" w:cstheme="minorBidi"/>
              <w:b w:val="0"/>
              <w:color w:val="auto"/>
              <w:lang w:val="en-US"/>
            </w:rPr>
            <w:commentReference w:id="1647"/>
          </w:r>
          <w:bookmarkEnd w:id="1650"/>
        </w:p>
        <w:sdt>
          <w:sdtPr>
            <w:rPr>
              <w:lang w:val="en-CA"/>
            </w:rPr>
            <w:id w:val="111145805"/>
            <w:bibliography/>
          </w:sdtPr>
          <w:sdtEndPr/>
          <w:sdtContent>
            <w:p w14:paraId="6A4FF9FE" w14:textId="77777777" w:rsidR="00BD05ED"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BD05ED" w14:paraId="342AA14B" w14:textId="77777777">
                <w:trPr>
                  <w:divId w:val="455756050"/>
                  <w:tblCellSpacing w:w="15" w:type="dxa"/>
                </w:trPr>
                <w:tc>
                  <w:tcPr>
                    <w:tcW w:w="50" w:type="pct"/>
                    <w:hideMark/>
                  </w:tcPr>
                  <w:p w14:paraId="486F0271" w14:textId="635FB92E" w:rsidR="00BD05ED" w:rsidRDefault="00BD05ED">
                    <w:pPr>
                      <w:pStyle w:val="Bibliography"/>
                      <w:rPr>
                        <w:noProof/>
                        <w:sz w:val="24"/>
                        <w:szCs w:val="24"/>
                      </w:rPr>
                    </w:pPr>
                    <w:r>
                      <w:rPr>
                        <w:noProof/>
                      </w:rPr>
                      <w:t xml:space="preserve">[1] </w:t>
                    </w:r>
                  </w:p>
                </w:tc>
                <w:tc>
                  <w:tcPr>
                    <w:tcW w:w="0" w:type="auto"/>
                    <w:hideMark/>
                  </w:tcPr>
                  <w:p w14:paraId="65BD8F2D" w14:textId="77777777" w:rsidR="00BD05ED" w:rsidRDefault="00BD05ED">
                    <w:pPr>
                      <w:pStyle w:val="Bibliography"/>
                      <w:rPr>
                        <w:noProof/>
                      </w:rPr>
                    </w:pPr>
                    <w:r>
                      <w:rPr>
                        <w:noProof/>
                      </w:rPr>
                      <w:t xml:space="preserve">Yixuan Zhang, Kartik Chanana, Cody Dunne, "IDMVis: Temporal Event Sequence Visualization for Type 1 Diabetes Treatment Decision Support," 2018. </w:t>
                    </w:r>
                  </w:p>
                </w:tc>
              </w:tr>
              <w:tr w:rsidR="00BD05ED" w14:paraId="5D3FDF5A" w14:textId="77777777">
                <w:trPr>
                  <w:divId w:val="455756050"/>
                  <w:tblCellSpacing w:w="15" w:type="dxa"/>
                </w:trPr>
                <w:tc>
                  <w:tcPr>
                    <w:tcW w:w="50" w:type="pct"/>
                    <w:hideMark/>
                  </w:tcPr>
                  <w:p w14:paraId="627A7BF5" w14:textId="77777777" w:rsidR="00BD05ED" w:rsidRDefault="00BD05ED">
                    <w:pPr>
                      <w:pStyle w:val="Bibliography"/>
                      <w:rPr>
                        <w:noProof/>
                      </w:rPr>
                    </w:pPr>
                    <w:r>
                      <w:rPr>
                        <w:noProof/>
                      </w:rPr>
                      <w:t xml:space="preserve">[2] </w:t>
                    </w:r>
                  </w:p>
                </w:tc>
                <w:tc>
                  <w:tcPr>
                    <w:tcW w:w="0" w:type="auto"/>
                    <w:hideMark/>
                  </w:tcPr>
                  <w:p w14:paraId="0FF24B4F" w14:textId="77777777" w:rsidR="00BD05ED" w:rsidRDefault="00BD05ED">
                    <w:pPr>
                      <w:pStyle w:val="Bibliography"/>
                      <w:rPr>
                        <w:noProof/>
                      </w:rPr>
                    </w:pPr>
                    <w:r>
                      <w:rPr>
                        <w:noProof/>
                      </w:rPr>
                      <w:t xml:space="preserve">Polina Levontin, Paul Baranovski, Adrian W Leach, Alexandria Bailey, "On the Role of Visualization in Fisheries Management," 2017. </w:t>
                    </w:r>
                  </w:p>
                </w:tc>
              </w:tr>
              <w:tr w:rsidR="00BD05ED" w14:paraId="39EB0D93" w14:textId="77777777">
                <w:trPr>
                  <w:divId w:val="455756050"/>
                  <w:tblCellSpacing w:w="15" w:type="dxa"/>
                </w:trPr>
                <w:tc>
                  <w:tcPr>
                    <w:tcW w:w="50" w:type="pct"/>
                    <w:hideMark/>
                  </w:tcPr>
                  <w:p w14:paraId="76686EBC" w14:textId="77777777" w:rsidR="00BD05ED" w:rsidRDefault="00BD05ED">
                    <w:pPr>
                      <w:pStyle w:val="Bibliography"/>
                      <w:rPr>
                        <w:noProof/>
                      </w:rPr>
                    </w:pPr>
                    <w:r>
                      <w:rPr>
                        <w:noProof/>
                      </w:rPr>
                      <w:t xml:space="preserve">[3] </w:t>
                    </w:r>
                  </w:p>
                </w:tc>
                <w:tc>
                  <w:tcPr>
                    <w:tcW w:w="0" w:type="auto"/>
                    <w:hideMark/>
                  </w:tcPr>
                  <w:p w14:paraId="1F6D29D8" w14:textId="77777777" w:rsidR="00BD05ED" w:rsidRDefault="00BD05ED">
                    <w:pPr>
                      <w:pStyle w:val="Bibliography"/>
                      <w:rPr>
                        <w:noProof/>
                      </w:rPr>
                    </w:pPr>
                    <w:r>
                      <w:rPr>
                        <w:noProof/>
                      </w:rPr>
                      <w:t xml:space="preserve">Z. Kemp and G. Meaden, "Visualization for Fisheries Management from a Spatiotemporal Perspective," 2002. </w:t>
                    </w:r>
                  </w:p>
                </w:tc>
              </w:tr>
              <w:tr w:rsidR="00BD05ED" w14:paraId="4E2DBB90" w14:textId="77777777">
                <w:trPr>
                  <w:divId w:val="455756050"/>
                  <w:tblCellSpacing w:w="15" w:type="dxa"/>
                </w:trPr>
                <w:tc>
                  <w:tcPr>
                    <w:tcW w:w="50" w:type="pct"/>
                    <w:hideMark/>
                  </w:tcPr>
                  <w:p w14:paraId="09748C88" w14:textId="77777777" w:rsidR="00BD05ED" w:rsidRDefault="00BD05ED">
                    <w:pPr>
                      <w:pStyle w:val="Bibliography"/>
                      <w:rPr>
                        <w:noProof/>
                      </w:rPr>
                    </w:pPr>
                    <w:r>
                      <w:rPr>
                        <w:noProof/>
                      </w:rPr>
                      <w:t xml:space="preserve">[4] </w:t>
                    </w:r>
                  </w:p>
                </w:tc>
                <w:tc>
                  <w:tcPr>
                    <w:tcW w:w="0" w:type="auto"/>
                    <w:hideMark/>
                  </w:tcPr>
                  <w:p w14:paraId="574005DC" w14:textId="77777777" w:rsidR="00BD05ED" w:rsidRDefault="00BD05ED">
                    <w:pPr>
                      <w:pStyle w:val="Bibliography"/>
                      <w:rPr>
                        <w:noProof/>
                      </w:rPr>
                    </w:pPr>
                    <w:r>
                      <w:rPr>
                        <w:noProof/>
                      </w:rPr>
                      <w:t xml:space="preserve">Sharon Benjamin, Min-Yang Lee, Geret DePiper, "Visualizing Fishing Data as Rasters," 2018. </w:t>
                    </w:r>
                  </w:p>
                </w:tc>
              </w:tr>
              <w:tr w:rsidR="00BD05ED" w14:paraId="129E7487" w14:textId="77777777">
                <w:trPr>
                  <w:divId w:val="455756050"/>
                  <w:tblCellSpacing w:w="15" w:type="dxa"/>
                </w:trPr>
                <w:tc>
                  <w:tcPr>
                    <w:tcW w:w="50" w:type="pct"/>
                    <w:hideMark/>
                  </w:tcPr>
                  <w:p w14:paraId="4B8159B4" w14:textId="77777777" w:rsidR="00BD05ED" w:rsidRDefault="00BD05ED">
                    <w:pPr>
                      <w:pStyle w:val="Bibliography"/>
                      <w:rPr>
                        <w:noProof/>
                      </w:rPr>
                    </w:pPr>
                    <w:r>
                      <w:rPr>
                        <w:noProof/>
                      </w:rPr>
                      <w:t xml:space="preserve">[5] </w:t>
                    </w:r>
                  </w:p>
                </w:tc>
                <w:tc>
                  <w:tcPr>
                    <w:tcW w:w="0" w:type="auto"/>
                    <w:hideMark/>
                  </w:tcPr>
                  <w:p w14:paraId="3C5B38CA" w14:textId="77777777" w:rsidR="00BD05ED" w:rsidRDefault="00BD05ED">
                    <w:pPr>
                      <w:pStyle w:val="Bibliography"/>
                      <w:rPr>
                        <w:noProof/>
                      </w:rPr>
                    </w:pPr>
                    <w:r>
                      <w:rPr>
                        <w:noProof/>
                      </w:rPr>
                      <w:t xml:space="preserve">Patricia Pinto da Silva, Charles Fulcher, "Using GIS to Visualize Land/Sea Connections: Case Study - NE Herring Fishery," 2007. </w:t>
                    </w:r>
                  </w:p>
                </w:tc>
              </w:tr>
              <w:tr w:rsidR="00BD05ED" w14:paraId="79A9D069" w14:textId="77777777">
                <w:trPr>
                  <w:divId w:val="455756050"/>
                  <w:tblCellSpacing w:w="15" w:type="dxa"/>
                </w:trPr>
                <w:tc>
                  <w:tcPr>
                    <w:tcW w:w="50" w:type="pct"/>
                    <w:hideMark/>
                  </w:tcPr>
                  <w:p w14:paraId="63E91C08" w14:textId="77777777" w:rsidR="00BD05ED" w:rsidRDefault="00BD05ED">
                    <w:pPr>
                      <w:pStyle w:val="Bibliography"/>
                      <w:rPr>
                        <w:noProof/>
                      </w:rPr>
                    </w:pPr>
                    <w:r>
                      <w:rPr>
                        <w:noProof/>
                      </w:rPr>
                      <w:t xml:space="preserve">[6] </w:t>
                    </w:r>
                  </w:p>
                </w:tc>
                <w:tc>
                  <w:tcPr>
                    <w:tcW w:w="0" w:type="auto"/>
                    <w:hideMark/>
                  </w:tcPr>
                  <w:p w14:paraId="00E55991" w14:textId="77777777" w:rsidR="00BD05ED" w:rsidRDefault="00BD05ED">
                    <w:pPr>
                      <w:pStyle w:val="Bibliography"/>
                      <w:rPr>
                        <w:noProof/>
                      </w:rPr>
                    </w:pPr>
                    <w:r>
                      <w:rPr>
                        <w:noProof/>
                      </w:rPr>
                      <w:t xml:space="preserve">M. Barrus, "The State of the Salmon," 2017. </w:t>
                    </w:r>
                  </w:p>
                </w:tc>
              </w:tr>
              <w:tr w:rsidR="00BD05ED" w14:paraId="4D9A8335" w14:textId="77777777">
                <w:trPr>
                  <w:divId w:val="455756050"/>
                  <w:tblCellSpacing w:w="15" w:type="dxa"/>
                </w:trPr>
                <w:tc>
                  <w:tcPr>
                    <w:tcW w:w="50" w:type="pct"/>
                    <w:hideMark/>
                  </w:tcPr>
                  <w:p w14:paraId="02AD49F4" w14:textId="77777777" w:rsidR="00BD05ED" w:rsidRDefault="00BD05ED">
                    <w:pPr>
                      <w:pStyle w:val="Bibliography"/>
                      <w:rPr>
                        <w:noProof/>
                      </w:rPr>
                    </w:pPr>
                    <w:r>
                      <w:rPr>
                        <w:noProof/>
                      </w:rPr>
                      <w:t xml:space="preserve">[7] </w:t>
                    </w:r>
                  </w:p>
                </w:tc>
                <w:tc>
                  <w:tcPr>
                    <w:tcW w:w="0" w:type="auto"/>
                    <w:hideMark/>
                  </w:tcPr>
                  <w:p w14:paraId="4CFAD3C1" w14:textId="77777777" w:rsidR="00BD05ED" w:rsidRDefault="00BD05ED">
                    <w:pPr>
                      <w:pStyle w:val="Bibliography"/>
                      <w:rPr>
                        <w:noProof/>
                      </w:rPr>
                    </w:pPr>
                    <w:r>
                      <w:rPr>
                        <w:noProof/>
                      </w:rPr>
                      <w:t xml:space="preserve">Aaron Elliot, Cheng Hua Hsu, "Time Series Prediction: Predicting Stock Price," 2017. </w:t>
                    </w:r>
                  </w:p>
                </w:tc>
              </w:tr>
              <w:tr w:rsidR="00BD05ED" w14:paraId="4E660505" w14:textId="77777777">
                <w:trPr>
                  <w:divId w:val="455756050"/>
                  <w:tblCellSpacing w:w="15" w:type="dxa"/>
                </w:trPr>
                <w:tc>
                  <w:tcPr>
                    <w:tcW w:w="50" w:type="pct"/>
                    <w:hideMark/>
                  </w:tcPr>
                  <w:p w14:paraId="3BA86EE8" w14:textId="77777777" w:rsidR="00BD05ED" w:rsidRDefault="00BD05ED">
                    <w:pPr>
                      <w:pStyle w:val="Bibliography"/>
                      <w:rPr>
                        <w:noProof/>
                      </w:rPr>
                    </w:pPr>
                    <w:r>
                      <w:rPr>
                        <w:noProof/>
                      </w:rPr>
                      <w:t xml:space="preserve">[8] </w:t>
                    </w:r>
                  </w:p>
                </w:tc>
                <w:tc>
                  <w:tcPr>
                    <w:tcW w:w="0" w:type="auto"/>
                    <w:hideMark/>
                  </w:tcPr>
                  <w:p w14:paraId="47B38E47" w14:textId="77777777" w:rsidR="00BD05ED" w:rsidRDefault="00BD05ED">
                    <w:pPr>
                      <w:pStyle w:val="Bibliography"/>
                      <w:rPr>
                        <w:noProof/>
                      </w:rPr>
                    </w:pPr>
                    <w:r>
                      <w:rPr>
                        <w:noProof/>
                      </w:rPr>
                      <w:t xml:space="preserve">S. Semikina, "Stress Data Visualization," 2014. </w:t>
                    </w:r>
                  </w:p>
                </w:tc>
              </w:tr>
              <w:tr w:rsidR="00BD05ED" w14:paraId="60E71639" w14:textId="77777777">
                <w:trPr>
                  <w:divId w:val="455756050"/>
                  <w:tblCellSpacing w:w="15" w:type="dxa"/>
                </w:trPr>
                <w:tc>
                  <w:tcPr>
                    <w:tcW w:w="50" w:type="pct"/>
                    <w:hideMark/>
                  </w:tcPr>
                  <w:p w14:paraId="3ADB78BE" w14:textId="77777777" w:rsidR="00BD05ED" w:rsidRDefault="00BD05ED">
                    <w:pPr>
                      <w:pStyle w:val="Bibliography"/>
                      <w:rPr>
                        <w:noProof/>
                      </w:rPr>
                    </w:pPr>
                    <w:r>
                      <w:rPr>
                        <w:noProof/>
                      </w:rPr>
                      <w:t xml:space="preserve">[9] </w:t>
                    </w:r>
                  </w:p>
                </w:tc>
                <w:tc>
                  <w:tcPr>
                    <w:tcW w:w="0" w:type="auto"/>
                    <w:hideMark/>
                  </w:tcPr>
                  <w:p w14:paraId="10B3E865" w14:textId="77777777" w:rsidR="00BD05ED" w:rsidRDefault="00BD05ED">
                    <w:pPr>
                      <w:pStyle w:val="Bibliography"/>
                      <w:rPr>
                        <w:noProof/>
                      </w:rPr>
                    </w:pPr>
                    <w:r>
                      <w:rPr>
                        <w:noProof/>
                      </w:rPr>
                      <w:t>Fisheries and Oceans Canada, "Report on the Status of Groundfish Stocks in the Canadian Northwest Atlantic," 1993.</w:t>
                    </w:r>
                  </w:p>
                </w:tc>
              </w:tr>
              <w:tr w:rsidR="00BD05ED" w14:paraId="4E1A34F2" w14:textId="77777777">
                <w:trPr>
                  <w:divId w:val="455756050"/>
                  <w:tblCellSpacing w:w="15" w:type="dxa"/>
                </w:trPr>
                <w:tc>
                  <w:tcPr>
                    <w:tcW w:w="50" w:type="pct"/>
                    <w:hideMark/>
                  </w:tcPr>
                  <w:p w14:paraId="1C4C7701" w14:textId="77777777" w:rsidR="00BD05ED" w:rsidRDefault="00BD05ED">
                    <w:pPr>
                      <w:pStyle w:val="Bibliography"/>
                      <w:rPr>
                        <w:noProof/>
                      </w:rPr>
                    </w:pPr>
                    <w:r>
                      <w:rPr>
                        <w:noProof/>
                      </w:rPr>
                      <w:t xml:space="preserve">[10] </w:t>
                    </w:r>
                  </w:p>
                </w:tc>
                <w:tc>
                  <w:tcPr>
                    <w:tcW w:w="0" w:type="auto"/>
                    <w:hideMark/>
                  </w:tcPr>
                  <w:p w14:paraId="3C7E233A" w14:textId="77777777" w:rsidR="00BD05ED" w:rsidRDefault="00BD05ED">
                    <w:pPr>
                      <w:pStyle w:val="Bibliography"/>
                      <w:rPr>
                        <w:noProof/>
                      </w:rPr>
                    </w:pPr>
                    <w:r>
                      <w:rPr>
                        <w:noProof/>
                      </w:rPr>
                      <w:t>Fisheries and Oceans Canada , "Northern Abalone," 2004.</w:t>
                    </w:r>
                  </w:p>
                </w:tc>
              </w:tr>
              <w:tr w:rsidR="00BD05ED" w14:paraId="64A75A12" w14:textId="77777777">
                <w:trPr>
                  <w:divId w:val="455756050"/>
                  <w:tblCellSpacing w:w="15" w:type="dxa"/>
                </w:trPr>
                <w:tc>
                  <w:tcPr>
                    <w:tcW w:w="50" w:type="pct"/>
                    <w:hideMark/>
                  </w:tcPr>
                  <w:p w14:paraId="5E6E0FB0" w14:textId="77777777" w:rsidR="00BD05ED" w:rsidRDefault="00BD05ED">
                    <w:pPr>
                      <w:pStyle w:val="Bibliography"/>
                      <w:rPr>
                        <w:noProof/>
                      </w:rPr>
                    </w:pPr>
                    <w:r>
                      <w:rPr>
                        <w:noProof/>
                      </w:rPr>
                      <w:t xml:space="preserve">[11] </w:t>
                    </w:r>
                  </w:p>
                </w:tc>
                <w:tc>
                  <w:tcPr>
                    <w:tcW w:w="0" w:type="auto"/>
                    <w:hideMark/>
                  </w:tcPr>
                  <w:p w14:paraId="3F5CC2BB" w14:textId="77777777" w:rsidR="00BD05ED" w:rsidRDefault="00BD05ED">
                    <w:pPr>
                      <w:pStyle w:val="Bibliography"/>
                      <w:rPr>
                        <w:noProof/>
                      </w:rPr>
                    </w:pPr>
                    <w:r>
                      <w:rPr>
                        <w:noProof/>
                      </w:rPr>
                      <w:t>Scottish Government Riaghaltas na h-Alba, "Scottish Sea Fisheries Statistics," 2019.</w:t>
                    </w:r>
                  </w:p>
                </w:tc>
              </w:tr>
              <w:tr w:rsidR="00BD05ED" w14:paraId="5EF7ED47" w14:textId="77777777">
                <w:trPr>
                  <w:divId w:val="455756050"/>
                  <w:tblCellSpacing w:w="15" w:type="dxa"/>
                </w:trPr>
                <w:tc>
                  <w:tcPr>
                    <w:tcW w:w="50" w:type="pct"/>
                    <w:hideMark/>
                  </w:tcPr>
                  <w:p w14:paraId="03375217" w14:textId="77777777" w:rsidR="00BD05ED" w:rsidRDefault="00BD05ED">
                    <w:pPr>
                      <w:pStyle w:val="Bibliography"/>
                      <w:rPr>
                        <w:noProof/>
                      </w:rPr>
                    </w:pPr>
                    <w:r>
                      <w:rPr>
                        <w:noProof/>
                      </w:rPr>
                      <w:lastRenderedPageBreak/>
                      <w:t xml:space="preserve">[12] </w:t>
                    </w:r>
                  </w:p>
                </w:tc>
                <w:tc>
                  <w:tcPr>
                    <w:tcW w:w="0" w:type="auto"/>
                    <w:hideMark/>
                  </w:tcPr>
                  <w:p w14:paraId="7C54DEE5" w14:textId="77777777" w:rsidR="00BD05ED" w:rsidRDefault="00BD05ED">
                    <w:pPr>
                      <w:pStyle w:val="Bibliography"/>
                      <w:rPr>
                        <w:noProof/>
                      </w:rPr>
                    </w:pPr>
                    <w:r>
                      <w:rPr>
                        <w:noProof/>
                      </w:rPr>
                      <w:t xml:space="preserve">Commission on Geosciences, Environment, and Resources, Improving the Collection, Management, and Use of Marine Fisheries Data, 2000. </w:t>
                    </w:r>
                  </w:p>
                </w:tc>
              </w:tr>
              <w:tr w:rsidR="00BD05ED" w14:paraId="7E041385" w14:textId="77777777">
                <w:trPr>
                  <w:divId w:val="455756050"/>
                  <w:tblCellSpacing w:w="15" w:type="dxa"/>
                </w:trPr>
                <w:tc>
                  <w:tcPr>
                    <w:tcW w:w="50" w:type="pct"/>
                    <w:hideMark/>
                  </w:tcPr>
                  <w:p w14:paraId="6856B7E6" w14:textId="77777777" w:rsidR="00BD05ED" w:rsidRDefault="00BD05ED">
                    <w:pPr>
                      <w:pStyle w:val="Bibliography"/>
                      <w:rPr>
                        <w:noProof/>
                      </w:rPr>
                    </w:pPr>
                    <w:r>
                      <w:rPr>
                        <w:noProof/>
                      </w:rPr>
                      <w:t xml:space="preserve">[13] </w:t>
                    </w:r>
                  </w:p>
                </w:tc>
                <w:tc>
                  <w:tcPr>
                    <w:tcW w:w="0" w:type="auto"/>
                    <w:hideMark/>
                  </w:tcPr>
                  <w:p w14:paraId="61D9DD1A" w14:textId="77777777" w:rsidR="00BD05ED" w:rsidRDefault="00BD05ED">
                    <w:pPr>
                      <w:pStyle w:val="Bibliography"/>
                      <w:rPr>
                        <w:noProof/>
                      </w:rPr>
                    </w:pPr>
                    <w:r>
                      <w:rPr>
                        <w:noProof/>
                      </w:rPr>
                      <w:t>Bedford Institute of Oceanography, "Fishery Report," 2008.</w:t>
                    </w:r>
                  </w:p>
                </w:tc>
              </w:tr>
              <w:tr w:rsidR="00BD05ED" w14:paraId="219C6B85" w14:textId="77777777">
                <w:trPr>
                  <w:divId w:val="455756050"/>
                  <w:tblCellSpacing w:w="15" w:type="dxa"/>
                </w:trPr>
                <w:tc>
                  <w:tcPr>
                    <w:tcW w:w="50" w:type="pct"/>
                    <w:hideMark/>
                  </w:tcPr>
                  <w:p w14:paraId="7D6DD6CA" w14:textId="77777777" w:rsidR="00BD05ED" w:rsidRDefault="00BD05ED">
                    <w:pPr>
                      <w:pStyle w:val="Bibliography"/>
                      <w:rPr>
                        <w:noProof/>
                      </w:rPr>
                    </w:pPr>
                    <w:r>
                      <w:rPr>
                        <w:noProof/>
                      </w:rPr>
                      <w:t xml:space="preserve">[14] </w:t>
                    </w:r>
                  </w:p>
                </w:tc>
                <w:tc>
                  <w:tcPr>
                    <w:tcW w:w="0" w:type="auto"/>
                    <w:hideMark/>
                  </w:tcPr>
                  <w:p w14:paraId="79D5FEC9" w14:textId="77777777" w:rsidR="00BD05ED" w:rsidRDefault="00BD05ED">
                    <w:pPr>
                      <w:pStyle w:val="Bibliography"/>
                      <w:rPr>
                        <w:noProof/>
                      </w:rPr>
                    </w:pPr>
                    <w:r>
                      <w:rPr>
                        <w:noProof/>
                      </w:rPr>
                      <w:t>Federal Register, "List of Fisheries," 2018. [Online]. Available: https://www.federalregister.gov/documents/2018/02/07/2018-02442/list-of-fisheries-for-2018.</w:t>
                    </w:r>
                  </w:p>
                </w:tc>
              </w:tr>
              <w:tr w:rsidR="00BD05ED" w14:paraId="4A9B78A3" w14:textId="77777777">
                <w:trPr>
                  <w:divId w:val="455756050"/>
                  <w:tblCellSpacing w:w="15" w:type="dxa"/>
                </w:trPr>
                <w:tc>
                  <w:tcPr>
                    <w:tcW w:w="50" w:type="pct"/>
                    <w:hideMark/>
                  </w:tcPr>
                  <w:p w14:paraId="08D58298" w14:textId="77777777" w:rsidR="00BD05ED" w:rsidRDefault="00BD05ED">
                    <w:pPr>
                      <w:pStyle w:val="Bibliography"/>
                      <w:rPr>
                        <w:noProof/>
                      </w:rPr>
                    </w:pPr>
                    <w:r>
                      <w:rPr>
                        <w:noProof/>
                      </w:rPr>
                      <w:t xml:space="preserve">[15] </w:t>
                    </w:r>
                  </w:p>
                </w:tc>
                <w:tc>
                  <w:tcPr>
                    <w:tcW w:w="0" w:type="auto"/>
                    <w:hideMark/>
                  </w:tcPr>
                  <w:p w14:paraId="01FFBA51" w14:textId="77777777" w:rsidR="00BD05ED" w:rsidRDefault="00BD05ED">
                    <w:pPr>
                      <w:pStyle w:val="Bibliography"/>
                      <w:rPr>
                        <w:noProof/>
                      </w:rPr>
                    </w:pPr>
                    <w:r>
                      <w:rPr>
                        <w:noProof/>
                      </w:rPr>
                      <w:t xml:space="preserve">Henri Valle, Hazel A. Oxenford, "Parrotfish Size: A Simple yet Useful Alternative Indicator of Fishing Effects on Caribbean Reefs?," 2014. </w:t>
                    </w:r>
                  </w:p>
                </w:tc>
              </w:tr>
              <w:tr w:rsidR="00BD05ED" w14:paraId="379C02FE" w14:textId="77777777">
                <w:trPr>
                  <w:divId w:val="455756050"/>
                  <w:tblCellSpacing w:w="15" w:type="dxa"/>
                </w:trPr>
                <w:tc>
                  <w:tcPr>
                    <w:tcW w:w="50" w:type="pct"/>
                    <w:hideMark/>
                  </w:tcPr>
                  <w:p w14:paraId="496FDC6F" w14:textId="77777777" w:rsidR="00BD05ED" w:rsidRDefault="00BD05ED">
                    <w:pPr>
                      <w:pStyle w:val="Bibliography"/>
                      <w:rPr>
                        <w:noProof/>
                      </w:rPr>
                    </w:pPr>
                    <w:r>
                      <w:rPr>
                        <w:noProof/>
                      </w:rPr>
                      <w:t xml:space="preserve">[16] </w:t>
                    </w:r>
                  </w:p>
                </w:tc>
                <w:tc>
                  <w:tcPr>
                    <w:tcW w:w="0" w:type="auto"/>
                    <w:hideMark/>
                  </w:tcPr>
                  <w:p w14:paraId="63686949" w14:textId="77777777" w:rsidR="00BD05ED" w:rsidRDefault="00BD05ED">
                    <w:pPr>
                      <w:pStyle w:val="Bibliography"/>
                      <w:rPr>
                        <w:noProof/>
                      </w:rPr>
                    </w:pPr>
                    <w:r>
                      <w:rPr>
                        <w:noProof/>
                      </w:rPr>
                      <w:t xml:space="preserve">Hiroshi Ashida, "Spatial and Temporal Differences in the Reproductive Traits of Skipjack Tuna," 2020. </w:t>
                    </w:r>
                  </w:p>
                </w:tc>
              </w:tr>
              <w:tr w:rsidR="00BD05ED" w14:paraId="3826DD99" w14:textId="77777777">
                <w:trPr>
                  <w:divId w:val="455756050"/>
                  <w:tblCellSpacing w:w="15" w:type="dxa"/>
                </w:trPr>
                <w:tc>
                  <w:tcPr>
                    <w:tcW w:w="50" w:type="pct"/>
                    <w:hideMark/>
                  </w:tcPr>
                  <w:p w14:paraId="772B8C35" w14:textId="77777777" w:rsidR="00BD05ED" w:rsidRDefault="00BD05ED">
                    <w:pPr>
                      <w:pStyle w:val="Bibliography"/>
                      <w:rPr>
                        <w:noProof/>
                      </w:rPr>
                    </w:pPr>
                    <w:r>
                      <w:rPr>
                        <w:noProof/>
                      </w:rPr>
                      <w:t xml:space="preserve">[17] </w:t>
                    </w:r>
                  </w:p>
                </w:tc>
                <w:tc>
                  <w:tcPr>
                    <w:tcW w:w="0" w:type="auto"/>
                    <w:hideMark/>
                  </w:tcPr>
                  <w:p w14:paraId="5CAEC776" w14:textId="77777777" w:rsidR="00BD05ED" w:rsidRDefault="00BD05ED">
                    <w:pPr>
                      <w:pStyle w:val="Bibliography"/>
                      <w:rPr>
                        <w:noProof/>
                      </w:rPr>
                    </w:pPr>
                    <w:r>
                      <w:rPr>
                        <w:noProof/>
                      </w:rPr>
                      <w:t xml:space="preserve">Marlene A. Bellman, Scott A. Heppell, Chris Goldfinger, "Evaluation of a US West Coast Groundfish Habitat Conservation Regulation via Analysis of Spatial and Temporal Patterns of Trawl Fishing Effort," 2005. </w:t>
                    </w:r>
                  </w:p>
                </w:tc>
              </w:tr>
              <w:tr w:rsidR="00BD05ED" w14:paraId="71DD20E6" w14:textId="77777777">
                <w:trPr>
                  <w:divId w:val="455756050"/>
                  <w:tblCellSpacing w:w="15" w:type="dxa"/>
                </w:trPr>
                <w:tc>
                  <w:tcPr>
                    <w:tcW w:w="50" w:type="pct"/>
                    <w:hideMark/>
                  </w:tcPr>
                  <w:p w14:paraId="4610075B" w14:textId="77777777" w:rsidR="00BD05ED" w:rsidRDefault="00BD05ED">
                    <w:pPr>
                      <w:pStyle w:val="Bibliography"/>
                      <w:rPr>
                        <w:noProof/>
                      </w:rPr>
                    </w:pPr>
                    <w:r>
                      <w:rPr>
                        <w:noProof/>
                      </w:rPr>
                      <w:t xml:space="preserve">[18] </w:t>
                    </w:r>
                  </w:p>
                </w:tc>
                <w:tc>
                  <w:tcPr>
                    <w:tcW w:w="0" w:type="auto"/>
                    <w:hideMark/>
                  </w:tcPr>
                  <w:p w14:paraId="6FF7008D" w14:textId="77777777" w:rsidR="00BD05ED" w:rsidRDefault="00BD05ED">
                    <w:pPr>
                      <w:pStyle w:val="Bibliography"/>
                      <w:rPr>
                        <w:noProof/>
                      </w:rPr>
                    </w:pPr>
                    <w:r>
                      <w:rPr>
                        <w:noProof/>
                      </w:rPr>
                      <w:t>Ministry of Natural Resources, "Methods for Monitoring Fish Populations," 2014. [Online]. Available: https://www.ontario.ca/page/methods-monitoring-fish-populations.</w:t>
                    </w:r>
                  </w:p>
                </w:tc>
              </w:tr>
            </w:tbl>
            <w:p w14:paraId="4B44052D" w14:textId="77777777" w:rsidR="00BD05ED" w:rsidRDefault="00BD05ED">
              <w:pPr>
                <w:divId w:val="455756050"/>
                <w:rPr>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RDefault="00EE0EA4">
      <w:pPr>
        <w:rPr>
          <w:lang w:val="en-CA"/>
        </w:rPr>
      </w:pPr>
    </w:p>
    <w:p w14:paraId="736FEC31" w14:textId="7A3A421B" w:rsidR="00BB720B" w:rsidRPr="005A2161" w:rsidRDefault="00BB720B">
      <w:pPr>
        <w:rPr>
          <w:lang w:val="en-CA"/>
        </w:rPr>
      </w:pPr>
    </w:p>
    <w:p w14:paraId="73645CAE" w14:textId="32693AE2" w:rsidR="008D70D8" w:rsidRPr="00CE178C" w:rsidRDefault="000B0BD9" w:rsidP="008D70D8">
      <w:pPr>
        <w:pStyle w:val="Heading1NoNumber"/>
      </w:pPr>
      <w:bookmarkStart w:id="1651" w:name="_Toc80291932"/>
      <w:r w:rsidRPr="00CE178C">
        <w:lastRenderedPageBreak/>
        <w:t>New References</w:t>
      </w:r>
      <w:r w:rsidR="00DD775E" w:rsidRPr="00CE178C">
        <w:t xml:space="preserve"> (not used yet)</w:t>
      </w:r>
      <w:bookmarkEnd w:id="1651"/>
    </w:p>
    <w:p w14:paraId="5DA27BB1" w14:textId="77777777" w:rsidR="000B0BD9" w:rsidRPr="005A2161" w:rsidRDefault="000B0BD9" w:rsidP="000B0BD9">
      <w:pPr>
        <w:rPr>
          <w:lang w:val="en-CA"/>
        </w:rPr>
      </w:pPr>
      <w:commentRangeStart w:id="1652"/>
      <w:commentRangeStart w:id="1653"/>
      <w:r w:rsidRPr="005A2161">
        <w:rPr>
          <w:lang w:val="en-CA"/>
        </w:rPr>
        <w:t>Aquatic Species at Risk found in Canadian waters</w:t>
      </w:r>
    </w:p>
    <w:p w14:paraId="3D702EC3" w14:textId="77777777" w:rsidR="000B0BD9" w:rsidRPr="005A2161" w:rsidRDefault="000B0BD9" w:rsidP="000B0BD9">
      <w:pPr>
        <w:rPr>
          <w:lang w:val="en-CA"/>
        </w:rPr>
      </w:pPr>
      <w:r w:rsidRPr="005A2161">
        <w:rPr>
          <w:lang w:val="en-CA"/>
        </w:rPr>
        <w:t xml:space="preserve">- </w:t>
      </w:r>
      <w:hyperlink r:id="rId38" w:history="1">
        <w:r w:rsidRPr="005A2161">
          <w:rPr>
            <w:rStyle w:val="Hyperlink"/>
            <w:lang w:val="en-CA"/>
          </w:rPr>
          <w:t>https://www.dfo-mpo.gc.ca/species-especes/sara-lep/identify-eng.html</w:t>
        </w:r>
      </w:hyperlink>
    </w:p>
    <w:p w14:paraId="13BEB32D" w14:textId="77777777" w:rsidR="000B0BD9" w:rsidRPr="005A2161" w:rsidRDefault="000B0BD9" w:rsidP="000B0BD9">
      <w:pPr>
        <w:rPr>
          <w:lang w:val="en-CA"/>
        </w:rPr>
      </w:pPr>
      <w:r w:rsidRPr="005A2161">
        <w:rPr>
          <w:lang w:val="en-CA"/>
        </w:rPr>
        <w:t>Aquatic species at risk map</w:t>
      </w:r>
    </w:p>
    <w:p w14:paraId="15EC9201" w14:textId="53803EEF" w:rsidR="000B0BD9" w:rsidDel="00BD05ED" w:rsidRDefault="000B0BD9" w:rsidP="000B0BD9">
      <w:pPr>
        <w:rPr>
          <w:del w:id="1654" w:author="Vladymyr Kozyr" w:date="2021-09-06T20:36:00Z"/>
          <w:lang w:val="en-CA"/>
        </w:rPr>
      </w:pPr>
      <w:r w:rsidRPr="005A2161">
        <w:rPr>
          <w:lang w:val="en-CA"/>
        </w:rPr>
        <w:t xml:space="preserve">- </w:t>
      </w:r>
      <w:hyperlink r:id="rId39" w:history="1">
        <w:r w:rsidRPr="005A2161">
          <w:rPr>
            <w:rStyle w:val="Hyperlink"/>
            <w:lang w:val="en-CA"/>
          </w:rPr>
          <w:t>https://www.dfo-mpo.gc.ca/species-especes/sara-lep/map-carte/index-eng.html</w:t>
        </w:r>
      </w:hyperlink>
    </w:p>
    <w:p w14:paraId="79FB2A4B" w14:textId="77777777" w:rsidR="00BD05ED" w:rsidRPr="005A2161" w:rsidRDefault="00BD05ED" w:rsidP="000B0BD9">
      <w:pPr>
        <w:rPr>
          <w:ins w:id="1655" w:author="Vladymyr Kozyr" w:date="2021-09-06T20:36:00Z"/>
          <w:lang w:val="en-CA"/>
        </w:rPr>
      </w:pPr>
    </w:p>
    <w:p w14:paraId="2FA9DCDF" w14:textId="671AA279" w:rsidR="000B0BD9" w:rsidRPr="005A2161" w:rsidDel="00BD05ED" w:rsidRDefault="000B0BD9" w:rsidP="000B0BD9">
      <w:pPr>
        <w:rPr>
          <w:del w:id="1656" w:author="Vladymyr Kozyr" w:date="2021-09-06T20:36:00Z"/>
          <w:lang w:val="en-CA"/>
        </w:rPr>
      </w:pPr>
      <w:del w:id="1657" w:author="Vladymyr Kozyr" w:date="2021-09-06T20:36:00Z">
        <w:r w:rsidRPr="005A2161" w:rsidDel="00BD05ED">
          <w:rPr>
            <w:lang w:val="en-CA"/>
          </w:rPr>
          <w:delText xml:space="preserve">Annual (2008) report about influence on ocean, ecosystems; data collection methods and technologies; species at risk; </w:delText>
        </w:r>
      </w:del>
    </w:p>
    <w:p w14:paraId="228B2CCF" w14:textId="0BCCD24B" w:rsidR="000B0BD9" w:rsidRPr="005A2161" w:rsidDel="00BD05ED" w:rsidRDefault="000B0BD9" w:rsidP="000B0BD9">
      <w:pPr>
        <w:rPr>
          <w:del w:id="1658" w:author="Vladymyr Kozyr" w:date="2021-09-06T20:36:00Z"/>
          <w:lang w:val="en-CA"/>
        </w:rPr>
      </w:pPr>
      <w:del w:id="1659" w:author="Vladymyr Kozyr" w:date="2021-09-06T20:36:00Z">
        <w:r w:rsidRPr="005A2161" w:rsidDel="00BD05ED">
          <w:rPr>
            <w:lang w:val="en-CA"/>
          </w:rPr>
          <w:delText xml:space="preserve">RECOVERY OBJECTIVES FOR NORTH ATLANTIC RIGHT WHALES (page 44, maybe 37 – 40…) </w:delText>
        </w:r>
      </w:del>
    </w:p>
    <w:p w14:paraId="5042B3DA" w14:textId="45604325" w:rsidR="000B0BD9" w:rsidRPr="005A2161" w:rsidDel="00BD05ED" w:rsidRDefault="003A23BA" w:rsidP="000B0BD9">
      <w:pPr>
        <w:rPr>
          <w:del w:id="1660" w:author="Vladymyr Kozyr" w:date="2021-09-06T20:36:00Z"/>
          <w:lang w:val="en-CA"/>
        </w:rPr>
      </w:pPr>
      <w:del w:id="1661" w:author="Vladymyr Kozyr" w:date="2021-09-06T20:36:00Z">
        <w:r w:rsidDel="00BD05ED">
          <w:fldChar w:fldCharType="begin"/>
        </w:r>
        <w:r w:rsidDel="00BD05ED">
          <w:delInstrText xml:space="preserve"> HYPERLINK "https://waves-vagues.dfo-mpo.gc.ca/Library/353989.pdf" </w:delInstrText>
        </w:r>
        <w:r w:rsidDel="00BD05ED">
          <w:fldChar w:fldCharType="separate"/>
        </w:r>
        <w:r w:rsidR="000B0BD9" w:rsidRPr="005A2161" w:rsidDel="00BD05ED">
          <w:rPr>
            <w:rStyle w:val="Hyperlink"/>
            <w:lang w:val="en-CA"/>
          </w:rPr>
          <w:delText>https://waves-vagues.dfo-mpo.gc.ca/Library/353989.pdf</w:delText>
        </w:r>
        <w:r w:rsidDel="00BD05ED">
          <w:rPr>
            <w:rStyle w:val="Hyperlink"/>
            <w:lang w:val="en-CA"/>
          </w:rPr>
          <w:fldChar w:fldCharType="end"/>
        </w:r>
      </w:del>
    </w:p>
    <w:p w14:paraId="29FA83F2" w14:textId="7AE95762" w:rsidR="000B0BD9" w:rsidRPr="005A2161" w:rsidDel="00BD05ED" w:rsidRDefault="000B0BD9" w:rsidP="000B0BD9">
      <w:pPr>
        <w:rPr>
          <w:del w:id="1662" w:author="Vladymyr Kozyr" w:date="2021-09-06T20:36:00Z"/>
          <w:lang w:val="en-CA"/>
        </w:rPr>
      </w:pPr>
      <w:del w:id="1663" w:author="Vladymyr Kozyr" w:date="2021-09-06T20:36:00Z">
        <w:r w:rsidRPr="005A2161" w:rsidDel="00BD05ED">
          <w:rPr>
            <w:lang w:val="en-CA"/>
          </w:rPr>
          <w:delText>Report on the status of groundfish stocks in the Canadian northwest Atlantic</w:delText>
        </w:r>
      </w:del>
    </w:p>
    <w:p w14:paraId="0AA494EA" w14:textId="3F8D939E" w:rsidR="000B0BD9" w:rsidRPr="005A2161" w:rsidDel="00BD05ED" w:rsidRDefault="000B0BD9" w:rsidP="000B0BD9">
      <w:pPr>
        <w:rPr>
          <w:del w:id="1664" w:author="Vladymyr Kozyr" w:date="2021-09-06T20:36:00Z"/>
          <w:lang w:val="en-CA"/>
        </w:rPr>
      </w:pPr>
      <w:del w:id="1665" w:author="Vladymyr Kozyr" w:date="2021-09-06T20:36:00Z">
        <w:r w:rsidRPr="005A2161" w:rsidDel="00BD05ED">
          <w:rPr>
            <w:lang w:val="en-CA"/>
          </w:rPr>
          <w:delText>pages 17 – 48 =&gt; total amount of catches is comparing with other values/indexes</w:delText>
        </w:r>
      </w:del>
    </w:p>
    <w:p w14:paraId="66F178BF" w14:textId="7C3F89E4" w:rsidR="000B0BD9" w:rsidRPr="005A2161" w:rsidDel="00BD05ED" w:rsidRDefault="000B0BD9" w:rsidP="000B0BD9">
      <w:pPr>
        <w:rPr>
          <w:del w:id="1666" w:author="Vladymyr Kozyr" w:date="2021-09-06T20:36:00Z"/>
          <w:lang w:val="en-CA"/>
        </w:rPr>
      </w:pPr>
      <w:del w:id="1667" w:author="Vladymyr Kozyr" w:date="2021-09-06T20:36:00Z">
        <w:r w:rsidRPr="005A2161" w:rsidDel="00BD05ED">
          <w:rPr>
            <w:lang w:val="en-CA"/>
          </w:rPr>
          <w:delText>has abundance and mortality rates legends</w:delText>
        </w:r>
      </w:del>
    </w:p>
    <w:p w14:paraId="58B229E0" w14:textId="25053DD6" w:rsidR="000B0BD9" w:rsidRPr="005A2161" w:rsidDel="00BD05ED" w:rsidRDefault="000B0BD9" w:rsidP="000B0BD9">
      <w:pPr>
        <w:rPr>
          <w:del w:id="1668" w:author="Vladymyr Kozyr" w:date="2021-09-06T20:36:00Z"/>
          <w:lang w:val="en-CA"/>
        </w:rPr>
      </w:pPr>
      <w:del w:id="1669" w:author="Vladymyr Kozyr" w:date="2021-09-06T20:36:00Z">
        <w:r w:rsidRPr="005A2161" w:rsidDel="00BD05ED">
          <w:rPr>
            <w:lang w:val="en-CA"/>
          </w:rPr>
          <w:delText>Page 59 : price/catches legend</w:delText>
        </w:r>
      </w:del>
    </w:p>
    <w:p w14:paraId="45FD6532" w14:textId="5AAD89D6" w:rsidR="000B0BD9" w:rsidRPr="005A2161" w:rsidDel="00BD05ED" w:rsidRDefault="003A23BA" w:rsidP="000B0BD9">
      <w:pPr>
        <w:rPr>
          <w:del w:id="1670" w:author="Vladymyr Kozyr" w:date="2021-09-06T20:36:00Z"/>
          <w:lang w:val="en-CA"/>
        </w:rPr>
      </w:pPr>
      <w:del w:id="1671" w:author="Vladymyr Kozyr" w:date="2021-09-06T20:36:00Z">
        <w:r w:rsidDel="00BD05ED">
          <w:fldChar w:fldCharType="begin"/>
        </w:r>
        <w:r w:rsidDel="00BD05ED">
          <w:delInstrText xml:space="preserve"> HYPERLINK "https://waves-vagues.dfo-mpo.gc.ca/Library/40622745.pdf" </w:delInstrText>
        </w:r>
        <w:r w:rsidDel="00BD05ED">
          <w:fldChar w:fldCharType="separate"/>
        </w:r>
        <w:r w:rsidR="000B0BD9" w:rsidRPr="005A2161" w:rsidDel="00BD05ED">
          <w:rPr>
            <w:rStyle w:val="Hyperlink"/>
            <w:lang w:val="en-CA"/>
          </w:rPr>
          <w:delText>https://waves-vagues.dfo-mpo.gc.ca/Library/40622745.pdf</w:delText>
        </w:r>
        <w:r w:rsidDel="00BD05ED">
          <w:rPr>
            <w:rStyle w:val="Hyperlink"/>
            <w:lang w:val="en-CA"/>
          </w:rPr>
          <w:fldChar w:fldCharType="end"/>
        </w:r>
      </w:del>
    </w:p>
    <w:p w14:paraId="251FFB71" w14:textId="1E6D601C" w:rsidR="000B0BD9" w:rsidRPr="005A2161" w:rsidDel="00BD05ED" w:rsidRDefault="000B0BD9" w:rsidP="000B0BD9">
      <w:pPr>
        <w:rPr>
          <w:del w:id="1672" w:author="Vladymyr Kozyr" w:date="2021-09-06T20:36:00Z"/>
          <w:lang w:val="fr-CA"/>
          <w:rPrChange w:id="1673" w:author="Fred Popowich" w:date="2021-08-12T10:32:00Z">
            <w:rPr>
              <w:del w:id="1674" w:author="Vladymyr Kozyr" w:date="2021-09-06T20:36:00Z"/>
              <w:lang w:val="en-CA"/>
            </w:rPr>
          </w:rPrChange>
        </w:rPr>
      </w:pPr>
      <w:del w:id="1675" w:author="Vladymyr Kozyr" w:date="2021-09-06T20:36:00Z">
        <w:r w:rsidRPr="005A2161" w:rsidDel="00BD05ED">
          <w:rPr>
            <w:lang w:val="fr-CA"/>
            <w:rPrChange w:id="1676" w:author="Fred Popowich" w:date="2021-08-12T10:32:00Z">
              <w:rPr>
                <w:lang w:val="en-CA"/>
              </w:rPr>
            </w:rPrChange>
          </w:rPr>
          <w:delText>Habitat Status Reports (2003-2004)</w:delText>
        </w:r>
        <w:r w:rsidRPr="005A2161" w:rsidDel="00BD05ED">
          <w:rPr>
            <w:lang w:val="fr-CA"/>
            <w:rPrChange w:id="1677" w:author="Fred Popowich" w:date="2021-08-12T10:32:00Z">
              <w:rPr>
                <w:lang w:val="en-CA"/>
              </w:rPr>
            </w:rPrChange>
          </w:rPr>
          <w:br/>
        </w:r>
        <w:r w:rsidR="00602329" w:rsidRPr="005A2161" w:rsidDel="00BD05ED">
          <w:fldChar w:fldCharType="begin"/>
        </w:r>
        <w:r w:rsidR="00602329" w:rsidRPr="005A2161" w:rsidDel="00BD05ED">
          <w:rPr>
            <w:lang w:val="fr-CA"/>
            <w:rPrChange w:id="1678" w:author="Fred Popowich" w:date="2021-08-12T10:32:00Z">
              <w:rPr>
                <w:lang w:val="en-CA"/>
              </w:rPr>
            </w:rPrChange>
          </w:rPr>
          <w:delInstrText xml:space="preserve"> HYPERLINK "https://waves-vagues.dfo-mpo.gc.ca/Library/281840.pdf" </w:delInstrText>
        </w:r>
        <w:r w:rsidR="00602329" w:rsidRPr="005A2161" w:rsidDel="00BD05ED">
          <w:fldChar w:fldCharType="separate"/>
        </w:r>
        <w:r w:rsidRPr="005A2161" w:rsidDel="00BD05ED">
          <w:rPr>
            <w:rStyle w:val="Hyperlink"/>
            <w:lang w:val="fr-CA"/>
            <w:rPrChange w:id="1679" w:author="Fred Popowich" w:date="2021-08-12T10:32:00Z">
              <w:rPr>
                <w:rStyle w:val="Hyperlink"/>
                <w:lang w:val="en-CA"/>
              </w:rPr>
            </w:rPrChange>
          </w:rPr>
          <w:delText>https://waves-vagues.dfo-mpo.gc.ca/Library/281840.pdf</w:delText>
        </w:r>
        <w:r w:rsidR="00602329" w:rsidRPr="005A2161" w:rsidDel="00BD05ED">
          <w:rPr>
            <w:rStyle w:val="Hyperlink"/>
            <w:lang w:val="en-CA"/>
          </w:rPr>
          <w:fldChar w:fldCharType="end"/>
        </w:r>
      </w:del>
    </w:p>
    <w:p w14:paraId="56FDF471" w14:textId="4DBDB822" w:rsidR="000B0BD9" w:rsidRPr="005A2161" w:rsidDel="00BD05ED" w:rsidRDefault="000B0BD9" w:rsidP="000B0BD9">
      <w:pPr>
        <w:rPr>
          <w:del w:id="1680" w:author="Vladymyr Kozyr" w:date="2021-09-06T20:37:00Z"/>
          <w:lang w:val="en-CA"/>
        </w:rPr>
      </w:pPr>
      <w:del w:id="1681" w:author="Vladymyr Kozyr" w:date="2021-09-06T20:37:00Z">
        <w:r w:rsidRPr="00E47CC2" w:rsidDel="00BD05ED">
          <w:rPr>
            <w:lang w:val="en-CA"/>
          </w:rPr>
          <w:br/>
        </w:r>
        <w:r w:rsidRPr="005A2161" w:rsidDel="00BD05ED">
          <w:rPr>
            <w:lang w:val="en-CA"/>
          </w:rPr>
          <w:delText>Competition between Marine Mammals and Fisheries: Food for Thought</w:delText>
        </w:r>
      </w:del>
    </w:p>
    <w:p w14:paraId="67977D72" w14:textId="77777777" w:rsidR="000B0BD9" w:rsidRPr="005A2161" w:rsidRDefault="000B0BD9" w:rsidP="000B0BD9">
      <w:pPr>
        <w:rPr>
          <w:lang w:val="en-CA"/>
        </w:rPr>
      </w:pPr>
      <w:commentRangeStart w:id="1682"/>
      <w:r w:rsidRPr="005A2161">
        <w:rPr>
          <w:lang w:val="en-CA"/>
        </w:rPr>
        <w:t xml:space="preserve">Marine mammal </w:t>
      </w:r>
      <w:commentRangeEnd w:id="1682"/>
      <w:r w:rsidR="00753E27" w:rsidRPr="005A2161">
        <w:rPr>
          <w:rStyle w:val="CommentReference"/>
          <w:lang w:val="en-CA"/>
        </w:rPr>
        <w:commentReference w:id="1682"/>
      </w:r>
      <w:r w:rsidRPr="005A2161">
        <w:rPr>
          <w:lang w:val="en-CA"/>
        </w:rPr>
        <w:t>bycatch in gillnet and other entangling net fisheries, 1990 to 2011</w:t>
      </w:r>
    </w:p>
    <w:p w14:paraId="39B47BEB" w14:textId="77777777" w:rsidR="000B0BD9" w:rsidRPr="005A2161" w:rsidRDefault="00491F53" w:rsidP="000B0BD9">
      <w:pPr>
        <w:rPr>
          <w:rStyle w:val="Hyperlink"/>
          <w:lang w:val="en-CA"/>
        </w:rPr>
      </w:pPr>
      <w:hyperlink r:id="rId40" w:history="1">
        <w:r w:rsidR="000B0BD9" w:rsidRPr="005A2161">
          <w:rPr>
            <w:rStyle w:val="Hyperlink"/>
            <w:lang w:val="en-CA"/>
          </w:rPr>
          <w:t>https://www.bmis-bycatch.org/system/files/zotero_attachments/library_1/DL6ER5VA%20-%20Reeves%20et%20al.%20-%202013%20-%20Marine%20mammal%20bycatch%20in%20gillnet%20and%20other%20entangl.pdf</w:t>
        </w:r>
      </w:hyperlink>
    </w:p>
    <w:p w14:paraId="5C02C9BA" w14:textId="62DCFF85" w:rsidR="000B0BD9" w:rsidRPr="005A2161" w:rsidDel="00BD05ED" w:rsidRDefault="000B0BD9">
      <w:pPr>
        <w:rPr>
          <w:del w:id="1683" w:author="Vladymyr Kozyr" w:date="2021-09-06T20:38:00Z"/>
          <w:color w:val="000000" w:themeColor="text1"/>
          <w:lang w:val="en-CA"/>
        </w:rPr>
      </w:pPr>
      <w:r w:rsidRPr="005A2161">
        <w:rPr>
          <w:rStyle w:val="Hyperlink"/>
          <w:color w:val="000000" w:themeColor="text1"/>
          <w:lang w:val="en-CA"/>
        </w:rPr>
        <w:t>US Government site: list of fisheries and incidentally killed mammals:</w:t>
      </w:r>
      <w:r w:rsidRPr="005A2161">
        <w:rPr>
          <w:rStyle w:val="Hyperlink"/>
          <w:color w:val="000000" w:themeColor="text1"/>
          <w:lang w:val="en-CA"/>
        </w:rPr>
        <w:br/>
      </w:r>
      <w:bookmarkStart w:id="1684" w:name="_Hlk60586990"/>
      <w:r w:rsidRPr="005A2161">
        <w:fldChar w:fldCharType="begin"/>
      </w:r>
      <w:r w:rsidRPr="005A2161">
        <w:rPr>
          <w:lang w:val="en-CA"/>
        </w:rPr>
        <w:instrText xml:space="preserve"> HYPERLINK "https://www.federalregister.gov/documents/2018/02/07/2018-02442/list-of-fisheries-for-2018" </w:instrText>
      </w:r>
      <w:r w:rsidRPr="005A2161">
        <w:fldChar w:fldCharType="separate"/>
      </w:r>
      <w:r w:rsidRPr="005A2161">
        <w:rPr>
          <w:rStyle w:val="Hyperlink"/>
          <w:lang w:val="en-CA"/>
        </w:rPr>
        <w:t>https://www.federalregister.gov/documents/2018/02/07/2018-02442/list-of-fisheries-for-2018</w:t>
      </w:r>
      <w:r w:rsidRPr="005A2161">
        <w:rPr>
          <w:rStyle w:val="Hyperlink"/>
          <w:lang w:val="en-CA"/>
        </w:rPr>
        <w:fldChar w:fldCharType="end"/>
      </w:r>
      <w:bookmarkEnd w:id="1684"/>
    </w:p>
    <w:p w14:paraId="7201B8DD" w14:textId="08758900" w:rsidR="000B0BD9" w:rsidRPr="005A2161" w:rsidDel="00BD05ED" w:rsidRDefault="000B0BD9">
      <w:pPr>
        <w:rPr>
          <w:del w:id="1685" w:author="Vladymyr Kozyr" w:date="2021-09-06T20:38:00Z"/>
          <w:color w:val="000000" w:themeColor="text1"/>
          <w:lang w:val="en-CA"/>
        </w:rPr>
      </w:pPr>
      <w:del w:id="1686" w:author="Vladymyr Kozyr" w:date="2021-09-06T20:38:00Z">
        <w:r w:rsidRPr="00CE178C" w:rsidDel="00BD05ED">
          <w:rPr>
            <w:color w:val="000000" w:themeColor="text1"/>
            <w:lang w:val="en-CA"/>
          </w:rPr>
          <w:delText>BEDFORD INSTITUTE of OCEANOGRAPHY (2000 report) Mortality: page 31</w:delText>
        </w:r>
        <w:r w:rsidRPr="005A2161" w:rsidDel="00BD05ED">
          <w:rPr>
            <w:color w:val="000000" w:themeColor="text1"/>
            <w:lang w:val="en-CA"/>
          </w:rPr>
          <w:br/>
        </w:r>
        <w:r w:rsidR="003A23BA" w:rsidDel="00BD05ED">
          <w:fldChar w:fldCharType="begin"/>
        </w:r>
        <w:r w:rsidR="003A23BA" w:rsidDel="00BD05ED">
          <w:delInstrText xml:space="preserve"> HYPERLINK "https://waves-vagues.dfo-mpo.gc.ca/Library/254420-00.pdf" </w:delInstrText>
        </w:r>
        <w:r w:rsidR="003A23BA" w:rsidDel="00BD05ED">
          <w:fldChar w:fldCharType="separate"/>
        </w:r>
        <w:r w:rsidRPr="005A2161" w:rsidDel="00BD05ED">
          <w:rPr>
            <w:rStyle w:val="Hyperlink"/>
            <w:lang w:val="en-CA"/>
          </w:rPr>
          <w:delText>https://waves-vagues.dfo-mpo.gc.ca/Library/254420-00.pdf</w:delText>
        </w:r>
        <w:r w:rsidR="003A23BA" w:rsidDel="00BD05ED">
          <w:rPr>
            <w:rStyle w:val="Hyperlink"/>
            <w:lang w:val="en-CA"/>
          </w:rPr>
          <w:fldChar w:fldCharType="end"/>
        </w:r>
      </w:del>
    </w:p>
    <w:p w14:paraId="471DDD63" w14:textId="555E687E" w:rsidR="000B0BD9" w:rsidRPr="005A2161" w:rsidDel="00BD05ED" w:rsidRDefault="000B0BD9">
      <w:pPr>
        <w:rPr>
          <w:del w:id="1687" w:author="Vladymyr Kozyr" w:date="2021-09-06T20:38:00Z"/>
          <w:color w:val="000000" w:themeColor="text1"/>
          <w:lang w:val="en-CA"/>
        </w:rPr>
      </w:pPr>
      <w:del w:id="1688" w:author="Vladymyr Kozyr" w:date="2021-09-06T20:38:00Z">
        <w:r w:rsidRPr="005A2161" w:rsidDel="00BD05ED">
          <w:rPr>
            <w:color w:val="000000" w:themeColor="text1"/>
            <w:lang w:val="en-CA"/>
          </w:rPr>
          <w:delText>Factors Affecting the Responses of Marine Mammals to Acoustic Disturbance</w:delText>
        </w:r>
        <w:r w:rsidRPr="005A2161" w:rsidDel="00BD05ED">
          <w:rPr>
            <w:color w:val="000000" w:themeColor="text1"/>
            <w:lang w:val="en-CA"/>
          </w:rPr>
          <w:br/>
        </w:r>
        <w:r w:rsidR="003A23BA" w:rsidDel="00BD05ED">
          <w:fldChar w:fldCharType="begin"/>
        </w:r>
        <w:r w:rsidR="003A23BA" w:rsidDel="00BD05ED">
          <w:delInstrText xml:space="preserve"> HYPERLINK "https://www.researchgate.net/publication/233638567_Factors_Affecting_the_Responses_of_Marine_Mammals_to_Acoustic_Disturbance" </w:delInstrText>
        </w:r>
        <w:r w:rsidR="003A23BA" w:rsidDel="00BD05ED">
          <w:fldChar w:fldCharType="separate"/>
        </w:r>
        <w:r w:rsidRPr="005A2161" w:rsidDel="00BD05ED">
          <w:rPr>
            <w:rStyle w:val="Hyperlink"/>
            <w:lang w:val="en-CA"/>
          </w:rPr>
          <w:delText>https://www.researchgate.net/publication/233638567_Factors_Affecting_the_Responses_of_Marine_Mammals_to_Acoustic_Disturbance</w:delText>
        </w:r>
        <w:r w:rsidR="003A23BA" w:rsidDel="00BD05ED">
          <w:rPr>
            <w:rStyle w:val="Hyperlink"/>
            <w:lang w:val="en-CA"/>
          </w:rPr>
          <w:fldChar w:fldCharType="end"/>
        </w:r>
      </w:del>
    </w:p>
    <w:p w14:paraId="5FC2F668" w14:textId="050A0DB0" w:rsidR="000B0BD9" w:rsidRPr="005A2161" w:rsidDel="00BD05ED" w:rsidRDefault="000B0BD9">
      <w:pPr>
        <w:rPr>
          <w:del w:id="1689" w:author="Vladymyr Kozyr" w:date="2021-09-06T20:38:00Z"/>
          <w:color w:val="000000" w:themeColor="text1"/>
          <w:lang w:val="en-CA"/>
        </w:rPr>
      </w:pPr>
      <w:del w:id="1690" w:author="Vladymyr Kozyr" w:date="2021-09-06T20:38:00Z">
        <w:r w:rsidRPr="005A2161" w:rsidDel="00BD05ED">
          <w:rPr>
            <w:color w:val="000000" w:themeColor="text1"/>
            <w:lang w:val="en-CA"/>
          </w:rPr>
          <w:delText>Sea mammals population decline</w:delText>
        </w:r>
        <w:r w:rsidRPr="005A2161" w:rsidDel="00BD05ED">
          <w:rPr>
            <w:color w:val="000000" w:themeColor="text1"/>
            <w:lang w:val="en-CA"/>
          </w:rPr>
          <w:br/>
        </w:r>
        <w:r w:rsidR="003A23BA" w:rsidDel="00BD05ED">
          <w:fldChar w:fldCharType="begin"/>
        </w:r>
        <w:r w:rsidR="003A23BA" w:rsidDel="00BD05ED">
          <w:delInstrText xml:space="preserve"> HYPERLINK "https://www.pnas.org/content/114/44/11781" </w:delInstrText>
        </w:r>
        <w:r w:rsidR="003A23BA" w:rsidDel="00BD05ED">
          <w:fldChar w:fldCharType="separate"/>
        </w:r>
        <w:r w:rsidRPr="005A2161" w:rsidDel="00BD05ED">
          <w:rPr>
            <w:rStyle w:val="Hyperlink"/>
            <w:lang w:val="en-CA"/>
          </w:rPr>
          <w:delText>https://www.pnas.org/content/114/44/11781</w:delText>
        </w:r>
        <w:r w:rsidR="003A23BA" w:rsidDel="00BD05ED">
          <w:rPr>
            <w:rStyle w:val="Hyperlink"/>
            <w:lang w:val="en-CA"/>
          </w:rPr>
          <w:fldChar w:fldCharType="end"/>
        </w:r>
      </w:del>
    </w:p>
    <w:p w14:paraId="5573CCA5" w14:textId="6C4FF239" w:rsidR="000B0BD9" w:rsidRPr="005A2161" w:rsidDel="00BD05ED" w:rsidRDefault="000B0BD9">
      <w:pPr>
        <w:rPr>
          <w:del w:id="1691" w:author="Vladymyr Kozyr" w:date="2021-09-06T20:38:00Z"/>
          <w:color w:val="000000" w:themeColor="text1"/>
          <w:lang w:val="en-CA"/>
        </w:rPr>
      </w:pPr>
      <w:del w:id="1692" w:author="Vladymyr Kozyr" w:date="2021-09-06T20:38:00Z">
        <w:r w:rsidRPr="005A2161" w:rsidDel="00BD05ED">
          <w:rPr>
            <w:color w:val="000000" w:themeColor="text1"/>
            <w:lang w:val="en-CA"/>
          </w:rPr>
          <w:delText>Marine mammal population decline linked to obscured by-catch</w:delText>
        </w:r>
      </w:del>
    </w:p>
    <w:p w14:paraId="567EC01D" w14:textId="709712CA" w:rsidR="000B0BD9" w:rsidRPr="005A2161" w:rsidDel="00BD05ED" w:rsidRDefault="003A23BA">
      <w:pPr>
        <w:rPr>
          <w:del w:id="1693" w:author="Vladymyr Kozyr" w:date="2021-09-06T20:38:00Z"/>
          <w:color w:val="000000" w:themeColor="text1"/>
          <w:lang w:val="en-CA"/>
        </w:rPr>
      </w:pPr>
      <w:del w:id="1694" w:author="Vladymyr Kozyr" w:date="2021-09-06T20:38:00Z">
        <w:r w:rsidDel="00BD05ED">
          <w:fldChar w:fldCharType="begin"/>
        </w:r>
        <w:r w:rsidDel="00BD05ED">
          <w:delInstrText xml:space="preserve"> HYPERLINK "https://journals.plos.org/plosone/article?id=10.1371/journal.pone.0077908" </w:delInstrText>
        </w:r>
        <w:r w:rsidDel="00BD05ED">
          <w:fldChar w:fldCharType="separate"/>
        </w:r>
        <w:r w:rsidR="000B0BD9" w:rsidRPr="005A2161" w:rsidDel="00BD05ED">
          <w:rPr>
            <w:rStyle w:val="Hyperlink"/>
            <w:lang w:val="en-CA"/>
          </w:rPr>
          <w:delText>https://journals.plos.org/plosone/article?id=10.1371/journal.pone.0077908</w:delText>
        </w:r>
        <w:r w:rsidDel="00BD05ED">
          <w:rPr>
            <w:rStyle w:val="Hyperlink"/>
            <w:lang w:val="en-CA"/>
          </w:rPr>
          <w:fldChar w:fldCharType="end"/>
        </w:r>
      </w:del>
    </w:p>
    <w:p w14:paraId="579D0122" w14:textId="0B8D826E" w:rsidR="000B0BD9" w:rsidRPr="005A2161" w:rsidDel="00BD05ED" w:rsidRDefault="000B0BD9">
      <w:pPr>
        <w:rPr>
          <w:del w:id="1695" w:author="Vladymyr Kozyr" w:date="2021-09-06T20:38:00Z"/>
          <w:color w:val="000000" w:themeColor="text1"/>
          <w:lang w:val="en-CA"/>
        </w:rPr>
      </w:pPr>
      <w:del w:id="1696" w:author="Vladymyr Kozyr" w:date="2021-09-06T20:38:00Z">
        <w:r w:rsidRPr="005A2161" w:rsidDel="00BD05ED">
          <w:rPr>
            <w:color w:val="000000" w:themeColor="text1"/>
            <w:lang w:val="en-CA"/>
          </w:rPr>
          <w:delText>Marine Mammal Impacts in Exploited Ecosystems: Would Large Scale Culling Benefit Fisheries?</w:delText>
        </w:r>
      </w:del>
    </w:p>
    <w:p w14:paraId="3D416512" w14:textId="44612BDA" w:rsidR="000B0BD9" w:rsidRPr="005A2161" w:rsidDel="00BD05ED" w:rsidRDefault="003A23BA">
      <w:pPr>
        <w:rPr>
          <w:del w:id="1697" w:author="Vladymyr Kozyr" w:date="2021-09-06T20:38:00Z"/>
          <w:color w:val="000000" w:themeColor="text1"/>
          <w:lang w:val="en-CA"/>
        </w:rPr>
      </w:pPr>
      <w:del w:id="1698" w:author="Vladymyr Kozyr" w:date="2021-09-06T20:38:00Z">
        <w:r w:rsidDel="00BD05ED">
          <w:fldChar w:fldCharType="begin"/>
        </w:r>
        <w:r w:rsidDel="00BD05ED">
          <w:delInstrText xml:space="preserve"> HYPERLINK "https://journals.plos.org/plosone/article?id=10.1371/journal.pone.0043966" </w:delInstrText>
        </w:r>
        <w:r w:rsidDel="00BD05ED">
          <w:fldChar w:fldCharType="separate"/>
        </w:r>
        <w:r w:rsidR="000B0BD9" w:rsidRPr="005A2161" w:rsidDel="00BD05ED">
          <w:rPr>
            <w:rStyle w:val="Hyperlink"/>
            <w:lang w:val="en-CA"/>
          </w:rPr>
          <w:delText>https://journals.plos.org/plosone/article?id=10.1371/journal.pone.0043966</w:delText>
        </w:r>
        <w:r w:rsidDel="00BD05ED">
          <w:rPr>
            <w:rStyle w:val="Hyperlink"/>
            <w:lang w:val="en-CA"/>
          </w:rPr>
          <w:fldChar w:fldCharType="end"/>
        </w:r>
      </w:del>
    </w:p>
    <w:p w14:paraId="10CF36B6" w14:textId="66A1FF51" w:rsidR="000B0BD9" w:rsidRPr="005A2161" w:rsidDel="00BD05ED" w:rsidRDefault="003A23BA">
      <w:pPr>
        <w:rPr>
          <w:del w:id="1699" w:author="Vladymyr Kozyr" w:date="2021-09-06T20:38:00Z"/>
          <w:color w:val="000000" w:themeColor="text1"/>
          <w:lang w:val="en-CA"/>
        </w:rPr>
      </w:pPr>
      <w:del w:id="1700" w:author="Vladymyr Kozyr" w:date="2021-09-06T20:38:00Z">
        <w:r w:rsidDel="00BD05ED">
          <w:fldChar w:fldCharType="begin"/>
        </w:r>
        <w:r w:rsidDel="00BD05ED">
          <w:delInstrText xml:space="preserve"> HYPERLINK "https://www.un.org/Depts/los/global_reporting/WOA_RPROC/Chapter_37.pdf" </w:delInstrText>
        </w:r>
        <w:r w:rsidDel="00BD05ED">
          <w:fldChar w:fldCharType="separate"/>
        </w:r>
        <w:r w:rsidR="000B0BD9" w:rsidRPr="005A2161" w:rsidDel="00BD05ED">
          <w:rPr>
            <w:rStyle w:val="Hyperlink"/>
            <w:lang w:val="en-CA"/>
          </w:rPr>
          <w:delText>https://www.un.org/Depts/los/global_reporting/WOA_RPROC/Chapter_37.pdf</w:delText>
        </w:r>
        <w:r w:rsidDel="00BD05ED">
          <w:rPr>
            <w:rStyle w:val="Hyperlink"/>
            <w:lang w:val="en-CA"/>
          </w:rPr>
          <w:fldChar w:fldCharType="end"/>
        </w:r>
      </w:del>
    </w:p>
    <w:p w14:paraId="7872AF6B" w14:textId="186EE364" w:rsidR="000B0BD9" w:rsidRPr="005A2161" w:rsidDel="00BD05ED" w:rsidRDefault="000B0BD9">
      <w:pPr>
        <w:rPr>
          <w:del w:id="1701" w:author="Vladymyr Kozyr" w:date="2021-09-06T20:38:00Z"/>
          <w:color w:val="000000" w:themeColor="text1"/>
          <w:lang w:val="en-CA"/>
        </w:rPr>
      </w:pPr>
      <w:del w:id="1702" w:author="Vladymyr Kozyr" w:date="2021-09-06T20:38:00Z">
        <w:r w:rsidRPr="005A2161" w:rsidDel="00BD05ED">
          <w:rPr>
            <w:color w:val="000000" w:themeColor="text1"/>
            <w:lang w:val="en-CA"/>
          </w:rPr>
          <w:delText>Farms influence</w:delText>
        </w:r>
      </w:del>
    </w:p>
    <w:p w14:paraId="62C08AC3" w14:textId="04084EF7" w:rsidR="000B0BD9" w:rsidRPr="005A2161" w:rsidDel="00EE0071" w:rsidRDefault="003A23BA" w:rsidP="00BD05ED">
      <w:pPr>
        <w:rPr>
          <w:del w:id="1703" w:author="Vladymyr Kozyr" w:date="2021-09-06T20:38:00Z"/>
          <w:lang w:val="en-CA"/>
        </w:rPr>
      </w:pPr>
      <w:del w:id="1704" w:author="Vladymyr Kozyr" w:date="2021-09-06T20:38:00Z">
        <w:r w:rsidDel="00BD05ED">
          <w:fldChar w:fldCharType="begin"/>
        </w:r>
        <w:r w:rsidDel="00BD05ED">
          <w:delInstrText xml:space="preserve"> HYPERLINK "https://waves-vagues.dfo-mpo.gc.ca/Library/40654345.pdf" </w:delInstrText>
        </w:r>
        <w:r w:rsidDel="00BD05ED">
          <w:fldChar w:fldCharType="separate"/>
        </w:r>
        <w:r w:rsidR="000B0BD9" w:rsidRPr="005A2161" w:rsidDel="00BD05ED">
          <w:rPr>
            <w:rStyle w:val="Hyperlink"/>
            <w:lang w:val="en-CA"/>
          </w:rPr>
          <w:delText>https://waves-vagues.dfo-mpo.gc.ca/Library/40654345.pdf</w:delText>
        </w:r>
        <w:r w:rsidDel="00BD05ED">
          <w:rPr>
            <w:rStyle w:val="Hyperlink"/>
            <w:lang w:val="en-CA"/>
          </w:rPr>
          <w:fldChar w:fldCharType="end"/>
        </w:r>
        <w:commentRangeEnd w:id="1652"/>
        <w:r w:rsidR="000B0BD9" w:rsidRPr="005A2161" w:rsidDel="00BD05ED">
          <w:rPr>
            <w:rStyle w:val="CommentReference"/>
            <w:lang w:val="en-CA"/>
          </w:rPr>
          <w:commentReference w:id="1652"/>
        </w:r>
        <w:commentRangeEnd w:id="1653"/>
        <w:r w:rsidR="00CB45D0" w:rsidDel="00BD05ED">
          <w:rPr>
            <w:rStyle w:val="CommentReference"/>
          </w:rPr>
          <w:commentReference w:id="1653"/>
        </w:r>
      </w:del>
    </w:p>
    <w:p w14:paraId="0F985474" w14:textId="77777777" w:rsidR="000B0BD9" w:rsidRPr="005A2161" w:rsidDel="00EE0071" w:rsidRDefault="000B0BD9" w:rsidP="000B0BD9">
      <w:pPr>
        <w:rPr>
          <w:del w:id="1705" w:author="Vladymyr Kozyr" w:date="2021-09-06T20:38:00Z"/>
          <w:lang w:val="en-CA"/>
        </w:rPr>
      </w:pPr>
    </w:p>
    <w:p w14:paraId="4485D754" w14:textId="10FDF916" w:rsidR="000B0BD9" w:rsidRPr="005A2161" w:rsidDel="00EE0071" w:rsidRDefault="000B0BD9" w:rsidP="000B0BD9">
      <w:pPr>
        <w:pStyle w:val="1Para"/>
        <w:rPr>
          <w:del w:id="1706" w:author="Vladymyr Kozyr" w:date="2021-09-06T20:38:00Z"/>
        </w:rPr>
      </w:pPr>
    </w:p>
    <w:p w14:paraId="5BFA3743" w14:textId="43ADE718" w:rsidR="008D70D8" w:rsidRPr="00CE178C" w:rsidRDefault="00ED3D6E">
      <w:pPr>
        <w:pPrChange w:id="1707" w:author="Vladymyr Kozyr" w:date="2021-09-06T20:38:00Z">
          <w:pPr>
            <w:pStyle w:val="Heading1NoNumber"/>
          </w:pPr>
        </w:pPrChange>
      </w:pPr>
      <w:bookmarkStart w:id="1708" w:name="_Toc80291933"/>
      <w:del w:id="1709" w:author="Vladymyr Kozyr" w:date="2021-09-06T20:38:00Z">
        <w:r w:rsidRPr="00CE178C" w:rsidDel="00EE0071">
          <w:delText>Appendix A.</w:delText>
        </w:r>
        <w:r w:rsidR="001C2BE7" w:rsidRPr="00CE178C" w:rsidDel="00EE0071">
          <w:br/>
        </w:r>
        <w:r w:rsidR="001C2BE7" w:rsidRPr="00CE178C" w:rsidDel="00EE0071">
          <w:br/>
        </w:r>
        <w:commentRangeStart w:id="1710"/>
        <w:r w:rsidR="001C2BE7" w:rsidRPr="00CE178C" w:rsidDel="00EE0071">
          <w:delText>An Example of an Appendix</w:delText>
        </w:r>
        <w:commentRangeEnd w:id="1710"/>
        <w:r w:rsidR="00CB45D0" w:rsidDel="00EE0071">
          <w:rPr>
            <w:rStyle w:val="CommentReference"/>
          </w:rPr>
          <w:commentReference w:id="1710"/>
        </w:r>
      </w:del>
      <w:bookmarkEnd w:id="1708"/>
    </w:p>
    <w:sectPr w:rsidR="008D70D8" w:rsidRPr="00CE178C" w:rsidSect="00CA3D91">
      <w:footerReference w:type="default" r:id="rId41"/>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Fred Popowich" w:date="2021-07-05T09:33:00Z" w:initials="FP">
    <w:p w14:paraId="0629AC8F" w14:textId="5F532245" w:rsidR="00E47CC2" w:rsidRDefault="00E47CC2">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thise abstract to give you a bit of an example. </w:t>
      </w:r>
    </w:p>
  </w:comment>
  <w:comment w:id="132" w:author="Fred Popowich" w:date="2021-08-12T10:38:00Z" w:initials="FP">
    <w:p w14:paraId="03E0F7C6" w14:textId="01210206" w:rsidR="00E47CC2" w:rsidRDefault="00E47CC2">
      <w:pPr>
        <w:pStyle w:val="CommentText"/>
      </w:pPr>
      <w:r>
        <w:rPr>
          <w:rStyle w:val="CommentReference"/>
        </w:rPr>
        <w:annotationRef/>
      </w:r>
      <w:r>
        <w:t>It looks like the table of contents needs to be regenerated.</w:t>
      </w:r>
    </w:p>
  </w:comment>
  <w:comment w:id="562" w:author="Fred Popowich" w:date="2021-07-12T13:08:00Z" w:initials="FP">
    <w:p w14:paraId="1BEBAB47" w14:textId="268179CF" w:rsidR="00E47CC2" w:rsidRDefault="00E47CC2">
      <w:pPr>
        <w:pStyle w:val="CommentText"/>
      </w:pPr>
      <w:r>
        <w:rPr>
          <w:rStyle w:val="CommentReference"/>
        </w:rPr>
        <w:annotationRef/>
      </w:r>
      <w:r>
        <w:t xml:space="preserve">Can you add a few sentences so that you have a multi sentence paragraph about why visual representation of data is </w:t>
      </w:r>
      <w:r>
        <w:t>important. It’s good that you have this one sentence, but get the user to be more interested by provides a few more sentences, and include references as appropriate.</w:t>
      </w:r>
    </w:p>
  </w:comment>
  <w:comment w:id="563" w:author="Fred Popowich" w:date="2021-07-12T13:28:00Z" w:initials="FP">
    <w:p w14:paraId="666A8900" w14:textId="11BB00E6" w:rsidR="00E47CC2" w:rsidRDefault="00E47CC2">
      <w:pPr>
        <w:pStyle w:val="CommentText"/>
      </w:pPr>
      <w:r>
        <w:rPr>
          <w:rStyle w:val="CommentReference"/>
        </w:rPr>
        <w:annotationRef/>
      </w:r>
      <w:r>
        <w:t>And insert a citation or 2 as appropriate.</w:t>
      </w:r>
    </w:p>
  </w:comment>
  <w:comment w:id="571" w:author="Big Data Initiative Scientific Director" w:date="2021-08-26T12:31:00Z" w:initials="BDISD">
    <w:p w14:paraId="7D3E4BFF" w14:textId="32D2C828" w:rsidR="00E47CC2" w:rsidRDefault="00E47CC2">
      <w:pPr>
        <w:pStyle w:val="CommentText"/>
      </w:pPr>
      <w:r>
        <w:rPr>
          <w:rStyle w:val="CommentReference"/>
        </w:rPr>
        <w:annotationRef/>
      </w:r>
      <w:r>
        <w:t>Can you come up with a second example here to strengthen your claim? This is something that came to my mind. Just make sure you have an academic reference for the claim.</w:t>
      </w:r>
    </w:p>
  </w:comment>
  <w:comment w:id="581" w:author="Fred Popowich" w:date="2021-07-12T13:29:00Z" w:initials="FP">
    <w:p w14:paraId="49BC7AD1" w14:textId="10EBA5EC" w:rsidR="00E47CC2" w:rsidRDefault="00E47CC2">
      <w:pPr>
        <w:pStyle w:val="CommentText"/>
      </w:pPr>
      <w:r>
        <w:rPr>
          <w:rStyle w:val="CommentReference"/>
        </w:rPr>
        <w:annotationRef/>
      </w:r>
      <w:r>
        <w:t>… and continue in a similar manner introducing the other sections</w:t>
      </w:r>
    </w:p>
  </w:comment>
  <w:comment w:id="592" w:author="Big Data Initiative Scientific Director" w:date="2021-08-26T12:35:00Z" w:initials="BDISD">
    <w:p w14:paraId="39C66449" w14:textId="409EF72C" w:rsidR="00E47CC2" w:rsidRDefault="00E47CC2">
      <w:pPr>
        <w:pStyle w:val="CommentText"/>
      </w:pPr>
      <w:r>
        <w:rPr>
          <w:rStyle w:val="CommentReference"/>
        </w:rPr>
        <w:annotationRef/>
      </w:r>
      <w:r>
        <w:t>Do you want to give it a name? That will make it easier than constantly say “the tool” or “our system” throughout the paper.</w:t>
      </w:r>
    </w:p>
  </w:comment>
  <w:comment w:id="601" w:author="Fred Popowich" w:date="2021-07-15T14:34:00Z" w:initials="FP">
    <w:p w14:paraId="73D55BF2" w14:textId="4E08BBD6" w:rsidR="00E47CC2" w:rsidRDefault="00E47CC2">
      <w:pPr>
        <w:pStyle w:val="CommentText"/>
      </w:pPr>
      <w:r>
        <w:rPr>
          <w:rStyle w:val="CommentReference"/>
        </w:rPr>
        <w:annotationRef/>
      </w:r>
      <w:r>
        <w:t xml:space="preserve">Give a </w:t>
      </w:r>
      <w:r>
        <w:t xml:space="preserve">ference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ference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E47CC2" w:rsidRDefault="00E47CC2">
      <w:pPr>
        <w:pStyle w:val="CommentText"/>
      </w:pPr>
    </w:p>
  </w:comment>
  <w:comment w:id="605" w:author="Fred Popowich" w:date="2021-07-15T14:39:00Z" w:initials="FP">
    <w:p w14:paraId="2D9C90F4" w14:textId="55806E9E" w:rsidR="00E47CC2" w:rsidRDefault="00E47CC2">
      <w:pPr>
        <w:pStyle w:val="CommentText"/>
      </w:pPr>
      <w:r>
        <w:rPr>
          <w:rStyle w:val="CommentReference"/>
        </w:rPr>
        <w:annotationRef/>
      </w:r>
      <w:r>
        <w:t>What are the different groups? Perhaps list them here and say how they are different,</w:t>
      </w:r>
    </w:p>
  </w:comment>
  <w:comment w:id="607" w:author="Big Data Initiative Scientific Director" w:date="2021-08-26T12:38:00Z" w:initials="BDISD">
    <w:p w14:paraId="12305D72" w14:textId="76F3BFA5" w:rsidR="005D5129" w:rsidRDefault="005D5129">
      <w:pPr>
        <w:pStyle w:val="CommentText"/>
      </w:pPr>
      <w:r>
        <w:rPr>
          <w:rStyle w:val="CommentReference"/>
        </w:rPr>
        <w:annotationRef/>
      </w:r>
      <w:r>
        <w:t>Did you mean to say “they” right here?</w:t>
      </w:r>
    </w:p>
  </w:comment>
  <w:comment w:id="618" w:author="Fred Popowich" w:date="2021-07-15T14:40:00Z" w:initials="FP">
    <w:p w14:paraId="0986EC20" w14:textId="56165ACD" w:rsidR="00E47CC2" w:rsidRDefault="00E47CC2">
      <w:pPr>
        <w:pStyle w:val="CommentText"/>
      </w:pPr>
      <w:r>
        <w:rPr>
          <w:rStyle w:val="CommentReference"/>
        </w:rPr>
        <w:annotationRef/>
      </w:r>
      <w:r>
        <w:t xml:space="preserve">Say why you are focusing on fishery </w:t>
      </w:r>
      <w:r>
        <w:t>manamgent? Are they things with respect to fishery management that can be applied to other groups as well?</w:t>
      </w:r>
    </w:p>
  </w:comment>
  <w:comment w:id="621" w:author="Fred Popowich" w:date="2021-07-15T14:43:00Z" w:initials="FP">
    <w:p w14:paraId="310A7BF3" w14:textId="6DE5882F" w:rsidR="00E47CC2" w:rsidRDefault="00E47CC2">
      <w:pPr>
        <w:pStyle w:val="CommentText"/>
      </w:pPr>
      <w:r>
        <w:rPr>
          <w:rStyle w:val="CommentReference"/>
        </w:rPr>
        <w:annotationRef/>
      </w:r>
      <w:r>
        <w:t xml:space="preserve">So, this is your </w:t>
      </w:r>
      <w:r>
        <w:t>primar goal, or the primary goal of the research you are providing in this chapter?</w:t>
      </w:r>
    </w:p>
  </w:comment>
  <w:comment w:id="643" w:author="Fred Popowich" w:date="2021-07-15T14:59:00Z" w:initials="FP">
    <w:p w14:paraId="0C2C5854" w14:textId="5C277772" w:rsidR="00E47CC2" w:rsidRDefault="00E47CC2">
      <w:pPr>
        <w:pStyle w:val="CommentText"/>
      </w:pPr>
      <w:r>
        <w:rPr>
          <w:rStyle w:val="CommentReference"/>
        </w:rPr>
        <w:annotationRef/>
      </w:r>
      <w:r>
        <w:t xml:space="preserve">Can you provide more information about the kind of data it uses, and the kind of data </w:t>
      </w:r>
      <w:r>
        <w:t>sources. For example, in the next paragraph you talk about vessel data, so it would be good to know what kind of data you are thinking about here.</w:t>
      </w:r>
    </w:p>
  </w:comment>
  <w:comment w:id="664" w:author="Fred Popowich" w:date="2021-07-15T15:02:00Z" w:initials="FP">
    <w:p w14:paraId="5D3DCA4D" w14:textId="7DB181A9" w:rsidR="00E47CC2" w:rsidRDefault="00E47CC2">
      <w:pPr>
        <w:pStyle w:val="CommentText"/>
      </w:pPr>
      <w:r>
        <w:rPr>
          <w:rStyle w:val="CommentReference"/>
        </w:rPr>
        <w:annotationRef/>
      </w:r>
      <w:r>
        <w:t xml:space="preserve">Since earlier in the </w:t>
      </w:r>
      <w:r>
        <w:t xml:space="preserve">chapter you are also talking about ease of use and time saving with </w:t>
      </w:r>
      <w:r>
        <w:t>repect to users, can you add a few sentences here about ease of use?</w:t>
      </w:r>
    </w:p>
  </w:comment>
  <w:comment w:id="688" w:author="Fred Popowich" w:date="2021-07-15T15:04:00Z" w:initials="FP">
    <w:p w14:paraId="0A9E5D08" w14:textId="417F9AC7" w:rsidR="00E47CC2" w:rsidRDefault="00E47CC2">
      <w:pPr>
        <w:pStyle w:val="CommentText"/>
      </w:pPr>
      <w:r>
        <w:rPr>
          <w:rStyle w:val="CommentReference"/>
        </w:rPr>
        <w:annotationRef/>
      </w:r>
      <w:r>
        <w:t>DO you have a visualization or map that you can insert as a figure in this section?</w:t>
      </w:r>
    </w:p>
  </w:comment>
  <w:comment w:id="689" w:author="Fred Popowich" w:date="2021-07-15T15:06:00Z" w:initials="FP">
    <w:p w14:paraId="26F555E2" w14:textId="10B736D0" w:rsidR="00E47CC2" w:rsidRDefault="00E47CC2">
      <w:pPr>
        <w:pStyle w:val="CommentText"/>
      </w:pPr>
      <w:r>
        <w:rPr>
          <w:rStyle w:val="CommentReference"/>
        </w:rPr>
        <w:annotationRef/>
      </w:r>
      <w:r>
        <w:t>For this reason, I think it could be useful for you to provide an example as a just mentioned above.</w:t>
      </w:r>
    </w:p>
  </w:comment>
  <w:comment w:id="705" w:author="Fred Popowich" w:date="2021-07-15T15:09:00Z" w:initials="FP">
    <w:p w14:paraId="0523798B" w14:textId="52C86325" w:rsidR="00E47CC2" w:rsidRDefault="00E47CC2">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706" w:author="Vladymyr Kozyr" w:date="2021-08-04T18:39:00Z" w:initials="VK">
    <w:p w14:paraId="3D8D256C" w14:textId="54BB2CB1" w:rsidR="00E47CC2" w:rsidRDefault="00E47CC2">
      <w:pPr>
        <w:pStyle w:val="CommentText"/>
      </w:pPr>
      <w:r>
        <w:rPr>
          <w:rStyle w:val="CommentReference"/>
        </w:rPr>
        <w:annotationRef/>
      </w:r>
      <w:r>
        <w:t>This one I will probably need to rephase completely</w:t>
      </w:r>
    </w:p>
  </w:comment>
  <w:comment w:id="707" w:author="Fred Popowich" w:date="2021-07-15T15:07:00Z" w:initials="FP">
    <w:p w14:paraId="58EBDFA3" w14:textId="57923B2A" w:rsidR="00E47CC2" w:rsidRDefault="00E47CC2">
      <w:pPr>
        <w:pStyle w:val="CommentText"/>
      </w:pPr>
      <w:r>
        <w:rPr>
          <w:rStyle w:val="CommentReference"/>
        </w:rPr>
        <w:annotationRef/>
      </w:r>
      <w:r>
        <w:t xml:space="preserve">Did you </w:t>
      </w:r>
      <w:r>
        <w:t>definte this term?</w:t>
      </w:r>
    </w:p>
  </w:comment>
  <w:comment w:id="715" w:author="Fred Popowich" w:date="2021-07-15T15:18:00Z" w:initials="FP">
    <w:p w14:paraId="45E0142C" w14:textId="1197C1AD" w:rsidR="00E47CC2" w:rsidRDefault="00E47CC2">
      <w:pPr>
        <w:pStyle w:val="CommentText"/>
      </w:pPr>
      <w:r>
        <w:rPr>
          <w:rStyle w:val="CommentReference"/>
        </w:rPr>
        <w:annotationRef/>
      </w:r>
      <w:r>
        <w:t xml:space="preserve">I’m not sure that the figure below is the best example to show the use of </w:t>
      </w:r>
      <w:r>
        <w:t>colour with different prediction algorithms, as it seems to just show the results from one algorithm, but on different data (training vs testing).</w:t>
      </w:r>
    </w:p>
  </w:comment>
  <w:comment w:id="739" w:author="Fred Popowich" w:date="2021-07-15T15:20:00Z" w:initials="FP">
    <w:p w14:paraId="5A677486" w14:textId="20662D01" w:rsidR="00E47CC2" w:rsidRDefault="00E47CC2">
      <w:pPr>
        <w:pStyle w:val="CommentText"/>
      </w:pPr>
      <w:r>
        <w:rPr>
          <w:rStyle w:val="CommentReference"/>
        </w:rPr>
        <w:annotationRef/>
      </w:r>
      <w:r>
        <w:t>Can you elaborate on what this actually means?</w:t>
      </w:r>
    </w:p>
  </w:comment>
  <w:comment w:id="740" w:author="Fred Popowich" w:date="2021-07-15T15:21:00Z" w:initials="FP">
    <w:p w14:paraId="01D26263" w14:textId="5171C33A" w:rsidR="00E47CC2" w:rsidRDefault="00E47CC2">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757" w:author="Big Data Initiative Scientific Director" w:date="2021-08-26T14:53:00Z" w:initials="BDISD">
    <w:p w14:paraId="72DFC007" w14:textId="566D205C" w:rsidR="00C817C4" w:rsidRDefault="00C817C4">
      <w:pPr>
        <w:pStyle w:val="CommentText"/>
      </w:pPr>
      <w:r>
        <w:rPr>
          <w:rStyle w:val="CommentReference"/>
        </w:rPr>
        <w:annotationRef/>
      </w:r>
      <w:r>
        <w:t xml:space="preserve">It might be worth giving one more sentence of detail on what is meant by “how well.” Did it improve the decisions being made, resulting in more correct treatments? Higher percentage of correct diagnosis? Decisions being made more </w:t>
      </w:r>
      <w:r>
        <w:t xml:space="preserve">quickly? </w:t>
      </w:r>
    </w:p>
  </w:comment>
  <w:comment w:id="755" w:author="Fred Popowich" w:date="2021-07-15T15:23:00Z" w:initials="FP">
    <w:p w14:paraId="57A20897" w14:textId="1AA4B8F9" w:rsidR="00E47CC2" w:rsidRDefault="00E47CC2">
      <w:pPr>
        <w:pStyle w:val="CommentText"/>
      </w:pPr>
      <w:r>
        <w:rPr>
          <w:rStyle w:val="CommentReference"/>
        </w:rPr>
        <w:annotationRef/>
      </w:r>
      <w:r>
        <w:t>How was it evaluated? ON what criteria? Ease of use? Time saved? Accuracy?</w:t>
      </w:r>
    </w:p>
  </w:comment>
  <w:comment w:id="761" w:author="Fred Popowich" w:date="2021-07-15T15:25:00Z" w:initials="FP">
    <w:p w14:paraId="375D792E" w14:textId="68FE8468" w:rsidR="00E47CC2" w:rsidRDefault="00E47CC2">
      <w:pPr>
        <w:pStyle w:val="CommentText"/>
      </w:pPr>
      <w:r>
        <w:rPr>
          <w:rStyle w:val="CommentReference"/>
        </w:rPr>
        <w:annotationRef/>
      </w:r>
      <w:r>
        <w:t>What technique are you referring to?</w:t>
      </w:r>
    </w:p>
  </w:comment>
  <w:comment w:id="762" w:author="Vladymyr Kozyr" w:date="2021-08-04T18:44:00Z" w:initials="VK">
    <w:p w14:paraId="6C7506AC" w14:textId="58169B1E" w:rsidR="00E47CC2" w:rsidRDefault="00E47CC2">
      <w:pPr>
        <w:pStyle w:val="CommentText"/>
      </w:pPr>
      <w:r>
        <w:rPr>
          <w:rStyle w:val="CommentReference"/>
        </w:rPr>
        <w:annotationRef/>
      </w:r>
      <w:r>
        <w:t xml:space="preserve">Here I mean that previous works don’t compare different visualizations, they just select one and </w:t>
      </w:r>
      <w:r>
        <w:t>dicsuss it through the whole paper</w:t>
      </w:r>
    </w:p>
  </w:comment>
  <w:comment w:id="764" w:author="Big Data Initiative Scientific Director" w:date="2021-08-26T14:56:00Z" w:initials="BDISD">
    <w:p w14:paraId="3E38D3AC" w14:textId="278A0702" w:rsidR="00D25DB9" w:rsidRDefault="00D25DB9">
      <w:pPr>
        <w:pStyle w:val="CommentText"/>
      </w:pPr>
      <w:r>
        <w:rPr>
          <w:rStyle w:val="CommentReference"/>
        </w:rPr>
        <w:annotationRef/>
      </w:r>
      <w:r>
        <w:t>We tend to use the phrase “user studies”.</w:t>
      </w:r>
    </w:p>
  </w:comment>
  <w:comment w:id="763" w:author="Fred Popowich" w:date="2021-07-15T15:26:00Z" w:initials="FP">
    <w:p w14:paraId="379CA8BC" w14:textId="6AD5D77B" w:rsidR="00E47CC2" w:rsidRDefault="00E47CC2">
      <w:pPr>
        <w:pStyle w:val="CommentText"/>
      </w:pPr>
      <w:r>
        <w:rPr>
          <w:rStyle w:val="CommentReference"/>
        </w:rPr>
        <w:annotationRef/>
      </w:r>
      <w:r>
        <w:t xml:space="preserve">Please provide more detail here, and include some </w:t>
      </w:r>
      <w:r>
        <w:t xml:space="preserve">examples  I suspect this might </w:t>
      </w:r>
      <w:r>
        <w:t>reuiqre an additional few pages, assuming it will be the basis for what you will be reporting later in the project.</w:t>
      </w:r>
    </w:p>
  </w:comment>
  <w:comment w:id="781" w:author="Fred Popowich" w:date="2021-03-03T09:13:00Z" w:initials="FP">
    <w:p w14:paraId="5F61ACC8" w14:textId="661CB723" w:rsidR="00E47CC2" w:rsidRPr="00602329" w:rsidRDefault="00E47CC2"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E47CC2" w:rsidRPr="00602329" w:rsidRDefault="00E47CC2">
      <w:pPr>
        <w:pStyle w:val="CommentText"/>
        <w:rPr>
          <w:lang w:val="en-CA"/>
        </w:rPr>
      </w:pPr>
    </w:p>
  </w:comment>
  <w:comment w:id="789" w:author="Big Data Initiative Scientific Director" w:date="2021-08-26T14:59:00Z" w:initials="BDISD">
    <w:p w14:paraId="0B617C5C" w14:textId="7D1F43A0" w:rsidR="009A1BD8" w:rsidRDefault="009A1BD8">
      <w:pPr>
        <w:pStyle w:val="CommentText"/>
      </w:pPr>
      <w:r>
        <w:rPr>
          <w:rStyle w:val="CommentReference"/>
        </w:rPr>
        <w:annotationRef/>
      </w:r>
      <w:r>
        <w:t>And does it allow them to determine “actions” as well? SO not just deal with problems? I’m just curious.</w:t>
      </w:r>
    </w:p>
  </w:comment>
  <w:comment w:id="798" w:author="Big Data Initiative Scientific Director" w:date="2021-08-26T15:03:00Z" w:initials="BDISD">
    <w:p w14:paraId="1CF02CB8" w14:textId="75995B28" w:rsidR="009A1BD8" w:rsidRDefault="009A1BD8">
      <w:pPr>
        <w:pStyle w:val="CommentText"/>
      </w:pPr>
      <w:r>
        <w:rPr>
          <w:rStyle w:val="CommentReference"/>
        </w:rPr>
        <w:annotationRef/>
      </w:r>
      <w:r>
        <w:t>Would it be worthwhile to add this?</w:t>
      </w:r>
    </w:p>
  </w:comment>
  <w:comment w:id="809" w:author="Fred Popowich" w:date="2021-03-03T10:04:00Z" w:initials="FP">
    <w:p w14:paraId="66F317C0" w14:textId="7173D6D6" w:rsidR="00E47CC2" w:rsidRDefault="00E47CC2">
      <w:pPr>
        <w:pStyle w:val="CommentText"/>
      </w:pPr>
      <w:r>
        <w:rPr>
          <w:rStyle w:val="CommentReference"/>
        </w:rPr>
        <w:annotationRef/>
      </w:r>
      <w:r>
        <w:t xml:space="preserve">This can probably now be </w:t>
      </w:r>
      <w:r>
        <w:t xml:space="preserve">delted since </w:t>
      </w:r>
      <w:r>
        <w:rPr>
          <w:noProof/>
        </w:rPr>
        <w:t>it is now included below.</w:t>
      </w:r>
    </w:p>
  </w:comment>
  <w:comment w:id="816" w:author="Fred Popowich" w:date="2021-03-17T09:21:00Z" w:initials="FP">
    <w:p w14:paraId="1F3801BC" w14:textId="3184EF0C" w:rsidR="00E47CC2" w:rsidRDefault="00E47CC2">
      <w:pPr>
        <w:pStyle w:val="CommentText"/>
      </w:pPr>
      <w:r>
        <w:rPr>
          <w:rStyle w:val="CommentReference"/>
        </w:rPr>
        <w:annotationRef/>
      </w:r>
      <w:r>
        <w:t>Is this a quote?</w:t>
      </w:r>
    </w:p>
  </w:comment>
  <w:comment w:id="834" w:author="Fred Popowich" w:date="2021-03-06T09:07:00Z" w:initials="FP">
    <w:p w14:paraId="0513705C" w14:textId="0654B8F3" w:rsidR="00E47CC2" w:rsidRDefault="00E47CC2">
      <w:pPr>
        <w:pStyle w:val="CommentText"/>
      </w:pPr>
      <w:r>
        <w:rPr>
          <w:rStyle w:val="CommentReference"/>
        </w:rPr>
        <w:annotationRef/>
      </w:r>
      <w:r>
        <w:t xml:space="preserve">Each figure should have a name in its caption rather than just the figure number. </w:t>
      </w:r>
    </w:p>
  </w:comment>
  <w:comment w:id="838" w:author="Fred Popowich" w:date="2021-03-06T08:58:00Z" w:initials="FP">
    <w:p w14:paraId="13FD0F2F" w14:textId="77EEDE9D" w:rsidR="00E47CC2" w:rsidRDefault="00E47CC2">
      <w:pPr>
        <w:pStyle w:val="CommentText"/>
      </w:pPr>
      <w:r>
        <w:rPr>
          <w:rStyle w:val="CommentReference"/>
        </w:rPr>
        <w:annotationRef/>
      </w:r>
      <w:r>
        <w:t xml:space="preserve">This could be a good place to make a comment on how </w:t>
      </w:r>
      <w:r>
        <w:t xml:space="preserve">diificult or easyit is to come to this conclusion; perhaps give detailson what the reader needs to do to come to this </w:t>
      </w:r>
      <w:r>
        <w:t>conclusion.For example,the user needs to look along each row,and then column by colum compare….</w:t>
      </w:r>
    </w:p>
  </w:comment>
  <w:comment w:id="843" w:author="Big Data Initiative Scientific Director" w:date="2021-08-26T15:17:00Z" w:initials="BDISD">
    <w:p w14:paraId="04A086A7" w14:textId="3930E5E4" w:rsidR="00BD3F57" w:rsidRDefault="00BD3F57">
      <w:pPr>
        <w:pStyle w:val="CommentText"/>
      </w:pPr>
      <w:r>
        <w:rPr>
          <w:rStyle w:val="CommentReference"/>
        </w:rPr>
        <w:annotationRef/>
      </w:r>
      <w:r>
        <w:t>Is this the start of a new paragraph? If so, there is a minor problem with the formatting: there should be some space before the paragraph.</w:t>
      </w:r>
    </w:p>
  </w:comment>
  <w:comment w:id="848" w:author="Fred Popowich" w:date="2021-03-06T09:04:00Z" w:initials="FP">
    <w:p w14:paraId="1171A12E" w14:textId="0683C2FB" w:rsidR="00E47CC2" w:rsidRDefault="00E47CC2">
      <w:pPr>
        <w:pStyle w:val="CommentText"/>
      </w:pPr>
      <w:r>
        <w:rPr>
          <w:rStyle w:val="CommentReference"/>
        </w:rPr>
        <w:annotationRef/>
      </w:r>
      <w:r>
        <w:t xml:space="preserve">Elaboarate. How does it show this?  How is colour used? How easy can the reader determine this? </w:t>
      </w:r>
    </w:p>
  </w:comment>
  <w:comment w:id="871" w:author="Fred Popowich" w:date="2021-03-06T09:11:00Z" w:initials="FP">
    <w:p w14:paraId="281DFEF0" w14:textId="7F6EBAA4" w:rsidR="00E47CC2" w:rsidRDefault="00E47CC2">
      <w:pPr>
        <w:pStyle w:val="CommentText"/>
      </w:pPr>
      <w:r>
        <w:rPr>
          <w:rStyle w:val="CommentReference"/>
        </w:rPr>
        <w:annotationRef/>
      </w:r>
      <w:r>
        <w:t xml:space="preserve">Say how the reader can determine or distinguish this. How easily can be it be done? What techniques are </w:t>
      </w:r>
      <w:r>
        <w:t>use to help the reader? Colour?</w:t>
      </w:r>
    </w:p>
  </w:comment>
  <w:comment w:id="893" w:author="Fred Popowich" w:date="2021-03-06T09:13:00Z" w:initials="FP">
    <w:p w14:paraId="1CAA92F4" w14:textId="2AB12B25" w:rsidR="00E47CC2" w:rsidRDefault="00E47CC2">
      <w:pPr>
        <w:pStyle w:val="CommentText"/>
      </w:pPr>
      <w:r>
        <w:rPr>
          <w:rStyle w:val="CommentReference"/>
        </w:rPr>
        <w:annotationRef/>
      </w:r>
      <w:r>
        <w:t xml:space="preserve">For the next few examples, </w:t>
      </w:r>
      <w:r>
        <w:t>thing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922" w:author="Fred Popowich" w:date="2021-03-06T09:13:00Z" w:initials="FP">
    <w:p w14:paraId="7F494DEB" w14:textId="77777777" w:rsidR="00E47CC2" w:rsidRDefault="00E47CC2" w:rsidP="00EC5BC9">
      <w:pPr>
        <w:pStyle w:val="CommentText"/>
      </w:pPr>
      <w:r>
        <w:rPr>
          <w:rStyle w:val="CommentReference"/>
        </w:rPr>
        <w:annotationRef/>
      </w:r>
      <w:r>
        <w:t xml:space="preserve">For the next few examples, </w:t>
      </w:r>
      <w:r>
        <w:t>thing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972" w:author="Big Data Initiative Scientific Director" w:date="2021-08-26T15:38:00Z" w:initials="BDISD">
    <w:p w14:paraId="4B0A4602" w14:textId="772C9E2D" w:rsidR="00550918" w:rsidRDefault="00550918">
      <w:pPr>
        <w:pStyle w:val="CommentText"/>
      </w:pPr>
      <w:r>
        <w:rPr>
          <w:rStyle w:val="CommentReference"/>
        </w:rPr>
        <w:annotationRef/>
      </w:r>
      <w:r>
        <w:t xml:space="preserve">Ensure that there is the correct spacing </w:t>
      </w:r>
      <w:r>
        <w:t>beteen paragraphs.</w:t>
      </w:r>
    </w:p>
  </w:comment>
  <w:comment w:id="973" w:author="Big Data Initiative Scientific Director" w:date="2021-08-26T15:39:00Z" w:initials="BDISD">
    <w:p w14:paraId="480F21E8" w14:textId="2D7B9F5B" w:rsidR="00550918" w:rsidRDefault="00550918">
      <w:pPr>
        <w:pStyle w:val="CommentText"/>
      </w:pPr>
      <w:r>
        <w:rPr>
          <w:rStyle w:val="CommentReference"/>
        </w:rPr>
        <w:annotationRef/>
      </w:r>
      <w:r>
        <w:t xml:space="preserve">I’ve modified this part so that the first sentence says what the entire paragraph as about. </w:t>
      </w:r>
    </w:p>
  </w:comment>
  <w:comment w:id="979" w:author="Big Data Initiative Scientific Director" w:date="2021-08-26T15:39:00Z" w:initials="BDISD">
    <w:p w14:paraId="7A9D25F8" w14:textId="2BF3D693" w:rsidR="00550918" w:rsidRDefault="00550918">
      <w:pPr>
        <w:pStyle w:val="CommentText"/>
      </w:pPr>
      <w:r>
        <w:rPr>
          <w:rStyle w:val="CommentReference"/>
        </w:rPr>
        <w:annotationRef/>
      </w:r>
      <w:r>
        <w:t>Can you cite a research paper where they also note this?</w:t>
      </w:r>
    </w:p>
  </w:comment>
  <w:comment w:id="989" w:author="Big Data Initiative Scientific Director" w:date="2021-08-26T15:42:00Z" w:initials="BDISD">
    <w:p w14:paraId="1F5D55DB" w14:textId="15A11209" w:rsidR="00550918" w:rsidRDefault="00550918">
      <w:pPr>
        <w:pStyle w:val="CommentText"/>
      </w:pPr>
      <w:r>
        <w:rPr>
          <w:rStyle w:val="CommentReference"/>
        </w:rPr>
        <w:annotationRef/>
      </w:r>
      <w:r>
        <w:t>Can you add a few sentences to elaborate on this point? What kind of interaction have others found useful?</w:t>
      </w:r>
    </w:p>
  </w:comment>
  <w:comment w:id="993" w:author="Fred Popowich" w:date="2020-12-16T10:36:00Z" w:initials="FP">
    <w:p w14:paraId="6D28389C" w14:textId="77777777" w:rsidR="00E47CC2" w:rsidRDefault="00E47CC2"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r>
        <w:t>writing  1) what data sources are available? 2) Why would they be useful to address what we introduced in section 3.1?</w:t>
      </w:r>
    </w:p>
    <w:p w14:paraId="3B10B042" w14:textId="77777777" w:rsidR="00E47CC2" w:rsidRDefault="00E47CC2" w:rsidP="00C1576E">
      <w:pPr>
        <w:pStyle w:val="CommentText"/>
      </w:pPr>
    </w:p>
    <w:p w14:paraId="0A46A9EC" w14:textId="77777777" w:rsidR="00E47CC2" w:rsidRDefault="00E47CC2" w:rsidP="00C1576E">
      <w:pPr>
        <w:pStyle w:val="CommentText"/>
      </w:pPr>
      <w:r>
        <w:t>I’m not yet sure where the best place would be to talk about issues such as data cleaning, and data integration.</w:t>
      </w:r>
    </w:p>
  </w:comment>
  <w:comment w:id="994" w:author="Vladymyr Kozyr [2]" w:date="2021-01-03T17:48:00Z" w:initials="VK">
    <w:p w14:paraId="53F18352" w14:textId="77777777" w:rsidR="00E47CC2" w:rsidRDefault="00E47CC2" w:rsidP="00C1576E">
      <w:pPr>
        <w:pStyle w:val="CommentText"/>
      </w:pPr>
      <w:r>
        <w:rPr>
          <w:rStyle w:val="CommentReference"/>
        </w:rPr>
        <w:annotationRef/>
      </w:r>
      <w:r>
        <w:t>I will probably separate these into two sections</w:t>
      </w:r>
    </w:p>
  </w:comment>
  <w:comment w:id="995" w:author="Fred Popowich" w:date="2021-03-17T09:38:00Z" w:initials="FP">
    <w:p w14:paraId="6B4989A5" w14:textId="445A47E0" w:rsidR="00E47CC2" w:rsidRDefault="00E47CC2">
      <w:pPr>
        <w:pStyle w:val="CommentText"/>
      </w:pPr>
      <w:r>
        <w:rPr>
          <w:rStyle w:val="CommentReference"/>
        </w:rPr>
        <w:annotationRef/>
      </w:r>
      <w:r>
        <w:t>How are you now thinking of restructuring this section?</w:t>
      </w:r>
    </w:p>
  </w:comment>
  <w:comment w:id="1020" w:author="Big Data Initiative Scientific Director" w:date="2021-08-26T15:45:00Z" w:initials="BDISD">
    <w:p w14:paraId="49C590CC" w14:textId="66D30AD6" w:rsidR="00632997" w:rsidRDefault="00632997">
      <w:pPr>
        <w:pStyle w:val="CommentText"/>
      </w:pPr>
      <w:r>
        <w:rPr>
          <w:rStyle w:val="CommentReference"/>
        </w:rPr>
        <w:annotationRef/>
      </w:r>
      <w:r>
        <w:t>Give the citation number here.</w:t>
      </w:r>
    </w:p>
  </w:comment>
  <w:comment w:id="1047" w:author="Fred Popowich" w:date="2021-03-09T11:46:00Z" w:initials="FP">
    <w:p w14:paraId="251C9E24" w14:textId="77777777" w:rsidR="00E47CC2" w:rsidRDefault="00E47CC2" w:rsidP="00C1576E">
      <w:pPr>
        <w:pStyle w:val="CommentText"/>
      </w:pPr>
      <w:r>
        <w:rPr>
          <w:rStyle w:val="CommentReference"/>
        </w:rPr>
        <w:annotationRef/>
      </w:r>
      <w:r>
        <w:t>You could then have a separate paragraph on the DFO data.</w:t>
      </w:r>
    </w:p>
  </w:comment>
  <w:comment w:id="1082" w:author="Fred Popowich" w:date="2021-03-09T11:47:00Z" w:initials="FP">
    <w:p w14:paraId="55EB8E23" w14:textId="77777777" w:rsidR="00E47CC2" w:rsidRDefault="00E47CC2" w:rsidP="00C1576E">
      <w:pPr>
        <w:pStyle w:val="CommentText"/>
      </w:pPr>
      <w:r>
        <w:rPr>
          <w:rStyle w:val="CommentReference"/>
        </w:rPr>
        <w:annotationRef/>
      </w:r>
      <w:r>
        <w:t xml:space="preserve">Here you could potentially talk about the general processes of data </w:t>
      </w:r>
      <w:r>
        <w:t>intergration, and data cleaning if you wish, and the issues with respect to your datasets. In the later chapter as you suggest, you could then give some details of the process that you used.</w:t>
      </w:r>
    </w:p>
  </w:comment>
  <w:comment w:id="1104" w:author="Fred Popowich" w:date="2021-03-17T09:39:00Z" w:initials="FP">
    <w:p w14:paraId="0D6BCFE2" w14:textId="2ADBE274" w:rsidR="00E47CC2" w:rsidRDefault="00E47CC2">
      <w:pPr>
        <w:pStyle w:val="CommentText"/>
      </w:pPr>
      <w:r>
        <w:rPr>
          <w:rStyle w:val="CommentReference"/>
        </w:rPr>
        <w:annotationRef/>
      </w:r>
      <w:r>
        <w:t xml:space="preserve">Make it clear what </w:t>
      </w:r>
      <w:r>
        <w:t>insprired these as being problems that they are eager to work on. Can you cite papers showing that these are important issues? What criteria are used to determine if something is of interest.</w:t>
      </w:r>
    </w:p>
  </w:comment>
  <w:comment w:id="1133" w:author="Fred Popowich" w:date="2021-03-17T09:43:00Z" w:initials="FP">
    <w:p w14:paraId="141C8065" w14:textId="615270C1" w:rsidR="00E47CC2" w:rsidRDefault="00E47CC2">
      <w:pPr>
        <w:pStyle w:val="CommentText"/>
      </w:pPr>
      <w:r>
        <w:rPr>
          <w:rStyle w:val="CommentReference"/>
        </w:rPr>
        <w:annotationRef/>
      </w:r>
      <w:r>
        <w:t xml:space="preserve">How can it be concluded based on this </w:t>
      </w:r>
      <w:r>
        <w:t>data.</w:t>
      </w:r>
    </w:p>
  </w:comment>
  <w:comment w:id="1137" w:author="Fred Popowich" w:date="2021-03-17T09:47:00Z" w:initials="FP">
    <w:p w14:paraId="7E621B33" w14:textId="73B3BD38" w:rsidR="00E47CC2" w:rsidRDefault="00E47CC2">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138" w:author="Fred Popowich" w:date="2021-03-17T09:45:00Z" w:initials="FP">
    <w:p w14:paraId="267D9599" w14:textId="35959B52" w:rsidR="00E47CC2" w:rsidRDefault="00E47CC2">
      <w:pPr>
        <w:pStyle w:val="CommentText"/>
      </w:pPr>
      <w:r>
        <w:rPr>
          <w:rStyle w:val="CommentReference"/>
        </w:rPr>
        <w:annotationRef/>
      </w:r>
      <w:r>
        <w:t xml:space="preserve">Can you cite research that supports this claim? </w:t>
      </w:r>
    </w:p>
  </w:comment>
  <w:comment w:id="1171" w:author="Fred Popowich" w:date="2021-03-09T11:49:00Z" w:initials="FP">
    <w:p w14:paraId="1787707C" w14:textId="4793546B" w:rsidR="00E47CC2" w:rsidRDefault="00E47CC2">
      <w:pPr>
        <w:pStyle w:val="CommentText"/>
      </w:pPr>
      <w:r>
        <w:rPr>
          <w:rStyle w:val="CommentReference"/>
        </w:rPr>
        <w:annotationRef/>
      </w:r>
      <w:r>
        <w:t>Perhaps before you dive into 3.6.1, you could provide a general introduction to the different kinds of tasks you will be introducing, and what makes them interesting/</w:t>
      </w:r>
      <w:r>
        <w:t>chal;lening, in the context of what you have said earlier in this chapter.</w:t>
      </w:r>
    </w:p>
  </w:comment>
  <w:comment w:id="1172" w:author="Fred Popowich" w:date="2021-03-17T09:49:00Z" w:initials="FP">
    <w:p w14:paraId="59A4ADCB" w14:textId="5D8D043F" w:rsidR="00E47CC2" w:rsidRDefault="00E47CC2">
      <w:pPr>
        <w:pStyle w:val="CommentText"/>
      </w:pPr>
      <w:r>
        <w:rPr>
          <w:rStyle w:val="CommentReference"/>
        </w:rPr>
        <w:annotationRef/>
      </w:r>
      <w:r>
        <w:t xml:space="preserve">Oh. </w:t>
      </w:r>
      <w:r>
        <w:t xml:space="preserve">,and I see that 3.6.1 is now 3.5.1 </w:t>
      </w:r>
      <w:r>
        <w:rPr>
          <w:noProof/>
        </w:rPr>
        <w:t xml:space="preserve">. Are you still planning on putting together an introductory paragraph? </w:t>
      </w:r>
    </w:p>
  </w:comment>
  <w:comment w:id="1185" w:author="Fred Popowich" w:date="2021-03-09T11:56:00Z" w:initials="FP">
    <w:p w14:paraId="071F1F46" w14:textId="2A3B5D44" w:rsidR="00E47CC2" w:rsidRDefault="00E47CC2">
      <w:pPr>
        <w:pStyle w:val="CommentText"/>
      </w:pPr>
      <w:r>
        <w:rPr>
          <w:rStyle w:val="CommentReference"/>
        </w:rPr>
        <w:annotationRef/>
      </w:r>
      <w:r>
        <w:t>Be specific. What kind of visualization</w:t>
      </w:r>
      <w:r>
        <w:rPr>
          <w:noProof/>
        </w:rPr>
        <w:t xml:space="preserve">. </w:t>
      </w:r>
    </w:p>
  </w:comment>
  <w:comment w:id="1188" w:author="Fred Popowich" w:date="2021-03-09T11:53:00Z" w:initials="FP">
    <w:p w14:paraId="2270FA5C" w14:textId="60D43972" w:rsidR="00E47CC2" w:rsidRDefault="00E47CC2">
      <w:pPr>
        <w:pStyle w:val="CommentText"/>
      </w:pPr>
      <w:r>
        <w:rPr>
          <w:rStyle w:val="CommentReference"/>
        </w:rPr>
        <w:annotationRef/>
      </w:r>
      <w:r>
        <w:t>Is this something that is traditionally done in other domains?</w:t>
      </w:r>
    </w:p>
  </w:comment>
  <w:comment w:id="1193" w:author="Fred Popowich" w:date="2020-12-16T11:05:00Z" w:initials="FP">
    <w:p w14:paraId="4F5B8BBE" w14:textId="4ADE3264" w:rsidR="00E47CC2" w:rsidRDefault="00E47CC2">
      <w:pPr>
        <w:pStyle w:val="CommentText"/>
      </w:pPr>
      <w:r>
        <w:rPr>
          <w:rStyle w:val="CommentReference"/>
        </w:rPr>
        <w:annotationRef/>
      </w:r>
      <w:r>
        <w:t xml:space="preserve">What kind of external data sources? What kind of information is used from these data sources? </w:t>
      </w:r>
    </w:p>
  </w:comment>
  <w:comment w:id="1194" w:author="Vladymyr Kozyr [2]" w:date="2021-01-03T17:52:00Z" w:initials="VK">
    <w:p w14:paraId="283E5F14" w14:textId="72095D1D" w:rsidR="00E47CC2" w:rsidRDefault="00E47CC2">
      <w:pPr>
        <w:pStyle w:val="CommentText"/>
      </w:pPr>
      <w:r>
        <w:rPr>
          <w:rStyle w:val="CommentReference"/>
        </w:rPr>
        <w:annotationRef/>
      </w:r>
      <w:r>
        <w:t>External data sources I’m discussing below each</w:t>
      </w:r>
    </w:p>
  </w:comment>
  <w:comment w:id="1195" w:author="Fred Popowich" w:date="2020-12-16T11:06:00Z" w:initials="FP">
    <w:p w14:paraId="49400BB5" w14:textId="387E2017" w:rsidR="00E47CC2" w:rsidRDefault="00E47CC2">
      <w:pPr>
        <w:pStyle w:val="CommentText"/>
      </w:pPr>
      <w:r>
        <w:rPr>
          <w:rStyle w:val="CommentReference"/>
        </w:rPr>
        <w:annotationRef/>
      </w:r>
      <w:r>
        <w:t xml:space="preserve">Be clear of what you mean by this. </w:t>
      </w:r>
    </w:p>
  </w:comment>
  <w:comment w:id="1206" w:author="Fred Popowich" w:date="2020-12-16T14:49:00Z" w:initials="FP">
    <w:p w14:paraId="30D719A9" w14:textId="36F3715D" w:rsidR="00E47CC2" w:rsidRDefault="00E47CC2">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1259" w:author="Fred Popowich" w:date="2021-08-12T10:34:00Z" w:initials="FP">
    <w:p w14:paraId="69CC580F" w14:textId="7A1C36A6" w:rsidR="00E47CC2" w:rsidRDefault="00E47CC2">
      <w:pPr>
        <w:pStyle w:val="CommentText"/>
      </w:pPr>
      <w:r>
        <w:rPr>
          <w:rStyle w:val="CommentReference"/>
        </w:rPr>
        <w:annotationRef/>
      </w:r>
      <w:r>
        <w:t>Can you give more detail in this section?</w:t>
      </w:r>
    </w:p>
  </w:comment>
  <w:comment w:id="1300" w:author="Fred Popowich" w:date="2021-08-12T10:40:00Z" w:initials="FP">
    <w:p w14:paraId="6A576171" w14:textId="7AF82899" w:rsidR="00E47CC2" w:rsidRDefault="00E47CC2">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1306" w:author="Fred Popowich" w:date="2021-08-12T10:36:00Z" w:initials="FP">
    <w:p w14:paraId="27698182" w14:textId="606E55DD" w:rsidR="00E47CC2" w:rsidRDefault="00E47CC2">
      <w:pPr>
        <w:pStyle w:val="CommentText"/>
      </w:pPr>
      <w:r>
        <w:rPr>
          <w:rStyle w:val="CommentReference"/>
        </w:rPr>
        <w:annotationRef/>
      </w:r>
      <w:r>
        <w:t>Perhaps it could be appropriate to give a diagram in this section showing the architecture of the system.</w:t>
      </w:r>
    </w:p>
  </w:comment>
  <w:comment w:id="1397" w:author="Fred Popowich" w:date="2020-12-16T11:02:00Z" w:initials="FP">
    <w:p w14:paraId="147F9B20" w14:textId="77777777" w:rsidR="00E47CC2" w:rsidRDefault="00E47CC2"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E47CC2" w:rsidRDefault="00E47CC2" w:rsidP="008A60B3">
      <w:pPr>
        <w:pStyle w:val="CommentText"/>
      </w:pPr>
    </w:p>
    <w:p w14:paraId="7E669046" w14:textId="77777777" w:rsidR="00E47CC2" w:rsidRDefault="00E47CC2" w:rsidP="008A60B3">
      <w:pPr>
        <w:pStyle w:val="CommentText"/>
      </w:pPr>
      <w:r>
        <w:t>You can then say why multiline charts might be appropriate, etc.</w:t>
      </w:r>
    </w:p>
  </w:comment>
  <w:comment w:id="1530" w:author="Fred Popowich" w:date="2021-08-12T10:54:00Z" w:initials="FP">
    <w:p w14:paraId="4AF4F76B" w14:textId="777077F2" w:rsidR="00E47CC2" w:rsidRDefault="00E47CC2">
      <w:pPr>
        <w:pStyle w:val="CommentText"/>
      </w:pPr>
      <w:r>
        <w:rPr>
          <w:rStyle w:val="CommentReference"/>
        </w:rPr>
        <w:annotationRef/>
      </w:r>
      <w:r>
        <w:t>What more can you say to speak to the issues you introduced in chapter one?</w:t>
      </w:r>
    </w:p>
  </w:comment>
  <w:comment w:id="1531" w:author="Fred Popowich" w:date="2021-08-12T10:47:00Z" w:initials="FP">
    <w:p w14:paraId="2D63D801" w14:textId="116F2414" w:rsidR="00E47CC2" w:rsidRDefault="00E47CC2">
      <w:pPr>
        <w:pStyle w:val="CommentText"/>
      </w:pPr>
      <w:r>
        <w:rPr>
          <w:rStyle w:val="CommentReference"/>
        </w:rPr>
        <w:annotationRef/>
      </w:r>
      <w:r>
        <w:t xml:space="preserve">If you look at </w:t>
      </w:r>
      <w:r>
        <w:t xml:space="preserve">oter tproject or thesis writeups, you’ll notice that many people have separate paragraphs summarizing each </w:t>
      </w:r>
      <w:r>
        <w:t>chapters, where the write concludes what was shown and learned from that chapter.</w:t>
      </w:r>
    </w:p>
  </w:comment>
  <w:comment w:id="1569" w:author="Fred Popowich" w:date="2021-08-12T10:50:00Z" w:initials="FP">
    <w:p w14:paraId="6FC7C0E5" w14:textId="4CECB783" w:rsidR="00E47CC2" w:rsidRDefault="00E47CC2">
      <w:pPr>
        <w:pStyle w:val="CommentText"/>
      </w:pPr>
      <w:r>
        <w:rPr>
          <w:rStyle w:val="CommentReference"/>
        </w:rPr>
        <w:annotationRef/>
      </w:r>
      <w:r>
        <w:t>You should also bring in those different tasks that you mentioned in your document. What were you able to conclude?</w:t>
      </w:r>
    </w:p>
  </w:comment>
  <w:comment w:id="1574" w:author="Fred Popowich" w:date="2021-08-12T10:42:00Z" w:initials="FP">
    <w:p w14:paraId="54EBFCFD" w14:textId="3469EC92" w:rsidR="00E47CC2" w:rsidRDefault="00E47CC2">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1608" w:author="Fred Popowich" w:date="2021-08-12T10:44:00Z" w:initials="FP">
    <w:p w14:paraId="5EA56C9D" w14:textId="7B2B7FB6" w:rsidR="00E47CC2" w:rsidRDefault="00E47CC2">
      <w:pPr>
        <w:pStyle w:val="CommentText"/>
      </w:pPr>
      <w:r>
        <w:rPr>
          <w:rStyle w:val="CommentReference"/>
        </w:rPr>
        <w:annotationRef/>
      </w:r>
      <w:r>
        <w:t xml:space="preserve">IS this one of the improvements? </w:t>
      </w:r>
    </w:p>
  </w:comment>
  <w:comment w:id="1611" w:author="Fred Popowich" w:date="2021-08-12T10:45:00Z" w:initials="FP">
    <w:p w14:paraId="4ECF6D71" w14:textId="0FE7097E" w:rsidR="00E47CC2" w:rsidRDefault="00E47CC2">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r>
        <w:t>cukd be done.</w:t>
      </w:r>
    </w:p>
  </w:comment>
  <w:comment w:id="1647" w:author="Fred Popowich" w:date="2021-08-12T10:51:00Z" w:initials="FP">
    <w:p w14:paraId="37938D48" w14:textId="625412E3" w:rsidR="00E47CC2" w:rsidRDefault="00E47CC2">
      <w:pPr>
        <w:pStyle w:val="CommentText"/>
      </w:pPr>
      <w:r>
        <w:rPr>
          <w:rStyle w:val="CommentReference"/>
        </w:rPr>
        <w:annotationRef/>
      </w:r>
      <w:r>
        <w:t xml:space="preserve">I’m assuming that you will have some additional references still to </w:t>
      </w:r>
      <w:r>
        <w:t>add?</w:t>
      </w:r>
    </w:p>
  </w:comment>
  <w:comment w:id="1682" w:author="Fred Popowich" w:date="2021-01-04T09:51:00Z" w:initials="FP">
    <w:p w14:paraId="380D5DA2" w14:textId="7148F11D" w:rsidR="00E47CC2" w:rsidRDefault="00E47CC2">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1652" w:author="Vladymyr Kozyr [2]" w:date="2021-01-03T18:45:00Z" w:initials="VK">
    <w:p w14:paraId="084E0C48" w14:textId="77777777" w:rsidR="00E47CC2" w:rsidRDefault="00E47CC2">
      <w:pPr>
        <w:pStyle w:val="CommentText"/>
      </w:pPr>
      <w:r>
        <w:rPr>
          <w:rStyle w:val="CommentReference"/>
        </w:rPr>
        <w:annotationRef/>
      </w:r>
      <w:r>
        <w:t>This is a section I would like to ask you about.</w:t>
      </w:r>
    </w:p>
    <w:p w14:paraId="6596A922" w14:textId="77777777" w:rsidR="00E47CC2" w:rsidRDefault="00E47CC2">
      <w:pPr>
        <w:pStyle w:val="CommentText"/>
      </w:pPr>
      <w:r>
        <w:t xml:space="preserve">If you have </w:t>
      </w:r>
      <w:r>
        <w:t>time can you please tell me if it has sense to discuss them as I support my thoughts in section 3.</w:t>
      </w:r>
    </w:p>
    <w:p w14:paraId="236E9470" w14:textId="0B7A245A" w:rsidR="00E47CC2" w:rsidRDefault="00E47CC2">
      <w:pPr>
        <w:pStyle w:val="CommentText"/>
      </w:pPr>
      <w:r>
        <w:t>(We will discuss this on meeting)</w:t>
      </w:r>
    </w:p>
  </w:comment>
  <w:comment w:id="1653" w:author="Fred Popowich" w:date="2021-08-12T10:52:00Z" w:initials="FP">
    <w:p w14:paraId="12D4CBBD" w14:textId="4858188C" w:rsidR="00E47CC2" w:rsidRDefault="00E47CC2">
      <w:pPr>
        <w:pStyle w:val="CommentText"/>
      </w:pPr>
      <w:r>
        <w:rPr>
          <w:rStyle w:val="CommentReference"/>
        </w:rPr>
        <w:annotationRef/>
      </w:r>
      <w:r>
        <w:t>I think it would indeed make sense to discuss them in support of those thoughts.</w:t>
      </w:r>
    </w:p>
  </w:comment>
  <w:comment w:id="1710" w:author="Fred Popowich" w:date="2021-08-12T10:53:00Z" w:initials="FP">
    <w:p w14:paraId="76B29204" w14:textId="51CB9DE1" w:rsidR="00E47CC2" w:rsidRDefault="00E47CC2">
      <w:pPr>
        <w:pStyle w:val="CommentText"/>
      </w:pPr>
      <w:r>
        <w:rPr>
          <w:rStyle w:val="CommentReference"/>
        </w:rPr>
        <w:annotationRef/>
      </w:r>
      <w:r>
        <w:t>And is there anything you might want to include in an appendix. Perhaps some things related to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03E0F7C6" w15:done="1"/>
  <w15:commentEx w15:paraId="1BEBAB47" w15:done="1"/>
  <w15:commentEx w15:paraId="666A8900" w15:done="1"/>
  <w15:commentEx w15:paraId="7D3E4BFF" w15:done="0"/>
  <w15:commentEx w15:paraId="49BC7AD1" w15:done="1"/>
  <w15:commentEx w15:paraId="39C66449" w15:done="0"/>
  <w15:commentEx w15:paraId="451205D7" w15:done="1"/>
  <w15:commentEx w15:paraId="2D9C90F4" w15:done="1"/>
  <w15:commentEx w15:paraId="12305D72" w15:done="0"/>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A677486" w15:done="1"/>
  <w15:commentEx w15:paraId="01D26263" w15:done="1"/>
  <w15:commentEx w15:paraId="72DFC007" w15:done="0"/>
  <w15:commentEx w15:paraId="57A20897" w15:done="1"/>
  <w15:commentEx w15:paraId="375D792E" w15:done="1"/>
  <w15:commentEx w15:paraId="6C7506AC" w15:paraIdParent="375D792E" w15:done="1"/>
  <w15:commentEx w15:paraId="3E38D3AC" w15:done="0"/>
  <w15:commentEx w15:paraId="379CA8BC" w15:done="1"/>
  <w15:commentEx w15:paraId="7B141D61" w15:done="1"/>
  <w15:commentEx w15:paraId="0B617C5C" w15:done="0"/>
  <w15:commentEx w15:paraId="1CF02CB8" w15:done="0"/>
  <w15:commentEx w15:paraId="66F317C0" w15:done="1"/>
  <w15:commentEx w15:paraId="1F3801BC" w15:done="1"/>
  <w15:commentEx w15:paraId="0513705C" w15:done="1"/>
  <w15:commentEx w15:paraId="13FD0F2F" w15:done="1"/>
  <w15:commentEx w15:paraId="04A086A7" w15:done="0"/>
  <w15:commentEx w15:paraId="1171A12E" w15:done="1"/>
  <w15:commentEx w15:paraId="281DFEF0" w15:done="1"/>
  <w15:commentEx w15:paraId="1CAA92F4" w15:done="1"/>
  <w15:commentEx w15:paraId="7F494DEB" w15:done="1"/>
  <w15:commentEx w15:paraId="4B0A4602" w15:done="0"/>
  <w15:commentEx w15:paraId="480F21E8" w15:done="0"/>
  <w15:commentEx w15:paraId="7A9D25F8" w15:done="0"/>
  <w15:commentEx w15:paraId="1F5D55DB" w15:done="0"/>
  <w15:commentEx w15:paraId="0A46A9EC" w15:done="1"/>
  <w15:commentEx w15:paraId="53F18352" w15:paraIdParent="0A46A9EC" w15:done="1"/>
  <w15:commentEx w15:paraId="6B4989A5" w15:paraIdParent="0A46A9EC" w15:done="1"/>
  <w15:commentEx w15:paraId="49C590CC" w15:done="0"/>
  <w15:commentEx w15:paraId="251C9E24" w15:done="1"/>
  <w15:commentEx w15:paraId="55EB8E23" w15:done="1"/>
  <w15:commentEx w15:paraId="0D6BCFE2" w15:done="1"/>
  <w15:commentEx w15:paraId="141C8065" w15:done="1"/>
  <w15:commentEx w15:paraId="7E621B33" w15:done="1"/>
  <w15:commentEx w15:paraId="267D9599"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6A576171" w15:done="1"/>
  <w15:commentEx w15:paraId="27698182" w15:done="1"/>
  <w15:commentEx w15:paraId="7E669046" w15:done="1"/>
  <w15:commentEx w15:paraId="4AF4F76B" w15:done="1"/>
  <w15:commentEx w15:paraId="2D63D801" w15:done="1"/>
  <w15:commentEx w15:paraId="6FC7C0E5" w15:done="1"/>
  <w15:commentEx w15:paraId="54EBFCFD" w15:done="1"/>
  <w15:commentEx w15:paraId="5EA56C9D" w15:done="1"/>
  <w15:commentEx w15:paraId="4ECF6D71" w15:done="1"/>
  <w15:commentEx w15:paraId="37938D48" w15:done="0"/>
  <w15:commentEx w15:paraId="380D5DA2" w15:done="1"/>
  <w15:commentEx w15:paraId="236E9470" w15:done="0"/>
  <w15:commentEx w15:paraId="12D4CBBD" w15:paraIdParent="236E9470" w15:done="0"/>
  <w15:commentEx w15:paraId="76B292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D20808" w16cex:dateUtc="2021-08-26T19:31:00Z"/>
  <w16cex:commentExtensible w16cex:durableId="2496C253" w16cex:dateUtc="2021-07-12T20:29:00Z"/>
  <w16cex:commentExtensible w16cex:durableId="24D2090D" w16cex:dateUtc="2021-08-26T19:35:00Z"/>
  <w16cex:commentExtensible w16cex:durableId="249AC5DC" w16cex:dateUtc="2021-07-15T21:34:00Z"/>
  <w16cex:commentExtensible w16cex:durableId="249AC72C" w16cex:dateUtc="2021-07-15T21:39:00Z"/>
  <w16cex:commentExtensible w16cex:durableId="24D209B2" w16cex:dateUtc="2021-08-26T19:38: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D2297F" w16cex:dateUtc="2021-08-26T21:53:00Z"/>
  <w16cex:commentExtensible w16cex:durableId="249AD18B" w16cex:dateUtc="2021-07-15T22:23:00Z"/>
  <w16cex:commentExtensible w16cex:durableId="249AD1D2" w16cex:dateUtc="2021-07-15T22:25:00Z"/>
  <w16cex:commentExtensible w16cex:durableId="24B55E89" w16cex:dateUtc="2021-08-05T01:44:00Z"/>
  <w16cex:commentExtensible w16cex:durableId="24D22A17" w16cex:dateUtc="2021-08-26T21:56:00Z"/>
  <w16cex:commentExtensible w16cex:durableId="249AD224" w16cex:dateUtc="2021-07-15T22:26:00Z"/>
  <w16cex:commentExtensible w16cex:durableId="23E9D1A9" w16cex:dateUtc="2021-03-03T17:13:00Z"/>
  <w16cex:commentExtensible w16cex:durableId="24D22AE0" w16cex:dateUtc="2021-08-26T21:59:00Z"/>
  <w16cex:commentExtensible w16cex:durableId="24D22BB0" w16cex:dateUtc="2021-08-26T22:0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4D22F1F" w16cex:dateUtc="2021-08-26T22:17: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4D233E5" w16cex:dateUtc="2021-08-26T22:38:00Z"/>
  <w16cex:commentExtensible w16cex:durableId="24D2341A" w16cex:dateUtc="2021-08-26T22:39:00Z"/>
  <w16cex:commentExtensible w16cex:durableId="24D2344C" w16cex:dateUtc="2021-08-26T22:39:00Z"/>
  <w16cex:commentExtensible w16cex:durableId="24D234C9" w16cex:dateUtc="2021-08-26T22:42:00Z"/>
  <w16cex:commentExtensible w16cex:durableId="23D4FF72" w16cex:dateUtc="2020-12-16T18:36:00Z"/>
  <w16cex:commentExtensible w16cex:durableId="23D4FF71" w16cex:dateUtc="2021-01-04T01:48:00Z"/>
  <w16cex:commentExtensible w16cex:durableId="23FC4CA2" w16cex:dateUtc="2021-03-17T16:38:00Z"/>
  <w16cex:commentExtensible w16cex:durableId="24D23594" w16cex:dateUtc="2021-08-26T22:45: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BF7927" w16cex:dateUtc="2021-08-12T17:40:00Z"/>
  <w16cex:commentExtensible w16cex:durableId="24BF7835" w16cex:dateUtc="2021-08-12T17:36:00Z"/>
  <w16cex:commentExtensible w16cex:durableId="24A197A0" w16cex:dateUtc="2020-12-16T19:02:00Z"/>
  <w16cex:commentExtensible w16cex:durableId="24BF7C77" w16cex:dateUtc="2021-08-12T17:54:00Z"/>
  <w16cex:commentExtensible w16cex:durableId="24BF7ABA" w16cex:dateUtc="2021-08-12T17:47:00Z"/>
  <w16cex:commentExtensible w16cex:durableId="24BF7B5B" w16cex:dateUtc="2021-08-12T17:50:00Z"/>
  <w16cex:commentExtensible w16cex:durableId="24BF79AC" w16cex:dateUtc="2021-08-12T17:42:00Z"/>
  <w16cex:commentExtensible w16cex:durableId="24BF7A21" w16cex:dateUtc="2021-08-12T17:44:00Z"/>
  <w16cex:commentExtensible w16cex:durableId="24BF7A4D" w16cex:dateUtc="2021-08-12T17:45:00Z"/>
  <w16cex:commentExtensible w16cex:durableId="24BF7BB3" w16cex:dateUtc="2021-08-12T17:51:00Z"/>
  <w16cex:commentExtensible w16cex:durableId="239D638A" w16cex:dateUtc="2021-01-04T17:51:00Z"/>
  <w16cex:commentExtensible w16cex:durableId="239C8F35" w16cex:dateUtc="2021-01-04T02:45:00Z"/>
  <w16cex:commentExtensible w16cex:durableId="24BF7BE1" w16cex:dateUtc="2021-08-12T17:52:00Z"/>
  <w16cex:commentExtensible w16cex:durableId="24BF7C10" w16cex:dateUtc="2021-08-12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03E0F7C6" w16cid:durableId="24BF78C1"/>
  <w16cid:commentId w16cid:paraId="1BEBAB47" w16cid:durableId="2496BD4B"/>
  <w16cid:commentId w16cid:paraId="666A8900" w16cid:durableId="2496C20E"/>
  <w16cid:commentId w16cid:paraId="7D3E4BFF" w16cid:durableId="24D20808"/>
  <w16cid:commentId w16cid:paraId="49BC7AD1" w16cid:durableId="2496C253"/>
  <w16cid:commentId w16cid:paraId="39C66449" w16cid:durableId="24D2090D"/>
  <w16cid:commentId w16cid:paraId="451205D7" w16cid:durableId="249AC5DC"/>
  <w16cid:commentId w16cid:paraId="2D9C90F4" w16cid:durableId="249AC72C"/>
  <w16cid:commentId w16cid:paraId="12305D72" w16cid:durableId="24D209B2"/>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A677486" w16cid:durableId="249AD0C5"/>
  <w16cid:commentId w16cid:paraId="01D26263" w16cid:durableId="249AD102"/>
  <w16cid:commentId w16cid:paraId="72DFC007" w16cid:durableId="24D2297F"/>
  <w16cid:commentId w16cid:paraId="57A20897" w16cid:durableId="249AD18B"/>
  <w16cid:commentId w16cid:paraId="375D792E" w16cid:durableId="249AD1D2"/>
  <w16cid:commentId w16cid:paraId="6C7506AC" w16cid:durableId="24B55E89"/>
  <w16cid:commentId w16cid:paraId="3E38D3AC" w16cid:durableId="24D22A17"/>
  <w16cid:commentId w16cid:paraId="379CA8BC" w16cid:durableId="249AD224"/>
  <w16cid:commentId w16cid:paraId="7B141D61" w16cid:durableId="23E9D1A9"/>
  <w16cid:commentId w16cid:paraId="0B617C5C" w16cid:durableId="24D22AE0"/>
  <w16cid:commentId w16cid:paraId="1CF02CB8" w16cid:durableId="24D22BB0"/>
  <w16cid:commentId w16cid:paraId="66F317C0" w16cid:durableId="23E9DDB3"/>
  <w16cid:commentId w16cid:paraId="1F3801BC" w16cid:durableId="23FC48A6"/>
  <w16cid:commentId w16cid:paraId="0513705C" w16cid:durableId="23EDC4D7"/>
  <w16cid:commentId w16cid:paraId="13FD0F2F" w16cid:durableId="23EDC2D2"/>
  <w16cid:commentId w16cid:paraId="04A086A7" w16cid:durableId="24D22F1F"/>
  <w16cid:commentId w16cid:paraId="1171A12E" w16cid:durableId="23EDC402"/>
  <w16cid:commentId w16cid:paraId="281DFEF0" w16cid:durableId="23EDC5B2"/>
  <w16cid:commentId w16cid:paraId="1CAA92F4" w16cid:durableId="23EDC63A"/>
  <w16cid:commentId w16cid:paraId="7F494DEB" w16cid:durableId="24C3FF31"/>
  <w16cid:commentId w16cid:paraId="4B0A4602" w16cid:durableId="24D233E5"/>
  <w16cid:commentId w16cid:paraId="480F21E8" w16cid:durableId="24D2341A"/>
  <w16cid:commentId w16cid:paraId="7A9D25F8" w16cid:durableId="24D2344C"/>
  <w16cid:commentId w16cid:paraId="1F5D55DB" w16cid:durableId="24D234C9"/>
  <w16cid:commentId w16cid:paraId="0A46A9EC" w16cid:durableId="23D4FF72"/>
  <w16cid:commentId w16cid:paraId="53F18352" w16cid:durableId="23D4FF71"/>
  <w16cid:commentId w16cid:paraId="6B4989A5" w16cid:durableId="23FC4CA2"/>
  <w16cid:commentId w16cid:paraId="49C590CC" w16cid:durableId="24D23594"/>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6A576171" w16cid:durableId="24BF7927"/>
  <w16cid:commentId w16cid:paraId="27698182" w16cid:durableId="24BF7835"/>
  <w16cid:commentId w16cid:paraId="7E669046" w16cid:durableId="24A197A0"/>
  <w16cid:commentId w16cid:paraId="4AF4F76B" w16cid:durableId="24BF7C77"/>
  <w16cid:commentId w16cid:paraId="2D63D801" w16cid:durableId="24BF7ABA"/>
  <w16cid:commentId w16cid:paraId="6FC7C0E5" w16cid:durableId="24BF7B5B"/>
  <w16cid:commentId w16cid:paraId="54EBFCFD" w16cid:durableId="24BF79AC"/>
  <w16cid:commentId w16cid:paraId="5EA56C9D" w16cid:durableId="24BF7A21"/>
  <w16cid:commentId w16cid:paraId="4ECF6D71" w16cid:durableId="24BF7A4D"/>
  <w16cid:commentId w16cid:paraId="37938D48" w16cid:durableId="24BF7BB3"/>
  <w16cid:commentId w16cid:paraId="380D5DA2" w16cid:durableId="239D638A"/>
  <w16cid:commentId w16cid:paraId="236E9470" w16cid:durableId="239C8F35"/>
  <w16cid:commentId w16cid:paraId="12D4CBBD" w16cid:durableId="24BF7BE1"/>
  <w16cid:commentId w16cid:paraId="76B29204" w16cid:durableId="24BF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92CEE" w14:textId="77777777" w:rsidR="00491F53" w:rsidRDefault="00491F53" w:rsidP="00A542EF">
      <w:pPr>
        <w:spacing w:after="0" w:line="240" w:lineRule="auto"/>
      </w:pPr>
      <w:r>
        <w:separator/>
      </w:r>
    </w:p>
  </w:endnote>
  <w:endnote w:type="continuationSeparator" w:id="0">
    <w:p w14:paraId="623219C7" w14:textId="77777777" w:rsidR="00491F53" w:rsidRDefault="00491F53"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E47CC2" w:rsidRDefault="00E47CC2"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E47CC2" w:rsidRDefault="00E47CC2"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DF3BE" w14:textId="77777777" w:rsidR="00491F53" w:rsidRDefault="00491F53" w:rsidP="00A542EF">
      <w:pPr>
        <w:spacing w:after="0" w:line="240" w:lineRule="auto"/>
      </w:pPr>
      <w:r>
        <w:separator/>
      </w:r>
    </w:p>
  </w:footnote>
  <w:footnote w:type="continuationSeparator" w:id="0">
    <w:p w14:paraId="77537497" w14:textId="77777777" w:rsidR="00491F53" w:rsidRDefault="00491F53"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Big Data Initiative Scientific Director">
    <w15:presenceInfo w15:providerId="AD" w15:userId="S::bdidir@sfu.ca::b6ffb852-7181-4db7-99c0-afdb4ff6a48f"/>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616F8"/>
    <w:rsid w:val="0006280D"/>
    <w:rsid w:val="00063D3F"/>
    <w:rsid w:val="000679F9"/>
    <w:rsid w:val="00070B89"/>
    <w:rsid w:val="0007149D"/>
    <w:rsid w:val="00073C6D"/>
    <w:rsid w:val="00074BDB"/>
    <w:rsid w:val="0007543E"/>
    <w:rsid w:val="0007602C"/>
    <w:rsid w:val="000802D9"/>
    <w:rsid w:val="00085848"/>
    <w:rsid w:val="000870B3"/>
    <w:rsid w:val="000905C2"/>
    <w:rsid w:val="00090FDE"/>
    <w:rsid w:val="000947E7"/>
    <w:rsid w:val="000969C8"/>
    <w:rsid w:val="000A318E"/>
    <w:rsid w:val="000A593B"/>
    <w:rsid w:val="000A59C7"/>
    <w:rsid w:val="000B0120"/>
    <w:rsid w:val="000B0BD9"/>
    <w:rsid w:val="000B1890"/>
    <w:rsid w:val="000B33CA"/>
    <w:rsid w:val="000B4421"/>
    <w:rsid w:val="000B56F9"/>
    <w:rsid w:val="000B5EBB"/>
    <w:rsid w:val="000B7F3D"/>
    <w:rsid w:val="000C0A80"/>
    <w:rsid w:val="000C4F11"/>
    <w:rsid w:val="000C71AC"/>
    <w:rsid w:val="000D21CB"/>
    <w:rsid w:val="000F4779"/>
    <w:rsid w:val="0010522C"/>
    <w:rsid w:val="00105D3E"/>
    <w:rsid w:val="00107283"/>
    <w:rsid w:val="00112D49"/>
    <w:rsid w:val="00113DFE"/>
    <w:rsid w:val="00114C21"/>
    <w:rsid w:val="0011654D"/>
    <w:rsid w:val="00117B75"/>
    <w:rsid w:val="00117C2E"/>
    <w:rsid w:val="00121D53"/>
    <w:rsid w:val="00121E0F"/>
    <w:rsid w:val="0013393D"/>
    <w:rsid w:val="00147C41"/>
    <w:rsid w:val="001537B5"/>
    <w:rsid w:val="00155315"/>
    <w:rsid w:val="00162844"/>
    <w:rsid w:val="001633AA"/>
    <w:rsid w:val="001650DD"/>
    <w:rsid w:val="00166A31"/>
    <w:rsid w:val="00166E3A"/>
    <w:rsid w:val="0016722A"/>
    <w:rsid w:val="00167DB2"/>
    <w:rsid w:val="00172F65"/>
    <w:rsid w:val="001775E0"/>
    <w:rsid w:val="00180D5B"/>
    <w:rsid w:val="00181673"/>
    <w:rsid w:val="0018204D"/>
    <w:rsid w:val="0018462B"/>
    <w:rsid w:val="0018565E"/>
    <w:rsid w:val="00191318"/>
    <w:rsid w:val="00193CCD"/>
    <w:rsid w:val="00195BDF"/>
    <w:rsid w:val="001A1497"/>
    <w:rsid w:val="001A4992"/>
    <w:rsid w:val="001C2BE7"/>
    <w:rsid w:val="001C461A"/>
    <w:rsid w:val="001C649B"/>
    <w:rsid w:val="001D0248"/>
    <w:rsid w:val="001D3CD6"/>
    <w:rsid w:val="001D584F"/>
    <w:rsid w:val="001E68F2"/>
    <w:rsid w:val="001F052A"/>
    <w:rsid w:val="001F1AEE"/>
    <w:rsid w:val="001F38E0"/>
    <w:rsid w:val="001F3934"/>
    <w:rsid w:val="00200B9E"/>
    <w:rsid w:val="002015E2"/>
    <w:rsid w:val="002023B1"/>
    <w:rsid w:val="0020322D"/>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3034"/>
    <w:rsid w:val="00264A99"/>
    <w:rsid w:val="0026597E"/>
    <w:rsid w:val="00271831"/>
    <w:rsid w:val="00275DA3"/>
    <w:rsid w:val="00276693"/>
    <w:rsid w:val="002842B4"/>
    <w:rsid w:val="002A06D7"/>
    <w:rsid w:val="002A6BD2"/>
    <w:rsid w:val="002A7A66"/>
    <w:rsid w:val="002B1EDE"/>
    <w:rsid w:val="002B62FA"/>
    <w:rsid w:val="002D0F75"/>
    <w:rsid w:val="002D1AC8"/>
    <w:rsid w:val="002D3D20"/>
    <w:rsid w:val="002D4F20"/>
    <w:rsid w:val="002D78B6"/>
    <w:rsid w:val="002D7AF5"/>
    <w:rsid w:val="002E57D1"/>
    <w:rsid w:val="002E5EB5"/>
    <w:rsid w:val="002F403A"/>
    <w:rsid w:val="002F44CD"/>
    <w:rsid w:val="002F76EE"/>
    <w:rsid w:val="00301680"/>
    <w:rsid w:val="003023BD"/>
    <w:rsid w:val="00305D3C"/>
    <w:rsid w:val="003062CA"/>
    <w:rsid w:val="0030694C"/>
    <w:rsid w:val="003103F6"/>
    <w:rsid w:val="003435FD"/>
    <w:rsid w:val="003526C0"/>
    <w:rsid w:val="00354D47"/>
    <w:rsid w:val="00362694"/>
    <w:rsid w:val="00364877"/>
    <w:rsid w:val="00364A34"/>
    <w:rsid w:val="00370AF1"/>
    <w:rsid w:val="00372906"/>
    <w:rsid w:val="0038076D"/>
    <w:rsid w:val="00384B2C"/>
    <w:rsid w:val="003856C2"/>
    <w:rsid w:val="00385D2C"/>
    <w:rsid w:val="00390F36"/>
    <w:rsid w:val="00395D97"/>
    <w:rsid w:val="00397726"/>
    <w:rsid w:val="003A23BA"/>
    <w:rsid w:val="003A2EB3"/>
    <w:rsid w:val="003B24B8"/>
    <w:rsid w:val="003C0D2E"/>
    <w:rsid w:val="003C0EF0"/>
    <w:rsid w:val="003C2B9D"/>
    <w:rsid w:val="003C7093"/>
    <w:rsid w:val="003C79E0"/>
    <w:rsid w:val="003E1581"/>
    <w:rsid w:val="003E20D6"/>
    <w:rsid w:val="003E2489"/>
    <w:rsid w:val="003E2711"/>
    <w:rsid w:val="003E6A2D"/>
    <w:rsid w:val="003F377B"/>
    <w:rsid w:val="003F5E95"/>
    <w:rsid w:val="003F6C1D"/>
    <w:rsid w:val="003F6D3A"/>
    <w:rsid w:val="003F765D"/>
    <w:rsid w:val="00401C22"/>
    <w:rsid w:val="00412CB6"/>
    <w:rsid w:val="0041332F"/>
    <w:rsid w:val="004151F0"/>
    <w:rsid w:val="00434475"/>
    <w:rsid w:val="004356E9"/>
    <w:rsid w:val="00435AF9"/>
    <w:rsid w:val="00445043"/>
    <w:rsid w:val="00456589"/>
    <w:rsid w:val="00457C63"/>
    <w:rsid w:val="00464286"/>
    <w:rsid w:val="00471D96"/>
    <w:rsid w:val="00472EE2"/>
    <w:rsid w:val="0047625A"/>
    <w:rsid w:val="004836F1"/>
    <w:rsid w:val="00483ACD"/>
    <w:rsid w:val="00485631"/>
    <w:rsid w:val="00486A07"/>
    <w:rsid w:val="00491F53"/>
    <w:rsid w:val="004A158F"/>
    <w:rsid w:val="004B0D2A"/>
    <w:rsid w:val="004B13A1"/>
    <w:rsid w:val="004B1FDF"/>
    <w:rsid w:val="004B39F9"/>
    <w:rsid w:val="004C0357"/>
    <w:rsid w:val="004C423F"/>
    <w:rsid w:val="004C4A93"/>
    <w:rsid w:val="004D0850"/>
    <w:rsid w:val="004D2C46"/>
    <w:rsid w:val="004D67AC"/>
    <w:rsid w:val="004E0E0C"/>
    <w:rsid w:val="004E2076"/>
    <w:rsid w:val="004F3A6B"/>
    <w:rsid w:val="004F6AC5"/>
    <w:rsid w:val="00507C0A"/>
    <w:rsid w:val="00513130"/>
    <w:rsid w:val="005141CE"/>
    <w:rsid w:val="00514EC2"/>
    <w:rsid w:val="00515925"/>
    <w:rsid w:val="005166E7"/>
    <w:rsid w:val="00517F10"/>
    <w:rsid w:val="005209D9"/>
    <w:rsid w:val="005256FE"/>
    <w:rsid w:val="005332DE"/>
    <w:rsid w:val="00534398"/>
    <w:rsid w:val="00534E4E"/>
    <w:rsid w:val="00535874"/>
    <w:rsid w:val="00535FF8"/>
    <w:rsid w:val="00537E07"/>
    <w:rsid w:val="00543812"/>
    <w:rsid w:val="00547D57"/>
    <w:rsid w:val="00550918"/>
    <w:rsid w:val="00553488"/>
    <w:rsid w:val="00572D69"/>
    <w:rsid w:val="00572F07"/>
    <w:rsid w:val="005759ED"/>
    <w:rsid w:val="00583D68"/>
    <w:rsid w:val="005942AA"/>
    <w:rsid w:val="005A2161"/>
    <w:rsid w:val="005A6381"/>
    <w:rsid w:val="005B22A4"/>
    <w:rsid w:val="005B302C"/>
    <w:rsid w:val="005B70F7"/>
    <w:rsid w:val="005C08D2"/>
    <w:rsid w:val="005C5573"/>
    <w:rsid w:val="005C7B79"/>
    <w:rsid w:val="005D5129"/>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21A11"/>
    <w:rsid w:val="00622644"/>
    <w:rsid w:val="0063251B"/>
    <w:rsid w:val="00632997"/>
    <w:rsid w:val="00637B07"/>
    <w:rsid w:val="0064041C"/>
    <w:rsid w:val="00646F8D"/>
    <w:rsid w:val="006503F2"/>
    <w:rsid w:val="00662F96"/>
    <w:rsid w:val="0067102C"/>
    <w:rsid w:val="00675271"/>
    <w:rsid w:val="00680B3C"/>
    <w:rsid w:val="00681F37"/>
    <w:rsid w:val="00692B08"/>
    <w:rsid w:val="00694594"/>
    <w:rsid w:val="00695617"/>
    <w:rsid w:val="00696245"/>
    <w:rsid w:val="006972CF"/>
    <w:rsid w:val="006A56BB"/>
    <w:rsid w:val="006A6EB1"/>
    <w:rsid w:val="006B3698"/>
    <w:rsid w:val="006B382C"/>
    <w:rsid w:val="006B7907"/>
    <w:rsid w:val="006C20E6"/>
    <w:rsid w:val="006C3F4A"/>
    <w:rsid w:val="006D34EB"/>
    <w:rsid w:val="006D47DD"/>
    <w:rsid w:val="006D6E06"/>
    <w:rsid w:val="006E2125"/>
    <w:rsid w:val="006E47E4"/>
    <w:rsid w:val="006E7144"/>
    <w:rsid w:val="006F1885"/>
    <w:rsid w:val="006F3CCE"/>
    <w:rsid w:val="006F5097"/>
    <w:rsid w:val="00703985"/>
    <w:rsid w:val="00704947"/>
    <w:rsid w:val="007053FA"/>
    <w:rsid w:val="00705992"/>
    <w:rsid w:val="00705FAE"/>
    <w:rsid w:val="007176DC"/>
    <w:rsid w:val="00717A7E"/>
    <w:rsid w:val="00723C34"/>
    <w:rsid w:val="007352F3"/>
    <w:rsid w:val="00736570"/>
    <w:rsid w:val="00741BFE"/>
    <w:rsid w:val="00742CF6"/>
    <w:rsid w:val="00751639"/>
    <w:rsid w:val="007522C6"/>
    <w:rsid w:val="00753E27"/>
    <w:rsid w:val="00754955"/>
    <w:rsid w:val="00761610"/>
    <w:rsid w:val="00765C2E"/>
    <w:rsid w:val="00766647"/>
    <w:rsid w:val="007804DC"/>
    <w:rsid w:val="00781E7F"/>
    <w:rsid w:val="00781FF1"/>
    <w:rsid w:val="007828F3"/>
    <w:rsid w:val="00784ADF"/>
    <w:rsid w:val="0078619D"/>
    <w:rsid w:val="00790BBB"/>
    <w:rsid w:val="00791D3A"/>
    <w:rsid w:val="00791DDF"/>
    <w:rsid w:val="00792136"/>
    <w:rsid w:val="00797C3B"/>
    <w:rsid w:val="007A2436"/>
    <w:rsid w:val="007A7549"/>
    <w:rsid w:val="007B0707"/>
    <w:rsid w:val="007B3DBE"/>
    <w:rsid w:val="007B481E"/>
    <w:rsid w:val="007B4FAB"/>
    <w:rsid w:val="007B666B"/>
    <w:rsid w:val="007C09E8"/>
    <w:rsid w:val="007C2282"/>
    <w:rsid w:val="007C2D2A"/>
    <w:rsid w:val="007D001D"/>
    <w:rsid w:val="007D079E"/>
    <w:rsid w:val="007D14ED"/>
    <w:rsid w:val="007D16C8"/>
    <w:rsid w:val="007D2905"/>
    <w:rsid w:val="007D6E27"/>
    <w:rsid w:val="007E19A4"/>
    <w:rsid w:val="007E2B61"/>
    <w:rsid w:val="007E7E9B"/>
    <w:rsid w:val="0080556A"/>
    <w:rsid w:val="0081292B"/>
    <w:rsid w:val="00815675"/>
    <w:rsid w:val="00820B8C"/>
    <w:rsid w:val="0082279A"/>
    <w:rsid w:val="0082303B"/>
    <w:rsid w:val="0083027A"/>
    <w:rsid w:val="00832D78"/>
    <w:rsid w:val="00832DC0"/>
    <w:rsid w:val="00832E6B"/>
    <w:rsid w:val="00834587"/>
    <w:rsid w:val="00835876"/>
    <w:rsid w:val="008361CE"/>
    <w:rsid w:val="008421F9"/>
    <w:rsid w:val="008616F0"/>
    <w:rsid w:val="0086457F"/>
    <w:rsid w:val="00880B15"/>
    <w:rsid w:val="008859B2"/>
    <w:rsid w:val="0088677E"/>
    <w:rsid w:val="008933FA"/>
    <w:rsid w:val="008A466D"/>
    <w:rsid w:val="008A506C"/>
    <w:rsid w:val="008A60B3"/>
    <w:rsid w:val="008A7CCA"/>
    <w:rsid w:val="008A7E53"/>
    <w:rsid w:val="008B1FCF"/>
    <w:rsid w:val="008B60A9"/>
    <w:rsid w:val="008C0B03"/>
    <w:rsid w:val="008C3F9E"/>
    <w:rsid w:val="008D2A16"/>
    <w:rsid w:val="008D397D"/>
    <w:rsid w:val="008D4FAA"/>
    <w:rsid w:val="008D70D8"/>
    <w:rsid w:val="008E06E9"/>
    <w:rsid w:val="008E242A"/>
    <w:rsid w:val="008E54BB"/>
    <w:rsid w:val="008E6577"/>
    <w:rsid w:val="008E7998"/>
    <w:rsid w:val="008F5DA8"/>
    <w:rsid w:val="0090345B"/>
    <w:rsid w:val="00905BAE"/>
    <w:rsid w:val="00910A03"/>
    <w:rsid w:val="00914026"/>
    <w:rsid w:val="0091538D"/>
    <w:rsid w:val="00916D02"/>
    <w:rsid w:val="009249DB"/>
    <w:rsid w:val="009261D6"/>
    <w:rsid w:val="00926AD5"/>
    <w:rsid w:val="00927976"/>
    <w:rsid w:val="00930730"/>
    <w:rsid w:val="00943353"/>
    <w:rsid w:val="00943930"/>
    <w:rsid w:val="00950736"/>
    <w:rsid w:val="00951BC3"/>
    <w:rsid w:val="00951CE7"/>
    <w:rsid w:val="00962D71"/>
    <w:rsid w:val="009642AF"/>
    <w:rsid w:val="00971FE0"/>
    <w:rsid w:val="0098108B"/>
    <w:rsid w:val="00991AEB"/>
    <w:rsid w:val="0099277E"/>
    <w:rsid w:val="0099437F"/>
    <w:rsid w:val="009A0FBC"/>
    <w:rsid w:val="009A1BD8"/>
    <w:rsid w:val="009A1E01"/>
    <w:rsid w:val="009A5882"/>
    <w:rsid w:val="009B043F"/>
    <w:rsid w:val="009B0A5F"/>
    <w:rsid w:val="009C4E78"/>
    <w:rsid w:val="009C55E6"/>
    <w:rsid w:val="009D3AC9"/>
    <w:rsid w:val="009D4AFB"/>
    <w:rsid w:val="009D5DE2"/>
    <w:rsid w:val="009E0E26"/>
    <w:rsid w:val="009E23BE"/>
    <w:rsid w:val="009F0343"/>
    <w:rsid w:val="009F23D9"/>
    <w:rsid w:val="009F56FF"/>
    <w:rsid w:val="009F6C13"/>
    <w:rsid w:val="009F77E2"/>
    <w:rsid w:val="00A01DEA"/>
    <w:rsid w:val="00A02C9D"/>
    <w:rsid w:val="00A13C6D"/>
    <w:rsid w:val="00A1477D"/>
    <w:rsid w:val="00A152D4"/>
    <w:rsid w:val="00A2117C"/>
    <w:rsid w:val="00A274E7"/>
    <w:rsid w:val="00A326B6"/>
    <w:rsid w:val="00A36B3E"/>
    <w:rsid w:val="00A41560"/>
    <w:rsid w:val="00A42B01"/>
    <w:rsid w:val="00A42DEB"/>
    <w:rsid w:val="00A458B4"/>
    <w:rsid w:val="00A46402"/>
    <w:rsid w:val="00A500BC"/>
    <w:rsid w:val="00A50449"/>
    <w:rsid w:val="00A52C63"/>
    <w:rsid w:val="00A542EF"/>
    <w:rsid w:val="00A54DF6"/>
    <w:rsid w:val="00A55084"/>
    <w:rsid w:val="00A55F00"/>
    <w:rsid w:val="00A56963"/>
    <w:rsid w:val="00A671A0"/>
    <w:rsid w:val="00A711E1"/>
    <w:rsid w:val="00A74990"/>
    <w:rsid w:val="00A842AD"/>
    <w:rsid w:val="00A87890"/>
    <w:rsid w:val="00A96206"/>
    <w:rsid w:val="00AA0EB2"/>
    <w:rsid w:val="00AA288D"/>
    <w:rsid w:val="00AA2CE6"/>
    <w:rsid w:val="00AA4C36"/>
    <w:rsid w:val="00AB6A94"/>
    <w:rsid w:val="00AB7CDF"/>
    <w:rsid w:val="00AC6B79"/>
    <w:rsid w:val="00AD1932"/>
    <w:rsid w:val="00AD1AB3"/>
    <w:rsid w:val="00AE3480"/>
    <w:rsid w:val="00AE7A5A"/>
    <w:rsid w:val="00AF0F51"/>
    <w:rsid w:val="00B017E8"/>
    <w:rsid w:val="00B039E9"/>
    <w:rsid w:val="00B13A69"/>
    <w:rsid w:val="00B2275F"/>
    <w:rsid w:val="00B233B6"/>
    <w:rsid w:val="00B23EBE"/>
    <w:rsid w:val="00B26166"/>
    <w:rsid w:val="00B30BAE"/>
    <w:rsid w:val="00B31456"/>
    <w:rsid w:val="00B31626"/>
    <w:rsid w:val="00B339AA"/>
    <w:rsid w:val="00B36210"/>
    <w:rsid w:val="00B4555E"/>
    <w:rsid w:val="00B46017"/>
    <w:rsid w:val="00B4748D"/>
    <w:rsid w:val="00B552EA"/>
    <w:rsid w:val="00B5599A"/>
    <w:rsid w:val="00B60144"/>
    <w:rsid w:val="00B60D90"/>
    <w:rsid w:val="00B61F81"/>
    <w:rsid w:val="00B64EBA"/>
    <w:rsid w:val="00B64FF2"/>
    <w:rsid w:val="00B73EFD"/>
    <w:rsid w:val="00B7595D"/>
    <w:rsid w:val="00B771DC"/>
    <w:rsid w:val="00B83EB3"/>
    <w:rsid w:val="00B92394"/>
    <w:rsid w:val="00B92905"/>
    <w:rsid w:val="00B934CF"/>
    <w:rsid w:val="00BA0C29"/>
    <w:rsid w:val="00BA1CDB"/>
    <w:rsid w:val="00BA5688"/>
    <w:rsid w:val="00BA6D32"/>
    <w:rsid w:val="00BB720B"/>
    <w:rsid w:val="00BC069E"/>
    <w:rsid w:val="00BC2AFD"/>
    <w:rsid w:val="00BC3B37"/>
    <w:rsid w:val="00BC6DA0"/>
    <w:rsid w:val="00BD05ED"/>
    <w:rsid w:val="00BD3F57"/>
    <w:rsid w:val="00BD47DE"/>
    <w:rsid w:val="00BD5AF9"/>
    <w:rsid w:val="00BE0E55"/>
    <w:rsid w:val="00BE2821"/>
    <w:rsid w:val="00BE533C"/>
    <w:rsid w:val="00BE7C5F"/>
    <w:rsid w:val="00BF4BAD"/>
    <w:rsid w:val="00BF7550"/>
    <w:rsid w:val="00BF7C9F"/>
    <w:rsid w:val="00C10319"/>
    <w:rsid w:val="00C12A4D"/>
    <w:rsid w:val="00C1576E"/>
    <w:rsid w:val="00C162C3"/>
    <w:rsid w:val="00C16759"/>
    <w:rsid w:val="00C171C6"/>
    <w:rsid w:val="00C21EA6"/>
    <w:rsid w:val="00C323AE"/>
    <w:rsid w:val="00C33D99"/>
    <w:rsid w:val="00C34327"/>
    <w:rsid w:val="00C42783"/>
    <w:rsid w:val="00C45B1A"/>
    <w:rsid w:val="00C47478"/>
    <w:rsid w:val="00C538E9"/>
    <w:rsid w:val="00C53913"/>
    <w:rsid w:val="00C57712"/>
    <w:rsid w:val="00C60C4D"/>
    <w:rsid w:val="00C65B84"/>
    <w:rsid w:val="00C66728"/>
    <w:rsid w:val="00C72A92"/>
    <w:rsid w:val="00C7572E"/>
    <w:rsid w:val="00C80A73"/>
    <w:rsid w:val="00C8177D"/>
    <w:rsid w:val="00C817C4"/>
    <w:rsid w:val="00C85168"/>
    <w:rsid w:val="00C859A0"/>
    <w:rsid w:val="00C8620E"/>
    <w:rsid w:val="00C90117"/>
    <w:rsid w:val="00CA3D91"/>
    <w:rsid w:val="00CA4568"/>
    <w:rsid w:val="00CA62BE"/>
    <w:rsid w:val="00CB2779"/>
    <w:rsid w:val="00CB45D0"/>
    <w:rsid w:val="00CC28A7"/>
    <w:rsid w:val="00CC3FE7"/>
    <w:rsid w:val="00CC435A"/>
    <w:rsid w:val="00CC4433"/>
    <w:rsid w:val="00CD0D8E"/>
    <w:rsid w:val="00CD2B57"/>
    <w:rsid w:val="00CD4158"/>
    <w:rsid w:val="00CD5343"/>
    <w:rsid w:val="00CD611E"/>
    <w:rsid w:val="00CD6E6D"/>
    <w:rsid w:val="00CE178C"/>
    <w:rsid w:val="00CE4054"/>
    <w:rsid w:val="00CE6B18"/>
    <w:rsid w:val="00CF09FA"/>
    <w:rsid w:val="00CF2BCE"/>
    <w:rsid w:val="00CF4700"/>
    <w:rsid w:val="00D14182"/>
    <w:rsid w:val="00D15815"/>
    <w:rsid w:val="00D2097D"/>
    <w:rsid w:val="00D21C50"/>
    <w:rsid w:val="00D21DE1"/>
    <w:rsid w:val="00D23076"/>
    <w:rsid w:val="00D25DB9"/>
    <w:rsid w:val="00D26CE0"/>
    <w:rsid w:val="00D2731A"/>
    <w:rsid w:val="00D329FD"/>
    <w:rsid w:val="00D32BBB"/>
    <w:rsid w:val="00D33F54"/>
    <w:rsid w:val="00D341D0"/>
    <w:rsid w:val="00D40624"/>
    <w:rsid w:val="00D50AC8"/>
    <w:rsid w:val="00D51F56"/>
    <w:rsid w:val="00D5447D"/>
    <w:rsid w:val="00D54822"/>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C1AAA"/>
    <w:rsid w:val="00DC20B3"/>
    <w:rsid w:val="00DD056B"/>
    <w:rsid w:val="00DD6E09"/>
    <w:rsid w:val="00DD775E"/>
    <w:rsid w:val="00DE118F"/>
    <w:rsid w:val="00DE14F0"/>
    <w:rsid w:val="00DE6E5F"/>
    <w:rsid w:val="00DE7A2F"/>
    <w:rsid w:val="00DF17FD"/>
    <w:rsid w:val="00DF1FB7"/>
    <w:rsid w:val="00DF2D5C"/>
    <w:rsid w:val="00DF3135"/>
    <w:rsid w:val="00DF6B61"/>
    <w:rsid w:val="00DF74B7"/>
    <w:rsid w:val="00E024A1"/>
    <w:rsid w:val="00E0498E"/>
    <w:rsid w:val="00E05911"/>
    <w:rsid w:val="00E0723C"/>
    <w:rsid w:val="00E076DC"/>
    <w:rsid w:val="00E07916"/>
    <w:rsid w:val="00E07A77"/>
    <w:rsid w:val="00E07E43"/>
    <w:rsid w:val="00E1099E"/>
    <w:rsid w:val="00E10BCA"/>
    <w:rsid w:val="00E14373"/>
    <w:rsid w:val="00E14BFE"/>
    <w:rsid w:val="00E22473"/>
    <w:rsid w:val="00E24E64"/>
    <w:rsid w:val="00E41A02"/>
    <w:rsid w:val="00E42A73"/>
    <w:rsid w:val="00E45BDF"/>
    <w:rsid w:val="00E47CC2"/>
    <w:rsid w:val="00E47DFE"/>
    <w:rsid w:val="00E579D9"/>
    <w:rsid w:val="00E623B0"/>
    <w:rsid w:val="00E64A12"/>
    <w:rsid w:val="00E70DB7"/>
    <w:rsid w:val="00E71A0F"/>
    <w:rsid w:val="00E73B07"/>
    <w:rsid w:val="00E7648C"/>
    <w:rsid w:val="00E76BDA"/>
    <w:rsid w:val="00E77994"/>
    <w:rsid w:val="00E813A6"/>
    <w:rsid w:val="00E832D1"/>
    <w:rsid w:val="00E85AC5"/>
    <w:rsid w:val="00E8766D"/>
    <w:rsid w:val="00E92C0F"/>
    <w:rsid w:val="00E962E2"/>
    <w:rsid w:val="00EA7619"/>
    <w:rsid w:val="00EA7D7C"/>
    <w:rsid w:val="00EB7EF8"/>
    <w:rsid w:val="00EC11BC"/>
    <w:rsid w:val="00EC5BC9"/>
    <w:rsid w:val="00ED1523"/>
    <w:rsid w:val="00ED3D6E"/>
    <w:rsid w:val="00ED6D73"/>
    <w:rsid w:val="00ED7266"/>
    <w:rsid w:val="00ED74FA"/>
    <w:rsid w:val="00EE0071"/>
    <w:rsid w:val="00EE0EA4"/>
    <w:rsid w:val="00EF0465"/>
    <w:rsid w:val="00EF38F3"/>
    <w:rsid w:val="00EF7904"/>
    <w:rsid w:val="00F01811"/>
    <w:rsid w:val="00F03B4B"/>
    <w:rsid w:val="00F04A8D"/>
    <w:rsid w:val="00F06F34"/>
    <w:rsid w:val="00F10F84"/>
    <w:rsid w:val="00F116CA"/>
    <w:rsid w:val="00F130F5"/>
    <w:rsid w:val="00F141C1"/>
    <w:rsid w:val="00F17FDE"/>
    <w:rsid w:val="00F23678"/>
    <w:rsid w:val="00F25359"/>
    <w:rsid w:val="00F4162B"/>
    <w:rsid w:val="00F436D4"/>
    <w:rsid w:val="00F536D7"/>
    <w:rsid w:val="00F54916"/>
    <w:rsid w:val="00F5520C"/>
    <w:rsid w:val="00F564FA"/>
    <w:rsid w:val="00F61920"/>
    <w:rsid w:val="00F64615"/>
    <w:rsid w:val="00F71B70"/>
    <w:rsid w:val="00F72E53"/>
    <w:rsid w:val="00F770B3"/>
    <w:rsid w:val="00F77779"/>
    <w:rsid w:val="00F84FF7"/>
    <w:rsid w:val="00F91F62"/>
    <w:rsid w:val="00F942E3"/>
    <w:rsid w:val="00F94A27"/>
    <w:rsid w:val="00F95267"/>
    <w:rsid w:val="00FA14D7"/>
    <w:rsid w:val="00FA7FA5"/>
    <w:rsid w:val="00FC2358"/>
    <w:rsid w:val="00FC65A3"/>
    <w:rsid w:val="00FC68A9"/>
    <w:rsid w:val="00FC6F24"/>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
    <w:rPr>
      <w:b/>
      <w:noProof/>
      <w:szCs w:val="20"/>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4931932">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1637907">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56902709">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267037">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59539073">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68252568">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1891612">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4821511">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27293965">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83411821">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6974009">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5756050">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4290638">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2325766">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34767246">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6148972">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4240287">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5231192">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39910216">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69742963">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66527283">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6131797">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699047356">
      <w:bodyDiv w:val="1"/>
      <w:marLeft w:val="0"/>
      <w:marRight w:val="0"/>
      <w:marTop w:val="0"/>
      <w:marBottom w:val="0"/>
      <w:divBdr>
        <w:top w:val="none" w:sz="0" w:space="0" w:color="auto"/>
        <w:left w:val="none" w:sz="0" w:space="0" w:color="auto"/>
        <w:bottom w:val="none" w:sz="0" w:space="0" w:color="auto"/>
        <w:right w:val="none" w:sz="0" w:space="0" w:color="auto"/>
      </w:divBdr>
    </w:div>
    <w:div w:id="1700230360">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2514149">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56927150">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099714356">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dfo-mpo.gc.ca/species-especes/sara-lep/map-carte/index-eng.html" TargetMode="Externa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diagramLayout" Target="diagrams/layout1.xm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microsoft.com/office/2007/relationships/diagramDrawing" Target="diagrams/drawing1.xml"/><Relationship Id="rId37" Type="http://schemas.openxmlformats.org/officeDocument/2006/relationships/image" Target="media/image19.png"/><Relationship Id="rId40" Type="http://schemas.openxmlformats.org/officeDocument/2006/relationships/hyperlink" Target="https://www.bmis-bycatch.org/system/files/zotero_attachments/library_1/DL6ER5VA%20-%20Reeves%20et%20al.%20-%202013%20-%20Marine%20mammal%20bycatch%20in%20gillnet%20and%20other%20entangl.pdf" TargetMode="Externa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diagramData" Target="diagrams/data1.xml"/><Relationship Id="rId36" Type="http://schemas.openxmlformats.org/officeDocument/2006/relationships/image" Target="media/image18.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diagramColors" Target="diagrams/colors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QuickStyle" Target="diagrams/quickStyle1.xml"/><Relationship Id="rId35" Type="http://schemas.openxmlformats.org/officeDocument/2006/relationships/image" Target="media/image17.png"/><Relationship Id="rId43" Type="http://schemas.microsoft.com/office/2011/relationships/people" Target="people.xml"/><Relationship Id="rId8" Type="http://schemas.openxmlformats.org/officeDocument/2006/relationships/hyperlink" Target="https://www.lib.sfu.ca/help/publish/thesis/format/declaration-committee"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hyperlink" Target="https://www.dfo-mpo.gc.ca/species-especes/sara-lep/identify-eng.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0AAFBF-0C3F-E544-A051-3784E2FA206F}" type="doc">
      <dgm:prSet loTypeId="urn:microsoft.com/office/officeart/2005/8/layout/process3" loCatId="" qsTypeId="urn:microsoft.com/office/officeart/2005/8/quickstyle/simple1" qsCatId="simple" csTypeId="urn:microsoft.com/office/officeart/2005/8/colors/accent1_2" csCatId="accent1" phldr="1"/>
      <dgm:spPr/>
      <dgm:t>
        <a:bodyPr/>
        <a:lstStyle/>
        <a:p>
          <a:endParaRPr lang="en-US"/>
        </a:p>
      </dgm:t>
    </dgm:pt>
    <dgm:pt modelId="{0C40D362-F066-9D47-98FB-FDE692810922}">
      <dgm:prSet phldrT="[Text]"/>
      <dgm:spPr/>
      <dgm:t>
        <a:bodyPr/>
        <a:lstStyle/>
        <a:p>
          <a:r>
            <a:rPr lang="en-US"/>
            <a:t>Raw Data</a:t>
          </a:r>
        </a:p>
      </dgm:t>
    </dgm:pt>
    <dgm:pt modelId="{ECFDA29E-3031-0445-9E74-60DF43C5C2F2}" type="parTrans" cxnId="{860F7E02-AC2E-6B4C-A0EC-1C1F20BDF4D5}">
      <dgm:prSet/>
      <dgm:spPr/>
      <dgm:t>
        <a:bodyPr/>
        <a:lstStyle/>
        <a:p>
          <a:endParaRPr lang="en-US"/>
        </a:p>
      </dgm:t>
    </dgm:pt>
    <dgm:pt modelId="{7B1031BF-90D3-7A4A-9B8F-FB630C100065}" type="sibTrans" cxnId="{860F7E02-AC2E-6B4C-A0EC-1C1F20BDF4D5}">
      <dgm:prSet/>
      <dgm:spPr/>
      <dgm:t>
        <a:bodyPr/>
        <a:lstStyle/>
        <a:p>
          <a:endParaRPr lang="en-US"/>
        </a:p>
      </dgm:t>
    </dgm:pt>
    <dgm:pt modelId="{F4997854-6204-1541-895B-E2AFC996BA4C}">
      <dgm:prSet phldrT="[Text]"/>
      <dgm:spPr/>
      <dgm:t>
        <a:bodyPr/>
        <a:lstStyle/>
        <a:p>
          <a:r>
            <a:rPr lang="en-US"/>
            <a:t>Excel Data</a:t>
          </a:r>
        </a:p>
      </dgm:t>
    </dgm:pt>
    <dgm:pt modelId="{6C901965-01DC-144A-9923-C5D6E2130EEB}" type="parTrans" cxnId="{E0672E6B-525A-104F-851E-9C4D70DD9476}">
      <dgm:prSet/>
      <dgm:spPr/>
      <dgm:t>
        <a:bodyPr/>
        <a:lstStyle/>
        <a:p>
          <a:endParaRPr lang="en-US"/>
        </a:p>
      </dgm:t>
    </dgm:pt>
    <dgm:pt modelId="{0B25B903-B101-4A48-AC93-148E95170CA7}" type="sibTrans" cxnId="{E0672E6B-525A-104F-851E-9C4D70DD9476}">
      <dgm:prSet/>
      <dgm:spPr/>
      <dgm:t>
        <a:bodyPr/>
        <a:lstStyle/>
        <a:p>
          <a:endParaRPr lang="en-US"/>
        </a:p>
      </dgm:t>
    </dgm:pt>
    <dgm:pt modelId="{AA2574CB-5BCA-EF43-9C79-C35C6D456EE2}">
      <dgm:prSet phldrT="[Text]"/>
      <dgm:spPr/>
      <dgm:t>
        <a:bodyPr/>
        <a:lstStyle/>
        <a:p>
          <a:r>
            <a:rPr lang="en-US"/>
            <a:t>Angular</a:t>
          </a:r>
        </a:p>
      </dgm:t>
    </dgm:pt>
    <dgm:pt modelId="{0396037B-2A2C-4546-B5AD-FCED9C94B683}" type="parTrans" cxnId="{A8C2BA53-2898-CE4C-B05E-E4173023E1A8}">
      <dgm:prSet/>
      <dgm:spPr/>
      <dgm:t>
        <a:bodyPr/>
        <a:lstStyle/>
        <a:p>
          <a:endParaRPr lang="en-US"/>
        </a:p>
      </dgm:t>
    </dgm:pt>
    <dgm:pt modelId="{19A75C50-781B-934B-97E6-369B977C1BB5}" type="sibTrans" cxnId="{A8C2BA53-2898-CE4C-B05E-E4173023E1A8}">
      <dgm:prSet/>
      <dgm:spPr/>
      <dgm:t>
        <a:bodyPr/>
        <a:lstStyle/>
        <a:p>
          <a:endParaRPr lang="en-US"/>
        </a:p>
      </dgm:t>
    </dgm:pt>
    <dgm:pt modelId="{01DA5127-6D0E-3F4D-9E75-9E757453EA1D}">
      <dgm:prSet phldrT="[Text]"/>
      <dgm:spPr/>
      <dgm:t>
        <a:bodyPr/>
        <a:lstStyle/>
        <a:p>
          <a:r>
            <a:rPr lang="en-US"/>
            <a:t>UI Logic</a:t>
          </a:r>
        </a:p>
      </dgm:t>
    </dgm:pt>
    <dgm:pt modelId="{0499B86D-FDFC-A04F-8C82-219449245C21}" type="parTrans" cxnId="{A8E73680-05FD-F143-A7C8-5CB8D411B879}">
      <dgm:prSet/>
      <dgm:spPr/>
      <dgm:t>
        <a:bodyPr/>
        <a:lstStyle/>
        <a:p>
          <a:endParaRPr lang="en-US"/>
        </a:p>
      </dgm:t>
    </dgm:pt>
    <dgm:pt modelId="{F92AAE74-895C-1747-8750-1A638CF08144}" type="sibTrans" cxnId="{A8E73680-05FD-F143-A7C8-5CB8D411B879}">
      <dgm:prSet/>
      <dgm:spPr/>
      <dgm:t>
        <a:bodyPr/>
        <a:lstStyle/>
        <a:p>
          <a:endParaRPr lang="en-US"/>
        </a:p>
      </dgm:t>
    </dgm:pt>
    <dgm:pt modelId="{CB3CEFAC-FFA5-3647-9F11-24DB35F0C67E}">
      <dgm:prSet phldrT="[Text]"/>
      <dgm:spPr/>
      <dgm:t>
        <a:bodyPr/>
        <a:lstStyle/>
        <a:p>
          <a:r>
            <a:rPr lang="en-US"/>
            <a:t>AmCharts4</a:t>
          </a:r>
        </a:p>
      </dgm:t>
    </dgm:pt>
    <dgm:pt modelId="{425698F3-7068-7341-9A89-138A25981671}" type="parTrans" cxnId="{FD515BA6-4CF8-D244-AF03-C29BA1BE3C55}">
      <dgm:prSet/>
      <dgm:spPr/>
      <dgm:t>
        <a:bodyPr/>
        <a:lstStyle/>
        <a:p>
          <a:endParaRPr lang="en-US"/>
        </a:p>
      </dgm:t>
    </dgm:pt>
    <dgm:pt modelId="{5BEA85FF-878A-2B41-90EB-756E3CAB4002}" type="sibTrans" cxnId="{FD515BA6-4CF8-D244-AF03-C29BA1BE3C55}">
      <dgm:prSet/>
      <dgm:spPr/>
      <dgm:t>
        <a:bodyPr/>
        <a:lstStyle/>
        <a:p>
          <a:endParaRPr lang="en-US"/>
        </a:p>
      </dgm:t>
    </dgm:pt>
    <dgm:pt modelId="{22AEEA7D-ED3C-D241-B06D-CF72F0246088}">
      <dgm:prSet phldrT="[Text]"/>
      <dgm:spPr/>
      <dgm:t>
        <a:bodyPr/>
        <a:lstStyle/>
        <a:p>
          <a:r>
            <a:rPr lang="en-US"/>
            <a:t>Visualizations</a:t>
          </a:r>
        </a:p>
      </dgm:t>
    </dgm:pt>
    <dgm:pt modelId="{F2F9F061-0D92-8C40-AC93-3AE7894D42B6}" type="parTrans" cxnId="{C5F3BF92-F54E-9745-82EE-2518CF164F3F}">
      <dgm:prSet/>
      <dgm:spPr/>
      <dgm:t>
        <a:bodyPr/>
        <a:lstStyle/>
        <a:p>
          <a:endParaRPr lang="en-US"/>
        </a:p>
      </dgm:t>
    </dgm:pt>
    <dgm:pt modelId="{83487A59-AE34-F546-BE03-FD3A6EF3B903}" type="sibTrans" cxnId="{C5F3BF92-F54E-9745-82EE-2518CF164F3F}">
      <dgm:prSet/>
      <dgm:spPr/>
      <dgm:t>
        <a:bodyPr/>
        <a:lstStyle/>
        <a:p>
          <a:endParaRPr lang="en-US"/>
        </a:p>
      </dgm:t>
    </dgm:pt>
    <dgm:pt modelId="{199E6010-286D-B84A-B716-0A131F61FD53}">
      <dgm:prSet/>
      <dgm:spPr/>
      <dgm:t>
        <a:bodyPr/>
        <a:lstStyle/>
        <a:p>
          <a:r>
            <a:rPr lang="en-US"/>
            <a:t>JSON Data</a:t>
          </a:r>
        </a:p>
      </dgm:t>
    </dgm:pt>
    <dgm:pt modelId="{856E7AC7-56FC-664B-9533-1022F1A41B6C}" type="parTrans" cxnId="{5A06405E-7B04-DC47-9202-E711E9EF1A4F}">
      <dgm:prSet/>
      <dgm:spPr/>
      <dgm:t>
        <a:bodyPr/>
        <a:lstStyle/>
        <a:p>
          <a:endParaRPr lang="en-US"/>
        </a:p>
      </dgm:t>
    </dgm:pt>
    <dgm:pt modelId="{ABC13969-ED24-A144-88E5-4D4CEE581A5B}" type="sibTrans" cxnId="{5A06405E-7B04-DC47-9202-E711E9EF1A4F}">
      <dgm:prSet/>
      <dgm:spPr/>
      <dgm:t>
        <a:bodyPr/>
        <a:lstStyle/>
        <a:p>
          <a:endParaRPr lang="en-US"/>
        </a:p>
      </dgm:t>
    </dgm:pt>
    <dgm:pt modelId="{5BEA16C5-4933-C344-BEFF-00DCF3396451}">
      <dgm:prSet/>
      <dgm:spPr/>
      <dgm:t>
        <a:bodyPr/>
        <a:lstStyle/>
        <a:p>
          <a:r>
            <a:rPr lang="en-US"/>
            <a:t>Parsing</a:t>
          </a:r>
        </a:p>
      </dgm:t>
    </dgm:pt>
    <dgm:pt modelId="{6BE5E59A-FACC-0E4F-BF74-1C577A0A0DE3}" type="parTrans" cxnId="{14C42965-C31F-6543-A20B-9AF2B43ECC78}">
      <dgm:prSet/>
      <dgm:spPr/>
      <dgm:t>
        <a:bodyPr/>
        <a:lstStyle/>
        <a:p>
          <a:endParaRPr lang="en-US"/>
        </a:p>
      </dgm:t>
    </dgm:pt>
    <dgm:pt modelId="{9CCB5CC3-003B-A84B-BD0C-50A0D3CA876F}" type="sibTrans" cxnId="{14C42965-C31F-6543-A20B-9AF2B43ECC78}">
      <dgm:prSet/>
      <dgm:spPr/>
      <dgm:t>
        <a:bodyPr/>
        <a:lstStyle/>
        <a:p>
          <a:endParaRPr lang="en-US"/>
        </a:p>
      </dgm:t>
    </dgm:pt>
    <dgm:pt modelId="{BDD0DC51-2065-2843-9BCE-ADFB66188048}">
      <dgm:prSet/>
      <dgm:spPr/>
      <dgm:t>
        <a:bodyPr/>
        <a:lstStyle/>
        <a:p>
          <a:r>
            <a:rPr lang="en-US"/>
            <a:t>Cleaning</a:t>
          </a:r>
        </a:p>
      </dgm:t>
    </dgm:pt>
    <dgm:pt modelId="{F837A0AA-4F7A-1F4B-98D9-B25B47CFBF7F}" type="parTrans" cxnId="{6A5CB580-0CAE-7E4C-83D9-CF60A6B3D61D}">
      <dgm:prSet/>
      <dgm:spPr/>
      <dgm:t>
        <a:bodyPr/>
        <a:lstStyle/>
        <a:p>
          <a:endParaRPr lang="en-US"/>
        </a:p>
      </dgm:t>
    </dgm:pt>
    <dgm:pt modelId="{4C26AFF6-C2BE-0C43-BF77-846EEFE392FD}" type="sibTrans" cxnId="{6A5CB580-0CAE-7E4C-83D9-CF60A6B3D61D}">
      <dgm:prSet/>
      <dgm:spPr/>
      <dgm:t>
        <a:bodyPr/>
        <a:lstStyle/>
        <a:p>
          <a:endParaRPr lang="en-US"/>
        </a:p>
      </dgm:t>
    </dgm:pt>
    <dgm:pt modelId="{5F7285B6-94FA-8047-9CE9-D25350886A74}">
      <dgm:prSet/>
      <dgm:spPr/>
      <dgm:t>
        <a:bodyPr/>
        <a:lstStyle/>
        <a:p>
          <a:r>
            <a:rPr lang="en-US"/>
            <a:t>Converting</a:t>
          </a:r>
        </a:p>
      </dgm:t>
    </dgm:pt>
    <dgm:pt modelId="{04E89F9D-D71F-C746-9FD0-31034B97E5B1}" type="parTrans" cxnId="{71D96472-B045-1448-B0B4-1B74CC2D6A05}">
      <dgm:prSet/>
      <dgm:spPr/>
      <dgm:t>
        <a:bodyPr/>
        <a:lstStyle/>
        <a:p>
          <a:endParaRPr lang="en-US"/>
        </a:p>
      </dgm:t>
    </dgm:pt>
    <dgm:pt modelId="{C4137F54-8582-2543-8080-2002AB379DF9}" type="sibTrans" cxnId="{71D96472-B045-1448-B0B4-1B74CC2D6A05}">
      <dgm:prSet/>
      <dgm:spPr/>
      <dgm:t>
        <a:bodyPr/>
        <a:lstStyle/>
        <a:p>
          <a:endParaRPr lang="en-US"/>
        </a:p>
      </dgm:t>
    </dgm:pt>
    <dgm:pt modelId="{97719684-223D-A74B-AC9C-419B98C69CE5}">
      <dgm:prSet phldrT="[Text]"/>
      <dgm:spPr/>
      <dgm:t>
        <a:bodyPr/>
        <a:lstStyle/>
        <a:p>
          <a:r>
            <a:rPr lang="en-US"/>
            <a:t>Styling</a:t>
          </a:r>
        </a:p>
      </dgm:t>
    </dgm:pt>
    <dgm:pt modelId="{5B8A5884-5DBE-F04E-93AA-E54156E58309}" type="parTrans" cxnId="{08B68875-22D7-2245-8478-6548C7D3EF4C}">
      <dgm:prSet/>
      <dgm:spPr/>
      <dgm:t>
        <a:bodyPr/>
        <a:lstStyle/>
        <a:p>
          <a:endParaRPr lang="en-US"/>
        </a:p>
      </dgm:t>
    </dgm:pt>
    <dgm:pt modelId="{615C5670-5246-0347-AE63-E704162DCB15}" type="sibTrans" cxnId="{08B68875-22D7-2245-8478-6548C7D3EF4C}">
      <dgm:prSet/>
      <dgm:spPr/>
      <dgm:t>
        <a:bodyPr/>
        <a:lstStyle/>
        <a:p>
          <a:endParaRPr lang="en-US"/>
        </a:p>
      </dgm:t>
    </dgm:pt>
    <dgm:pt modelId="{DC52496D-06B2-AB4C-AD03-52C6CD95E61C}">
      <dgm:prSet phldrT="[Text]"/>
      <dgm:spPr/>
      <dgm:t>
        <a:bodyPr/>
        <a:lstStyle/>
        <a:p>
          <a:r>
            <a:rPr lang="en-US"/>
            <a:t>Layout</a:t>
          </a:r>
        </a:p>
      </dgm:t>
    </dgm:pt>
    <dgm:pt modelId="{8950B8E5-5FAB-264C-8743-2B3BC0389E18}" type="parTrans" cxnId="{75FC6CCB-CCF6-1946-BC9C-11EEB183192D}">
      <dgm:prSet/>
      <dgm:spPr/>
      <dgm:t>
        <a:bodyPr/>
        <a:lstStyle/>
        <a:p>
          <a:endParaRPr lang="en-US"/>
        </a:p>
      </dgm:t>
    </dgm:pt>
    <dgm:pt modelId="{9E7E7761-D756-1F4D-A820-2A5C68F9F42D}" type="sibTrans" cxnId="{75FC6CCB-CCF6-1946-BC9C-11EEB183192D}">
      <dgm:prSet/>
      <dgm:spPr/>
      <dgm:t>
        <a:bodyPr/>
        <a:lstStyle/>
        <a:p>
          <a:endParaRPr lang="en-US"/>
        </a:p>
      </dgm:t>
    </dgm:pt>
    <dgm:pt modelId="{A9A74F7E-C87B-EA42-BC15-56B4CBD5C67A}">
      <dgm:prSet phldrT="[Text]"/>
      <dgm:spPr/>
      <dgm:t>
        <a:bodyPr/>
        <a:lstStyle/>
        <a:p>
          <a:r>
            <a:rPr lang="en-US"/>
            <a:t>Interaction</a:t>
          </a:r>
        </a:p>
      </dgm:t>
    </dgm:pt>
    <dgm:pt modelId="{FC1388EA-A3FB-364C-B424-2AA895DFAA5E}" type="parTrans" cxnId="{4ADFE88A-6B55-0E4F-A715-D53F78B8E930}">
      <dgm:prSet/>
      <dgm:spPr/>
      <dgm:t>
        <a:bodyPr/>
        <a:lstStyle/>
        <a:p>
          <a:endParaRPr lang="en-US"/>
        </a:p>
      </dgm:t>
    </dgm:pt>
    <dgm:pt modelId="{85CC0E30-BF19-7545-82A6-13FDE6F934DE}" type="sibTrans" cxnId="{4ADFE88A-6B55-0E4F-A715-D53F78B8E930}">
      <dgm:prSet/>
      <dgm:spPr/>
      <dgm:t>
        <a:bodyPr/>
        <a:lstStyle/>
        <a:p>
          <a:endParaRPr lang="en-US"/>
        </a:p>
      </dgm:t>
    </dgm:pt>
    <dgm:pt modelId="{93244797-DC84-1B46-82C3-8AEBC7B7621A}" type="pres">
      <dgm:prSet presAssocID="{860AAFBF-0C3F-E544-A051-3784E2FA206F}" presName="linearFlow" presStyleCnt="0">
        <dgm:presLayoutVars>
          <dgm:dir/>
          <dgm:animLvl val="lvl"/>
          <dgm:resizeHandles val="exact"/>
        </dgm:presLayoutVars>
      </dgm:prSet>
      <dgm:spPr/>
    </dgm:pt>
    <dgm:pt modelId="{8B797AF3-5376-AC4E-8FE0-22436D58C459}" type="pres">
      <dgm:prSet presAssocID="{0C40D362-F066-9D47-98FB-FDE692810922}" presName="composite" presStyleCnt="0"/>
      <dgm:spPr/>
    </dgm:pt>
    <dgm:pt modelId="{A38F4B2E-6FF8-9A4D-AB64-20DA0BFEBECA}" type="pres">
      <dgm:prSet presAssocID="{0C40D362-F066-9D47-98FB-FDE692810922}" presName="parTx" presStyleLbl="node1" presStyleIdx="0" presStyleCnt="4">
        <dgm:presLayoutVars>
          <dgm:chMax val="0"/>
          <dgm:chPref val="0"/>
          <dgm:bulletEnabled val="1"/>
        </dgm:presLayoutVars>
      </dgm:prSet>
      <dgm:spPr/>
    </dgm:pt>
    <dgm:pt modelId="{A8BD1CBB-B82F-CC43-A4FF-4E3A1CDD41A8}" type="pres">
      <dgm:prSet presAssocID="{0C40D362-F066-9D47-98FB-FDE692810922}" presName="parSh" presStyleLbl="node1" presStyleIdx="0" presStyleCnt="4"/>
      <dgm:spPr/>
    </dgm:pt>
    <dgm:pt modelId="{25331B67-5167-0845-813D-D25D8F3470C5}" type="pres">
      <dgm:prSet presAssocID="{0C40D362-F066-9D47-98FB-FDE692810922}" presName="desTx" presStyleLbl="fgAcc1" presStyleIdx="0" presStyleCnt="4">
        <dgm:presLayoutVars>
          <dgm:bulletEnabled val="1"/>
        </dgm:presLayoutVars>
      </dgm:prSet>
      <dgm:spPr/>
    </dgm:pt>
    <dgm:pt modelId="{A4AE26BE-BA54-8143-9255-208A3DFA9F4A}" type="pres">
      <dgm:prSet presAssocID="{7B1031BF-90D3-7A4A-9B8F-FB630C100065}" presName="sibTrans" presStyleLbl="sibTrans2D1" presStyleIdx="0" presStyleCnt="3"/>
      <dgm:spPr/>
    </dgm:pt>
    <dgm:pt modelId="{2C880246-40E4-6642-A7A4-FB89E1C64ADB}" type="pres">
      <dgm:prSet presAssocID="{7B1031BF-90D3-7A4A-9B8F-FB630C100065}" presName="connTx" presStyleLbl="sibTrans2D1" presStyleIdx="0" presStyleCnt="3"/>
      <dgm:spPr/>
    </dgm:pt>
    <dgm:pt modelId="{E5F46308-0A13-F345-B264-547273B74D85}" type="pres">
      <dgm:prSet presAssocID="{199E6010-286D-B84A-B716-0A131F61FD53}" presName="composite" presStyleCnt="0"/>
      <dgm:spPr/>
    </dgm:pt>
    <dgm:pt modelId="{4FFAD9EC-3C41-B64D-9DE0-A379D67EBE9F}" type="pres">
      <dgm:prSet presAssocID="{199E6010-286D-B84A-B716-0A131F61FD53}" presName="parTx" presStyleLbl="node1" presStyleIdx="0" presStyleCnt="4">
        <dgm:presLayoutVars>
          <dgm:chMax val="0"/>
          <dgm:chPref val="0"/>
          <dgm:bulletEnabled val="1"/>
        </dgm:presLayoutVars>
      </dgm:prSet>
      <dgm:spPr/>
    </dgm:pt>
    <dgm:pt modelId="{97F0147F-2E59-5F4B-A3BD-802EB42516AF}" type="pres">
      <dgm:prSet presAssocID="{199E6010-286D-B84A-B716-0A131F61FD53}" presName="parSh" presStyleLbl="node1" presStyleIdx="1" presStyleCnt="4"/>
      <dgm:spPr/>
    </dgm:pt>
    <dgm:pt modelId="{0227541A-0231-AD48-89D0-9F677A2A48D8}" type="pres">
      <dgm:prSet presAssocID="{199E6010-286D-B84A-B716-0A131F61FD53}" presName="desTx" presStyleLbl="fgAcc1" presStyleIdx="1" presStyleCnt="4">
        <dgm:presLayoutVars>
          <dgm:bulletEnabled val="1"/>
        </dgm:presLayoutVars>
      </dgm:prSet>
      <dgm:spPr/>
    </dgm:pt>
    <dgm:pt modelId="{13B249C9-5337-7A43-B3F2-3312258C9B32}" type="pres">
      <dgm:prSet presAssocID="{ABC13969-ED24-A144-88E5-4D4CEE581A5B}" presName="sibTrans" presStyleLbl="sibTrans2D1" presStyleIdx="1" presStyleCnt="3"/>
      <dgm:spPr/>
    </dgm:pt>
    <dgm:pt modelId="{43A34AB0-A1B2-E54E-80BB-3D4AB121460F}" type="pres">
      <dgm:prSet presAssocID="{ABC13969-ED24-A144-88E5-4D4CEE581A5B}" presName="connTx" presStyleLbl="sibTrans2D1" presStyleIdx="1" presStyleCnt="3"/>
      <dgm:spPr/>
    </dgm:pt>
    <dgm:pt modelId="{AF1EC885-F13A-6748-9A51-071DBF04D11A}" type="pres">
      <dgm:prSet presAssocID="{AA2574CB-5BCA-EF43-9C79-C35C6D456EE2}" presName="composite" presStyleCnt="0"/>
      <dgm:spPr/>
    </dgm:pt>
    <dgm:pt modelId="{4C234314-EC47-D54E-8432-C7D4CECC8C15}" type="pres">
      <dgm:prSet presAssocID="{AA2574CB-5BCA-EF43-9C79-C35C6D456EE2}" presName="parTx" presStyleLbl="node1" presStyleIdx="1" presStyleCnt="4">
        <dgm:presLayoutVars>
          <dgm:chMax val="0"/>
          <dgm:chPref val="0"/>
          <dgm:bulletEnabled val="1"/>
        </dgm:presLayoutVars>
      </dgm:prSet>
      <dgm:spPr/>
    </dgm:pt>
    <dgm:pt modelId="{0443FCB2-83E6-BD41-AD70-88D889542F3C}" type="pres">
      <dgm:prSet presAssocID="{AA2574CB-5BCA-EF43-9C79-C35C6D456EE2}" presName="parSh" presStyleLbl="node1" presStyleIdx="2" presStyleCnt="4"/>
      <dgm:spPr/>
    </dgm:pt>
    <dgm:pt modelId="{C3E756F3-0C47-DE46-A8F6-9E6FB7D0F0DD}" type="pres">
      <dgm:prSet presAssocID="{AA2574CB-5BCA-EF43-9C79-C35C6D456EE2}" presName="desTx" presStyleLbl="fgAcc1" presStyleIdx="2" presStyleCnt="4">
        <dgm:presLayoutVars>
          <dgm:bulletEnabled val="1"/>
        </dgm:presLayoutVars>
      </dgm:prSet>
      <dgm:spPr/>
    </dgm:pt>
    <dgm:pt modelId="{3AA08D0C-D9B4-404B-8C35-AEEFB7F24D3C}" type="pres">
      <dgm:prSet presAssocID="{19A75C50-781B-934B-97E6-369B977C1BB5}" presName="sibTrans" presStyleLbl="sibTrans2D1" presStyleIdx="2" presStyleCnt="3"/>
      <dgm:spPr/>
    </dgm:pt>
    <dgm:pt modelId="{500B8A26-7C6F-814D-9DF9-B411647E0F36}" type="pres">
      <dgm:prSet presAssocID="{19A75C50-781B-934B-97E6-369B977C1BB5}" presName="connTx" presStyleLbl="sibTrans2D1" presStyleIdx="2" presStyleCnt="3"/>
      <dgm:spPr/>
    </dgm:pt>
    <dgm:pt modelId="{E210A630-E356-C049-843A-4E09614C599D}" type="pres">
      <dgm:prSet presAssocID="{CB3CEFAC-FFA5-3647-9F11-24DB35F0C67E}" presName="composite" presStyleCnt="0"/>
      <dgm:spPr/>
    </dgm:pt>
    <dgm:pt modelId="{E256AD44-9308-1D49-B4A4-3FC33CB735A3}" type="pres">
      <dgm:prSet presAssocID="{CB3CEFAC-FFA5-3647-9F11-24DB35F0C67E}" presName="parTx" presStyleLbl="node1" presStyleIdx="2" presStyleCnt="4">
        <dgm:presLayoutVars>
          <dgm:chMax val="0"/>
          <dgm:chPref val="0"/>
          <dgm:bulletEnabled val="1"/>
        </dgm:presLayoutVars>
      </dgm:prSet>
      <dgm:spPr/>
    </dgm:pt>
    <dgm:pt modelId="{A20336B4-F2CB-714D-9CBD-6F41D96D6A52}" type="pres">
      <dgm:prSet presAssocID="{CB3CEFAC-FFA5-3647-9F11-24DB35F0C67E}" presName="parSh" presStyleLbl="node1" presStyleIdx="3" presStyleCnt="4"/>
      <dgm:spPr/>
    </dgm:pt>
    <dgm:pt modelId="{8CBB108C-69B6-9347-B7DD-CD855559324F}" type="pres">
      <dgm:prSet presAssocID="{CB3CEFAC-FFA5-3647-9F11-24DB35F0C67E}" presName="desTx" presStyleLbl="fgAcc1" presStyleIdx="3" presStyleCnt="4">
        <dgm:presLayoutVars>
          <dgm:bulletEnabled val="1"/>
        </dgm:presLayoutVars>
      </dgm:prSet>
      <dgm:spPr/>
    </dgm:pt>
  </dgm:ptLst>
  <dgm:cxnLst>
    <dgm:cxn modelId="{860F7E02-AC2E-6B4C-A0EC-1C1F20BDF4D5}" srcId="{860AAFBF-0C3F-E544-A051-3784E2FA206F}" destId="{0C40D362-F066-9D47-98FB-FDE692810922}" srcOrd="0" destOrd="0" parTransId="{ECFDA29E-3031-0445-9E74-60DF43C5C2F2}" sibTransId="{7B1031BF-90D3-7A4A-9B8F-FB630C100065}"/>
    <dgm:cxn modelId="{C437690F-02F4-1645-81A6-DA8ABB28BB5F}" type="presOf" srcId="{CB3CEFAC-FFA5-3647-9F11-24DB35F0C67E}" destId="{A20336B4-F2CB-714D-9CBD-6F41D96D6A52}" srcOrd="1" destOrd="0" presId="urn:microsoft.com/office/officeart/2005/8/layout/process3"/>
    <dgm:cxn modelId="{5C0ADA10-72D4-2343-9985-C729AE3D3BC9}" type="presOf" srcId="{7B1031BF-90D3-7A4A-9B8F-FB630C100065}" destId="{A4AE26BE-BA54-8143-9255-208A3DFA9F4A}" srcOrd="0" destOrd="0" presId="urn:microsoft.com/office/officeart/2005/8/layout/process3"/>
    <dgm:cxn modelId="{4EC7E618-6275-474B-AA85-26755680B7D3}" type="presOf" srcId="{A9A74F7E-C87B-EA42-BC15-56B4CBD5C67A}" destId="{8CBB108C-69B6-9347-B7DD-CD855559324F}" srcOrd="0" destOrd="1" presId="urn:microsoft.com/office/officeart/2005/8/layout/process3"/>
    <dgm:cxn modelId="{16ACE723-63C8-D84F-B293-F4A28BD8E812}" type="presOf" srcId="{DC52496D-06B2-AB4C-AD03-52C6CD95E61C}" destId="{C3E756F3-0C47-DE46-A8F6-9E6FB7D0F0DD}" srcOrd="0" destOrd="2" presId="urn:microsoft.com/office/officeart/2005/8/layout/process3"/>
    <dgm:cxn modelId="{9698323D-9856-3E4E-84E9-CA92D3F5BD6D}" type="presOf" srcId="{0C40D362-F066-9D47-98FB-FDE692810922}" destId="{A38F4B2E-6FF8-9A4D-AB64-20DA0BFEBECA}" srcOrd="0" destOrd="0" presId="urn:microsoft.com/office/officeart/2005/8/layout/process3"/>
    <dgm:cxn modelId="{6282ED43-8868-1046-84D0-2EE41F413217}" type="presOf" srcId="{22AEEA7D-ED3C-D241-B06D-CF72F0246088}" destId="{8CBB108C-69B6-9347-B7DD-CD855559324F}" srcOrd="0" destOrd="0" presId="urn:microsoft.com/office/officeart/2005/8/layout/process3"/>
    <dgm:cxn modelId="{F68D3650-254E-8A43-8A03-CC75DB1B2EA3}" type="presOf" srcId="{199E6010-286D-B84A-B716-0A131F61FD53}" destId="{97F0147F-2E59-5F4B-A3BD-802EB42516AF}" srcOrd="1" destOrd="0" presId="urn:microsoft.com/office/officeart/2005/8/layout/process3"/>
    <dgm:cxn modelId="{A8C2BA53-2898-CE4C-B05E-E4173023E1A8}" srcId="{860AAFBF-0C3F-E544-A051-3784E2FA206F}" destId="{AA2574CB-5BCA-EF43-9C79-C35C6D456EE2}" srcOrd="2" destOrd="0" parTransId="{0396037B-2A2C-4546-B5AD-FCED9C94B683}" sibTransId="{19A75C50-781B-934B-97E6-369B977C1BB5}"/>
    <dgm:cxn modelId="{5A06405E-7B04-DC47-9202-E711E9EF1A4F}" srcId="{860AAFBF-0C3F-E544-A051-3784E2FA206F}" destId="{199E6010-286D-B84A-B716-0A131F61FD53}" srcOrd="1" destOrd="0" parTransId="{856E7AC7-56FC-664B-9533-1022F1A41B6C}" sibTransId="{ABC13969-ED24-A144-88E5-4D4CEE581A5B}"/>
    <dgm:cxn modelId="{14C42965-C31F-6543-A20B-9AF2B43ECC78}" srcId="{199E6010-286D-B84A-B716-0A131F61FD53}" destId="{5BEA16C5-4933-C344-BEFF-00DCF3396451}" srcOrd="0" destOrd="0" parTransId="{6BE5E59A-FACC-0E4F-BF74-1C577A0A0DE3}" sibTransId="{9CCB5CC3-003B-A84B-BD0C-50A0D3CA876F}"/>
    <dgm:cxn modelId="{E0672E6B-525A-104F-851E-9C4D70DD9476}" srcId="{0C40D362-F066-9D47-98FB-FDE692810922}" destId="{F4997854-6204-1541-895B-E2AFC996BA4C}" srcOrd="0" destOrd="0" parTransId="{6C901965-01DC-144A-9923-C5D6E2130EEB}" sibTransId="{0B25B903-B101-4A48-AC93-148E95170CA7}"/>
    <dgm:cxn modelId="{E2D16D71-A64A-0A48-AB7C-7BA3451CF586}" type="presOf" srcId="{F4997854-6204-1541-895B-E2AFC996BA4C}" destId="{25331B67-5167-0845-813D-D25D8F3470C5}" srcOrd="0" destOrd="0" presId="urn:microsoft.com/office/officeart/2005/8/layout/process3"/>
    <dgm:cxn modelId="{71D96472-B045-1448-B0B4-1B74CC2D6A05}" srcId="{199E6010-286D-B84A-B716-0A131F61FD53}" destId="{5F7285B6-94FA-8047-9CE9-D25350886A74}" srcOrd="2" destOrd="0" parTransId="{04E89F9D-D71F-C746-9FD0-31034B97E5B1}" sibTransId="{C4137F54-8582-2543-8080-2002AB379DF9}"/>
    <dgm:cxn modelId="{08B68875-22D7-2245-8478-6548C7D3EF4C}" srcId="{AA2574CB-5BCA-EF43-9C79-C35C6D456EE2}" destId="{97719684-223D-A74B-AC9C-419B98C69CE5}" srcOrd="1" destOrd="0" parTransId="{5B8A5884-5DBE-F04E-93AA-E54156E58309}" sibTransId="{615C5670-5246-0347-AE63-E704162DCB15}"/>
    <dgm:cxn modelId="{8633A777-9987-C14A-8FA8-F454A0C9A621}" type="presOf" srcId="{860AAFBF-0C3F-E544-A051-3784E2FA206F}" destId="{93244797-DC84-1B46-82C3-8AEBC7B7621A}" srcOrd="0" destOrd="0" presId="urn:microsoft.com/office/officeart/2005/8/layout/process3"/>
    <dgm:cxn modelId="{A8E73680-05FD-F143-A7C8-5CB8D411B879}" srcId="{AA2574CB-5BCA-EF43-9C79-C35C6D456EE2}" destId="{01DA5127-6D0E-3F4D-9E75-9E757453EA1D}" srcOrd="0" destOrd="0" parTransId="{0499B86D-FDFC-A04F-8C82-219449245C21}" sibTransId="{F92AAE74-895C-1747-8750-1A638CF08144}"/>
    <dgm:cxn modelId="{6A5CB580-0CAE-7E4C-83D9-CF60A6B3D61D}" srcId="{199E6010-286D-B84A-B716-0A131F61FD53}" destId="{BDD0DC51-2065-2843-9BCE-ADFB66188048}" srcOrd="1" destOrd="0" parTransId="{F837A0AA-4F7A-1F4B-98D9-B25B47CFBF7F}" sibTransId="{4C26AFF6-C2BE-0C43-BF77-846EEFE392FD}"/>
    <dgm:cxn modelId="{80E8B481-F7A5-174A-BE03-F716BC56F86D}" type="presOf" srcId="{0C40D362-F066-9D47-98FB-FDE692810922}" destId="{A8BD1CBB-B82F-CC43-A4FF-4E3A1CDD41A8}" srcOrd="1" destOrd="0" presId="urn:microsoft.com/office/officeart/2005/8/layout/process3"/>
    <dgm:cxn modelId="{4ADFE88A-6B55-0E4F-A715-D53F78B8E930}" srcId="{CB3CEFAC-FFA5-3647-9F11-24DB35F0C67E}" destId="{A9A74F7E-C87B-EA42-BC15-56B4CBD5C67A}" srcOrd="1" destOrd="0" parTransId="{FC1388EA-A3FB-364C-B424-2AA895DFAA5E}" sibTransId="{85CC0E30-BF19-7545-82A6-13FDE6F934DE}"/>
    <dgm:cxn modelId="{32EB978D-27D5-DB4A-B623-6CE7692461E6}" type="presOf" srcId="{AA2574CB-5BCA-EF43-9C79-C35C6D456EE2}" destId="{4C234314-EC47-D54E-8432-C7D4CECC8C15}" srcOrd="0" destOrd="0" presId="urn:microsoft.com/office/officeart/2005/8/layout/process3"/>
    <dgm:cxn modelId="{7749698F-00F8-BB4A-AB41-397FC63B7384}" type="presOf" srcId="{BDD0DC51-2065-2843-9BCE-ADFB66188048}" destId="{0227541A-0231-AD48-89D0-9F677A2A48D8}" srcOrd="0" destOrd="1" presId="urn:microsoft.com/office/officeart/2005/8/layout/process3"/>
    <dgm:cxn modelId="{C5F3BF92-F54E-9745-82EE-2518CF164F3F}" srcId="{CB3CEFAC-FFA5-3647-9F11-24DB35F0C67E}" destId="{22AEEA7D-ED3C-D241-B06D-CF72F0246088}" srcOrd="0" destOrd="0" parTransId="{F2F9F061-0D92-8C40-AC93-3AE7894D42B6}" sibTransId="{83487A59-AE34-F546-BE03-FD3A6EF3B903}"/>
    <dgm:cxn modelId="{8522C0A0-EB78-3540-AB59-A409CC6C560C}" type="presOf" srcId="{7B1031BF-90D3-7A4A-9B8F-FB630C100065}" destId="{2C880246-40E4-6642-A7A4-FB89E1C64ADB}" srcOrd="1" destOrd="0" presId="urn:microsoft.com/office/officeart/2005/8/layout/process3"/>
    <dgm:cxn modelId="{C630CFA2-178E-5F49-8575-2EA3EE4C1ABB}" type="presOf" srcId="{ABC13969-ED24-A144-88E5-4D4CEE581A5B}" destId="{13B249C9-5337-7A43-B3F2-3312258C9B32}" srcOrd="0" destOrd="0" presId="urn:microsoft.com/office/officeart/2005/8/layout/process3"/>
    <dgm:cxn modelId="{FD515BA6-4CF8-D244-AF03-C29BA1BE3C55}" srcId="{860AAFBF-0C3F-E544-A051-3784E2FA206F}" destId="{CB3CEFAC-FFA5-3647-9F11-24DB35F0C67E}" srcOrd="3" destOrd="0" parTransId="{425698F3-7068-7341-9A89-138A25981671}" sibTransId="{5BEA85FF-878A-2B41-90EB-756E3CAB4002}"/>
    <dgm:cxn modelId="{98A6B4B6-3945-1F44-A018-133FF60E20B4}" type="presOf" srcId="{19A75C50-781B-934B-97E6-369B977C1BB5}" destId="{500B8A26-7C6F-814D-9DF9-B411647E0F36}" srcOrd="1" destOrd="0" presId="urn:microsoft.com/office/officeart/2005/8/layout/process3"/>
    <dgm:cxn modelId="{86D955B8-702A-5C4F-8E62-1AF9A97F40A6}" type="presOf" srcId="{01DA5127-6D0E-3F4D-9E75-9E757453EA1D}" destId="{C3E756F3-0C47-DE46-A8F6-9E6FB7D0F0DD}" srcOrd="0" destOrd="0" presId="urn:microsoft.com/office/officeart/2005/8/layout/process3"/>
    <dgm:cxn modelId="{FED822BC-DD3C-1542-A24F-088945F1FA7D}" type="presOf" srcId="{19A75C50-781B-934B-97E6-369B977C1BB5}" destId="{3AA08D0C-D9B4-404B-8C35-AEEFB7F24D3C}" srcOrd="0" destOrd="0" presId="urn:microsoft.com/office/officeart/2005/8/layout/process3"/>
    <dgm:cxn modelId="{28DD68C9-FD8A-6046-BA00-4912F6845D1A}" type="presOf" srcId="{AA2574CB-5BCA-EF43-9C79-C35C6D456EE2}" destId="{0443FCB2-83E6-BD41-AD70-88D889542F3C}" srcOrd="1" destOrd="0" presId="urn:microsoft.com/office/officeart/2005/8/layout/process3"/>
    <dgm:cxn modelId="{75FC6CCB-CCF6-1946-BC9C-11EEB183192D}" srcId="{AA2574CB-5BCA-EF43-9C79-C35C6D456EE2}" destId="{DC52496D-06B2-AB4C-AD03-52C6CD95E61C}" srcOrd="2" destOrd="0" parTransId="{8950B8E5-5FAB-264C-8743-2B3BC0389E18}" sibTransId="{9E7E7761-D756-1F4D-A820-2A5C68F9F42D}"/>
    <dgm:cxn modelId="{CD6100CE-D3B9-B843-8752-D844BABFED94}" type="presOf" srcId="{ABC13969-ED24-A144-88E5-4D4CEE581A5B}" destId="{43A34AB0-A1B2-E54E-80BB-3D4AB121460F}" srcOrd="1" destOrd="0" presId="urn:microsoft.com/office/officeart/2005/8/layout/process3"/>
    <dgm:cxn modelId="{491593D1-E81A-8147-8204-3FC52DF3ECD8}" type="presOf" srcId="{5F7285B6-94FA-8047-9CE9-D25350886A74}" destId="{0227541A-0231-AD48-89D0-9F677A2A48D8}" srcOrd="0" destOrd="2" presId="urn:microsoft.com/office/officeart/2005/8/layout/process3"/>
    <dgm:cxn modelId="{28698AD8-EE02-714D-9405-6973A57C017F}" type="presOf" srcId="{199E6010-286D-B84A-B716-0A131F61FD53}" destId="{4FFAD9EC-3C41-B64D-9DE0-A379D67EBE9F}" srcOrd="0" destOrd="0" presId="urn:microsoft.com/office/officeart/2005/8/layout/process3"/>
    <dgm:cxn modelId="{17E846DA-F0E7-6840-8B55-0D4388CF4E8B}" type="presOf" srcId="{97719684-223D-A74B-AC9C-419B98C69CE5}" destId="{C3E756F3-0C47-DE46-A8F6-9E6FB7D0F0DD}" srcOrd="0" destOrd="1" presId="urn:microsoft.com/office/officeart/2005/8/layout/process3"/>
    <dgm:cxn modelId="{C11BCADC-DC04-154B-B841-FEA4CA0F53F4}" type="presOf" srcId="{CB3CEFAC-FFA5-3647-9F11-24DB35F0C67E}" destId="{E256AD44-9308-1D49-B4A4-3FC33CB735A3}" srcOrd="0" destOrd="0" presId="urn:microsoft.com/office/officeart/2005/8/layout/process3"/>
    <dgm:cxn modelId="{92FB35FF-F48A-7948-B5E5-10D44462E298}" type="presOf" srcId="{5BEA16C5-4933-C344-BEFF-00DCF3396451}" destId="{0227541A-0231-AD48-89D0-9F677A2A48D8}" srcOrd="0" destOrd="0" presId="urn:microsoft.com/office/officeart/2005/8/layout/process3"/>
    <dgm:cxn modelId="{0A4875ED-EA20-B349-8EAB-FE92BA22B51C}" type="presParOf" srcId="{93244797-DC84-1B46-82C3-8AEBC7B7621A}" destId="{8B797AF3-5376-AC4E-8FE0-22436D58C459}" srcOrd="0" destOrd="0" presId="urn:microsoft.com/office/officeart/2005/8/layout/process3"/>
    <dgm:cxn modelId="{37E0D022-1793-5E43-A4AA-175F1D5BBEF6}" type="presParOf" srcId="{8B797AF3-5376-AC4E-8FE0-22436D58C459}" destId="{A38F4B2E-6FF8-9A4D-AB64-20DA0BFEBECA}" srcOrd="0" destOrd="0" presId="urn:microsoft.com/office/officeart/2005/8/layout/process3"/>
    <dgm:cxn modelId="{0D7F1B11-6114-5941-B93C-FBD4C652E3FD}" type="presParOf" srcId="{8B797AF3-5376-AC4E-8FE0-22436D58C459}" destId="{A8BD1CBB-B82F-CC43-A4FF-4E3A1CDD41A8}" srcOrd="1" destOrd="0" presId="urn:microsoft.com/office/officeart/2005/8/layout/process3"/>
    <dgm:cxn modelId="{8A3F09B1-9366-D341-8EC7-C0120B094384}" type="presParOf" srcId="{8B797AF3-5376-AC4E-8FE0-22436D58C459}" destId="{25331B67-5167-0845-813D-D25D8F3470C5}" srcOrd="2" destOrd="0" presId="urn:microsoft.com/office/officeart/2005/8/layout/process3"/>
    <dgm:cxn modelId="{E5CD5F0B-3F97-2B45-9581-7F664BBC4627}" type="presParOf" srcId="{93244797-DC84-1B46-82C3-8AEBC7B7621A}" destId="{A4AE26BE-BA54-8143-9255-208A3DFA9F4A}" srcOrd="1" destOrd="0" presId="urn:microsoft.com/office/officeart/2005/8/layout/process3"/>
    <dgm:cxn modelId="{5D68C912-CEE9-484C-813B-2B3EBD38BE73}" type="presParOf" srcId="{A4AE26BE-BA54-8143-9255-208A3DFA9F4A}" destId="{2C880246-40E4-6642-A7A4-FB89E1C64ADB}" srcOrd="0" destOrd="0" presId="urn:microsoft.com/office/officeart/2005/8/layout/process3"/>
    <dgm:cxn modelId="{4CD7E5C0-9FEB-1547-B4DB-2A7E79DB9A23}" type="presParOf" srcId="{93244797-DC84-1B46-82C3-8AEBC7B7621A}" destId="{E5F46308-0A13-F345-B264-547273B74D85}" srcOrd="2" destOrd="0" presId="urn:microsoft.com/office/officeart/2005/8/layout/process3"/>
    <dgm:cxn modelId="{3F217E42-2E53-7E46-A051-5B514698B90F}" type="presParOf" srcId="{E5F46308-0A13-F345-B264-547273B74D85}" destId="{4FFAD9EC-3C41-B64D-9DE0-A379D67EBE9F}" srcOrd="0" destOrd="0" presId="urn:microsoft.com/office/officeart/2005/8/layout/process3"/>
    <dgm:cxn modelId="{449BE5DF-D6D2-2F41-8D61-777DDE6499F9}" type="presParOf" srcId="{E5F46308-0A13-F345-B264-547273B74D85}" destId="{97F0147F-2E59-5F4B-A3BD-802EB42516AF}" srcOrd="1" destOrd="0" presId="urn:microsoft.com/office/officeart/2005/8/layout/process3"/>
    <dgm:cxn modelId="{A3F9947C-C5F4-944E-9659-6EAA601DB142}" type="presParOf" srcId="{E5F46308-0A13-F345-B264-547273B74D85}" destId="{0227541A-0231-AD48-89D0-9F677A2A48D8}" srcOrd="2" destOrd="0" presId="urn:microsoft.com/office/officeart/2005/8/layout/process3"/>
    <dgm:cxn modelId="{CEE2270F-BBEC-2242-9E15-813A1070C65A}" type="presParOf" srcId="{93244797-DC84-1B46-82C3-8AEBC7B7621A}" destId="{13B249C9-5337-7A43-B3F2-3312258C9B32}" srcOrd="3" destOrd="0" presId="urn:microsoft.com/office/officeart/2005/8/layout/process3"/>
    <dgm:cxn modelId="{64793D7C-4845-4049-ABAE-920A02C15094}" type="presParOf" srcId="{13B249C9-5337-7A43-B3F2-3312258C9B32}" destId="{43A34AB0-A1B2-E54E-80BB-3D4AB121460F}" srcOrd="0" destOrd="0" presId="urn:microsoft.com/office/officeart/2005/8/layout/process3"/>
    <dgm:cxn modelId="{9FB664F4-EA24-8C40-AE29-62D32F8AE6E2}" type="presParOf" srcId="{93244797-DC84-1B46-82C3-8AEBC7B7621A}" destId="{AF1EC885-F13A-6748-9A51-071DBF04D11A}" srcOrd="4" destOrd="0" presId="urn:microsoft.com/office/officeart/2005/8/layout/process3"/>
    <dgm:cxn modelId="{2F764AA4-1BD4-8F4E-B0B8-34D66AB530D2}" type="presParOf" srcId="{AF1EC885-F13A-6748-9A51-071DBF04D11A}" destId="{4C234314-EC47-D54E-8432-C7D4CECC8C15}" srcOrd="0" destOrd="0" presId="urn:microsoft.com/office/officeart/2005/8/layout/process3"/>
    <dgm:cxn modelId="{B2956A0E-3C69-AC40-BC57-E16949B22CFE}" type="presParOf" srcId="{AF1EC885-F13A-6748-9A51-071DBF04D11A}" destId="{0443FCB2-83E6-BD41-AD70-88D889542F3C}" srcOrd="1" destOrd="0" presId="urn:microsoft.com/office/officeart/2005/8/layout/process3"/>
    <dgm:cxn modelId="{34EBE508-B8F3-714B-B986-EF35066357C7}" type="presParOf" srcId="{AF1EC885-F13A-6748-9A51-071DBF04D11A}" destId="{C3E756F3-0C47-DE46-A8F6-9E6FB7D0F0DD}" srcOrd="2" destOrd="0" presId="urn:microsoft.com/office/officeart/2005/8/layout/process3"/>
    <dgm:cxn modelId="{D90C173C-0DB2-B444-8C6F-8C6AF708B4AD}" type="presParOf" srcId="{93244797-DC84-1B46-82C3-8AEBC7B7621A}" destId="{3AA08D0C-D9B4-404B-8C35-AEEFB7F24D3C}" srcOrd="5" destOrd="0" presId="urn:microsoft.com/office/officeart/2005/8/layout/process3"/>
    <dgm:cxn modelId="{0D7F4B4D-B002-FD42-9AA7-EB8A9413DDE1}" type="presParOf" srcId="{3AA08D0C-D9B4-404B-8C35-AEEFB7F24D3C}" destId="{500B8A26-7C6F-814D-9DF9-B411647E0F36}" srcOrd="0" destOrd="0" presId="urn:microsoft.com/office/officeart/2005/8/layout/process3"/>
    <dgm:cxn modelId="{822094AE-555E-5F4D-ACEA-41BA7983C0CF}" type="presParOf" srcId="{93244797-DC84-1B46-82C3-8AEBC7B7621A}" destId="{E210A630-E356-C049-843A-4E09614C599D}" srcOrd="6" destOrd="0" presId="urn:microsoft.com/office/officeart/2005/8/layout/process3"/>
    <dgm:cxn modelId="{6E24AA0E-03A2-964D-A4F1-2ECD2A9AE62D}" type="presParOf" srcId="{E210A630-E356-C049-843A-4E09614C599D}" destId="{E256AD44-9308-1D49-B4A4-3FC33CB735A3}" srcOrd="0" destOrd="0" presId="urn:microsoft.com/office/officeart/2005/8/layout/process3"/>
    <dgm:cxn modelId="{378F18A4-906D-514D-AEF0-10F597626C52}" type="presParOf" srcId="{E210A630-E356-C049-843A-4E09614C599D}" destId="{A20336B4-F2CB-714D-9CBD-6F41D96D6A52}" srcOrd="1" destOrd="0" presId="urn:microsoft.com/office/officeart/2005/8/layout/process3"/>
    <dgm:cxn modelId="{B068B684-FD05-404A-9ADD-9E75B946F4BE}" type="presParOf" srcId="{E210A630-E356-C049-843A-4E09614C599D}" destId="{8CBB108C-69B6-9347-B7DD-CD855559324F}" srcOrd="2" destOrd="0" presId="urn:microsoft.com/office/officeart/2005/8/layout/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D1CBB-B82F-CC43-A4FF-4E3A1CDD41A8}">
      <dsp:nvSpPr>
        <dsp:cNvPr id="0" name=""/>
        <dsp:cNvSpPr/>
      </dsp:nvSpPr>
      <dsp:spPr>
        <a:xfrm>
          <a:off x="805"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Raw Data</a:t>
          </a:r>
        </a:p>
      </dsp:txBody>
      <dsp:txXfrm>
        <a:off x="805" y="235384"/>
        <a:ext cx="1012215" cy="288000"/>
      </dsp:txXfrm>
    </dsp:sp>
    <dsp:sp modelId="{25331B67-5167-0845-813D-D25D8F3470C5}">
      <dsp:nvSpPr>
        <dsp:cNvPr id="0" name=""/>
        <dsp:cNvSpPr/>
      </dsp:nvSpPr>
      <dsp:spPr>
        <a:xfrm>
          <a:off x="208126"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Excel Data</a:t>
          </a:r>
        </a:p>
      </dsp:txBody>
      <dsp:txXfrm>
        <a:off x="227105" y="542363"/>
        <a:ext cx="974257" cy="610042"/>
      </dsp:txXfrm>
    </dsp:sp>
    <dsp:sp modelId="{A4AE26BE-BA54-8143-9255-208A3DFA9F4A}">
      <dsp:nvSpPr>
        <dsp:cNvPr id="0" name=""/>
        <dsp:cNvSpPr/>
      </dsp:nvSpPr>
      <dsp:spPr>
        <a:xfrm>
          <a:off x="1166469"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6469" y="303780"/>
        <a:ext cx="249706" cy="151208"/>
      </dsp:txXfrm>
    </dsp:sp>
    <dsp:sp modelId="{97F0147F-2E59-5F4B-A3BD-802EB42516AF}">
      <dsp:nvSpPr>
        <dsp:cNvPr id="0" name=""/>
        <dsp:cNvSpPr/>
      </dsp:nvSpPr>
      <dsp:spPr>
        <a:xfrm>
          <a:off x="1626814"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JSON Data</a:t>
          </a:r>
        </a:p>
      </dsp:txBody>
      <dsp:txXfrm>
        <a:off x="1626814" y="235384"/>
        <a:ext cx="1012215" cy="288000"/>
      </dsp:txXfrm>
    </dsp:sp>
    <dsp:sp modelId="{0227541A-0231-AD48-89D0-9F677A2A48D8}">
      <dsp:nvSpPr>
        <dsp:cNvPr id="0" name=""/>
        <dsp:cNvSpPr/>
      </dsp:nvSpPr>
      <dsp:spPr>
        <a:xfrm>
          <a:off x="1834135"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Parsing</a:t>
          </a:r>
        </a:p>
        <a:p>
          <a:pPr marL="57150" lvl="1" indent="-57150" algn="l" defTabSz="444500">
            <a:lnSpc>
              <a:spcPct val="90000"/>
            </a:lnSpc>
            <a:spcBef>
              <a:spcPct val="0"/>
            </a:spcBef>
            <a:spcAft>
              <a:spcPct val="15000"/>
            </a:spcAft>
            <a:buChar char="•"/>
          </a:pPr>
          <a:r>
            <a:rPr lang="en-US" sz="1000" kern="1200"/>
            <a:t>Cleaning</a:t>
          </a:r>
        </a:p>
        <a:p>
          <a:pPr marL="57150" lvl="1" indent="-57150" algn="l" defTabSz="444500">
            <a:lnSpc>
              <a:spcPct val="90000"/>
            </a:lnSpc>
            <a:spcBef>
              <a:spcPct val="0"/>
            </a:spcBef>
            <a:spcAft>
              <a:spcPct val="15000"/>
            </a:spcAft>
            <a:buChar char="•"/>
          </a:pPr>
          <a:r>
            <a:rPr lang="en-US" sz="1000" kern="1200"/>
            <a:t>Converting</a:t>
          </a:r>
        </a:p>
      </dsp:txBody>
      <dsp:txXfrm>
        <a:off x="1853114" y="542363"/>
        <a:ext cx="974257" cy="610042"/>
      </dsp:txXfrm>
    </dsp:sp>
    <dsp:sp modelId="{13B249C9-5337-7A43-B3F2-3312258C9B32}">
      <dsp:nvSpPr>
        <dsp:cNvPr id="0" name=""/>
        <dsp:cNvSpPr/>
      </dsp:nvSpPr>
      <dsp:spPr>
        <a:xfrm>
          <a:off x="2792478"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792478" y="303780"/>
        <a:ext cx="249706" cy="151208"/>
      </dsp:txXfrm>
    </dsp:sp>
    <dsp:sp modelId="{0443FCB2-83E6-BD41-AD70-88D889542F3C}">
      <dsp:nvSpPr>
        <dsp:cNvPr id="0" name=""/>
        <dsp:cNvSpPr/>
      </dsp:nvSpPr>
      <dsp:spPr>
        <a:xfrm>
          <a:off x="3252823"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Angular</a:t>
          </a:r>
        </a:p>
      </dsp:txBody>
      <dsp:txXfrm>
        <a:off x="3252823" y="235384"/>
        <a:ext cx="1012215" cy="288000"/>
      </dsp:txXfrm>
    </dsp:sp>
    <dsp:sp modelId="{C3E756F3-0C47-DE46-A8F6-9E6FB7D0F0DD}">
      <dsp:nvSpPr>
        <dsp:cNvPr id="0" name=""/>
        <dsp:cNvSpPr/>
      </dsp:nvSpPr>
      <dsp:spPr>
        <a:xfrm>
          <a:off x="3460144"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UI Logic</a:t>
          </a:r>
        </a:p>
        <a:p>
          <a:pPr marL="57150" lvl="1" indent="-57150" algn="l" defTabSz="444500">
            <a:lnSpc>
              <a:spcPct val="90000"/>
            </a:lnSpc>
            <a:spcBef>
              <a:spcPct val="0"/>
            </a:spcBef>
            <a:spcAft>
              <a:spcPct val="15000"/>
            </a:spcAft>
            <a:buChar char="•"/>
          </a:pPr>
          <a:r>
            <a:rPr lang="en-US" sz="1000" kern="1200"/>
            <a:t>Styling</a:t>
          </a:r>
        </a:p>
        <a:p>
          <a:pPr marL="57150" lvl="1" indent="-57150" algn="l" defTabSz="444500">
            <a:lnSpc>
              <a:spcPct val="90000"/>
            </a:lnSpc>
            <a:spcBef>
              <a:spcPct val="0"/>
            </a:spcBef>
            <a:spcAft>
              <a:spcPct val="15000"/>
            </a:spcAft>
            <a:buChar char="•"/>
          </a:pPr>
          <a:r>
            <a:rPr lang="en-US" sz="1000" kern="1200"/>
            <a:t>Layout</a:t>
          </a:r>
        </a:p>
      </dsp:txBody>
      <dsp:txXfrm>
        <a:off x="3479123" y="542363"/>
        <a:ext cx="974257" cy="610042"/>
      </dsp:txXfrm>
    </dsp:sp>
    <dsp:sp modelId="{3AA08D0C-D9B4-404B-8C35-AEEFB7F24D3C}">
      <dsp:nvSpPr>
        <dsp:cNvPr id="0" name=""/>
        <dsp:cNvSpPr/>
      </dsp:nvSpPr>
      <dsp:spPr>
        <a:xfrm>
          <a:off x="4418487"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18487" y="303780"/>
        <a:ext cx="249706" cy="151208"/>
      </dsp:txXfrm>
    </dsp:sp>
    <dsp:sp modelId="{A20336B4-F2CB-714D-9CBD-6F41D96D6A52}">
      <dsp:nvSpPr>
        <dsp:cNvPr id="0" name=""/>
        <dsp:cNvSpPr/>
      </dsp:nvSpPr>
      <dsp:spPr>
        <a:xfrm>
          <a:off x="4878832"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AmCharts4</a:t>
          </a:r>
        </a:p>
      </dsp:txBody>
      <dsp:txXfrm>
        <a:off x="4878832" y="235384"/>
        <a:ext cx="1012215" cy="288000"/>
      </dsp:txXfrm>
    </dsp:sp>
    <dsp:sp modelId="{8CBB108C-69B6-9347-B7DD-CD855559324F}">
      <dsp:nvSpPr>
        <dsp:cNvPr id="0" name=""/>
        <dsp:cNvSpPr/>
      </dsp:nvSpPr>
      <dsp:spPr>
        <a:xfrm>
          <a:off x="5086153"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Visualizations</a:t>
          </a:r>
        </a:p>
        <a:p>
          <a:pPr marL="57150" lvl="1" indent="-57150" algn="l" defTabSz="444500">
            <a:lnSpc>
              <a:spcPct val="90000"/>
            </a:lnSpc>
            <a:spcBef>
              <a:spcPct val="0"/>
            </a:spcBef>
            <a:spcAft>
              <a:spcPct val="15000"/>
            </a:spcAft>
            <a:buChar char="•"/>
          </a:pPr>
          <a:r>
            <a:rPr lang="en-US" sz="1000" kern="1200"/>
            <a:t>Interaction</a:t>
          </a:r>
        </a:p>
      </dsp:txBody>
      <dsp:txXfrm>
        <a:off x="5105132" y="542363"/>
        <a:ext cx="974257" cy="6100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3</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4</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16</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17</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7</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5</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6</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8</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18</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9</b:RefOrder>
  </b:Source>
  <b:Source>
    <b:Tag>Fis04</b:Tag>
    <b:SourceType>Report</b:SourceType>
    <b:Guid>{7EE7FFC3-4675-7348-A51A-A26EA029AD4C}</b:Guid>
    <b:Author>
      <b:Author>
        <b:Corporate>Fisheries and Oceans Canada </b:Corporate>
      </b:Author>
    </b:Author>
    <b:Title>Northern Abalone</b:Title>
    <b:Year>2004</b:Year>
    <b:RefOrder>10</b:RefOrder>
  </b:Source>
  <b:Source>
    <b:Tag>Sco19</b:Tag>
    <b:SourceType>Report</b:SourceType>
    <b:Guid>{3E414362-6AFD-A84B-8F2C-95D1C5B1BDDB}</b:Guid>
    <b:Author>
      <b:Author>
        <b:Corporate>Scottish Government Riaghaltas na h-Alba</b:Corporate>
      </b:Author>
    </b:Author>
    <b:Title>Scottish Sea Fisheries Statistics</b:Title>
    <b:Year>2019</b:Year>
    <b:RefOrder>11</b:RefOrder>
  </b:Source>
  <b:Source>
    <b:Tag>Bed08</b:Tag>
    <b:SourceType>Report</b:SourceType>
    <b:Guid>{4AA9DD41-1B70-9842-A225-F205C6CC8830}</b:Guid>
    <b:Author>
      <b:Author>
        <b:Corporate>Bedford Institute of Oceanography</b:Corporate>
      </b:Author>
    </b:Author>
    <b:Title>Fishery Report</b:Title>
    <b:Year>2008</b:Year>
    <b:RefOrder>13</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14</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15</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2</b:RefOrder>
  </b:Source>
  <b:Source>
    <b:Tag>Com00</b:Tag>
    <b:SourceType>Book</b:SourceType>
    <b:Guid>{8FC6C115-BE49-9541-9F23-B1A01353C791}</b:Guid>
    <b:Title>Improving the Collection, Management, and Use of Marine Fisheries Data</b:Title>
    <b:Year>2000</b:Year>
    <b:Author>
      <b:Author>
        <b:Corporate>Commission on Geosciences, Environment, and Resources</b:Corporate>
      </b:Author>
    </b:Author>
    <b:RefOrder>12</b:RefOrder>
  </b:Source>
</b:Sources>
</file>

<file path=customXml/itemProps1.xml><?xml version="1.0" encoding="utf-8"?>
<ds:datastoreItem xmlns:ds="http://schemas.openxmlformats.org/officeDocument/2006/customXml" ds:itemID="{4C55F7A8-C589-3A46-A93A-176DA8381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42</Pages>
  <Words>10287</Words>
  <Characters>58636</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68786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15</cp:revision>
  <cp:lastPrinted>2017-01-27T23:47:00Z</cp:lastPrinted>
  <dcterms:created xsi:type="dcterms:W3CDTF">2021-08-26T19:26:00Z</dcterms:created>
  <dcterms:modified xsi:type="dcterms:W3CDTF">2021-09-27T02:03:00Z</dcterms:modified>
  <cp:category/>
</cp:coreProperties>
</file>