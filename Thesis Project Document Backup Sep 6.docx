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2FBE13FA" w:rsidR="00384B2C" w:rsidRPr="005A2161" w:rsidRDefault="00073C6D" w:rsidP="000C71AC">
      <w:pPr>
        <w:pStyle w:val="9TitlePageTitle"/>
        <w:rPr>
          <w:lang w:val="en-CA"/>
        </w:rPr>
      </w:pPr>
      <w:ins w:id="0" w:author="Vladymyr Kozyr" w:date="2021-08-15T20:39:00Z">
        <w:r>
          <w:rPr>
            <w:lang w:val="en-CA"/>
          </w:rPr>
          <w:t xml:space="preserve">A Study on the </w:t>
        </w:r>
      </w:ins>
      <w:del w:id="1" w:author="Vladymyr Kozyr" w:date="2021-08-15T20:33:00Z">
        <w:r w:rsidR="00471D96" w:rsidRPr="005A2161" w:rsidDel="00073C6D">
          <w:rPr>
            <w:lang w:val="en-CA"/>
          </w:rPr>
          <w:delText>Type or paste the title of the work here</w:delText>
        </w:r>
      </w:del>
      <w:ins w:id="2" w:author="Vladymyr Kozyr" w:date="2021-08-15T20:34:00Z">
        <w:r>
          <w:rPr>
            <w:lang w:val="en-CA"/>
          </w:rPr>
          <w:t xml:space="preserve">Data Visualization for </w:t>
        </w:r>
      </w:ins>
      <w:ins w:id="3" w:author="Vladymyr Kozyr" w:date="2021-08-15T20:39:00Z">
        <w:r>
          <w:rPr>
            <w:lang w:val="en-CA"/>
          </w:rPr>
          <w:t>Fishery</w:t>
        </w:r>
      </w:ins>
      <w:ins w:id="4"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5"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6"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7" w:author="Vladymyr Kozyr" w:date="2021-08-15T20:34:00Z"/>
          <w:lang w:val="en-CA"/>
        </w:rPr>
      </w:pPr>
      <w:del w:id="8" w:author="Vladymyr Kozyr" w:date="2021-08-15T20:36:00Z">
        <w:r w:rsidRPr="005A2161" w:rsidDel="00073C6D">
          <w:rPr>
            <w:lang w:val="en-CA"/>
          </w:rPr>
          <w:delText>[</w:delText>
        </w:r>
      </w:del>
      <w:ins w:id="9" w:author="Vladymyr Kozyr" w:date="2021-08-15T20:36:00Z">
        <w:r w:rsidR="00073C6D">
          <w:rPr>
            <w:lang w:val="en-CA"/>
          </w:rPr>
          <w:t>B. Sc.</w:t>
        </w:r>
      </w:ins>
      <w:ins w:id="10"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1" w:author="Vladymyr Kozyr" w:date="2021-08-15T20:37:00Z">
        <w:r w:rsidRPr="005A2161" w:rsidDel="00073C6D">
          <w:rPr>
            <w:lang w:val="en-CA"/>
          </w:rPr>
          <w:delText>Previous degree, institution, YEAR]</w:delText>
        </w:r>
      </w:del>
      <w:del w:id="12"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3"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4"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5" w:author="Vladymyr Kozyr" w:date="2021-08-15T20:33:00Z">
        <w:r w:rsidRPr="005A2161" w:rsidDel="00073C6D">
          <w:rPr>
            <w:lang w:val="en-CA"/>
          </w:rPr>
          <w:delText>[</w:delText>
        </w:r>
      </w:del>
      <w:r w:rsidRPr="005A2161">
        <w:rPr>
          <w:lang w:val="en-CA"/>
        </w:rPr>
        <w:t>Master of</w:t>
      </w:r>
      <w:ins w:id="16" w:author="Vladymyr Kozyr" w:date="2021-08-15T20:33:00Z">
        <w:r w:rsidR="00073C6D">
          <w:rPr>
            <w:lang w:val="en-CA"/>
          </w:rPr>
          <w:t xml:space="preserve"> Science</w:t>
        </w:r>
      </w:ins>
      <w:del w:id="17"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8"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19" w:author="Vladymyr Kozyr" w:date="2021-08-15T20:36:00Z">
        <w:r w:rsidR="0067102C" w:rsidRPr="005A2161" w:rsidDel="00073C6D">
          <w:rPr>
            <w:lang w:val="en-CA"/>
          </w:rPr>
          <w:delText>[</w:delText>
        </w:r>
      </w:del>
      <w:del w:id="20" w:author="Vladymyr Kozyr" w:date="2021-08-19T13:03:00Z">
        <w:r w:rsidRPr="005A2161" w:rsidDel="002D4F20">
          <w:rPr>
            <w:lang w:val="en-CA"/>
          </w:rPr>
          <w:delText>Faculty</w:delText>
        </w:r>
      </w:del>
      <w:ins w:id="21" w:author="Vladymyr Kozyr" w:date="2021-08-19T13:03:00Z">
        <w:r w:rsidR="002D4F20">
          <w:rPr>
            <w:lang w:val="en-CA"/>
          </w:rPr>
          <w:t>School</w:t>
        </w:r>
      </w:ins>
      <w:r w:rsidRPr="005A2161">
        <w:rPr>
          <w:lang w:val="en-CA"/>
        </w:rPr>
        <w:t xml:space="preserve"> of</w:t>
      </w:r>
      <w:r w:rsidR="00B23EBE" w:rsidRPr="005A2161">
        <w:rPr>
          <w:lang w:val="en-CA"/>
        </w:rPr>
        <w:t xml:space="preserve"> </w:t>
      </w:r>
      <w:del w:id="22" w:author="Vladymyr Kozyr" w:date="2021-08-15T20:35:00Z">
        <w:r w:rsidR="001C2BE7" w:rsidRPr="005A2161" w:rsidDel="00073C6D">
          <w:rPr>
            <w:lang w:val="en-CA"/>
          </w:rPr>
          <w:delText>…</w:delText>
        </w:r>
        <w:r w:rsidR="0067102C" w:rsidRPr="005A2161" w:rsidDel="00073C6D">
          <w:rPr>
            <w:lang w:val="en-CA"/>
          </w:rPr>
          <w:delText>]</w:delText>
        </w:r>
      </w:del>
      <w:ins w:id="23"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4"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5"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6" w:author="Vladymyr Kozyr" w:date="2021-08-15T20:38:00Z">
        <w:r w:rsidR="0067102C" w:rsidRPr="005A2161" w:rsidDel="00073C6D">
          <w:rPr>
            <w:lang w:val="en-CA"/>
          </w:rPr>
          <w:delText>[Term</w:delText>
        </w:r>
        <w:r w:rsidR="00D26CE0" w:rsidRPr="005A2161" w:rsidDel="00073C6D">
          <w:rPr>
            <w:lang w:val="en-CA"/>
          </w:rPr>
          <w:delText xml:space="preserve"> </w:delText>
        </w:r>
      </w:del>
      <w:ins w:id="27" w:author="Vladymyr Kozyr" w:date="2021-08-15T20:38:00Z">
        <w:r w:rsidR="00073C6D">
          <w:rPr>
            <w:lang w:val="en-CA"/>
          </w:rPr>
          <w:t>Fall 2021</w:t>
        </w:r>
      </w:ins>
      <w:del w:id="28"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29" w:name="_Toc80291895"/>
      <w:r w:rsidRPr="00CE178C">
        <w:lastRenderedPageBreak/>
        <w:t>Declaration of Committee</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0">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1" w:author="Vladymyr Kozyr" w:date="2021-08-15T20:39:00Z">
              <w:r w:rsidRPr="00CE178C" w:rsidDel="00073C6D">
                <w:rPr>
                  <w:b/>
                </w:rPr>
                <w:delText>[Firstname Lastname]</w:delText>
              </w:r>
            </w:del>
            <w:ins w:id="32"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3" w:author="Vladymyr Kozyr" w:date="2021-08-15T20:40:00Z">
              <w:r w:rsidRPr="00CE178C" w:rsidDel="00073C6D">
                <w:rPr>
                  <w:b/>
                </w:rPr>
                <w:delText>[</w:delText>
              </w:r>
            </w:del>
            <w:r w:rsidRPr="00CE178C">
              <w:rPr>
                <w:b/>
              </w:rPr>
              <w:t>Master of</w:t>
            </w:r>
            <w:ins w:id="34" w:author="Vladymyr Kozyr" w:date="2021-08-15T20:40:00Z">
              <w:r w:rsidR="00073C6D">
                <w:rPr>
                  <w:b/>
                </w:rPr>
                <w:t xml:space="preserve"> Science</w:t>
              </w:r>
            </w:ins>
            <w:del w:id="35"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6" w:author="Vladymyr Kozyr" w:date="2021-08-15T20:40:00Z">
              <w:r w:rsidRPr="00CE178C" w:rsidDel="00073C6D">
                <w:rPr>
                  <w:b/>
                </w:rPr>
                <w:delText>Type or paste the title of the work here</w:delText>
              </w:r>
            </w:del>
            <w:ins w:id="37" w:author="Vladymyr Kozyr" w:date="2021-08-15T20:40:00Z">
              <w:r w:rsidR="00073C6D">
                <w:rPr>
                  <w:b/>
                </w:rPr>
                <w:t>A Study on the 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38" w:author="Vladymyr Kozyr" w:date="2021-08-15T20:41:00Z">
              <w:r w:rsidRPr="00CE178C" w:rsidDel="007522C6">
                <w:rPr>
                  <w:b/>
                </w:rPr>
                <w:delText>[Firstname Lastname]</w:delText>
              </w:r>
            </w:del>
            <w:ins w:id="39" w:author="Vladymyr Kozyr" w:date="2021-08-15T20:41:00Z">
              <w:r w:rsidR="007522C6">
                <w:rPr>
                  <w:b/>
                </w:rPr>
                <w:t xml:space="preserve">Frederick </w:t>
              </w:r>
              <w:proofErr w:type="spellStart"/>
              <w:r w:rsidR="007522C6">
                <w:rPr>
                  <w:b/>
                </w:rPr>
                <w:t>Popowich</w:t>
              </w:r>
            </w:ins>
            <w:proofErr w:type="spellEnd"/>
            <w:r w:rsidRPr="00CE178C">
              <w:rPr>
                <w:b/>
              </w:rPr>
              <w:br/>
            </w:r>
            <w:ins w:id="40" w:author="Vladymyr Kozyr" w:date="2021-08-19T13:04:00Z">
              <w:r w:rsidR="002D4F20" w:rsidRPr="002D4F20">
                <w:t>Co-Senior Supervisor</w:t>
              </w:r>
            </w:ins>
            <w:del w:id="41" w:author="Vladymyr Kozyr" w:date="2021-08-19T13:04:00Z">
              <w:r w:rsidRPr="00CE178C" w:rsidDel="002D4F20">
                <w:delText>Supervisor</w:delText>
              </w:r>
            </w:del>
            <w:r w:rsidRPr="00CE178C">
              <w:br/>
            </w:r>
            <w:ins w:id="42" w:author="Vladymyr Kozyr" w:date="2021-08-19T13:17:00Z">
              <w:r w:rsidR="007C2282">
                <w:t>Professo</w:t>
              </w:r>
            </w:ins>
            <w:ins w:id="43" w:author="Vladymyr Kozyr" w:date="2021-08-19T13:18:00Z">
              <w:r w:rsidR="007C2282">
                <w:t xml:space="preserve">r, </w:t>
              </w:r>
            </w:ins>
            <w:del w:id="44" w:author="Vladymyr Kozyr" w:date="2021-08-15T20:49:00Z">
              <w:r w:rsidRPr="00CE178C" w:rsidDel="007522C6">
                <w:delText>[Academic Role, Academic Unit]</w:delText>
              </w:r>
            </w:del>
            <w:ins w:id="45" w:author="Vladymyr Kozyr" w:date="2021-08-19T13:05:00Z">
              <w:r w:rsidR="002D4F20">
                <w:t xml:space="preserve">School of </w:t>
              </w:r>
            </w:ins>
            <w:ins w:id="46" w:author="Vladymyr Kozyr" w:date="2021-08-15T20:49:00Z">
              <w:r w:rsidR="007522C6">
                <w:t>Compu</w:t>
              </w:r>
            </w:ins>
            <w:ins w:id="47"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48" w:author="Vladymyr Kozyr" w:date="2021-08-15T20:46:00Z">
              <w:r w:rsidRPr="00CE178C" w:rsidDel="007522C6">
                <w:rPr>
                  <w:b/>
                </w:rPr>
                <w:delText>[Firstname Lastname]</w:delText>
              </w:r>
            </w:del>
            <w:ins w:id="49" w:author="Vladymyr Kozyr" w:date="2021-08-15T20:46:00Z">
              <w:r w:rsidR="007522C6">
                <w:rPr>
                  <w:b/>
                </w:rPr>
                <w:t>Steven Bergner</w:t>
              </w:r>
            </w:ins>
            <w:r w:rsidRPr="00CE178C">
              <w:rPr>
                <w:b/>
              </w:rPr>
              <w:br/>
            </w:r>
            <w:ins w:id="50" w:author="Vladymyr Kozyr" w:date="2021-08-19T13:04:00Z">
              <w:r w:rsidR="002D4F20" w:rsidRPr="002D4F20">
                <w:t>Co-Senior Supervisor</w:t>
              </w:r>
            </w:ins>
            <w:del w:id="51" w:author="Vladymyr Kozyr" w:date="2021-08-19T13:04:00Z">
              <w:r w:rsidRPr="00CE178C" w:rsidDel="002D4F20">
                <w:delText>Committee Member</w:delText>
              </w:r>
            </w:del>
            <w:r w:rsidRPr="00CE178C">
              <w:br/>
            </w:r>
            <w:ins w:id="52" w:author="Vladymyr Kozyr" w:date="2021-08-19T13:18:00Z">
              <w:r w:rsidR="007C2282">
                <w:t xml:space="preserve">University Research Associate, </w:t>
              </w:r>
            </w:ins>
            <w:ins w:id="53" w:author="Vladymyr Kozyr" w:date="2021-08-19T13:05:00Z">
              <w:r w:rsidR="002D4F20">
                <w:t>School of</w:t>
              </w:r>
            </w:ins>
            <w:ins w:id="54" w:author="Vladymyr Kozyr" w:date="2021-08-15T20:46:00Z">
              <w:r w:rsidR="007522C6">
                <w:t xml:space="preserve"> Computing</w:t>
              </w:r>
            </w:ins>
            <w:ins w:id="55" w:author="Vladymyr Kozyr" w:date="2021-08-15T20:47:00Z">
              <w:r w:rsidR="007522C6">
                <w:t xml:space="preserve"> Science</w:t>
              </w:r>
            </w:ins>
            <w:del w:id="56" w:author="Vladymyr Kozyr" w:date="2021-08-15T20:46:00Z">
              <w:r w:rsidRPr="00CE178C" w:rsidDel="007522C6">
                <w:delText>[Academic Role, Academic Unit]</w:delText>
              </w:r>
            </w:del>
          </w:p>
        </w:tc>
      </w:tr>
      <w:tr w:rsidR="003F6C1D" w:rsidRPr="00CE178C" w:rsidDel="002D4F20" w14:paraId="22C25C00" w14:textId="144F4399" w:rsidTr="00680B3C">
        <w:trPr>
          <w:del w:id="57" w:author="Vladymyr Kozyr" w:date="2021-08-19T13:06:00Z"/>
        </w:trPr>
        <w:tc>
          <w:tcPr>
            <w:tcW w:w="3196" w:type="dxa"/>
          </w:tcPr>
          <w:p w14:paraId="0AB59F1F" w14:textId="1519FE9A" w:rsidR="003F6C1D" w:rsidRPr="00CE178C" w:rsidDel="002D4F20" w:rsidRDefault="003F6C1D" w:rsidP="00680B3C">
            <w:pPr>
              <w:pStyle w:val="1ParaNoSpace"/>
              <w:rPr>
                <w:del w:id="5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59" w:author="Vladymyr Kozyr" w:date="2021-08-19T13:06:00Z"/>
              </w:rPr>
            </w:pPr>
            <w:del w:id="6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1" w:author="Vladymyr Kozyr" w:date="2021-08-19T13:06:00Z"/>
        </w:trPr>
        <w:tc>
          <w:tcPr>
            <w:tcW w:w="3196" w:type="dxa"/>
          </w:tcPr>
          <w:p w14:paraId="155026AC" w14:textId="3FE10DDD" w:rsidR="003F6C1D" w:rsidRPr="00CE178C" w:rsidDel="002D4F20" w:rsidRDefault="003F6C1D" w:rsidP="00680B3C">
            <w:pPr>
              <w:pStyle w:val="1ParaNoSpace"/>
              <w:rPr>
                <w:del w:id="6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63" w:author="Vladymyr Kozyr" w:date="2021-08-19T13:06:00Z"/>
              </w:rPr>
            </w:pPr>
            <w:del w:id="6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65" w:author="Vladymyr Kozyr" w:date="2021-08-19T13:06:00Z"/>
        </w:trPr>
        <w:tc>
          <w:tcPr>
            <w:tcW w:w="3196" w:type="dxa"/>
          </w:tcPr>
          <w:p w14:paraId="3F813C73" w14:textId="6C3CACAA" w:rsidR="003F6C1D" w:rsidRPr="00CE178C" w:rsidDel="002D4F20" w:rsidRDefault="003F6C1D" w:rsidP="00680B3C">
            <w:pPr>
              <w:pStyle w:val="1ParaNoSpace"/>
              <w:rPr>
                <w:del w:id="6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67" w:author="Vladymyr Kozyr" w:date="2021-08-19T13:06:00Z"/>
              </w:rPr>
            </w:pPr>
            <w:del w:id="6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69"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70"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71" w:author="Vladymyr Kozyr" w:date="2021-08-19T13:06:00Z">
              <w:tcPr>
                <w:tcW w:w="5444" w:type="dxa"/>
                <w:gridSpan w:val="2"/>
              </w:tcPr>
            </w:tcPrChange>
          </w:tcPr>
          <w:p w14:paraId="455EB2AB" w14:textId="3EF5E120" w:rsidR="003F6C1D" w:rsidRPr="00CE178C" w:rsidRDefault="003F6C1D" w:rsidP="00680B3C">
            <w:pPr>
              <w:pStyle w:val="1ParaNoSpace"/>
              <w:rPr>
                <w:b/>
              </w:rPr>
            </w:pPr>
            <w:del w:id="72"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73" w:author="Vladymyr Kozyr" w:date="2021-08-15T20:32:00Z"/>
        </w:rPr>
      </w:pPr>
      <w:del w:id="74"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75" w:author="Vladymyr Kozyr" w:date="2021-08-15T20:32:00Z"/>
          <w:noProof w:val="0"/>
          <w:lang w:val="en-CA"/>
        </w:rPr>
      </w:pPr>
      <w:del w:id="76"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77" w:author="Vladymyr Kozyr" w:date="2021-08-15T20:32:00Z"/>
          <w:highlight w:val="yellow"/>
        </w:rPr>
      </w:pPr>
      <w:del w:id="78"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79" w:author="Vladymyr Kozyr" w:date="2021-08-15T20:32:00Z"/>
          <w:highlight w:val="yellow"/>
        </w:rPr>
      </w:pPr>
      <w:del w:id="80"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81" w:author="Vladymyr Kozyr" w:date="2021-08-15T20:32:00Z"/>
          <w:highlight w:val="yellow"/>
        </w:rPr>
      </w:pPr>
      <w:del w:id="82"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83" w:author="Vladymyr Kozyr" w:date="2021-08-15T20:32:00Z"/>
        </w:rPr>
      </w:pPr>
      <w:del w:id="84"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85" w:name="_Toc80291896"/>
      <w:commentRangeStart w:id="86"/>
      <w:r w:rsidRPr="00CE178C">
        <w:lastRenderedPageBreak/>
        <w:t>Abstract</w:t>
      </w:r>
      <w:commentRangeEnd w:id="86"/>
      <w:r w:rsidR="00B31626" w:rsidRPr="005A2161">
        <w:rPr>
          <w:rStyle w:val="CommentReference"/>
          <w:rFonts w:eastAsiaTheme="minorHAnsi" w:cstheme="minorBidi"/>
          <w:b w:val="0"/>
          <w:color w:val="auto"/>
        </w:rPr>
        <w:commentReference w:id="86"/>
      </w:r>
      <w:bookmarkEnd w:id="85"/>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4B808C9E"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threat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The proposed web-interface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87" w:name="_Toc80291897"/>
      <w:r w:rsidRPr="00CE178C">
        <w:rPr>
          <w:color w:val="auto"/>
        </w:rPr>
        <w:lastRenderedPageBreak/>
        <w:t>Dedication</w:t>
      </w:r>
      <w:bookmarkEnd w:id="87"/>
    </w:p>
    <w:p w14:paraId="4BB298C3" w14:textId="5BFAB9AE" w:rsidR="00C16759" w:rsidRPr="00CE178C" w:rsidRDefault="003F5E95" w:rsidP="00C16759">
      <w:pPr>
        <w:pStyle w:val="1ParaFlushLeft"/>
      </w:pPr>
      <w:r w:rsidRPr="00CE178C">
        <w:t xml:space="preserve">Dedicated to my </w:t>
      </w:r>
      <w:ins w:id="88" w:author="Vladymyr Kozyr" w:date="2021-08-19T18:39:00Z">
        <w:r w:rsidR="00E85AC5">
          <w:t>G</w:t>
        </w:r>
      </w:ins>
      <w:del w:id="89"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90" w:name="_Toc80291898"/>
      <w:r w:rsidRPr="00CE178C">
        <w:lastRenderedPageBreak/>
        <w:t>Acknowledgements</w:t>
      </w:r>
      <w:bookmarkEnd w:id="90"/>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91" w:name="_Toc80291899"/>
      <w:commentRangeStart w:id="92"/>
      <w:r w:rsidRPr="00CE178C">
        <w:lastRenderedPageBreak/>
        <w:t>Table of Contents</w:t>
      </w:r>
      <w:commentRangeEnd w:id="92"/>
      <w:r w:rsidR="005A2161">
        <w:rPr>
          <w:rStyle w:val="CommentReference"/>
          <w:rFonts w:eastAsiaTheme="minorHAnsi" w:cstheme="minorBidi"/>
          <w:b w:val="0"/>
          <w:color w:val="auto"/>
          <w:lang w:val="en-US"/>
        </w:rPr>
        <w:commentReference w:id="92"/>
      </w:r>
      <w:bookmarkEnd w:id="91"/>
    </w:p>
    <w:p w14:paraId="045B99AB" w14:textId="1E766D82" w:rsidR="002D78B6" w:rsidRDefault="00E92C0F">
      <w:pPr>
        <w:pStyle w:val="TOC2"/>
        <w:rPr>
          <w:ins w:id="93"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94"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ins>
      <w:r w:rsidR="002D78B6">
        <w:rPr>
          <w:webHidden/>
        </w:rPr>
      </w:r>
      <w:r w:rsidR="002D78B6">
        <w:rPr>
          <w:webHidden/>
        </w:rPr>
        <w:fldChar w:fldCharType="separate"/>
      </w:r>
      <w:ins w:id="95" w:author="Vladymyr Kozyr" w:date="2021-08-21T21:49:00Z">
        <w:r w:rsidR="005C7B79">
          <w:rPr>
            <w:webHidden/>
          </w:rPr>
          <w:t>ii</w:t>
        </w:r>
      </w:ins>
      <w:ins w:id="96" w:author="Vladymyr Kozyr" w:date="2021-08-19T18:57:00Z">
        <w:r w:rsidR="002D78B6">
          <w:rPr>
            <w:webHidden/>
          </w:rPr>
          <w:fldChar w:fldCharType="end"/>
        </w:r>
        <w:r w:rsidR="002D78B6" w:rsidRPr="00C3348D">
          <w:rPr>
            <w:rStyle w:val="Hyperlink"/>
          </w:rPr>
          <w:fldChar w:fldCharType="end"/>
        </w:r>
      </w:ins>
    </w:p>
    <w:p w14:paraId="4922D50A" w14:textId="1B67854E" w:rsidR="002D78B6" w:rsidRDefault="002D78B6">
      <w:pPr>
        <w:pStyle w:val="TOC2"/>
        <w:rPr>
          <w:ins w:id="97" w:author="Vladymyr Kozyr" w:date="2021-08-19T18:57:00Z"/>
          <w:rFonts w:asciiTheme="minorHAnsi" w:eastAsiaTheme="minorEastAsia" w:hAnsiTheme="minorHAnsi"/>
          <w:b w:val="0"/>
          <w:sz w:val="24"/>
          <w:szCs w:val="24"/>
          <w:lang w:val="en-CA"/>
        </w:rPr>
      </w:pPr>
      <w:ins w:id="98"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ins>
      <w:r>
        <w:rPr>
          <w:webHidden/>
        </w:rPr>
      </w:r>
      <w:r>
        <w:rPr>
          <w:webHidden/>
        </w:rPr>
        <w:fldChar w:fldCharType="separate"/>
      </w:r>
      <w:ins w:id="99" w:author="Vladymyr Kozyr" w:date="2021-08-21T21:49:00Z">
        <w:r w:rsidR="005C7B79">
          <w:rPr>
            <w:webHidden/>
          </w:rPr>
          <w:t>iii</w:t>
        </w:r>
      </w:ins>
      <w:ins w:id="100" w:author="Vladymyr Kozyr" w:date="2021-08-19T18:57:00Z">
        <w:r>
          <w:rPr>
            <w:webHidden/>
          </w:rPr>
          <w:fldChar w:fldCharType="end"/>
        </w:r>
        <w:r w:rsidRPr="00C3348D">
          <w:rPr>
            <w:rStyle w:val="Hyperlink"/>
          </w:rPr>
          <w:fldChar w:fldCharType="end"/>
        </w:r>
      </w:ins>
    </w:p>
    <w:p w14:paraId="5853C902" w14:textId="48E601A8" w:rsidR="002D78B6" w:rsidRDefault="002D78B6">
      <w:pPr>
        <w:pStyle w:val="TOC2"/>
        <w:rPr>
          <w:ins w:id="101" w:author="Vladymyr Kozyr" w:date="2021-08-19T18:57:00Z"/>
          <w:rFonts w:asciiTheme="minorHAnsi" w:eastAsiaTheme="minorEastAsia" w:hAnsiTheme="minorHAnsi"/>
          <w:b w:val="0"/>
          <w:sz w:val="24"/>
          <w:szCs w:val="24"/>
          <w:lang w:val="en-CA"/>
        </w:rPr>
      </w:pPr>
      <w:ins w:id="102"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ins>
      <w:r>
        <w:rPr>
          <w:webHidden/>
        </w:rPr>
      </w:r>
      <w:r>
        <w:rPr>
          <w:webHidden/>
        </w:rPr>
        <w:fldChar w:fldCharType="separate"/>
      </w:r>
      <w:ins w:id="103" w:author="Vladymyr Kozyr" w:date="2021-08-21T21:49:00Z">
        <w:r w:rsidR="005C7B79">
          <w:rPr>
            <w:webHidden/>
          </w:rPr>
          <w:t>iv</w:t>
        </w:r>
      </w:ins>
      <w:ins w:id="104" w:author="Vladymyr Kozyr" w:date="2021-08-19T18:57:00Z">
        <w:r>
          <w:rPr>
            <w:webHidden/>
          </w:rPr>
          <w:fldChar w:fldCharType="end"/>
        </w:r>
        <w:r w:rsidRPr="00C3348D">
          <w:rPr>
            <w:rStyle w:val="Hyperlink"/>
          </w:rPr>
          <w:fldChar w:fldCharType="end"/>
        </w:r>
      </w:ins>
    </w:p>
    <w:p w14:paraId="21532C8B" w14:textId="6DD97F24" w:rsidR="002D78B6" w:rsidRDefault="002D78B6">
      <w:pPr>
        <w:pStyle w:val="TOC2"/>
        <w:rPr>
          <w:ins w:id="105" w:author="Vladymyr Kozyr" w:date="2021-08-19T18:57:00Z"/>
          <w:rFonts w:asciiTheme="minorHAnsi" w:eastAsiaTheme="minorEastAsia" w:hAnsiTheme="minorHAnsi"/>
          <w:b w:val="0"/>
          <w:sz w:val="24"/>
          <w:szCs w:val="24"/>
          <w:lang w:val="en-CA"/>
        </w:rPr>
      </w:pPr>
      <w:ins w:id="106"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ins>
      <w:r>
        <w:rPr>
          <w:webHidden/>
        </w:rPr>
      </w:r>
      <w:r>
        <w:rPr>
          <w:webHidden/>
        </w:rPr>
        <w:fldChar w:fldCharType="separate"/>
      </w:r>
      <w:ins w:id="107" w:author="Vladymyr Kozyr" w:date="2021-08-21T21:49:00Z">
        <w:r w:rsidR="005C7B79">
          <w:rPr>
            <w:webHidden/>
          </w:rPr>
          <w:t>v</w:t>
        </w:r>
      </w:ins>
      <w:ins w:id="108" w:author="Vladymyr Kozyr" w:date="2021-08-19T18:57:00Z">
        <w:r>
          <w:rPr>
            <w:webHidden/>
          </w:rPr>
          <w:fldChar w:fldCharType="end"/>
        </w:r>
        <w:r w:rsidRPr="00C3348D">
          <w:rPr>
            <w:rStyle w:val="Hyperlink"/>
          </w:rPr>
          <w:fldChar w:fldCharType="end"/>
        </w:r>
      </w:ins>
    </w:p>
    <w:p w14:paraId="0EE089AB" w14:textId="6E246216" w:rsidR="002D78B6" w:rsidRDefault="002D78B6">
      <w:pPr>
        <w:pStyle w:val="TOC2"/>
        <w:rPr>
          <w:ins w:id="109" w:author="Vladymyr Kozyr" w:date="2021-08-19T18:57:00Z"/>
          <w:rFonts w:asciiTheme="minorHAnsi" w:eastAsiaTheme="minorEastAsia" w:hAnsiTheme="minorHAnsi"/>
          <w:b w:val="0"/>
          <w:sz w:val="24"/>
          <w:szCs w:val="24"/>
          <w:lang w:val="en-CA"/>
        </w:rPr>
      </w:pPr>
      <w:ins w:id="110"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ins>
      <w:r>
        <w:rPr>
          <w:webHidden/>
        </w:rPr>
      </w:r>
      <w:r>
        <w:rPr>
          <w:webHidden/>
        </w:rPr>
        <w:fldChar w:fldCharType="separate"/>
      </w:r>
      <w:ins w:id="111" w:author="Vladymyr Kozyr" w:date="2021-08-21T21:49:00Z">
        <w:r w:rsidR="005C7B79">
          <w:rPr>
            <w:webHidden/>
          </w:rPr>
          <w:t>vi</w:t>
        </w:r>
      </w:ins>
      <w:ins w:id="112" w:author="Vladymyr Kozyr" w:date="2021-08-19T18:57:00Z">
        <w:r>
          <w:rPr>
            <w:webHidden/>
          </w:rPr>
          <w:fldChar w:fldCharType="end"/>
        </w:r>
        <w:r w:rsidRPr="00C3348D">
          <w:rPr>
            <w:rStyle w:val="Hyperlink"/>
          </w:rPr>
          <w:fldChar w:fldCharType="end"/>
        </w:r>
      </w:ins>
    </w:p>
    <w:p w14:paraId="570E2F4D" w14:textId="10323705" w:rsidR="002D78B6" w:rsidRDefault="002D78B6">
      <w:pPr>
        <w:pStyle w:val="TOC2"/>
        <w:rPr>
          <w:ins w:id="113" w:author="Vladymyr Kozyr" w:date="2021-08-19T18:57:00Z"/>
          <w:rFonts w:asciiTheme="minorHAnsi" w:eastAsiaTheme="minorEastAsia" w:hAnsiTheme="minorHAnsi"/>
          <w:b w:val="0"/>
          <w:sz w:val="24"/>
          <w:szCs w:val="24"/>
          <w:lang w:val="en-CA"/>
        </w:rPr>
      </w:pPr>
      <w:ins w:id="114"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ins>
      <w:r>
        <w:rPr>
          <w:webHidden/>
        </w:rPr>
      </w:r>
      <w:r>
        <w:rPr>
          <w:webHidden/>
        </w:rPr>
        <w:fldChar w:fldCharType="separate"/>
      </w:r>
      <w:ins w:id="115" w:author="Vladymyr Kozyr" w:date="2021-08-21T21:49:00Z">
        <w:r w:rsidR="005C7B79">
          <w:rPr>
            <w:webHidden/>
          </w:rPr>
          <w:t>vii</w:t>
        </w:r>
      </w:ins>
      <w:ins w:id="116" w:author="Vladymyr Kozyr" w:date="2021-08-19T18:57:00Z">
        <w:r>
          <w:rPr>
            <w:webHidden/>
          </w:rPr>
          <w:fldChar w:fldCharType="end"/>
        </w:r>
        <w:r w:rsidRPr="00C3348D">
          <w:rPr>
            <w:rStyle w:val="Hyperlink"/>
          </w:rPr>
          <w:fldChar w:fldCharType="end"/>
        </w:r>
      </w:ins>
    </w:p>
    <w:p w14:paraId="56397011" w14:textId="056D3F0C" w:rsidR="002D78B6" w:rsidRDefault="002D78B6">
      <w:pPr>
        <w:pStyle w:val="TOC2"/>
        <w:rPr>
          <w:ins w:id="117" w:author="Vladymyr Kozyr" w:date="2021-08-19T18:57:00Z"/>
          <w:rFonts w:asciiTheme="minorHAnsi" w:eastAsiaTheme="minorEastAsia" w:hAnsiTheme="minorHAnsi"/>
          <w:b w:val="0"/>
          <w:sz w:val="24"/>
          <w:szCs w:val="24"/>
          <w:lang w:val="en-CA"/>
        </w:rPr>
      </w:pPr>
      <w:ins w:id="118"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ins>
      <w:r>
        <w:rPr>
          <w:webHidden/>
        </w:rPr>
      </w:r>
      <w:r>
        <w:rPr>
          <w:webHidden/>
        </w:rPr>
        <w:fldChar w:fldCharType="separate"/>
      </w:r>
      <w:ins w:id="119" w:author="Vladymyr Kozyr" w:date="2021-08-21T21:49:00Z">
        <w:r w:rsidR="005C7B79">
          <w:rPr>
            <w:webHidden/>
          </w:rPr>
          <w:t>viii</w:t>
        </w:r>
      </w:ins>
      <w:ins w:id="120" w:author="Vladymyr Kozyr" w:date="2021-08-19T18:57:00Z">
        <w:r>
          <w:rPr>
            <w:webHidden/>
          </w:rPr>
          <w:fldChar w:fldCharType="end"/>
        </w:r>
        <w:r w:rsidRPr="00C3348D">
          <w:rPr>
            <w:rStyle w:val="Hyperlink"/>
          </w:rPr>
          <w:fldChar w:fldCharType="end"/>
        </w:r>
      </w:ins>
    </w:p>
    <w:p w14:paraId="748D26DF" w14:textId="3C890A22" w:rsidR="002D78B6" w:rsidRDefault="002D78B6">
      <w:pPr>
        <w:pStyle w:val="TOC1"/>
        <w:tabs>
          <w:tab w:val="left" w:pos="1440"/>
        </w:tabs>
        <w:rPr>
          <w:ins w:id="121" w:author="Vladymyr Kozyr" w:date="2021-08-19T18:57:00Z"/>
          <w:rFonts w:asciiTheme="minorHAnsi" w:eastAsiaTheme="minorEastAsia" w:hAnsiTheme="minorHAnsi"/>
          <w:b w:val="0"/>
          <w:bCs w:val="0"/>
          <w:sz w:val="24"/>
          <w:lang w:val="en-CA"/>
        </w:rPr>
      </w:pPr>
      <w:ins w:id="122"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ins>
      <w:r>
        <w:rPr>
          <w:webHidden/>
        </w:rPr>
      </w:r>
      <w:r>
        <w:rPr>
          <w:webHidden/>
        </w:rPr>
        <w:fldChar w:fldCharType="separate"/>
      </w:r>
      <w:ins w:id="123" w:author="Vladymyr Kozyr" w:date="2021-08-21T21:49:00Z">
        <w:r w:rsidR="005C7B79">
          <w:rPr>
            <w:webHidden/>
          </w:rPr>
          <w:t>1</w:t>
        </w:r>
      </w:ins>
      <w:ins w:id="124" w:author="Vladymyr Kozyr" w:date="2021-08-19T18:57:00Z">
        <w:r>
          <w:rPr>
            <w:webHidden/>
          </w:rPr>
          <w:fldChar w:fldCharType="end"/>
        </w:r>
        <w:r w:rsidRPr="00C3348D">
          <w:rPr>
            <w:rStyle w:val="Hyperlink"/>
          </w:rPr>
          <w:fldChar w:fldCharType="end"/>
        </w:r>
      </w:ins>
    </w:p>
    <w:p w14:paraId="66192C06" w14:textId="4B7C3DC1" w:rsidR="002D78B6" w:rsidRDefault="002D78B6">
      <w:pPr>
        <w:pStyle w:val="TOC1"/>
        <w:tabs>
          <w:tab w:val="left" w:pos="1440"/>
        </w:tabs>
        <w:rPr>
          <w:ins w:id="125" w:author="Vladymyr Kozyr" w:date="2021-08-19T18:57:00Z"/>
          <w:rFonts w:asciiTheme="minorHAnsi" w:eastAsiaTheme="minorEastAsia" w:hAnsiTheme="minorHAnsi"/>
          <w:b w:val="0"/>
          <w:bCs w:val="0"/>
          <w:sz w:val="24"/>
          <w:lang w:val="en-CA"/>
        </w:rPr>
      </w:pPr>
      <w:ins w:id="126"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ins>
      <w:r>
        <w:rPr>
          <w:webHidden/>
        </w:rPr>
      </w:r>
      <w:r>
        <w:rPr>
          <w:webHidden/>
        </w:rPr>
        <w:fldChar w:fldCharType="separate"/>
      </w:r>
      <w:ins w:id="127" w:author="Vladymyr Kozyr" w:date="2021-08-21T21:49:00Z">
        <w:r w:rsidR="005C7B79">
          <w:rPr>
            <w:webHidden/>
          </w:rPr>
          <w:t>3</w:t>
        </w:r>
      </w:ins>
      <w:ins w:id="128" w:author="Vladymyr Kozyr" w:date="2021-08-19T18:57:00Z">
        <w:r>
          <w:rPr>
            <w:webHidden/>
          </w:rPr>
          <w:fldChar w:fldCharType="end"/>
        </w:r>
        <w:r w:rsidRPr="00C3348D">
          <w:rPr>
            <w:rStyle w:val="Hyperlink"/>
          </w:rPr>
          <w:fldChar w:fldCharType="end"/>
        </w:r>
      </w:ins>
    </w:p>
    <w:p w14:paraId="6EBADB7C" w14:textId="2622CD55" w:rsidR="002D78B6" w:rsidRDefault="002D78B6">
      <w:pPr>
        <w:pStyle w:val="TOC2"/>
        <w:rPr>
          <w:ins w:id="129" w:author="Vladymyr Kozyr" w:date="2021-08-19T18:57:00Z"/>
          <w:rFonts w:asciiTheme="minorHAnsi" w:eastAsiaTheme="minorEastAsia" w:hAnsiTheme="minorHAnsi"/>
          <w:b w:val="0"/>
          <w:sz w:val="24"/>
          <w:szCs w:val="24"/>
          <w:lang w:val="en-CA"/>
        </w:rPr>
      </w:pPr>
      <w:ins w:id="130"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ins>
      <w:r>
        <w:rPr>
          <w:webHidden/>
        </w:rPr>
      </w:r>
      <w:r>
        <w:rPr>
          <w:webHidden/>
        </w:rPr>
        <w:fldChar w:fldCharType="separate"/>
      </w:r>
      <w:ins w:id="131" w:author="Vladymyr Kozyr" w:date="2021-08-21T21:49:00Z">
        <w:r w:rsidR="005C7B79">
          <w:rPr>
            <w:webHidden/>
          </w:rPr>
          <w:t>3</w:t>
        </w:r>
      </w:ins>
      <w:ins w:id="132" w:author="Vladymyr Kozyr" w:date="2021-08-19T18:57:00Z">
        <w:r>
          <w:rPr>
            <w:webHidden/>
          </w:rPr>
          <w:fldChar w:fldCharType="end"/>
        </w:r>
        <w:r w:rsidRPr="00C3348D">
          <w:rPr>
            <w:rStyle w:val="Hyperlink"/>
          </w:rPr>
          <w:fldChar w:fldCharType="end"/>
        </w:r>
      </w:ins>
    </w:p>
    <w:p w14:paraId="1183272D" w14:textId="04C40119" w:rsidR="002D78B6" w:rsidRDefault="002D78B6">
      <w:pPr>
        <w:pStyle w:val="TOC2"/>
        <w:rPr>
          <w:ins w:id="133" w:author="Vladymyr Kozyr" w:date="2021-08-19T18:57:00Z"/>
          <w:rFonts w:asciiTheme="minorHAnsi" w:eastAsiaTheme="minorEastAsia" w:hAnsiTheme="minorHAnsi"/>
          <w:b w:val="0"/>
          <w:sz w:val="24"/>
          <w:szCs w:val="24"/>
          <w:lang w:val="en-CA"/>
        </w:rPr>
      </w:pPr>
      <w:ins w:id="134"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ins>
      <w:r>
        <w:rPr>
          <w:webHidden/>
        </w:rPr>
      </w:r>
      <w:r>
        <w:rPr>
          <w:webHidden/>
        </w:rPr>
        <w:fldChar w:fldCharType="separate"/>
      </w:r>
      <w:ins w:id="135" w:author="Vladymyr Kozyr" w:date="2021-08-21T21:49:00Z">
        <w:r w:rsidR="005C7B79">
          <w:rPr>
            <w:webHidden/>
          </w:rPr>
          <w:t>4</w:t>
        </w:r>
      </w:ins>
      <w:ins w:id="136" w:author="Vladymyr Kozyr" w:date="2021-08-19T18:57:00Z">
        <w:r>
          <w:rPr>
            <w:webHidden/>
          </w:rPr>
          <w:fldChar w:fldCharType="end"/>
        </w:r>
        <w:r w:rsidRPr="00C3348D">
          <w:rPr>
            <w:rStyle w:val="Hyperlink"/>
          </w:rPr>
          <w:fldChar w:fldCharType="end"/>
        </w:r>
      </w:ins>
    </w:p>
    <w:p w14:paraId="6F829807" w14:textId="549171EE" w:rsidR="002D78B6" w:rsidRDefault="002D78B6">
      <w:pPr>
        <w:pStyle w:val="TOC2"/>
        <w:rPr>
          <w:ins w:id="137" w:author="Vladymyr Kozyr" w:date="2021-08-19T18:57:00Z"/>
          <w:rFonts w:asciiTheme="minorHAnsi" w:eastAsiaTheme="minorEastAsia" w:hAnsiTheme="minorHAnsi"/>
          <w:b w:val="0"/>
          <w:sz w:val="24"/>
          <w:szCs w:val="24"/>
          <w:lang w:val="en-CA"/>
        </w:rPr>
      </w:pPr>
      <w:ins w:id="138"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ins>
      <w:r>
        <w:rPr>
          <w:webHidden/>
        </w:rPr>
      </w:r>
      <w:r>
        <w:rPr>
          <w:webHidden/>
        </w:rPr>
        <w:fldChar w:fldCharType="separate"/>
      </w:r>
      <w:ins w:id="139" w:author="Vladymyr Kozyr" w:date="2021-08-21T21:49:00Z">
        <w:r w:rsidR="005C7B79">
          <w:rPr>
            <w:webHidden/>
          </w:rPr>
          <w:t>7</w:t>
        </w:r>
      </w:ins>
      <w:ins w:id="140" w:author="Vladymyr Kozyr" w:date="2021-08-19T18:57:00Z">
        <w:r>
          <w:rPr>
            <w:webHidden/>
          </w:rPr>
          <w:fldChar w:fldCharType="end"/>
        </w:r>
        <w:r w:rsidRPr="00C3348D">
          <w:rPr>
            <w:rStyle w:val="Hyperlink"/>
          </w:rPr>
          <w:fldChar w:fldCharType="end"/>
        </w:r>
      </w:ins>
    </w:p>
    <w:p w14:paraId="000F249B" w14:textId="6018EC44" w:rsidR="002D78B6" w:rsidRDefault="002D78B6">
      <w:pPr>
        <w:pStyle w:val="TOC1"/>
        <w:tabs>
          <w:tab w:val="left" w:pos="1440"/>
        </w:tabs>
        <w:rPr>
          <w:ins w:id="141" w:author="Vladymyr Kozyr" w:date="2021-08-19T18:57:00Z"/>
          <w:rFonts w:asciiTheme="minorHAnsi" w:eastAsiaTheme="minorEastAsia" w:hAnsiTheme="minorHAnsi"/>
          <w:b w:val="0"/>
          <w:bCs w:val="0"/>
          <w:sz w:val="24"/>
          <w:lang w:val="en-CA"/>
        </w:rPr>
      </w:pPr>
      <w:ins w:id="142"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ins>
      <w:r>
        <w:rPr>
          <w:webHidden/>
        </w:rPr>
      </w:r>
      <w:r>
        <w:rPr>
          <w:webHidden/>
        </w:rPr>
        <w:fldChar w:fldCharType="separate"/>
      </w:r>
      <w:ins w:id="143" w:author="Vladymyr Kozyr" w:date="2021-08-21T21:49:00Z">
        <w:r w:rsidR="005C7B79">
          <w:rPr>
            <w:webHidden/>
          </w:rPr>
          <w:t>9</w:t>
        </w:r>
      </w:ins>
      <w:ins w:id="144" w:author="Vladymyr Kozyr" w:date="2021-08-19T18:57:00Z">
        <w:r>
          <w:rPr>
            <w:webHidden/>
          </w:rPr>
          <w:fldChar w:fldCharType="end"/>
        </w:r>
        <w:r w:rsidRPr="00C3348D">
          <w:rPr>
            <w:rStyle w:val="Hyperlink"/>
          </w:rPr>
          <w:fldChar w:fldCharType="end"/>
        </w:r>
      </w:ins>
    </w:p>
    <w:p w14:paraId="5FFBFCB0" w14:textId="14DB9E19" w:rsidR="002D78B6" w:rsidRDefault="002D78B6">
      <w:pPr>
        <w:pStyle w:val="TOC2"/>
        <w:rPr>
          <w:ins w:id="145" w:author="Vladymyr Kozyr" w:date="2021-08-19T18:57:00Z"/>
          <w:rFonts w:asciiTheme="minorHAnsi" w:eastAsiaTheme="minorEastAsia" w:hAnsiTheme="minorHAnsi"/>
          <w:b w:val="0"/>
          <w:sz w:val="24"/>
          <w:szCs w:val="24"/>
          <w:lang w:val="en-CA"/>
        </w:rPr>
      </w:pPr>
      <w:ins w:id="146"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ins>
      <w:r>
        <w:rPr>
          <w:webHidden/>
        </w:rPr>
      </w:r>
      <w:r>
        <w:rPr>
          <w:webHidden/>
        </w:rPr>
        <w:fldChar w:fldCharType="separate"/>
      </w:r>
      <w:ins w:id="147" w:author="Vladymyr Kozyr" w:date="2021-08-21T21:49:00Z">
        <w:r w:rsidR="005C7B79">
          <w:rPr>
            <w:webHidden/>
          </w:rPr>
          <w:t>10</w:t>
        </w:r>
      </w:ins>
      <w:ins w:id="148" w:author="Vladymyr Kozyr" w:date="2021-08-19T18:57:00Z">
        <w:r>
          <w:rPr>
            <w:webHidden/>
          </w:rPr>
          <w:fldChar w:fldCharType="end"/>
        </w:r>
        <w:r w:rsidRPr="00C3348D">
          <w:rPr>
            <w:rStyle w:val="Hyperlink"/>
          </w:rPr>
          <w:fldChar w:fldCharType="end"/>
        </w:r>
      </w:ins>
    </w:p>
    <w:p w14:paraId="374645C3" w14:textId="7E330E80" w:rsidR="002D78B6" w:rsidRPr="002D78B6" w:rsidRDefault="002D78B6">
      <w:pPr>
        <w:pStyle w:val="TOC2"/>
        <w:rPr>
          <w:ins w:id="149" w:author="Vladymyr Kozyr" w:date="2021-08-19T18:57:00Z"/>
          <w:rFonts w:asciiTheme="minorHAnsi" w:eastAsiaTheme="minorEastAsia" w:hAnsiTheme="minorHAnsi"/>
          <w:sz w:val="24"/>
          <w:szCs w:val="24"/>
          <w:lang w:val="en-CA"/>
        </w:rPr>
        <w:pPrChange w:id="150" w:author="Vladymyr Kozyr" w:date="2021-08-19T18:58:00Z">
          <w:pPr>
            <w:pStyle w:val="TOC3"/>
            <w:tabs>
              <w:tab w:val="right" w:leader="dot" w:pos="8630"/>
            </w:tabs>
          </w:pPr>
        </w:pPrChange>
      </w:pPr>
      <w:ins w:id="151"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 xml:space="preserve">Data Sources </w:t>
        </w:r>
        <w:r>
          <w:rPr>
            <w:webHidden/>
          </w:rPr>
          <w:tab/>
        </w:r>
        <w:r>
          <w:rPr>
            <w:webHidden/>
          </w:rPr>
          <w:fldChar w:fldCharType="begin"/>
        </w:r>
        <w:r>
          <w:rPr>
            <w:webHidden/>
          </w:rPr>
          <w:instrText xml:space="preserve"> PAGEREF _Toc80291909 \h </w:instrText>
        </w:r>
      </w:ins>
      <w:r>
        <w:rPr>
          <w:webHidden/>
        </w:rPr>
      </w:r>
      <w:r>
        <w:rPr>
          <w:webHidden/>
        </w:rPr>
        <w:fldChar w:fldCharType="separate"/>
      </w:r>
      <w:ins w:id="152" w:author="Vladymyr Kozyr" w:date="2021-08-21T21:49:00Z">
        <w:r w:rsidR="005C7B79">
          <w:rPr>
            <w:webHidden/>
          </w:rPr>
          <w:t>14</w:t>
        </w:r>
      </w:ins>
      <w:ins w:id="153" w:author="Vladymyr Kozyr" w:date="2021-08-19T18:57:00Z">
        <w:r>
          <w:rPr>
            <w:webHidden/>
          </w:rPr>
          <w:fldChar w:fldCharType="end"/>
        </w:r>
        <w:r w:rsidRPr="00C3348D">
          <w:rPr>
            <w:rStyle w:val="Hyperlink"/>
          </w:rPr>
          <w:fldChar w:fldCharType="end"/>
        </w:r>
      </w:ins>
    </w:p>
    <w:p w14:paraId="1DEF2734" w14:textId="3AD8F49C" w:rsidR="002D78B6" w:rsidRDefault="002D78B6">
      <w:pPr>
        <w:pStyle w:val="TOC2"/>
        <w:rPr>
          <w:ins w:id="154" w:author="Vladymyr Kozyr" w:date="2021-08-19T18:57:00Z"/>
          <w:rFonts w:asciiTheme="minorHAnsi" w:eastAsiaTheme="minorEastAsia" w:hAnsiTheme="minorHAnsi"/>
          <w:b w:val="0"/>
          <w:sz w:val="24"/>
          <w:szCs w:val="24"/>
          <w:lang w:val="en-CA"/>
        </w:rPr>
      </w:pPr>
      <w:ins w:id="155"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ins>
      <w:r>
        <w:rPr>
          <w:webHidden/>
        </w:rPr>
      </w:r>
      <w:r>
        <w:rPr>
          <w:webHidden/>
        </w:rPr>
        <w:fldChar w:fldCharType="separate"/>
      </w:r>
      <w:ins w:id="156" w:author="Vladymyr Kozyr" w:date="2021-08-21T21:49:00Z">
        <w:r w:rsidR="005C7B79">
          <w:rPr>
            <w:webHidden/>
          </w:rPr>
          <w:t>16</w:t>
        </w:r>
      </w:ins>
      <w:ins w:id="157" w:author="Vladymyr Kozyr" w:date="2021-08-19T18:57:00Z">
        <w:r>
          <w:rPr>
            <w:webHidden/>
          </w:rPr>
          <w:fldChar w:fldCharType="end"/>
        </w:r>
        <w:r w:rsidRPr="00C3348D">
          <w:rPr>
            <w:rStyle w:val="Hyperlink"/>
          </w:rPr>
          <w:fldChar w:fldCharType="end"/>
        </w:r>
      </w:ins>
    </w:p>
    <w:p w14:paraId="7ABFB5CD" w14:textId="1976DCDA" w:rsidR="002D78B6" w:rsidRDefault="002D78B6">
      <w:pPr>
        <w:pStyle w:val="TOC2"/>
        <w:rPr>
          <w:ins w:id="158" w:author="Vladymyr Kozyr" w:date="2021-08-19T18:57:00Z"/>
          <w:rFonts w:asciiTheme="minorHAnsi" w:eastAsiaTheme="minorEastAsia" w:hAnsiTheme="minorHAnsi"/>
          <w:b w:val="0"/>
          <w:sz w:val="24"/>
          <w:szCs w:val="24"/>
          <w:lang w:val="en-CA"/>
        </w:rPr>
      </w:pPr>
      <w:ins w:id="159"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ins>
      <w:r>
        <w:rPr>
          <w:webHidden/>
        </w:rPr>
      </w:r>
      <w:r>
        <w:rPr>
          <w:webHidden/>
        </w:rPr>
        <w:fldChar w:fldCharType="separate"/>
      </w:r>
      <w:ins w:id="160" w:author="Vladymyr Kozyr" w:date="2021-08-21T21:49:00Z">
        <w:r w:rsidR="005C7B79">
          <w:rPr>
            <w:webHidden/>
          </w:rPr>
          <w:t>18</w:t>
        </w:r>
      </w:ins>
      <w:ins w:id="161" w:author="Vladymyr Kozyr" w:date="2021-08-19T18:57:00Z">
        <w:r>
          <w:rPr>
            <w:webHidden/>
          </w:rPr>
          <w:fldChar w:fldCharType="end"/>
        </w:r>
        <w:r w:rsidRPr="00C3348D">
          <w:rPr>
            <w:rStyle w:val="Hyperlink"/>
          </w:rPr>
          <w:fldChar w:fldCharType="end"/>
        </w:r>
      </w:ins>
    </w:p>
    <w:p w14:paraId="27AE775B" w14:textId="60D8117F" w:rsidR="002D78B6" w:rsidRDefault="002D78B6">
      <w:pPr>
        <w:pStyle w:val="TOC2"/>
        <w:rPr>
          <w:ins w:id="162" w:author="Vladymyr Kozyr" w:date="2021-08-19T18:57:00Z"/>
          <w:rFonts w:asciiTheme="minorHAnsi" w:eastAsiaTheme="minorEastAsia" w:hAnsiTheme="minorHAnsi"/>
          <w:b w:val="0"/>
          <w:sz w:val="24"/>
          <w:szCs w:val="24"/>
          <w:lang w:val="en-CA"/>
        </w:rPr>
      </w:pPr>
      <w:ins w:id="163"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ins>
      <w:r>
        <w:rPr>
          <w:webHidden/>
        </w:rPr>
      </w:r>
      <w:r>
        <w:rPr>
          <w:webHidden/>
        </w:rPr>
        <w:fldChar w:fldCharType="separate"/>
      </w:r>
      <w:ins w:id="164" w:author="Vladymyr Kozyr" w:date="2021-08-21T21:49:00Z">
        <w:r w:rsidR="005C7B79">
          <w:rPr>
            <w:webHidden/>
          </w:rPr>
          <w:t>19</w:t>
        </w:r>
      </w:ins>
      <w:ins w:id="165" w:author="Vladymyr Kozyr" w:date="2021-08-19T18:57:00Z">
        <w:r>
          <w:rPr>
            <w:webHidden/>
          </w:rPr>
          <w:fldChar w:fldCharType="end"/>
        </w:r>
        <w:r w:rsidRPr="00C3348D">
          <w:rPr>
            <w:rStyle w:val="Hyperlink"/>
          </w:rPr>
          <w:fldChar w:fldCharType="end"/>
        </w:r>
      </w:ins>
    </w:p>
    <w:p w14:paraId="6B259787" w14:textId="4584F2E7" w:rsidR="002D78B6" w:rsidRDefault="002D78B6">
      <w:pPr>
        <w:pStyle w:val="TOC3"/>
        <w:tabs>
          <w:tab w:val="left" w:pos="1440"/>
          <w:tab w:val="right" w:leader="dot" w:pos="8630"/>
        </w:tabs>
        <w:rPr>
          <w:ins w:id="166" w:author="Vladymyr Kozyr" w:date="2021-08-19T18:57:00Z"/>
          <w:rFonts w:asciiTheme="minorHAnsi" w:eastAsiaTheme="minorEastAsia" w:hAnsiTheme="minorHAnsi"/>
          <w:noProof/>
          <w:sz w:val="24"/>
          <w:szCs w:val="24"/>
          <w:lang w:val="en-CA"/>
        </w:rPr>
      </w:pPr>
      <w:ins w:id="16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ins>
      <w:r>
        <w:rPr>
          <w:noProof/>
          <w:webHidden/>
        </w:rPr>
      </w:r>
      <w:r>
        <w:rPr>
          <w:noProof/>
          <w:webHidden/>
        </w:rPr>
        <w:fldChar w:fldCharType="separate"/>
      </w:r>
      <w:ins w:id="168" w:author="Vladymyr Kozyr" w:date="2021-08-21T21:49:00Z">
        <w:r w:rsidR="005C7B79">
          <w:rPr>
            <w:noProof/>
            <w:webHidden/>
          </w:rPr>
          <w:t>19</w:t>
        </w:r>
      </w:ins>
      <w:ins w:id="169" w:author="Vladymyr Kozyr" w:date="2021-08-19T18:57:00Z">
        <w:r>
          <w:rPr>
            <w:noProof/>
            <w:webHidden/>
          </w:rPr>
          <w:fldChar w:fldCharType="end"/>
        </w:r>
        <w:r w:rsidRPr="00C3348D">
          <w:rPr>
            <w:rStyle w:val="Hyperlink"/>
            <w:noProof/>
          </w:rPr>
          <w:fldChar w:fldCharType="end"/>
        </w:r>
      </w:ins>
    </w:p>
    <w:p w14:paraId="1C32FC19" w14:textId="3F11495A" w:rsidR="002D78B6" w:rsidRDefault="002D78B6">
      <w:pPr>
        <w:pStyle w:val="TOC3"/>
        <w:tabs>
          <w:tab w:val="left" w:pos="1440"/>
          <w:tab w:val="right" w:leader="dot" w:pos="8630"/>
        </w:tabs>
        <w:rPr>
          <w:ins w:id="170" w:author="Vladymyr Kozyr" w:date="2021-08-19T18:57:00Z"/>
          <w:rFonts w:asciiTheme="minorHAnsi" w:eastAsiaTheme="minorEastAsia" w:hAnsiTheme="minorHAnsi"/>
          <w:noProof/>
          <w:sz w:val="24"/>
          <w:szCs w:val="24"/>
          <w:lang w:val="en-CA"/>
        </w:rPr>
      </w:pPr>
      <w:ins w:id="17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ins>
      <w:r>
        <w:rPr>
          <w:noProof/>
          <w:webHidden/>
        </w:rPr>
      </w:r>
      <w:r>
        <w:rPr>
          <w:noProof/>
          <w:webHidden/>
        </w:rPr>
        <w:fldChar w:fldCharType="separate"/>
      </w:r>
      <w:ins w:id="172" w:author="Vladymyr Kozyr" w:date="2021-08-21T21:49:00Z">
        <w:r w:rsidR="005C7B79">
          <w:rPr>
            <w:noProof/>
            <w:webHidden/>
          </w:rPr>
          <w:t>20</w:t>
        </w:r>
      </w:ins>
      <w:ins w:id="173" w:author="Vladymyr Kozyr" w:date="2021-08-19T18:57:00Z">
        <w:r>
          <w:rPr>
            <w:noProof/>
            <w:webHidden/>
          </w:rPr>
          <w:fldChar w:fldCharType="end"/>
        </w:r>
        <w:r w:rsidRPr="00C3348D">
          <w:rPr>
            <w:rStyle w:val="Hyperlink"/>
            <w:noProof/>
          </w:rPr>
          <w:fldChar w:fldCharType="end"/>
        </w:r>
      </w:ins>
    </w:p>
    <w:p w14:paraId="6AFE0DD7" w14:textId="6F1AB92C" w:rsidR="002D78B6" w:rsidRDefault="002D78B6">
      <w:pPr>
        <w:pStyle w:val="TOC3"/>
        <w:tabs>
          <w:tab w:val="left" w:pos="1440"/>
          <w:tab w:val="right" w:leader="dot" w:pos="8630"/>
        </w:tabs>
        <w:rPr>
          <w:ins w:id="174" w:author="Vladymyr Kozyr" w:date="2021-08-19T18:57:00Z"/>
          <w:rFonts w:asciiTheme="minorHAnsi" w:eastAsiaTheme="minorEastAsia" w:hAnsiTheme="minorHAnsi"/>
          <w:noProof/>
          <w:sz w:val="24"/>
          <w:szCs w:val="24"/>
          <w:lang w:val="en-CA"/>
        </w:rPr>
      </w:pPr>
      <w:ins w:id="17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ins>
      <w:r>
        <w:rPr>
          <w:noProof/>
          <w:webHidden/>
        </w:rPr>
      </w:r>
      <w:r>
        <w:rPr>
          <w:noProof/>
          <w:webHidden/>
        </w:rPr>
        <w:fldChar w:fldCharType="separate"/>
      </w:r>
      <w:ins w:id="176" w:author="Vladymyr Kozyr" w:date="2021-08-21T21:49:00Z">
        <w:r w:rsidR="005C7B79">
          <w:rPr>
            <w:noProof/>
            <w:webHidden/>
          </w:rPr>
          <w:t>21</w:t>
        </w:r>
      </w:ins>
      <w:ins w:id="177" w:author="Vladymyr Kozyr" w:date="2021-08-19T18:57:00Z">
        <w:r>
          <w:rPr>
            <w:noProof/>
            <w:webHidden/>
          </w:rPr>
          <w:fldChar w:fldCharType="end"/>
        </w:r>
        <w:r w:rsidRPr="00C3348D">
          <w:rPr>
            <w:rStyle w:val="Hyperlink"/>
            <w:noProof/>
          </w:rPr>
          <w:fldChar w:fldCharType="end"/>
        </w:r>
      </w:ins>
    </w:p>
    <w:p w14:paraId="2F65EB3D" w14:textId="756F261E" w:rsidR="002D78B6" w:rsidRDefault="002D78B6">
      <w:pPr>
        <w:pStyle w:val="TOC3"/>
        <w:tabs>
          <w:tab w:val="left" w:pos="1440"/>
          <w:tab w:val="right" w:leader="dot" w:pos="8630"/>
        </w:tabs>
        <w:rPr>
          <w:ins w:id="178" w:author="Vladymyr Kozyr" w:date="2021-08-19T18:57:00Z"/>
          <w:rFonts w:asciiTheme="minorHAnsi" w:eastAsiaTheme="minorEastAsia" w:hAnsiTheme="minorHAnsi"/>
          <w:noProof/>
          <w:sz w:val="24"/>
          <w:szCs w:val="24"/>
          <w:lang w:val="en-CA"/>
        </w:rPr>
      </w:pPr>
      <w:ins w:id="179"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ins>
      <w:r>
        <w:rPr>
          <w:noProof/>
          <w:webHidden/>
        </w:rPr>
      </w:r>
      <w:r>
        <w:rPr>
          <w:noProof/>
          <w:webHidden/>
        </w:rPr>
        <w:fldChar w:fldCharType="separate"/>
      </w:r>
      <w:ins w:id="180" w:author="Vladymyr Kozyr" w:date="2021-08-21T21:49:00Z">
        <w:r w:rsidR="005C7B79">
          <w:rPr>
            <w:noProof/>
            <w:webHidden/>
          </w:rPr>
          <w:t>22</w:t>
        </w:r>
      </w:ins>
      <w:ins w:id="181" w:author="Vladymyr Kozyr" w:date="2021-08-19T18:57:00Z">
        <w:r>
          <w:rPr>
            <w:noProof/>
            <w:webHidden/>
          </w:rPr>
          <w:fldChar w:fldCharType="end"/>
        </w:r>
        <w:r w:rsidRPr="00C3348D">
          <w:rPr>
            <w:rStyle w:val="Hyperlink"/>
            <w:noProof/>
          </w:rPr>
          <w:fldChar w:fldCharType="end"/>
        </w:r>
      </w:ins>
    </w:p>
    <w:p w14:paraId="73FE5FFE" w14:textId="79E8E3F3" w:rsidR="002D78B6" w:rsidRDefault="002D78B6">
      <w:pPr>
        <w:pStyle w:val="TOC1"/>
        <w:tabs>
          <w:tab w:val="left" w:pos="1440"/>
        </w:tabs>
        <w:rPr>
          <w:ins w:id="182" w:author="Vladymyr Kozyr" w:date="2021-08-19T18:57:00Z"/>
          <w:rFonts w:asciiTheme="minorHAnsi" w:eastAsiaTheme="minorEastAsia" w:hAnsiTheme="minorHAnsi"/>
          <w:b w:val="0"/>
          <w:bCs w:val="0"/>
          <w:sz w:val="24"/>
          <w:lang w:val="en-CA"/>
        </w:rPr>
      </w:pPr>
      <w:ins w:id="183"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ins>
      <w:r>
        <w:rPr>
          <w:webHidden/>
        </w:rPr>
      </w:r>
      <w:r>
        <w:rPr>
          <w:webHidden/>
        </w:rPr>
        <w:fldChar w:fldCharType="separate"/>
      </w:r>
      <w:ins w:id="184" w:author="Vladymyr Kozyr" w:date="2021-08-21T21:49:00Z">
        <w:r w:rsidR="005C7B79">
          <w:rPr>
            <w:webHidden/>
          </w:rPr>
          <w:t>23</w:t>
        </w:r>
      </w:ins>
      <w:ins w:id="185" w:author="Vladymyr Kozyr" w:date="2021-08-19T18:57:00Z">
        <w:r>
          <w:rPr>
            <w:webHidden/>
          </w:rPr>
          <w:fldChar w:fldCharType="end"/>
        </w:r>
        <w:r w:rsidRPr="00C3348D">
          <w:rPr>
            <w:rStyle w:val="Hyperlink"/>
          </w:rPr>
          <w:fldChar w:fldCharType="end"/>
        </w:r>
      </w:ins>
    </w:p>
    <w:p w14:paraId="00B59581" w14:textId="3527F3FB" w:rsidR="002D78B6" w:rsidRDefault="002D78B6">
      <w:pPr>
        <w:pStyle w:val="TOC2"/>
        <w:rPr>
          <w:ins w:id="186" w:author="Vladymyr Kozyr" w:date="2021-08-19T18:57:00Z"/>
          <w:rFonts w:asciiTheme="minorHAnsi" w:eastAsiaTheme="minorEastAsia" w:hAnsiTheme="minorHAnsi"/>
          <w:b w:val="0"/>
          <w:sz w:val="24"/>
          <w:szCs w:val="24"/>
          <w:lang w:val="en-CA"/>
        </w:rPr>
      </w:pPr>
      <w:ins w:id="187"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ins>
      <w:r>
        <w:rPr>
          <w:webHidden/>
        </w:rPr>
      </w:r>
      <w:r>
        <w:rPr>
          <w:webHidden/>
        </w:rPr>
        <w:fldChar w:fldCharType="separate"/>
      </w:r>
      <w:ins w:id="188" w:author="Vladymyr Kozyr" w:date="2021-08-21T21:49:00Z">
        <w:r w:rsidR="005C7B79">
          <w:rPr>
            <w:webHidden/>
          </w:rPr>
          <w:t>23</w:t>
        </w:r>
      </w:ins>
      <w:ins w:id="189" w:author="Vladymyr Kozyr" w:date="2021-08-19T18:57:00Z">
        <w:r>
          <w:rPr>
            <w:webHidden/>
          </w:rPr>
          <w:fldChar w:fldCharType="end"/>
        </w:r>
        <w:r w:rsidRPr="00C3348D">
          <w:rPr>
            <w:rStyle w:val="Hyperlink"/>
          </w:rPr>
          <w:fldChar w:fldCharType="end"/>
        </w:r>
      </w:ins>
    </w:p>
    <w:p w14:paraId="51351DA6" w14:textId="741AC15A" w:rsidR="002D78B6" w:rsidRDefault="002D78B6">
      <w:pPr>
        <w:pStyle w:val="TOC2"/>
        <w:rPr>
          <w:ins w:id="190" w:author="Vladymyr Kozyr" w:date="2021-08-19T18:57:00Z"/>
          <w:rFonts w:asciiTheme="minorHAnsi" w:eastAsiaTheme="minorEastAsia" w:hAnsiTheme="minorHAnsi"/>
          <w:b w:val="0"/>
          <w:sz w:val="24"/>
          <w:szCs w:val="24"/>
          <w:lang w:val="en-CA"/>
        </w:rPr>
      </w:pPr>
      <w:ins w:id="191"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ins>
      <w:r>
        <w:rPr>
          <w:webHidden/>
        </w:rPr>
      </w:r>
      <w:r>
        <w:rPr>
          <w:webHidden/>
        </w:rPr>
        <w:fldChar w:fldCharType="separate"/>
      </w:r>
      <w:ins w:id="192" w:author="Vladymyr Kozyr" w:date="2021-08-21T21:49:00Z">
        <w:r w:rsidR="005C7B79">
          <w:rPr>
            <w:webHidden/>
          </w:rPr>
          <w:t>25</w:t>
        </w:r>
      </w:ins>
      <w:ins w:id="193" w:author="Vladymyr Kozyr" w:date="2021-08-19T18:57:00Z">
        <w:r>
          <w:rPr>
            <w:webHidden/>
          </w:rPr>
          <w:fldChar w:fldCharType="end"/>
        </w:r>
        <w:r w:rsidRPr="00C3348D">
          <w:rPr>
            <w:rStyle w:val="Hyperlink"/>
          </w:rPr>
          <w:fldChar w:fldCharType="end"/>
        </w:r>
      </w:ins>
    </w:p>
    <w:p w14:paraId="7DBF5473" w14:textId="0E1EA687" w:rsidR="002D78B6" w:rsidRDefault="002D78B6">
      <w:pPr>
        <w:pStyle w:val="TOC2"/>
        <w:rPr>
          <w:ins w:id="194" w:author="Vladymyr Kozyr" w:date="2021-08-19T18:57:00Z"/>
          <w:rFonts w:asciiTheme="minorHAnsi" w:eastAsiaTheme="minorEastAsia" w:hAnsiTheme="minorHAnsi"/>
          <w:b w:val="0"/>
          <w:sz w:val="24"/>
          <w:szCs w:val="24"/>
          <w:lang w:val="en-CA"/>
        </w:rPr>
      </w:pPr>
      <w:ins w:id="195"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ins>
      <w:r>
        <w:rPr>
          <w:webHidden/>
        </w:rPr>
      </w:r>
      <w:r>
        <w:rPr>
          <w:webHidden/>
        </w:rPr>
        <w:fldChar w:fldCharType="separate"/>
      </w:r>
      <w:ins w:id="196" w:author="Vladymyr Kozyr" w:date="2021-08-21T21:49:00Z">
        <w:r w:rsidR="005C7B79">
          <w:rPr>
            <w:webHidden/>
          </w:rPr>
          <w:t>25</w:t>
        </w:r>
      </w:ins>
      <w:ins w:id="197" w:author="Vladymyr Kozyr" w:date="2021-08-19T18:57:00Z">
        <w:r>
          <w:rPr>
            <w:webHidden/>
          </w:rPr>
          <w:fldChar w:fldCharType="end"/>
        </w:r>
        <w:r w:rsidRPr="00C3348D">
          <w:rPr>
            <w:rStyle w:val="Hyperlink"/>
          </w:rPr>
          <w:fldChar w:fldCharType="end"/>
        </w:r>
      </w:ins>
    </w:p>
    <w:p w14:paraId="1A6EEF09" w14:textId="75A5C6F4" w:rsidR="002D78B6" w:rsidRDefault="002D78B6" w:rsidP="002D78B6">
      <w:pPr>
        <w:pStyle w:val="TOC3"/>
        <w:tabs>
          <w:tab w:val="right" w:leader="dot" w:pos="8630"/>
        </w:tabs>
        <w:rPr>
          <w:ins w:id="198" w:author="Vladymyr Kozyr" w:date="2021-08-19T18:57:00Z"/>
          <w:rFonts w:asciiTheme="minorHAnsi" w:eastAsiaTheme="minorEastAsia" w:hAnsiTheme="minorHAnsi"/>
          <w:noProof/>
          <w:sz w:val="24"/>
          <w:szCs w:val="24"/>
          <w:lang w:val="en-CA"/>
        </w:rPr>
      </w:pPr>
      <w:ins w:id="199" w:author="Vladymyr Kozyr" w:date="2021-08-19T18:59:00Z">
        <w:r w:rsidRPr="000401F9">
          <w:rPr>
            <w:rStyle w:val="Hyperlink"/>
            <w:noProof/>
            <w:color w:val="000000" w:themeColor="text1"/>
            <w:u w:val="none"/>
            <w:rPrChange w:id="200" w:author="Vladymyr Kozyr" w:date="2021-08-19T19:00:00Z">
              <w:rPr>
                <w:rStyle w:val="Hyperlink"/>
                <w:noProof/>
              </w:rPr>
            </w:rPrChange>
          </w:rPr>
          <w:t>4.3.1</w:t>
        </w:r>
      </w:ins>
      <w:ins w:id="201" w:author="Vladymyr Kozyr" w:date="2021-08-19T19:00:00Z">
        <w:r w:rsidRPr="000401F9">
          <w:rPr>
            <w:rStyle w:val="Hyperlink"/>
            <w:noProof/>
            <w:color w:val="000000" w:themeColor="text1"/>
            <w:u w:val="none"/>
            <w:rPrChange w:id="202" w:author="Vladymyr Kozyr" w:date="2021-08-19T19:00:00Z">
              <w:rPr>
                <w:rStyle w:val="Hyperlink"/>
                <w:noProof/>
              </w:rPr>
            </w:rPrChange>
          </w:rPr>
          <w:t>.</w:t>
        </w:r>
      </w:ins>
      <w:ins w:id="203"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ins>
      <w:r>
        <w:rPr>
          <w:noProof/>
          <w:webHidden/>
        </w:rPr>
      </w:r>
      <w:r>
        <w:rPr>
          <w:noProof/>
          <w:webHidden/>
        </w:rPr>
        <w:fldChar w:fldCharType="separate"/>
      </w:r>
      <w:ins w:id="204" w:author="Vladymyr Kozyr" w:date="2021-08-21T21:49:00Z">
        <w:r w:rsidR="005C7B79">
          <w:rPr>
            <w:noProof/>
            <w:webHidden/>
          </w:rPr>
          <w:t>26</w:t>
        </w:r>
      </w:ins>
      <w:ins w:id="205" w:author="Vladymyr Kozyr" w:date="2021-08-19T18:57:00Z">
        <w:r>
          <w:rPr>
            <w:noProof/>
            <w:webHidden/>
          </w:rPr>
          <w:fldChar w:fldCharType="end"/>
        </w:r>
        <w:r w:rsidRPr="00C3348D">
          <w:rPr>
            <w:rStyle w:val="Hyperlink"/>
            <w:noProof/>
          </w:rPr>
          <w:fldChar w:fldCharType="end"/>
        </w:r>
      </w:ins>
    </w:p>
    <w:p w14:paraId="2CD4DB2D" w14:textId="60E6D682" w:rsidR="002D78B6" w:rsidRDefault="002D78B6">
      <w:pPr>
        <w:pStyle w:val="TOC3"/>
        <w:tabs>
          <w:tab w:val="left" w:pos="1440"/>
          <w:tab w:val="right" w:leader="dot" w:pos="8630"/>
        </w:tabs>
        <w:rPr>
          <w:ins w:id="206" w:author="Vladymyr Kozyr" w:date="2021-08-19T18:57:00Z"/>
          <w:rFonts w:asciiTheme="minorHAnsi" w:eastAsiaTheme="minorEastAsia" w:hAnsiTheme="minorHAnsi"/>
          <w:noProof/>
          <w:sz w:val="24"/>
          <w:szCs w:val="24"/>
          <w:lang w:val="en-CA"/>
        </w:rPr>
      </w:pPr>
      <w:ins w:id="20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ins>
      <w:r>
        <w:rPr>
          <w:noProof/>
          <w:webHidden/>
        </w:rPr>
      </w:r>
      <w:r>
        <w:rPr>
          <w:noProof/>
          <w:webHidden/>
        </w:rPr>
        <w:fldChar w:fldCharType="separate"/>
      </w:r>
      <w:ins w:id="208" w:author="Vladymyr Kozyr" w:date="2021-08-21T21:49:00Z">
        <w:r w:rsidR="005C7B79">
          <w:rPr>
            <w:noProof/>
            <w:webHidden/>
          </w:rPr>
          <w:t>27</w:t>
        </w:r>
      </w:ins>
      <w:ins w:id="209" w:author="Vladymyr Kozyr" w:date="2021-08-19T18:57:00Z">
        <w:r>
          <w:rPr>
            <w:noProof/>
            <w:webHidden/>
          </w:rPr>
          <w:fldChar w:fldCharType="end"/>
        </w:r>
        <w:r w:rsidRPr="00C3348D">
          <w:rPr>
            <w:rStyle w:val="Hyperlink"/>
            <w:noProof/>
          </w:rPr>
          <w:fldChar w:fldCharType="end"/>
        </w:r>
      </w:ins>
    </w:p>
    <w:p w14:paraId="7CE91BF2" w14:textId="0625A83A" w:rsidR="002D78B6" w:rsidRDefault="002D78B6">
      <w:pPr>
        <w:pStyle w:val="TOC3"/>
        <w:tabs>
          <w:tab w:val="left" w:pos="1440"/>
          <w:tab w:val="right" w:leader="dot" w:pos="8630"/>
        </w:tabs>
        <w:rPr>
          <w:ins w:id="210" w:author="Vladymyr Kozyr" w:date="2021-08-19T18:57:00Z"/>
          <w:rFonts w:asciiTheme="minorHAnsi" w:eastAsiaTheme="minorEastAsia" w:hAnsiTheme="minorHAnsi"/>
          <w:noProof/>
          <w:sz w:val="24"/>
          <w:szCs w:val="24"/>
          <w:lang w:val="en-CA"/>
        </w:rPr>
      </w:pPr>
      <w:ins w:id="21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ins>
      <w:r>
        <w:rPr>
          <w:noProof/>
          <w:webHidden/>
        </w:rPr>
      </w:r>
      <w:r>
        <w:rPr>
          <w:noProof/>
          <w:webHidden/>
        </w:rPr>
        <w:fldChar w:fldCharType="separate"/>
      </w:r>
      <w:ins w:id="212" w:author="Vladymyr Kozyr" w:date="2021-08-21T21:49:00Z">
        <w:r w:rsidR="005C7B79">
          <w:rPr>
            <w:noProof/>
            <w:webHidden/>
          </w:rPr>
          <w:t>28</w:t>
        </w:r>
      </w:ins>
      <w:ins w:id="213" w:author="Vladymyr Kozyr" w:date="2021-08-19T18:57:00Z">
        <w:r>
          <w:rPr>
            <w:noProof/>
            <w:webHidden/>
          </w:rPr>
          <w:fldChar w:fldCharType="end"/>
        </w:r>
        <w:r w:rsidRPr="00C3348D">
          <w:rPr>
            <w:rStyle w:val="Hyperlink"/>
            <w:noProof/>
          </w:rPr>
          <w:fldChar w:fldCharType="end"/>
        </w:r>
      </w:ins>
    </w:p>
    <w:p w14:paraId="15E20183" w14:textId="3518D3D2" w:rsidR="002D78B6" w:rsidRDefault="002D78B6">
      <w:pPr>
        <w:pStyle w:val="TOC3"/>
        <w:tabs>
          <w:tab w:val="left" w:pos="1440"/>
          <w:tab w:val="right" w:leader="dot" w:pos="8630"/>
        </w:tabs>
        <w:rPr>
          <w:ins w:id="214" w:author="Vladymyr Kozyr" w:date="2021-08-19T18:57:00Z"/>
          <w:rFonts w:asciiTheme="minorHAnsi" w:eastAsiaTheme="minorEastAsia" w:hAnsiTheme="minorHAnsi"/>
          <w:noProof/>
          <w:sz w:val="24"/>
          <w:szCs w:val="24"/>
          <w:lang w:val="en-CA"/>
        </w:rPr>
      </w:pPr>
      <w:ins w:id="21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ins>
      <w:r>
        <w:rPr>
          <w:noProof/>
          <w:webHidden/>
        </w:rPr>
      </w:r>
      <w:r>
        <w:rPr>
          <w:noProof/>
          <w:webHidden/>
        </w:rPr>
        <w:fldChar w:fldCharType="separate"/>
      </w:r>
      <w:ins w:id="216" w:author="Vladymyr Kozyr" w:date="2021-08-21T21:49:00Z">
        <w:r w:rsidR="005C7B79">
          <w:rPr>
            <w:noProof/>
            <w:webHidden/>
          </w:rPr>
          <w:t>29</w:t>
        </w:r>
      </w:ins>
      <w:ins w:id="217" w:author="Vladymyr Kozyr" w:date="2021-08-19T18:57:00Z">
        <w:r>
          <w:rPr>
            <w:noProof/>
            <w:webHidden/>
          </w:rPr>
          <w:fldChar w:fldCharType="end"/>
        </w:r>
        <w:r w:rsidRPr="00C3348D">
          <w:rPr>
            <w:rStyle w:val="Hyperlink"/>
            <w:noProof/>
          </w:rPr>
          <w:fldChar w:fldCharType="end"/>
        </w:r>
      </w:ins>
    </w:p>
    <w:p w14:paraId="1A60B5F7" w14:textId="46BCCBC5" w:rsidR="002D78B6" w:rsidRDefault="002D78B6">
      <w:pPr>
        <w:pStyle w:val="TOC1"/>
        <w:tabs>
          <w:tab w:val="left" w:pos="1440"/>
        </w:tabs>
        <w:rPr>
          <w:ins w:id="218" w:author="Vladymyr Kozyr" w:date="2021-08-19T18:57:00Z"/>
          <w:rFonts w:asciiTheme="minorHAnsi" w:eastAsiaTheme="minorEastAsia" w:hAnsiTheme="minorHAnsi"/>
          <w:b w:val="0"/>
          <w:bCs w:val="0"/>
          <w:sz w:val="24"/>
          <w:lang w:val="en-CA"/>
        </w:rPr>
      </w:pPr>
      <w:ins w:id="219"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ins>
      <w:r>
        <w:rPr>
          <w:webHidden/>
        </w:rPr>
      </w:r>
      <w:r>
        <w:rPr>
          <w:webHidden/>
        </w:rPr>
        <w:fldChar w:fldCharType="separate"/>
      </w:r>
      <w:ins w:id="220" w:author="Vladymyr Kozyr" w:date="2021-08-21T21:49:00Z">
        <w:r w:rsidR="005C7B79">
          <w:rPr>
            <w:webHidden/>
          </w:rPr>
          <w:t>30</w:t>
        </w:r>
      </w:ins>
      <w:ins w:id="221" w:author="Vladymyr Kozyr" w:date="2021-08-19T18:57:00Z">
        <w:r>
          <w:rPr>
            <w:webHidden/>
          </w:rPr>
          <w:fldChar w:fldCharType="end"/>
        </w:r>
        <w:r w:rsidRPr="00C3348D">
          <w:rPr>
            <w:rStyle w:val="Hyperlink"/>
          </w:rPr>
          <w:fldChar w:fldCharType="end"/>
        </w:r>
      </w:ins>
    </w:p>
    <w:p w14:paraId="0B318120" w14:textId="33667A66" w:rsidR="002D78B6" w:rsidRDefault="002D78B6">
      <w:pPr>
        <w:pStyle w:val="TOC2"/>
        <w:rPr>
          <w:ins w:id="222" w:author="Vladymyr Kozyr" w:date="2021-08-19T18:57:00Z"/>
          <w:rFonts w:asciiTheme="minorHAnsi" w:eastAsiaTheme="minorEastAsia" w:hAnsiTheme="minorHAnsi"/>
          <w:b w:val="0"/>
          <w:sz w:val="24"/>
          <w:szCs w:val="24"/>
          <w:lang w:val="en-CA"/>
        </w:rPr>
      </w:pPr>
      <w:ins w:id="223"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ins>
      <w:r>
        <w:rPr>
          <w:webHidden/>
        </w:rPr>
      </w:r>
      <w:r>
        <w:rPr>
          <w:webHidden/>
        </w:rPr>
        <w:fldChar w:fldCharType="separate"/>
      </w:r>
      <w:ins w:id="224" w:author="Vladymyr Kozyr" w:date="2021-08-21T21:49:00Z">
        <w:r w:rsidR="005C7B79">
          <w:rPr>
            <w:webHidden/>
          </w:rPr>
          <w:t>31</w:t>
        </w:r>
      </w:ins>
      <w:ins w:id="225" w:author="Vladymyr Kozyr" w:date="2021-08-19T18:57:00Z">
        <w:r>
          <w:rPr>
            <w:webHidden/>
          </w:rPr>
          <w:fldChar w:fldCharType="end"/>
        </w:r>
        <w:r w:rsidRPr="00C3348D">
          <w:rPr>
            <w:rStyle w:val="Hyperlink"/>
          </w:rPr>
          <w:fldChar w:fldCharType="end"/>
        </w:r>
      </w:ins>
    </w:p>
    <w:p w14:paraId="05336B8A" w14:textId="16D23613" w:rsidR="002D78B6" w:rsidRDefault="002D78B6">
      <w:pPr>
        <w:pStyle w:val="TOC1"/>
        <w:rPr>
          <w:ins w:id="226" w:author="Vladymyr Kozyr" w:date="2021-08-19T18:57:00Z"/>
          <w:rFonts w:asciiTheme="minorHAnsi" w:eastAsiaTheme="minorEastAsia" w:hAnsiTheme="minorHAnsi"/>
          <w:b w:val="0"/>
          <w:bCs w:val="0"/>
          <w:sz w:val="24"/>
          <w:lang w:val="en-CA"/>
        </w:rPr>
      </w:pPr>
      <w:ins w:id="227"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ins>
      <w:r>
        <w:rPr>
          <w:webHidden/>
        </w:rPr>
      </w:r>
      <w:r>
        <w:rPr>
          <w:webHidden/>
        </w:rPr>
        <w:fldChar w:fldCharType="separate"/>
      </w:r>
      <w:ins w:id="228" w:author="Vladymyr Kozyr" w:date="2021-08-21T21:49:00Z">
        <w:r w:rsidR="005C7B79">
          <w:rPr>
            <w:webHidden/>
          </w:rPr>
          <w:t>33</w:t>
        </w:r>
      </w:ins>
      <w:ins w:id="229" w:author="Vladymyr Kozyr" w:date="2021-08-19T18:57:00Z">
        <w:r>
          <w:rPr>
            <w:webHidden/>
          </w:rPr>
          <w:fldChar w:fldCharType="end"/>
        </w:r>
        <w:r w:rsidRPr="00C3348D">
          <w:rPr>
            <w:rStyle w:val="Hyperlink"/>
          </w:rPr>
          <w:fldChar w:fldCharType="end"/>
        </w:r>
      </w:ins>
    </w:p>
    <w:p w14:paraId="20B1487A" w14:textId="1DC86C78" w:rsidR="002D78B6" w:rsidRDefault="002D78B6">
      <w:pPr>
        <w:pStyle w:val="TOC1"/>
        <w:rPr>
          <w:ins w:id="230" w:author="Vladymyr Kozyr" w:date="2021-08-19T18:57:00Z"/>
          <w:rFonts w:asciiTheme="minorHAnsi" w:eastAsiaTheme="minorEastAsia" w:hAnsiTheme="minorHAnsi"/>
          <w:b w:val="0"/>
          <w:bCs w:val="0"/>
          <w:sz w:val="24"/>
          <w:lang w:val="en-CA"/>
        </w:rPr>
      </w:pPr>
      <w:ins w:id="231"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ins>
      <w:r>
        <w:rPr>
          <w:webHidden/>
        </w:rPr>
      </w:r>
      <w:r>
        <w:rPr>
          <w:webHidden/>
        </w:rPr>
        <w:fldChar w:fldCharType="separate"/>
      </w:r>
      <w:ins w:id="232" w:author="Vladymyr Kozyr" w:date="2021-08-21T21:49:00Z">
        <w:r w:rsidR="005C7B79">
          <w:rPr>
            <w:webHidden/>
          </w:rPr>
          <w:t>35</w:t>
        </w:r>
      </w:ins>
      <w:ins w:id="233" w:author="Vladymyr Kozyr" w:date="2021-08-19T18:57:00Z">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234" w:author="Vladymyr Kozyr" w:date="2021-08-15T21:16:00Z"/>
          <w:rFonts w:asciiTheme="minorHAnsi" w:eastAsiaTheme="minorEastAsia" w:hAnsiTheme="minorHAnsi"/>
          <w:sz w:val="24"/>
          <w:szCs w:val="24"/>
          <w:lang w:val="en-CA"/>
        </w:rPr>
      </w:pPr>
      <w:del w:id="235" w:author="Vladymyr Kozyr" w:date="2021-08-15T21:16:00Z">
        <w:r w:rsidRPr="002D78B6" w:rsidDel="00D65547">
          <w:rPr>
            <w:rPrChange w:id="236" w:author="Vladymyr Kozyr" w:date="2021-08-19T18:57:00Z">
              <w:rPr>
                <w:rStyle w:val="Hyperlink"/>
                <w:rFonts w:cs="Times New Roman (Body CS)"/>
                <w:color w:val="000000" w:themeColor="text1"/>
                <w:lang w:val="en-CA"/>
              </w:rPr>
            </w:rPrChange>
          </w:rPr>
          <w:delText>Declaration</w:delText>
        </w:r>
        <w:r w:rsidRPr="002D78B6" w:rsidDel="00D65547">
          <w:rPr>
            <w:rPrChange w:id="237" w:author="Vladymyr Kozyr" w:date="2021-08-19T18:57:00Z">
              <w:rPr>
                <w:rStyle w:val="Hyperlink"/>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238" w:author="Vladymyr Kozyr" w:date="2021-08-15T21:16:00Z"/>
          <w:rFonts w:asciiTheme="minorHAnsi" w:eastAsiaTheme="minorEastAsia" w:hAnsiTheme="minorHAnsi"/>
          <w:sz w:val="24"/>
          <w:szCs w:val="24"/>
          <w:lang w:val="en-CA"/>
        </w:rPr>
      </w:pPr>
      <w:del w:id="239" w:author="Vladymyr Kozyr" w:date="2021-08-15T21:16:00Z">
        <w:r w:rsidRPr="002D78B6" w:rsidDel="00D65547">
          <w:rPr>
            <w:rPrChange w:id="240"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41" w:author="Vladymyr Kozyr" w:date="2021-08-15T21:16:00Z"/>
          <w:rFonts w:asciiTheme="minorHAnsi" w:eastAsiaTheme="minorEastAsia" w:hAnsiTheme="minorHAnsi"/>
          <w:sz w:val="24"/>
          <w:szCs w:val="24"/>
          <w:lang w:val="en-CA"/>
        </w:rPr>
      </w:pPr>
      <w:del w:id="242" w:author="Vladymyr Kozyr" w:date="2021-08-15T21:16:00Z">
        <w:r w:rsidRPr="002D78B6" w:rsidDel="00D65547">
          <w:rPr>
            <w:rPrChange w:id="243"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44" w:author="Vladymyr Kozyr" w:date="2021-08-15T21:16:00Z"/>
          <w:rFonts w:asciiTheme="minorHAnsi" w:eastAsiaTheme="minorEastAsia" w:hAnsiTheme="minorHAnsi"/>
          <w:sz w:val="24"/>
          <w:szCs w:val="24"/>
          <w:lang w:val="en-CA"/>
        </w:rPr>
      </w:pPr>
      <w:del w:id="245" w:author="Vladymyr Kozyr" w:date="2021-08-15T21:16:00Z">
        <w:r w:rsidRPr="002D78B6" w:rsidDel="00D65547">
          <w:rPr>
            <w:rPrChange w:id="246"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47" w:author="Vladymyr Kozyr" w:date="2021-08-15T21:16:00Z"/>
          <w:rFonts w:asciiTheme="minorHAnsi" w:eastAsiaTheme="minorEastAsia" w:hAnsiTheme="minorHAnsi"/>
          <w:sz w:val="24"/>
          <w:szCs w:val="24"/>
          <w:lang w:val="en-CA"/>
        </w:rPr>
      </w:pPr>
      <w:del w:id="248" w:author="Vladymyr Kozyr" w:date="2021-08-15T21:16:00Z">
        <w:r w:rsidRPr="002D78B6" w:rsidDel="00D65547">
          <w:rPr>
            <w:rPrChange w:id="249"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50" w:author="Vladymyr Kozyr" w:date="2021-08-15T21:16:00Z"/>
          <w:rFonts w:asciiTheme="minorHAnsi" w:eastAsiaTheme="minorEastAsia" w:hAnsiTheme="minorHAnsi"/>
          <w:sz w:val="24"/>
          <w:szCs w:val="24"/>
          <w:lang w:val="en-CA"/>
        </w:rPr>
      </w:pPr>
      <w:del w:id="251" w:author="Vladymyr Kozyr" w:date="2021-08-15T21:16:00Z">
        <w:r w:rsidRPr="002D78B6" w:rsidDel="00D65547">
          <w:rPr>
            <w:rPrChange w:id="252"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53" w:author="Vladymyr Kozyr" w:date="2021-08-15T21:16:00Z"/>
          <w:rFonts w:asciiTheme="minorHAnsi" w:eastAsiaTheme="minorEastAsia" w:hAnsiTheme="minorHAnsi"/>
          <w:sz w:val="24"/>
          <w:szCs w:val="24"/>
          <w:lang w:val="en-CA"/>
        </w:rPr>
      </w:pPr>
      <w:del w:id="254" w:author="Vladymyr Kozyr" w:date="2021-08-15T21:16:00Z">
        <w:r w:rsidRPr="002D78B6" w:rsidDel="00D65547">
          <w:rPr>
            <w:rPrChange w:id="255"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56" w:author="Vladymyr Kozyr" w:date="2021-08-15T21:16:00Z"/>
          <w:rFonts w:asciiTheme="minorHAnsi" w:eastAsiaTheme="minorEastAsia" w:hAnsiTheme="minorHAnsi"/>
          <w:sz w:val="24"/>
          <w:szCs w:val="24"/>
          <w:lang w:val="en-CA"/>
        </w:rPr>
      </w:pPr>
      <w:del w:id="257" w:author="Vladymyr Kozyr" w:date="2021-08-15T21:16:00Z">
        <w:r w:rsidRPr="002D78B6" w:rsidDel="00D65547">
          <w:rPr>
            <w:rPrChange w:id="258"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59" w:author="Vladymyr Kozyr" w:date="2021-08-15T21:16:00Z"/>
          <w:rFonts w:asciiTheme="minorHAnsi" w:eastAsiaTheme="minorEastAsia" w:hAnsiTheme="minorHAnsi"/>
          <w:sz w:val="24"/>
          <w:szCs w:val="24"/>
          <w:lang w:val="en-CA"/>
        </w:rPr>
      </w:pPr>
      <w:del w:id="260" w:author="Vladymyr Kozyr" w:date="2021-08-15T21:16:00Z">
        <w:r w:rsidRPr="002D78B6" w:rsidDel="00D65547">
          <w:rPr>
            <w:rPrChange w:id="261"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62" w:author="Vladymyr Kozyr" w:date="2021-08-15T21:16:00Z"/>
          <w:rFonts w:asciiTheme="minorHAnsi" w:eastAsiaTheme="minorEastAsia" w:hAnsiTheme="minorHAnsi"/>
          <w:sz w:val="24"/>
          <w:szCs w:val="24"/>
          <w:lang w:val="en-CA"/>
        </w:rPr>
      </w:pPr>
      <w:del w:id="263" w:author="Vladymyr Kozyr" w:date="2021-08-15T21:16:00Z">
        <w:r w:rsidRPr="002D78B6" w:rsidDel="00D65547">
          <w:rPr>
            <w:rPrChange w:id="264"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65" w:author="Vladymyr Kozyr" w:date="2021-08-15T21:16:00Z"/>
          <w:rFonts w:asciiTheme="minorHAnsi" w:eastAsiaTheme="minorEastAsia" w:hAnsiTheme="minorHAnsi"/>
          <w:sz w:val="24"/>
          <w:szCs w:val="24"/>
          <w:lang w:val="en-CA"/>
        </w:rPr>
      </w:pPr>
      <w:del w:id="266" w:author="Vladymyr Kozyr" w:date="2021-08-15T21:16:00Z">
        <w:r w:rsidRPr="002D78B6" w:rsidDel="00D65547">
          <w:rPr>
            <w:rPrChange w:id="267"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68" w:author="Vladymyr Kozyr" w:date="2021-08-15T21:16:00Z"/>
          <w:rFonts w:asciiTheme="minorHAnsi" w:eastAsiaTheme="minorEastAsia" w:hAnsiTheme="minorHAnsi"/>
          <w:b w:val="0"/>
          <w:bCs w:val="0"/>
          <w:sz w:val="24"/>
          <w:lang w:val="en-CA"/>
        </w:rPr>
      </w:pPr>
      <w:del w:id="269" w:author="Vladymyr Kozyr" w:date="2021-08-15T21:16:00Z">
        <w:r w:rsidRPr="002D78B6" w:rsidDel="00D65547">
          <w:rPr>
            <w:rPrChange w:id="270"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71"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72" w:author="Vladymyr Kozyr" w:date="2021-08-15T21:16:00Z"/>
          <w:rFonts w:asciiTheme="minorHAnsi" w:eastAsiaTheme="minorEastAsia" w:hAnsiTheme="minorHAnsi"/>
          <w:b w:val="0"/>
          <w:bCs w:val="0"/>
          <w:sz w:val="24"/>
          <w:lang w:val="en-CA"/>
        </w:rPr>
      </w:pPr>
      <w:del w:id="273" w:author="Vladymyr Kozyr" w:date="2021-08-15T21:16:00Z">
        <w:r w:rsidRPr="002D78B6" w:rsidDel="00D65547">
          <w:rPr>
            <w:rPrChange w:id="274"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275"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276" w:author="Vladymyr Kozyr" w:date="2021-08-15T21:16:00Z"/>
          <w:rFonts w:asciiTheme="minorHAnsi" w:eastAsiaTheme="minorEastAsia" w:hAnsiTheme="minorHAnsi"/>
          <w:sz w:val="24"/>
          <w:szCs w:val="24"/>
          <w:lang w:val="en-CA"/>
        </w:rPr>
      </w:pPr>
      <w:del w:id="277" w:author="Vladymyr Kozyr" w:date="2021-08-15T21:16:00Z">
        <w:r w:rsidRPr="002D78B6" w:rsidDel="00D65547">
          <w:rPr>
            <w:rPrChange w:id="278"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279"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280" w:author="Vladymyr Kozyr" w:date="2021-08-15T21:16:00Z"/>
          <w:rFonts w:asciiTheme="minorHAnsi" w:eastAsiaTheme="minorEastAsia" w:hAnsiTheme="minorHAnsi"/>
          <w:sz w:val="24"/>
          <w:szCs w:val="24"/>
          <w:lang w:val="en-CA"/>
        </w:rPr>
      </w:pPr>
      <w:del w:id="281" w:author="Vladymyr Kozyr" w:date="2021-08-15T21:16:00Z">
        <w:r w:rsidRPr="002D78B6" w:rsidDel="00D65547">
          <w:rPr>
            <w:rPrChange w:id="282"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283"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284" w:author="Vladymyr Kozyr" w:date="2021-08-15T21:16:00Z"/>
          <w:rFonts w:asciiTheme="minorHAnsi" w:eastAsiaTheme="minorEastAsia" w:hAnsiTheme="minorHAnsi"/>
          <w:sz w:val="24"/>
          <w:szCs w:val="24"/>
          <w:lang w:val="en-CA"/>
        </w:rPr>
      </w:pPr>
      <w:del w:id="285" w:author="Vladymyr Kozyr" w:date="2021-08-15T21:16:00Z">
        <w:r w:rsidRPr="002D78B6" w:rsidDel="00D65547">
          <w:rPr>
            <w:rPrChange w:id="286"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287"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288" w:author="Vladymyr Kozyr" w:date="2021-08-15T21:16:00Z"/>
          <w:rFonts w:asciiTheme="minorHAnsi" w:eastAsiaTheme="minorEastAsia" w:hAnsiTheme="minorHAnsi"/>
          <w:b w:val="0"/>
          <w:bCs w:val="0"/>
          <w:sz w:val="24"/>
          <w:lang w:val="en-CA"/>
        </w:rPr>
      </w:pPr>
      <w:del w:id="289" w:author="Vladymyr Kozyr" w:date="2021-08-15T21:16:00Z">
        <w:r w:rsidRPr="002D78B6" w:rsidDel="00D65547">
          <w:rPr>
            <w:rPrChange w:id="290"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291"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292" w:author="Vladymyr Kozyr" w:date="2021-08-15T21:16:00Z"/>
          <w:rFonts w:asciiTheme="minorHAnsi" w:eastAsiaTheme="minorEastAsia" w:hAnsiTheme="minorHAnsi"/>
          <w:sz w:val="24"/>
          <w:szCs w:val="24"/>
          <w:lang w:val="en-CA"/>
        </w:rPr>
      </w:pPr>
      <w:del w:id="293"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294"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295" w:author="Vladymyr Kozyr" w:date="2021-08-15T21:16:00Z"/>
          <w:rFonts w:asciiTheme="minorHAnsi" w:eastAsiaTheme="minorEastAsia" w:hAnsiTheme="minorHAnsi"/>
          <w:sz w:val="24"/>
          <w:szCs w:val="24"/>
          <w:lang w:val="en-CA"/>
        </w:rPr>
      </w:pPr>
      <w:del w:id="296" w:author="Vladymyr Kozyr" w:date="2021-08-15T21:16:00Z">
        <w:r w:rsidRPr="002D78B6" w:rsidDel="00D65547">
          <w:rPr>
            <w:rPrChange w:id="297"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298"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299" w:author="Vladymyr Kozyr" w:date="2021-08-15T21:16:00Z"/>
          <w:rFonts w:asciiTheme="minorHAnsi" w:eastAsiaTheme="minorEastAsia" w:hAnsiTheme="minorHAnsi"/>
          <w:sz w:val="24"/>
          <w:szCs w:val="24"/>
          <w:lang w:val="en-CA"/>
        </w:rPr>
      </w:pPr>
      <w:del w:id="300" w:author="Vladymyr Kozyr" w:date="2021-08-15T21:16:00Z">
        <w:r w:rsidRPr="002D78B6" w:rsidDel="00D65547">
          <w:rPr>
            <w:rPrChange w:id="301"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02"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03" w:author="Vladymyr Kozyr" w:date="2021-08-15T21:16:00Z"/>
          <w:rFonts w:asciiTheme="minorHAnsi" w:eastAsiaTheme="minorEastAsia" w:hAnsiTheme="minorHAnsi"/>
          <w:sz w:val="24"/>
          <w:szCs w:val="24"/>
          <w:lang w:val="en-CA"/>
        </w:rPr>
      </w:pPr>
      <w:del w:id="304" w:author="Vladymyr Kozyr" w:date="2021-08-15T21:16:00Z">
        <w:r w:rsidRPr="002D78B6" w:rsidDel="00D65547">
          <w:rPr>
            <w:rPrChange w:id="305" w:author="Vladymyr Kozyr" w:date="2021-08-19T18:57:00Z">
              <w:rPr>
                <w:rStyle w:val="Hyperlink"/>
                <w:lang w:val="en-CA"/>
              </w:rPr>
            </w:rPrChange>
          </w:rPr>
          <w:delText>3.4.</w:delText>
        </w:r>
        <w:r w:rsidRPr="005A2161" w:rsidDel="00D65547">
          <w:rPr>
            <w:rStyle w:val="Hyperlink"/>
            <w:lang w:val="en-CA"/>
          </w:rPr>
          <w:tab/>
        </w:r>
        <w:r w:rsidRPr="002D78B6" w:rsidDel="00D65547">
          <w:rPr>
            <w:rPrChange w:id="306"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07" w:author="Vladymyr Kozyr" w:date="2021-08-15T21:16:00Z"/>
          <w:rFonts w:asciiTheme="minorHAnsi" w:eastAsiaTheme="minorEastAsia" w:hAnsiTheme="minorHAnsi"/>
          <w:sz w:val="24"/>
          <w:szCs w:val="24"/>
          <w:lang w:val="en-CA"/>
        </w:rPr>
      </w:pPr>
      <w:del w:id="308" w:author="Vladymyr Kozyr" w:date="2021-08-15T21:16:00Z">
        <w:r w:rsidRPr="002D78B6" w:rsidDel="00D65547">
          <w:rPr>
            <w:rPrChange w:id="309"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10"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11" w:author="Vladymyr Kozyr" w:date="2021-08-15T21:16:00Z"/>
          <w:rFonts w:asciiTheme="minorHAnsi" w:eastAsiaTheme="minorEastAsia" w:hAnsiTheme="minorHAnsi"/>
          <w:noProof/>
          <w:sz w:val="24"/>
          <w:szCs w:val="24"/>
          <w:lang w:val="en-CA"/>
        </w:rPr>
      </w:pPr>
      <w:del w:id="312"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13"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14" w:author="Vladymyr Kozyr" w:date="2021-08-15T21:16:00Z"/>
          <w:rFonts w:asciiTheme="minorHAnsi" w:eastAsiaTheme="minorEastAsia" w:hAnsiTheme="minorHAnsi"/>
          <w:noProof/>
          <w:sz w:val="24"/>
          <w:szCs w:val="24"/>
          <w:lang w:val="en-CA"/>
        </w:rPr>
      </w:pPr>
      <w:del w:id="315" w:author="Vladymyr Kozyr" w:date="2021-08-15T21:16:00Z">
        <w:r w:rsidRPr="002D78B6" w:rsidDel="00D65547">
          <w:rPr>
            <w:rPrChange w:id="316"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17" w:author="Vladymyr Kozyr" w:date="2021-08-15T21:16:00Z"/>
          <w:rFonts w:asciiTheme="minorHAnsi" w:eastAsiaTheme="minorEastAsia" w:hAnsiTheme="minorHAnsi"/>
          <w:noProof/>
          <w:sz w:val="24"/>
          <w:szCs w:val="24"/>
          <w:lang w:val="en-CA"/>
        </w:rPr>
      </w:pPr>
      <w:del w:id="318" w:author="Vladymyr Kozyr" w:date="2021-08-15T21:16:00Z">
        <w:r w:rsidRPr="002D78B6" w:rsidDel="00D65547">
          <w:rPr>
            <w:rPrChange w:id="319"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20"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21" w:author="Vladymyr Kozyr" w:date="2021-08-15T21:16:00Z"/>
          <w:rFonts w:asciiTheme="minorHAnsi" w:eastAsiaTheme="minorEastAsia" w:hAnsiTheme="minorHAnsi"/>
          <w:noProof/>
          <w:sz w:val="24"/>
          <w:szCs w:val="24"/>
          <w:lang w:val="en-CA"/>
        </w:rPr>
      </w:pPr>
      <w:del w:id="322"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23"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24" w:author="Vladymyr Kozyr" w:date="2021-08-15T21:16:00Z"/>
          <w:rFonts w:asciiTheme="minorHAnsi" w:eastAsiaTheme="minorEastAsia" w:hAnsiTheme="minorHAnsi"/>
          <w:noProof/>
          <w:sz w:val="24"/>
          <w:szCs w:val="24"/>
          <w:lang w:val="en-CA"/>
        </w:rPr>
      </w:pPr>
      <w:del w:id="325" w:author="Vladymyr Kozyr" w:date="2021-08-15T21:16:00Z">
        <w:r w:rsidRPr="002D78B6" w:rsidDel="00D65547">
          <w:rPr>
            <w:rPrChange w:id="326"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27"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28" w:author="Vladymyr Kozyr" w:date="2021-08-15T21:16:00Z"/>
          <w:rFonts w:asciiTheme="minorHAnsi" w:eastAsiaTheme="minorEastAsia" w:hAnsiTheme="minorHAnsi"/>
          <w:noProof/>
          <w:sz w:val="24"/>
          <w:szCs w:val="24"/>
          <w:lang w:val="en-CA"/>
        </w:rPr>
      </w:pPr>
      <w:del w:id="329"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30"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31" w:author="Vladymyr Kozyr" w:date="2021-08-15T21:16:00Z"/>
          <w:rFonts w:asciiTheme="minorHAnsi" w:eastAsiaTheme="minorEastAsia" w:hAnsiTheme="minorHAnsi"/>
          <w:noProof/>
          <w:sz w:val="24"/>
          <w:szCs w:val="24"/>
          <w:lang w:val="en-CA"/>
        </w:rPr>
      </w:pPr>
      <w:del w:id="332" w:author="Vladymyr Kozyr" w:date="2021-08-15T21:16:00Z">
        <w:r w:rsidRPr="002D78B6" w:rsidDel="00D65547">
          <w:rPr>
            <w:rPrChange w:id="333"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34"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35" w:author="Vladymyr Kozyr" w:date="2021-08-15T21:16:00Z"/>
          <w:rFonts w:asciiTheme="minorHAnsi" w:eastAsiaTheme="minorEastAsia" w:hAnsiTheme="minorHAnsi"/>
          <w:b w:val="0"/>
          <w:bCs w:val="0"/>
          <w:sz w:val="24"/>
          <w:lang w:val="en-CA"/>
        </w:rPr>
      </w:pPr>
      <w:del w:id="336" w:author="Vladymyr Kozyr" w:date="2021-08-15T21:16:00Z">
        <w:r w:rsidRPr="002D78B6" w:rsidDel="00D65547">
          <w:rPr>
            <w:rPrChange w:id="337"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38"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39" w:author="Vladymyr Kozyr" w:date="2021-08-15T21:16:00Z"/>
          <w:rFonts w:asciiTheme="minorHAnsi" w:eastAsiaTheme="minorEastAsia" w:hAnsiTheme="minorHAnsi"/>
          <w:sz w:val="24"/>
          <w:szCs w:val="24"/>
          <w:lang w:val="en-CA"/>
        </w:rPr>
      </w:pPr>
      <w:del w:id="340" w:author="Vladymyr Kozyr" w:date="2021-08-15T21:16:00Z">
        <w:r w:rsidRPr="002D78B6" w:rsidDel="00D65547">
          <w:rPr>
            <w:rPrChange w:id="341"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42"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43" w:author="Vladymyr Kozyr" w:date="2021-08-15T21:16:00Z"/>
          <w:rFonts w:asciiTheme="minorHAnsi" w:eastAsiaTheme="minorEastAsia" w:hAnsiTheme="minorHAnsi"/>
          <w:sz w:val="24"/>
          <w:szCs w:val="24"/>
          <w:lang w:val="en-CA"/>
        </w:rPr>
      </w:pPr>
      <w:del w:id="344" w:author="Vladymyr Kozyr" w:date="2021-08-15T21:16:00Z">
        <w:r w:rsidRPr="002D78B6" w:rsidDel="00D65547">
          <w:rPr>
            <w:rPrChange w:id="345"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46"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47" w:author="Vladymyr Kozyr" w:date="2021-08-15T21:16:00Z"/>
          <w:rFonts w:asciiTheme="minorHAnsi" w:eastAsiaTheme="minorEastAsia" w:hAnsiTheme="minorHAnsi"/>
          <w:sz w:val="24"/>
          <w:szCs w:val="24"/>
          <w:lang w:val="en-CA"/>
        </w:rPr>
      </w:pPr>
      <w:del w:id="348" w:author="Vladymyr Kozyr" w:date="2021-08-15T21:16:00Z">
        <w:r w:rsidRPr="002D78B6" w:rsidDel="00D65547">
          <w:rPr>
            <w:rPrChange w:id="349"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50"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51" w:author="Vladymyr Kozyr" w:date="2021-08-15T21:16:00Z"/>
          <w:rFonts w:asciiTheme="minorHAnsi" w:eastAsiaTheme="minorEastAsia" w:hAnsiTheme="minorHAnsi"/>
          <w:noProof/>
          <w:sz w:val="24"/>
          <w:szCs w:val="24"/>
          <w:lang w:val="en-CA"/>
        </w:rPr>
      </w:pPr>
      <w:del w:id="352" w:author="Vladymyr Kozyr" w:date="2021-08-15T21:16:00Z">
        <w:r w:rsidRPr="002D78B6" w:rsidDel="00D65547">
          <w:rPr>
            <w:rPrChange w:id="353"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54"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55" w:author="Vladymyr Kozyr" w:date="2021-08-15T21:16:00Z"/>
          <w:rFonts w:asciiTheme="minorHAnsi" w:eastAsiaTheme="minorEastAsia" w:hAnsiTheme="minorHAnsi"/>
          <w:noProof/>
          <w:sz w:val="24"/>
          <w:szCs w:val="24"/>
          <w:lang w:val="en-CA"/>
        </w:rPr>
      </w:pPr>
      <w:del w:id="356" w:author="Vladymyr Kozyr" w:date="2021-08-15T21:16:00Z">
        <w:r w:rsidRPr="002D78B6" w:rsidDel="00D65547">
          <w:rPr>
            <w:rPrChange w:id="357"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58"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59" w:author="Vladymyr Kozyr" w:date="2021-08-15T21:16:00Z"/>
          <w:rFonts w:asciiTheme="minorHAnsi" w:eastAsiaTheme="minorEastAsia" w:hAnsiTheme="minorHAnsi"/>
          <w:noProof/>
          <w:sz w:val="24"/>
          <w:szCs w:val="24"/>
          <w:lang w:val="en-CA"/>
        </w:rPr>
      </w:pPr>
      <w:del w:id="360" w:author="Vladymyr Kozyr" w:date="2021-08-15T21:16:00Z">
        <w:r w:rsidRPr="002D78B6" w:rsidDel="00D65547">
          <w:rPr>
            <w:rPrChange w:id="361"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62"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63" w:author="Vladymyr Kozyr" w:date="2021-08-15T21:16:00Z"/>
          <w:rFonts w:asciiTheme="minorHAnsi" w:eastAsiaTheme="minorEastAsia" w:hAnsiTheme="minorHAnsi"/>
          <w:noProof/>
          <w:sz w:val="24"/>
          <w:szCs w:val="24"/>
          <w:lang w:val="en-CA"/>
        </w:rPr>
      </w:pPr>
      <w:del w:id="364" w:author="Vladymyr Kozyr" w:date="2021-08-15T21:16:00Z">
        <w:r w:rsidRPr="002D78B6" w:rsidDel="00D65547">
          <w:rPr>
            <w:rPrChange w:id="365"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366"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67" w:author="Vladymyr Kozyr" w:date="2021-08-15T21:16:00Z"/>
          <w:rFonts w:asciiTheme="minorHAnsi" w:eastAsiaTheme="minorEastAsia" w:hAnsiTheme="minorHAnsi"/>
          <w:b w:val="0"/>
          <w:bCs w:val="0"/>
          <w:sz w:val="24"/>
          <w:lang w:val="en-CA"/>
        </w:rPr>
      </w:pPr>
      <w:del w:id="368" w:author="Vladymyr Kozyr" w:date="2021-08-15T21:16:00Z">
        <w:r w:rsidRPr="002D78B6" w:rsidDel="00D65547">
          <w:rPr>
            <w:rPrChange w:id="369"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70"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71" w:author="Vladymyr Kozyr" w:date="2021-08-15T21:16:00Z"/>
          <w:rFonts w:asciiTheme="minorHAnsi" w:eastAsiaTheme="minorEastAsia" w:hAnsiTheme="minorHAnsi"/>
          <w:b w:val="0"/>
          <w:bCs w:val="0"/>
          <w:sz w:val="24"/>
          <w:lang w:val="en-CA"/>
        </w:rPr>
      </w:pPr>
      <w:del w:id="372" w:author="Vladymyr Kozyr" w:date="2021-08-15T21:16:00Z">
        <w:r w:rsidRPr="002D78B6" w:rsidDel="00D65547">
          <w:rPr>
            <w:rPrChange w:id="373"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374"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375" w:author="Vladymyr Kozyr" w:date="2021-08-15T21:16:00Z"/>
          <w:rFonts w:asciiTheme="minorHAnsi" w:eastAsiaTheme="minorEastAsia" w:hAnsiTheme="minorHAnsi"/>
          <w:sz w:val="24"/>
          <w:szCs w:val="24"/>
          <w:lang w:val="en-CA"/>
        </w:rPr>
      </w:pPr>
      <w:del w:id="376" w:author="Vladymyr Kozyr" w:date="2021-08-15T21:16:00Z">
        <w:r w:rsidRPr="002D78B6" w:rsidDel="00D65547">
          <w:rPr>
            <w:rPrChange w:id="377"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378"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379" w:author="Vladymyr Kozyr" w:date="2021-08-15T21:16:00Z"/>
          <w:rFonts w:asciiTheme="minorHAnsi" w:eastAsiaTheme="minorEastAsia" w:hAnsiTheme="minorHAnsi"/>
          <w:b w:val="0"/>
          <w:bCs w:val="0"/>
          <w:sz w:val="24"/>
          <w:lang w:val="en-CA"/>
        </w:rPr>
      </w:pPr>
      <w:del w:id="380" w:author="Vladymyr Kozyr" w:date="2021-08-15T21:16:00Z">
        <w:r w:rsidRPr="002D78B6" w:rsidDel="00D65547">
          <w:rPr>
            <w:rPrChange w:id="381"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382" w:author="Vladymyr Kozyr" w:date="2021-08-15T21:16:00Z"/>
          <w:rFonts w:asciiTheme="minorHAnsi" w:eastAsiaTheme="minorEastAsia" w:hAnsiTheme="minorHAnsi"/>
          <w:b w:val="0"/>
          <w:bCs w:val="0"/>
          <w:sz w:val="24"/>
          <w:lang w:val="en-CA"/>
        </w:rPr>
      </w:pPr>
      <w:del w:id="383" w:author="Vladymyr Kozyr" w:date="2021-08-15T21:16:00Z">
        <w:r w:rsidRPr="002D78B6" w:rsidDel="00D65547">
          <w:rPr>
            <w:rPrChange w:id="384"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385" w:author="Vladymyr Kozyr" w:date="2021-08-15T20:32:00Z"/>
        </w:rPr>
      </w:pPr>
      <w:del w:id="386"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387" w:author="Vladymyr Kozyr" w:date="2021-08-15T20:32:00Z"/>
        </w:rPr>
      </w:pPr>
      <w:del w:id="388"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389" w:author="Vladymyr Kozyr" w:date="2021-08-15T20:32:00Z"/>
          <w:highlight w:val="yellow"/>
        </w:rPr>
      </w:pPr>
      <w:del w:id="390"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391" w:author="Vladymyr Kozyr" w:date="2021-08-15T20:32:00Z"/>
          <w:highlight w:val="yellow"/>
        </w:rPr>
      </w:pPr>
      <w:del w:id="392"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393" w:author="Vladymyr Kozyr" w:date="2021-08-15T20:32:00Z"/>
        </w:rPr>
      </w:pPr>
      <w:del w:id="394"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395" w:name="_Toc80291900"/>
      <w:r w:rsidRPr="00CE178C">
        <w:lastRenderedPageBreak/>
        <w:t>List of Figures</w:t>
      </w:r>
      <w:bookmarkEnd w:id="395"/>
    </w:p>
    <w:p w14:paraId="2F6317CF" w14:textId="0129458D" w:rsidR="00121D53" w:rsidRDefault="00F54916">
      <w:pPr>
        <w:pStyle w:val="TableofFigures"/>
        <w:tabs>
          <w:tab w:val="right" w:leader="dot" w:pos="8630"/>
        </w:tabs>
        <w:rPr>
          <w:ins w:id="396"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397"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398"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399" w:author="Vladymyr Kozyr" w:date="2021-08-19T18:52:00Z"/>
          <w:rFonts w:asciiTheme="minorHAnsi" w:eastAsiaTheme="minorEastAsia" w:hAnsiTheme="minorHAnsi"/>
          <w:noProof/>
          <w:sz w:val="24"/>
          <w:szCs w:val="24"/>
          <w:lang w:val="en-CA"/>
        </w:rPr>
      </w:pPr>
      <w:ins w:id="400"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401"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402" w:author="Vladymyr Kozyr" w:date="2021-08-19T18:52:00Z"/>
          <w:rFonts w:asciiTheme="minorHAnsi" w:eastAsiaTheme="minorEastAsia" w:hAnsiTheme="minorHAnsi"/>
          <w:noProof/>
          <w:sz w:val="24"/>
          <w:szCs w:val="24"/>
          <w:lang w:val="en-CA"/>
        </w:rPr>
      </w:pPr>
      <w:ins w:id="403"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404"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405" w:author="Vladymyr Kozyr" w:date="2021-08-19T18:52:00Z"/>
          <w:rFonts w:asciiTheme="minorHAnsi" w:eastAsiaTheme="minorEastAsia" w:hAnsiTheme="minorHAnsi"/>
          <w:noProof/>
          <w:sz w:val="24"/>
          <w:szCs w:val="24"/>
          <w:lang w:val="en-CA"/>
        </w:rPr>
      </w:pPr>
      <w:ins w:id="406"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407"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408" w:author="Vladymyr Kozyr" w:date="2021-08-19T18:52:00Z"/>
          <w:rFonts w:asciiTheme="minorHAnsi" w:eastAsiaTheme="minorEastAsia" w:hAnsiTheme="minorHAnsi"/>
          <w:noProof/>
          <w:sz w:val="24"/>
          <w:szCs w:val="24"/>
          <w:lang w:val="en-CA"/>
        </w:rPr>
      </w:pPr>
      <w:ins w:id="409"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410"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411" w:author="Vladymyr Kozyr" w:date="2021-08-19T18:52:00Z"/>
          <w:rFonts w:asciiTheme="minorHAnsi" w:eastAsiaTheme="minorEastAsia" w:hAnsiTheme="minorHAnsi"/>
          <w:noProof/>
          <w:sz w:val="24"/>
          <w:szCs w:val="24"/>
          <w:lang w:val="en-CA"/>
        </w:rPr>
      </w:pPr>
      <w:ins w:id="412"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13"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414" w:author="Vladymyr Kozyr" w:date="2021-08-19T18:52:00Z"/>
          <w:rFonts w:asciiTheme="minorHAnsi" w:eastAsiaTheme="minorEastAsia" w:hAnsiTheme="minorHAnsi"/>
          <w:noProof/>
          <w:sz w:val="24"/>
          <w:szCs w:val="24"/>
          <w:lang w:val="en-CA"/>
        </w:rPr>
      </w:pPr>
      <w:ins w:id="415"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16"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417" w:author="Vladymyr Kozyr" w:date="2021-08-19T18:52:00Z"/>
          <w:rFonts w:asciiTheme="minorHAnsi" w:eastAsiaTheme="minorEastAsia" w:hAnsiTheme="minorHAnsi"/>
          <w:noProof/>
          <w:sz w:val="24"/>
          <w:szCs w:val="24"/>
          <w:lang w:val="en-CA"/>
        </w:rPr>
      </w:pPr>
      <w:ins w:id="418"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19"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420" w:author="Vladymyr Kozyr" w:date="2021-08-19T18:52:00Z"/>
          <w:rFonts w:asciiTheme="minorHAnsi" w:eastAsiaTheme="minorEastAsia" w:hAnsiTheme="minorHAnsi"/>
          <w:noProof/>
          <w:sz w:val="24"/>
          <w:szCs w:val="24"/>
          <w:lang w:val="en-CA"/>
        </w:rPr>
      </w:pPr>
      <w:ins w:id="421"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22"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423" w:author="Vladymyr Kozyr" w:date="2021-08-19T18:52:00Z"/>
          <w:rFonts w:asciiTheme="minorHAnsi" w:eastAsiaTheme="minorEastAsia" w:hAnsiTheme="minorHAnsi"/>
          <w:noProof/>
          <w:sz w:val="24"/>
          <w:szCs w:val="24"/>
          <w:lang w:val="en-CA"/>
        </w:rPr>
      </w:pPr>
      <w:ins w:id="424"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25"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426" w:author="Vladymyr Kozyr" w:date="2021-08-19T18:52:00Z"/>
          <w:rFonts w:asciiTheme="minorHAnsi" w:eastAsiaTheme="minorEastAsia" w:hAnsiTheme="minorHAnsi"/>
          <w:noProof/>
          <w:sz w:val="24"/>
          <w:szCs w:val="24"/>
          <w:lang w:val="en-CA"/>
        </w:rPr>
      </w:pPr>
      <w:ins w:id="427"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28"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429" w:author="Vladymyr Kozyr" w:date="2021-08-19T18:52:00Z"/>
          <w:rFonts w:asciiTheme="minorHAnsi" w:eastAsiaTheme="minorEastAsia" w:hAnsiTheme="minorHAnsi"/>
          <w:noProof/>
          <w:sz w:val="24"/>
          <w:szCs w:val="24"/>
          <w:lang w:val="en-CA"/>
        </w:rPr>
      </w:pPr>
      <w:ins w:id="430" w:author="Vladymyr Kozyr" w:date="2021-08-19T18:52:00Z">
        <w:r>
          <w:rPr>
            <w:noProof/>
          </w:rPr>
          <w:t>Figure 3.5.</w:t>
        </w:r>
      </w:ins>
      <w:ins w:id="431" w:author="Vladymyr Kozyr" w:date="2021-08-19T18:53:00Z">
        <w:r w:rsidR="006D47DD">
          <w:rPr>
            <w:noProof/>
          </w:rPr>
          <w:t>2.</w:t>
        </w:r>
      </w:ins>
      <w:ins w:id="432"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433"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434" w:author="Vladymyr Kozyr" w:date="2021-08-19T18:52:00Z"/>
          <w:rFonts w:asciiTheme="minorHAnsi" w:eastAsiaTheme="minorEastAsia" w:hAnsiTheme="minorHAnsi"/>
          <w:noProof/>
          <w:sz w:val="24"/>
          <w:szCs w:val="24"/>
          <w:lang w:val="en-CA"/>
        </w:rPr>
      </w:pPr>
      <w:ins w:id="435"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436"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437" w:author="Vladymyr Kozyr" w:date="2021-08-19T18:52:00Z"/>
          <w:rFonts w:asciiTheme="minorHAnsi" w:eastAsiaTheme="minorEastAsia" w:hAnsiTheme="minorHAnsi"/>
          <w:noProof/>
          <w:sz w:val="24"/>
          <w:szCs w:val="24"/>
          <w:lang w:val="en-CA"/>
        </w:rPr>
      </w:pPr>
      <w:ins w:id="438"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439"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440" w:author="Vladymyr Kozyr" w:date="2021-08-19T18:52:00Z"/>
          <w:rFonts w:asciiTheme="minorHAnsi" w:eastAsiaTheme="minorEastAsia" w:hAnsiTheme="minorHAnsi"/>
          <w:noProof/>
          <w:sz w:val="24"/>
          <w:szCs w:val="24"/>
          <w:lang w:val="en-CA"/>
        </w:rPr>
      </w:pPr>
      <w:ins w:id="441"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442"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443" w:author="Vladymyr Kozyr" w:date="2021-08-19T18:52:00Z"/>
          <w:rFonts w:asciiTheme="minorHAnsi" w:eastAsiaTheme="minorEastAsia" w:hAnsiTheme="minorHAnsi"/>
          <w:noProof/>
          <w:sz w:val="24"/>
          <w:szCs w:val="24"/>
          <w:lang w:val="en-CA"/>
        </w:rPr>
      </w:pPr>
      <w:ins w:id="444"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445"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446" w:author="Vladymyr Kozyr" w:date="2021-08-19T18:52:00Z"/>
          <w:rFonts w:asciiTheme="minorHAnsi" w:eastAsiaTheme="minorEastAsia" w:hAnsiTheme="minorHAnsi"/>
          <w:noProof/>
          <w:sz w:val="24"/>
          <w:szCs w:val="24"/>
          <w:lang w:val="en-CA"/>
        </w:rPr>
      </w:pPr>
      <w:ins w:id="447"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448"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449" w:author="Vladymyr Kozyr" w:date="2021-08-19T18:52:00Z"/>
          <w:rFonts w:asciiTheme="minorHAnsi" w:eastAsiaTheme="minorEastAsia" w:hAnsiTheme="minorHAnsi"/>
          <w:noProof/>
          <w:sz w:val="24"/>
          <w:szCs w:val="24"/>
          <w:lang w:val="en-CA"/>
        </w:rPr>
      </w:pPr>
      <w:ins w:id="450"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451" w:author="Vladymyr Kozyr" w:date="2021-08-19T18:52:00Z">
        <w:r>
          <w:rPr>
            <w:noProof/>
          </w:rPr>
          <w:t>28</w:t>
        </w:r>
        <w:r>
          <w:rPr>
            <w:noProof/>
          </w:rPr>
          <w:fldChar w:fldCharType="end"/>
        </w:r>
      </w:ins>
    </w:p>
    <w:p w14:paraId="5D73F0EC" w14:textId="5F7D5681" w:rsidR="00276693" w:rsidRPr="00CE178C" w:rsidRDefault="005F3C06" w:rsidP="00276693">
      <w:pPr>
        <w:pStyle w:val="1Para"/>
      </w:pPr>
      <w:del w:id="452"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53" w:name="_Toc80291901"/>
      <w:r w:rsidRPr="00CE178C">
        <w:lastRenderedPageBreak/>
        <w:t>List of Acronyms</w:t>
      </w:r>
      <w:bookmarkEnd w:id="4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54" w:author="Vladymyr Kozyr" w:date="2021-08-15T20:29:00Z">
              <w:r w:rsidRPr="00CE178C" w:rsidDel="00073C6D">
                <w:delText>SFU</w:delText>
              </w:r>
            </w:del>
            <w:ins w:id="455" w:author="Vladymyr Kozyr" w:date="2021-08-15T20:29:00Z">
              <w:r w:rsidR="00073C6D">
                <w:t>DFO</w:t>
              </w:r>
            </w:ins>
          </w:p>
        </w:tc>
        <w:tc>
          <w:tcPr>
            <w:tcW w:w="6830" w:type="dxa"/>
          </w:tcPr>
          <w:p w14:paraId="327D0108" w14:textId="2733E970" w:rsidR="00646F8D" w:rsidRPr="00CE178C" w:rsidRDefault="00646F8D" w:rsidP="007352F3">
            <w:pPr>
              <w:pStyle w:val="1ParaNoSpace"/>
            </w:pPr>
            <w:del w:id="456" w:author="Vladymyr Kozyr" w:date="2021-08-15T20:29:00Z">
              <w:r w:rsidRPr="00CE178C" w:rsidDel="00073C6D">
                <w:delText>Simon Fraser University</w:delText>
              </w:r>
            </w:del>
            <w:ins w:id="457" w:author="Vladymyr Kozyr" w:date="2021-08-15T20:29:00Z">
              <w:r w:rsidR="00073C6D">
                <w:t>De</w:t>
              </w:r>
            </w:ins>
            <w:ins w:id="458" w:author="Vladymyr Kozyr" w:date="2021-08-15T20:30:00Z">
              <w:r w:rsidR="00073C6D">
                <w:t>partment of Fishery and Oceans</w:t>
              </w:r>
            </w:ins>
          </w:p>
        </w:tc>
      </w:tr>
      <w:tr w:rsidR="00646F8D" w:rsidRPr="00CE178C" w:rsidDel="00073C6D" w14:paraId="7AFAF102" w14:textId="3C205486" w:rsidTr="00572D69">
        <w:trPr>
          <w:del w:id="459" w:author="Vladymyr Kozyr" w:date="2021-08-15T20:30:00Z"/>
        </w:trPr>
        <w:tc>
          <w:tcPr>
            <w:tcW w:w="1800" w:type="dxa"/>
          </w:tcPr>
          <w:p w14:paraId="3039A9B8" w14:textId="47BE7102" w:rsidR="00646F8D" w:rsidRPr="00CE178C" w:rsidDel="00073C6D" w:rsidRDefault="00646F8D" w:rsidP="007352F3">
            <w:pPr>
              <w:pStyle w:val="1ParaNoSpace"/>
              <w:rPr>
                <w:del w:id="460" w:author="Vladymyr Kozyr" w:date="2021-08-15T20:30:00Z"/>
              </w:rPr>
            </w:pPr>
            <w:del w:id="461"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62" w:author="Vladymyr Kozyr" w:date="2021-08-15T20:30:00Z"/>
              </w:rPr>
            </w:pPr>
            <w:del w:id="463" w:author="Vladymyr Kozyr" w:date="2021-08-15T20:30:00Z">
              <w:r w:rsidRPr="00CE178C" w:rsidDel="00073C6D">
                <w:delText>Library and Archives Canada</w:delText>
              </w:r>
            </w:del>
          </w:p>
        </w:tc>
      </w:tr>
      <w:tr w:rsidR="00646F8D" w:rsidRPr="00CE178C" w:rsidDel="00073C6D" w14:paraId="6B4CDB59" w14:textId="6E4ED741" w:rsidTr="00572D69">
        <w:trPr>
          <w:del w:id="464" w:author="Vladymyr Kozyr" w:date="2021-08-15T20:30:00Z"/>
        </w:trPr>
        <w:tc>
          <w:tcPr>
            <w:tcW w:w="1800" w:type="dxa"/>
          </w:tcPr>
          <w:p w14:paraId="07FCD8B2" w14:textId="3F57694E" w:rsidR="00646F8D" w:rsidRPr="00CE178C" w:rsidDel="00073C6D" w:rsidRDefault="00646F8D" w:rsidP="007352F3">
            <w:pPr>
              <w:pStyle w:val="1ParaNoSpace"/>
              <w:rPr>
                <w:del w:id="465" w:author="Vladymyr Kozyr" w:date="2021-08-15T20:30:00Z"/>
              </w:rPr>
            </w:pPr>
          </w:p>
        </w:tc>
        <w:tc>
          <w:tcPr>
            <w:tcW w:w="6830" w:type="dxa"/>
          </w:tcPr>
          <w:p w14:paraId="0A11E362" w14:textId="2F6FC7C0" w:rsidR="00646F8D" w:rsidRPr="00CE178C" w:rsidDel="00073C6D" w:rsidRDefault="00910A03" w:rsidP="007352F3">
            <w:pPr>
              <w:pStyle w:val="1ParaNoSpace"/>
              <w:rPr>
                <w:del w:id="466" w:author="Vladymyr Kozyr" w:date="2021-08-15T20:30:00Z"/>
              </w:rPr>
            </w:pPr>
            <w:del w:id="467"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68" w:author="Vladymyr Kozyr" w:date="2021-08-15T20:30:00Z"/>
        </w:trPr>
        <w:tc>
          <w:tcPr>
            <w:tcW w:w="1800" w:type="dxa"/>
          </w:tcPr>
          <w:p w14:paraId="3147FC10" w14:textId="61A4D5E4" w:rsidR="00646F8D" w:rsidRPr="00CE178C" w:rsidDel="00073C6D" w:rsidRDefault="00646F8D" w:rsidP="007352F3">
            <w:pPr>
              <w:pStyle w:val="1ParaNoSpace"/>
              <w:rPr>
                <w:del w:id="469" w:author="Vladymyr Kozyr" w:date="2021-08-15T20:30:00Z"/>
              </w:rPr>
            </w:pPr>
          </w:p>
        </w:tc>
        <w:tc>
          <w:tcPr>
            <w:tcW w:w="6830" w:type="dxa"/>
          </w:tcPr>
          <w:p w14:paraId="319DB506" w14:textId="4089F43C" w:rsidR="00646F8D" w:rsidRPr="00CE178C" w:rsidDel="00073C6D" w:rsidRDefault="00910A03" w:rsidP="007352F3">
            <w:pPr>
              <w:pStyle w:val="1ParaNoSpace"/>
              <w:rPr>
                <w:del w:id="470" w:author="Vladymyr Kozyr" w:date="2021-08-15T20:30:00Z"/>
              </w:rPr>
            </w:pPr>
            <w:del w:id="471"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472" w:author="Vladymyr Kozyr" w:date="2021-08-15T20:30:00Z"/>
        </w:trPr>
        <w:tc>
          <w:tcPr>
            <w:tcW w:w="1800" w:type="dxa"/>
          </w:tcPr>
          <w:p w14:paraId="679BD303" w14:textId="434498F0" w:rsidR="00646F8D" w:rsidRPr="00CE178C" w:rsidDel="00073C6D" w:rsidRDefault="00646F8D" w:rsidP="007352F3">
            <w:pPr>
              <w:pStyle w:val="1ParaNoSpace"/>
              <w:rPr>
                <w:del w:id="473" w:author="Vladymyr Kozyr" w:date="2021-08-15T20:30:00Z"/>
              </w:rPr>
            </w:pPr>
          </w:p>
        </w:tc>
        <w:tc>
          <w:tcPr>
            <w:tcW w:w="6830" w:type="dxa"/>
          </w:tcPr>
          <w:p w14:paraId="5FFB10A0" w14:textId="3C972430" w:rsidR="00646F8D" w:rsidRPr="00CE178C" w:rsidDel="00073C6D" w:rsidRDefault="007D079E" w:rsidP="007352F3">
            <w:pPr>
              <w:pStyle w:val="1ParaNoSpace"/>
              <w:rPr>
                <w:del w:id="474" w:author="Vladymyr Kozyr" w:date="2021-08-15T20:30:00Z"/>
              </w:rPr>
            </w:pPr>
            <w:del w:id="475"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476" w:author="Vladymyr Kozyr" w:date="2021-08-15T20:31:00Z"/>
        </w:rPr>
      </w:pPr>
      <w:del w:id="477"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478" w:author="Vladymyr Kozyr" w:date="2021-08-15T20:31:00Z"/>
        </w:trPr>
        <w:tc>
          <w:tcPr>
            <w:tcW w:w="2785" w:type="dxa"/>
          </w:tcPr>
          <w:p w14:paraId="7B84D4B1" w14:textId="32A8B587" w:rsidR="00646F8D" w:rsidRPr="00CE178C" w:rsidDel="00073C6D" w:rsidRDefault="009642AF" w:rsidP="00910A03">
            <w:pPr>
              <w:pStyle w:val="1ParaNoSpace"/>
              <w:rPr>
                <w:del w:id="479" w:author="Vladymyr Kozyr" w:date="2021-08-15T20:31:00Z"/>
              </w:rPr>
            </w:pPr>
            <w:del w:id="480"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481" w:author="Vladymyr Kozyr" w:date="2021-08-15T20:31:00Z"/>
              </w:rPr>
            </w:pPr>
            <w:del w:id="482"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483" w:author="Vladymyr Kozyr" w:date="2021-08-15T20:31:00Z"/>
        </w:trPr>
        <w:tc>
          <w:tcPr>
            <w:tcW w:w="2785" w:type="dxa"/>
          </w:tcPr>
          <w:p w14:paraId="2637183F" w14:textId="4D42BBEF" w:rsidR="00646F8D" w:rsidRPr="00CE178C" w:rsidDel="00073C6D" w:rsidRDefault="00910A03" w:rsidP="00910A03">
            <w:pPr>
              <w:pStyle w:val="1ParaNoSpace"/>
              <w:rPr>
                <w:del w:id="484" w:author="Vladymyr Kozyr" w:date="2021-08-15T20:31:00Z"/>
              </w:rPr>
            </w:pPr>
            <w:del w:id="485"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486" w:author="Vladymyr Kozyr" w:date="2021-08-15T20:31:00Z"/>
              </w:rPr>
            </w:pPr>
            <w:del w:id="487" w:author="Vladymyr Kozyr" w:date="2021-08-15T20:31:00Z">
              <w:r w:rsidRPr="00CE178C" w:rsidDel="00073C6D">
                <w:delText>An alphabetical list of key terms</w:delText>
              </w:r>
            </w:del>
          </w:p>
        </w:tc>
      </w:tr>
      <w:tr w:rsidR="00910A03" w:rsidRPr="00CE178C" w:rsidDel="00073C6D" w14:paraId="5F3134AF" w14:textId="484E5A0D" w:rsidTr="00646F8D">
        <w:trPr>
          <w:del w:id="488" w:author="Vladymyr Kozyr" w:date="2021-08-15T20:31:00Z"/>
        </w:trPr>
        <w:tc>
          <w:tcPr>
            <w:tcW w:w="2785" w:type="dxa"/>
          </w:tcPr>
          <w:p w14:paraId="41BC213F" w14:textId="63DDD416" w:rsidR="00910A03" w:rsidRPr="00CE178C" w:rsidDel="00073C6D" w:rsidRDefault="00910A03" w:rsidP="00910A03">
            <w:pPr>
              <w:pStyle w:val="1ParaNoSpace"/>
              <w:rPr>
                <w:del w:id="489" w:author="Vladymyr Kozyr" w:date="2021-08-15T20:31:00Z"/>
              </w:rPr>
            </w:pPr>
          </w:p>
        </w:tc>
        <w:tc>
          <w:tcPr>
            <w:tcW w:w="5845" w:type="dxa"/>
          </w:tcPr>
          <w:p w14:paraId="69543990" w14:textId="1C3214A2" w:rsidR="00910A03" w:rsidRPr="00CE178C" w:rsidDel="00073C6D" w:rsidRDefault="00910A03" w:rsidP="00910A03">
            <w:pPr>
              <w:pStyle w:val="1ParaNoSpace"/>
              <w:rPr>
                <w:del w:id="490" w:author="Vladymyr Kozyr" w:date="2021-08-15T20:31:00Z"/>
              </w:rPr>
            </w:pPr>
            <w:del w:id="491"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492" w:author="Vladymyr Kozyr" w:date="2021-08-15T20:31:00Z"/>
        </w:trPr>
        <w:tc>
          <w:tcPr>
            <w:tcW w:w="2785" w:type="dxa"/>
          </w:tcPr>
          <w:p w14:paraId="4845FFFB" w14:textId="00E17E57" w:rsidR="00910A03" w:rsidRPr="00CE178C" w:rsidDel="00073C6D" w:rsidRDefault="00910A03" w:rsidP="00910A03">
            <w:pPr>
              <w:pStyle w:val="1ParaNoSpace"/>
              <w:rPr>
                <w:del w:id="493" w:author="Vladymyr Kozyr" w:date="2021-08-15T20:31:00Z"/>
              </w:rPr>
            </w:pPr>
          </w:p>
        </w:tc>
        <w:tc>
          <w:tcPr>
            <w:tcW w:w="5845" w:type="dxa"/>
          </w:tcPr>
          <w:p w14:paraId="407A178D" w14:textId="73EDFE43" w:rsidR="00910A03" w:rsidRPr="00CE178C" w:rsidDel="00073C6D" w:rsidRDefault="00910A03" w:rsidP="00910A03">
            <w:pPr>
              <w:pStyle w:val="1ParaNoSpace"/>
              <w:rPr>
                <w:del w:id="494" w:author="Vladymyr Kozyr" w:date="2021-08-15T20:31:00Z"/>
              </w:rPr>
            </w:pPr>
            <w:del w:id="495"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496" w:author="Vladymyr Kozyr" w:date="2021-08-15T20:31:00Z"/>
        </w:trPr>
        <w:tc>
          <w:tcPr>
            <w:tcW w:w="2785" w:type="dxa"/>
          </w:tcPr>
          <w:p w14:paraId="6C4FC331" w14:textId="1A2DD885" w:rsidR="00910A03" w:rsidRPr="00CE178C" w:rsidDel="00073C6D" w:rsidRDefault="00910A03" w:rsidP="00910A03">
            <w:pPr>
              <w:pStyle w:val="1ParaNoSpace"/>
              <w:rPr>
                <w:del w:id="497" w:author="Vladymyr Kozyr" w:date="2021-08-15T20:31:00Z"/>
              </w:rPr>
            </w:pPr>
          </w:p>
        </w:tc>
        <w:tc>
          <w:tcPr>
            <w:tcW w:w="5845" w:type="dxa"/>
          </w:tcPr>
          <w:p w14:paraId="4B001707" w14:textId="0E7502E7" w:rsidR="00910A03" w:rsidRPr="00CE178C" w:rsidDel="00073C6D" w:rsidRDefault="00910A03" w:rsidP="007D079E">
            <w:pPr>
              <w:pStyle w:val="1ParaNoSpace"/>
              <w:rPr>
                <w:del w:id="498" w:author="Vladymyr Kozyr" w:date="2021-08-15T20:31:00Z"/>
              </w:rPr>
            </w:pPr>
            <w:del w:id="499"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00" w:author="Vladymyr Kozyr" w:date="2021-08-15T20:31:00Z"/>
        </w:trPr>
        <w:tc>
          <w:tcPr>
            <w:tcW w:w="2785" w:type="dxa"/>
          </w:tcPr>
          <w:p w14:paraId="1A6AB485" w14:textId="3A5AA27F" w:rsidR="00910A03" w:rsidRPr="00CE178C" w:rsidDel="00073C6D" w:rsidRDefault="00910A03" w:rsidP="00910A03">
            <w:pPr>
              <w:pStyle w:val="1ParaNoSpace"/>
              <w:rPr>
                <w:del w:id="501" w:author="Vladymyr Kozyr" w:date="2021-08-15T20:31:00Z"/>
              </w:rPr>
            </w:pPr>
          </w:p>
        </w:tc>
        <w:tc>
          <w:tcPr>
            <w:tcW w:w="5845" w:type="dxa"/>
          </w:tcPr>
          <w:p w14:paraId="0A9C17A1" w14:textId="4218AAF8" w:rsidR="00910A03" w:rsidRPr="00CE178C" w:rsidDel="00073C6D" w:rsidRDefault="00910A03" w:rsidP="00910A03">
            <w:pPr>
              <w:pStyle w:val="1ParaNoSpace"/>
              <w:rPr>
                <w:del w:id="502" w:author="Vladymyr Kozyr" w:date="2021-08-15T20:31:00Z"/>
              </w:rPr>
            </w:pPr>
          </w:p>
        </w:tc>
      </w:tr>
    </w:tbl>
    <w:p w14:paraId="2D862DD5" w14:textId="6013695E" w:rsidR="00A542EF" w:rsidRPr="00CE178C" w:rsidDel="00073C6D" w:rsidRDefault="00CC28A7" w:rsidP="00DB02CC">
      <w:pPr>
        <w:pStyle w:val="Heading1Preliminary"/>
        <w:rPr>
          <w:del w:id="503" w:author="Vladymyr Kozyr" w:date="2021-08-15T20:31:00Z"/>
        </w:rPr>
      </w:pPr>
      <w:del w:id="504"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05" w:author="Vladymyr Kozyr" w:date="2021-08-15T20:31:00Z"/>
        </w:rPr>
      </w:pPr>
      <w:del w:id="506"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07" w:author="Vladymyr Kozyr" w:date="2021-08-15T20:31:00Z"/>
        </w:rPr>
      </w:pPr>
      <w:del w:id="508"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09" w:author="Vladymyr Kozyr" w:date="2021-08-15T20:31:00Z"/>
        </w:rPr>
      </w:pPr>
      <w:del w:id="510"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11" w:name="_Toc80291902"/>
      <w:r w:rsidRPr="00CE178C">
        <w:lastRenderedPageBreak/>
        <w:t>Introduction</w:t>
      </w:r>
      <w:bookmarkEnd w:id="511"/>
    </w:p>
    <w:p w14:paraId="33E3C7CE" w14:textId="3C6A6042"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still be an vey time consuming </w:t>
      </w:r>
      <w:proofErr w:type="spellStart"/>
      <w:r w:rsidRPr="00CE178C">
        <w:t>activitiy</w:t>
      </w:r>
      <w:proofErr w:type="spellEnd"/>
      <w:r w:rsidR="00D329FD" w:rsidRPr="00CE178C">
        <w:t>.</w:t>
      </w:r>
      <w:r w:rsidR="00CE178C" w:rsidRPr="00CE178C">
        <w:t xml:space="preserve"> </w:t>
      </w:r>
      <w:r w:rsidR="00D329FD" w:rsidRPr="00CE178C">
        <w:t xml:space="preserve">Of course, digging into raw data might give the expected results, but it usually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226EF9B6" w:rsidR="00D329FD" w:rsidRPr="00CE178C" w:rsidRDefault="00D329FD">
      <w:pPr>
        <w:pStyle w:val="1Para"/>
        <w:ind w:firstLine="0"/>
      </w:pPr>
      <w:commentRangeStart w:id="512"/>
      <w:commentRangeStart w:id="513"/>
      <w:r w:rsidRPr="00CE178C">
        <w:t>Visual data representation plays a crucial role in data analysis. It can condense vast amounts of data into several plots and labels, giving information about trends; it is also much easier to compare pictures than data rows for sure.</w:t>
      </w:r>
      <w:commentRangeEnd w:id="512"/>
      <w:r w:rsidR="006A6EB1" w:rsidRPr="005A2161">
        <w:rPr>
          <w:rStyle w:val="CommentReference"/>
        </w:rPr>
        <w:commentReference w:id="512"/>
      </w:r>
      <w:commentRangeEnd w:id="513"/>
      <w:r w:rsidR="00107283" w:rsidRPr="005A2161">
        <w:rPr>
          <w:rStyle w:val="CommentReference"/>
        </w:rPr>
        <w:commentReference w:id="513"/>
      </w:r>
      <w:r w:rsidR="0013393D">
        <w:t xml:space="preserve"> As an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8B60A9" w:rsidRPr="008B60A9">
            <w:rPr>
              <w:noProof/>
            </w:rPr>
            <w:t>[1]</w:t>
          </w:r>
          <w:r w:rsidR="008B60A9">
            <w:fldChar w:fldCharType="end"/>
          </w:r>
        </w:sdtContent>
      </w:sdt>
      <w:r w:rsidR="008B60A9">
        <w:t xml:space="preserve"> as a tool, designed for doctors to monitor state of people </w:t>
      </w:r>
      <w:r w:rsidR="00ED1523">
        <w:t>with diabetes whic</w:t>
      </w:r>
      <w:r w:rsidR="007B481E">
        <w:t>h</w:t>
      </w:r>
      <w:r w:rsidR="00ED1523">
        <w:t xml:space="preserve"> will be discussed more in chapter 2.</w:t>
      </w:r>
    </w:p>
    <w:p w14:paraId="57FB03FD" w14:textId="1629699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 can be considered in our work. What is particularly interesting about fisheries data is </w:t>
      </w:r>
      <w:r w:rsidR="00ED1523">
        <w:t xml:space="preserve">that depending on decisions made after analysis it can lead to different </w:t>
      </w:r>
      <w:proofErr w:type="spellStart"/>
      <w:r w:rsidR="00ED1523">
        <w:t>economical</w:t>
      </w:r>
      <w:proofErr w:type="spellEnd"/>
      <w:r w:rsidR="00ED1523">
        <w:t xml:space="preserve"> and environmental </w:t>
      </w:r>
      <w:proofErr w:type="spellStart"/>
      <w:r w:rsidR="00ED1523">
        <w:t>consequenses</w:t>
      </w:r>
      <w:proofErr w:type="spellEnd"/>
      <w:r w:rsidR="00ED1523">
        <w:t>.</w:t>
      </w:r>
      <w:r w:rsidR="006A6EB1" w:rsidRPr="00CE178C">
        <w:t xml:space="preserve"> Also, there are </w:t>
      </w:r>
      <w:proofErr w:type="gramStart"/>
      <w:r w:rsidR="006A6EB1" w:rsidRPr="00CE178C">
        <w:t>a large number of</w:t>
      </w:r>
      <w:proofErr w:type="gramEnd"/>
      <w:r w:rsidR="006A6EB1" w:rsidRPr="00CE178C">
        <w:t xml:space="preserve"> open data sources that we can draw upon.</w:t>
      </w:r>
    </w:p>
    <w:p w14:paraId="650C94D1" w14:textId="6CB88A34" w:rsidR="00943353" w:rsidRPr="00CE178C" w:rsidRDefault="00D329FD">
      <w:pPr>
        <w:pStyle w:val="1Para"/>
        <w:ind w:firstLine="0"/>
      </w:pPr>
      <w:r w:rsidRPr="00CE178C">
        <w:t xml:space="preserve">This </w:t>
      </w:r>
      <w:r w:rsidR="00DF74B7" w:rsidRPr="00CE178C">
        <w:t>work</w:t>
      </w:r>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p>
    <w:p w14:paraId="17D5602F" w14:textId="7E9AE97E" w:rsidR="00943353" w:rsidRPr="00CE178C" w:rsidRDefault="00943353" w:rsidP="005A2161">
      <w:pPr>
        <w:pStyle w:val="1Para"/>
        <w:ind w:firstLine="0"/>
        <w:rPr>
          <w:rFonts w:ascii="Times New Roman" w:hAnsi="Times New Roman" w:cs="Times New Roman"/>
          <w:sz w:val="24"/>
          <w:szCs w:val="24"/>
        </w:rPr>
      </w:pPr>
      <w:r w:rsidRPr="00CE178C">
        <w:t xml:space="preserve">In our project, </w:t>
      </w:r>
      <w:commentRangeStart w:id="514"/>
      <w:r w:rsidRPr="00CE178C">
        <w:t xml:space="preserve">we will start by </w:t>
      </w:r>
      <w:r w:rsidR="00263034" w:rsidRPr="00CE178C">
        <w:t>introducing some related work</w:t>
      </w:r>
      <w:r w:rsidRPr="00CE178C">
        <w:t xml:space="preserve"> in section 2. Then in section 3, we will </w:t>
      </w:r>
      <w:r w:rsidR="002D3D20" w:rsidRPr="00CE178C">
        <w:t>discuss visualization tasks related to marine industry, what kind of data is important for fishery, visualization tool requirements and 4 use cases where the tool might be used</w:t>
      </w:r>
      <w:r w:rsidRPr="00CE178C">
        <w:t xml:space="preserve">. </w:t>
      </w:r>
      <w:commentRangeEnd w:id="514"/>
      <w:r w:rsidR="00263034" w:rsidRPr="005A2161">
        <w:rPr>
          <w:rStyle w:val="CommentReference"/>
        </w:rPr>
        <w:commentReference w:id="514"/>
      </w:r>
      <w:r w:rsidR="002D3D20" w:rsidRPr="00CE178C">
        <w:t xml:space="preserve">Charter 4 will give details of implementation and usage of the tool. And </w:t>
      </w:r>
      <w:r w:rsidR="002D3D20" w:rsidRPr="00CE178C">
        <w:lastRenderedPageBreak/>
        <w:t>finally, in chapter 5 there will be conclusions and discussions 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15" w:name="_Toc80291903"/>
      <w:r w:rsidRPr="00CE178C">
        <w:lastRenderedPageBreak/>
        <w:t xml:space="preserve">Related </w:t>
      </w:r>
      <w:r w:rsidR="00916D02" w:rsidRPr="00CE178C">
        <w:t>W</w:t>
      </w:r>
      <w:r w:rsidRPr="00CE178C">
        <w:t>ork</w:t>
      </w:r>
      <w:bookmarkEnd w:id="515"/>
    </w:p>
    <w:p w14:paraId="78F30758" w14:textId="1A1A2F1A" w:rsidR="00916D02" w:rsidRPr="00CE178C" w:rsidRDefault="00916D02" w:rsidP="00916D02">
      <w:pPr>
        <w:pStyle w:val="Heading2"/>
      </w:pPr>
      <w:bookmarkStart w:id="516" w:name="_Toc80291904"/>
      <w:r w:rsidRPr="00CE178C">
        <w:t>Role of the Fishery Visualization</w:t>
      </w:r>
      <w:bookmarkEnd w:id="516"/>
    </w:p>
    <w:p w14:paraId="1A0A8C96" w14:textId="160C7DCD" w:rsidR="00D329FD" w:rsidRPr="00CE178C" w:rsidRDefault="00F91F62" w:rsidP="005A2161">
      <w:pPr>
        <w:pStyle w:val="1Para"/>
        <w:ind w:firstLine="0"/>
      </w:pPr>
      <w:r w:rsidRPr="00CE178C">
        <w:t>V</w:t>
      </w:r>
      <w:r w:rsidR="00D329FD" w:rsidRPr="00CE178C">
        <w:t xml:space="preserve">isualization </w:t>
      </w:r>
      <w:r w:rsidRPr="00CE178C">
        <w:t>can play an important role</w:t>
      </w:r>
      <w:r w:rsidR="00D329FD" w:rsidRPr="00CE178C">
        <w:t xml:space="preserve"> for decision support in fisheries information systems. It can give a person who is working with fishery information more insights about data.</w:t>
      </w:r>
      <w:r w:rsidRPr="00CE178C">
        <w:t xml:space="preserve"> As in other </w:t>
      </w:r>
      <w:commentRangeStart w:id="517"/>
      <w:r w:rsidR="00CE178C" w:rsidRPr="00CE178C">
        <w:t>domains, i</w:t>
      </w:r>
      <w:r w:rsidR="00D329FD" w:rsidRPr="00CE178C">
        <w:t xml:space="preserve">t </w:t>
      </w:r>
      <w:r w:rsidRPr="00CE178C">
        <w:t>can save</w:t>
      </w:r>
      <w:r w:rsidR="00D329FD" w:rsidRPr="00CE178C">
        <w:t xml:space="preserve"> time for making correct decisions </w:t>
      </w:r>
      <w:commentRangeEnd w:id="517"/>
      <w:r w:rsidRPr="005A2161">
        <w:rPr>
          <w:rStyle w:val="CommentReference"/>
        </w:rPr>
        <w:commentReference w:id="517"/>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A36B3E" w:rsidRPr="005A2161">
            <w:rPr>
              <w:noProof/>
            </w:rPr>
            <w:t>[2]</w:t>
          </w:r>
          <w:r w:rsidR="00A36B3E">
            <w:fldChar w:fldCharType="end"/>
          </w:r>
        </w:sdtContent>
      </w:sdt>
      <w:r w:rsidR="00A36B3E">
        <w:t xml:space="preserve">, </w:t>
      </w:r>
      <w:r w:rsidR="00D329FD" w:rsidRPr="00CE178C">
        <w:t>because it is easier to see trends and outliers while using charts and interactive diagrams rather than just looking through a spreadsheet, sometimes located even in multiple files.</w:t>
      </w:r>
    </w:p>
    <w:p w14:paraId="21C006C0" w14:textId="44DD7617" w:rsidR="00D329FD" w:rsidRPr="00CE178C" w:rsidRDefault="00D329FD" w:rsidP="005A2161">
      <w:pPr>
        <w:pStyle w:val="1Para"/>
        <w:ind w:firstLine="0"/>
      </w:pPr>
      <w:r w:rsidRPr="00CE178C">
        <w:t xml:space="preserve">There are different groups of </w:t>
      </w:r>
      <w:commentRangeStart w:id="518"/>
      <w:r w:rsidRPr="00CE178C">
        <w:t>users in the fishery domain</w:t>
      </w:r>
      <w:commentRangeEnd w:id="518"/>
      <w:r w:rsidR="00F91F62" w:rsidRPr="005A2161">
        <w:rPr>
          <w:rStyle w:val="CommentReference"/>
        </w:rPr>
        <w:commentReference w:id="518"/>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data about quantity of fish in a particular region, the issue quotas for fishery companies, after that companies analyze fish stock market, </w:t>
      </w:r>
      <w:proofErr w:type="gramStart"/>
      <w:r w:rsidR="00E076DC">
        <w:t>plan</w:t>
      </w:r>
      <w:proofErr w:type="gramEnd"/>
      <w:r w:rsidR="00E076DC">
        <w:t xml:space="preserve"> and distribute information to their employees (</w:t>
      </w:r>
      <w:proofErr w:type="spellStart"/>
      <w:r w:rsidR="00E076DC">
        <w:t>fishermans</w:t>
      </w:r>
      <w:proofErr w:type="spellEnd"/>
      <w:r w:rsidR="00E076DC">
        <w:t>) in a way that it is optimized and profitable.</w:t>
      </w:r>
      <w:r w:rsidRPr="00CE178C">
        <w:t xml:space="preserve"> </w:t>
      </w:r>
      <w:commentRangeStart w:id="519"/>
      <w:r w:rsidRPr="00CE178C">
        <w:t>Papers discussed in this chapter are oriented primarily for fishery management</w:t>
      </w:r>
      <w:r w:rsidR="005C5573">
        <w:t>, because papers for environmentalists for ex., include more information about biological and ecological perspective rather focus on visualization methods</w:t>
      </w:r>
      <w:r w:rsidRPr="00CE178C">
        <w:t xml:space="preserve">. </w:t>
      </w:r>
      <w:commentRangeEnd w:id="519"/>
      <w:r w:rsidR="00F91F62" w:rsidRPr="005A2161">
        <w:rPr>
          <w:rStyle w:val="CommentReference"/>
        </w:rPr>
        <w:commentReference w:id="519"/>
      </w:r>
      <w:r w:rsidRPr="00CE178C">
        <w:t xml:space="preserve">However, the content is complicated for readers who are not data analysts or/and experienced computer users. </w:t>
      </w:r>
    </w:p>
    <w:p w14:paraId="760C86BB" w14:textId="4F92DC19" w:rsidR="00D329FD" w:rsidRDefault="00D329FD">
      <w:pPr>
        <w:pStyle w:val="1Para"/>
        <w:ind w:firstLine="0"/>
        <w:rPr>
          <w:ins w:id="520" w:author="Vladymyr Kozyr" w:date="2021-08-15T20:52:00Z"/>
        </w:rPr>
      </w:pPr>
      <w:commentRangeStart w:id="521"/>
      <w:r w:rsidRPr="00CE178C">
        <w:t xml:space="preserve">So, </w:t>
      </w:r>
      <w:r w:rsidR="005C5573">
        <w:t>i</w:t>
      </w:r>
      <w:r w:rsidR="00F91F62" w:rsidRPr="00CE178C">
        <w:t>nterest</w:t>
      </w:r>
      <w:r w:rsidR="005C5573">
        <w:t xml:space="preserve"> and primal goal of our work and research</w:t>
      </w:r>
      <w:r w:rsidRPr="00CE178C">
        <w:t xml:space="preserve"> </w:t>
      </w:r>
      <w:commentRangeEnd w:id="521"/>
      <w:r w:rsidR="00F91F62" w:rsidRPr="005A2161">
        <w:rPr>
          <w:rStyle w:val="CommentReference"/>
        </w:rPr>
        <w:commentReference w:id="521"/>
      </w:r>
      <w:r w:rsidRPr="00CE178C">
        <w:t xml:space="preserve">is </w:t>
      </w:r>
      <w:r w:rsidR="00F91F62" w:rsidRPr="00CE178C">
        <w:t xml:space="preserve">in the design and use of </w:t>
      </w:r>
      <w:r w:rsidRPr="00CE178C">
        <w:t>tool</w:t>
      </w:r>
      <w:r w:rsidR="00F91F62" w:rsidRPr="00CE178C">
        <w:t>s</w:t>
      </w:r>
      <w:r w:rsidRPr="00CE178C">
        <w:t xml:space="preserve"> that will be easily accessible for</w:t>
      </w:r>
      <w:r w:rsidR="005C5573">
        <w:t xml:space="preserve"> </w:t>
      </w:r>
      <w:r w:rsidRPr="00CE178C">
        <w:t>fishery management</w:t>
      </w:r>
      <w:r w:rsidR="005C5573">
        <w:t xml:space="preserve"> users</w:t>
      </w:r>
      <w:r w:rsidR="00A87890">
        <w:t xml:space="preserve"> as it needs to have more charts, visualizations, etc</w:t>
      </w:r>
      <w:r w:rsidR="00F91F62" w:rsidRPr="00CE178C">
        <w:t>.</w:t>
      </w:r>
      <w:r w:rsidR="00A87890">
        <w:t xml:space="preserve"> than other groups.</w:t>
      </w:r>
      <w:r w:rsidR="00F91F62" w:rsidRPr="00CE178C">
        <w:t xml:space="preserve"> The tools need to support the </w:t>
      </w:r>
      <w:r w:rsidR="00CE178C" w:rsidRPr="00CE178C">
        <w:t>decision-making</w:t>
      </w:r>
      <w:r w:rsidR="00F91F62" w:rsidRPr="00CE178C">
        <w:t xml:space="preserve"> process, so that appropriate</w:t>
      </w:r>
      <w:r w:rsidRPr="00CE178C">
        <w:t xml:space="preserve"> </w:t>
      </w:r>
      <w:r w:rsidR="00F91F62" w:rsidRPr="00CE178C">
        <w:t xml:space="preserve">conclusions can be </w:t>
      </w:r>
      <w:r w:rsidR="005C5573">
        <w:t>made</w:t>
      </w:r>
      <w:r w:rsidR="00F91F62" w:rsidRPr="00CE178C">
        <w:t xml:space="preserve"> </w:t>
      </w:r>
      <w:r w:rsidRPr="00CE178C">
        <w:t xml:space="preserve">based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522" w:name="_Toc67830598"/>
      <w:bookmarkStart w:id="523" w:name="_Toc67830740"/>
      <w:bookmarkStart w:id="524" w:name="_Toc67830599"/>
      <w:bookmarkStart w:id="525" w:name="_Toc67830741"/>
      <w:bookmarkStart w:id="526" w:name="_Toc67830600"/>
      <w:bookmarkStart w:id="527" w:name="_Toc67830742"/>
      <w:bookmarkStart w:id="528" w:name="_Toc80291905"/>
      <w:bookmarkEnd w:id="522"/>
      <w:bookmarkEnd w:id="523"/>
      <w:bookmarkEnd w:id="524"/>
      <w:bookmarkEnd w:id="525"/>
      <w:bookmarkEnd w:id="526"/>
      <w:bookmarkEnd w:id="527"/>
      <w:r w:rsidRPr="00CE178C">
        <w:lastRenderedPageBreak/>
        <w:t>Marine Environmental Management</w:t>
      </w:r>
      <w:bookmarkEnd w:id="528"/>
    </w:p>
    <w:p w14:paraId="769CB0B3" w14:textId="193F82B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18462B" w:rsidRPr="005A2161">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7E3F5A59" w:rsidR="00D329FD" w:rsidRPr="00CE178C" w:rsidDel="00EF0465" w:rsidRDefault="00D329FD">
      <w:pPr>
        <w:pStyle w:val="1Para"/>
        <w:ind w:firstLine="0"/>
        <w:rPr>
          <w:del w:id="529" w:author="Vladymyr Kozyr" w:date="2021-08-15T20:52:00Z"/>
        </w:rPr>
      </w:pPr>
      <w:r w:rsidRPr="00CE178C">
        <w:t xml:space="preserve">Figure </w:t>
      </w:r>
      <w:ins w:id="530" w:author="Vladymyr Kozyr" w:date="2021-08-19T18:41:00Z">
        <w:r w:rsidR="00E85AC5">
          <w:t>2.2.</w:t>
        </w:r>
      </w:ins>
      <w:del w:id="531" w:author="Vladymyr Kozyr" w:date="2021-08-15T21:25:00Z">
        <w:r w:rsidRPr="00CE178C" w:rsidDel="00E41A02">
          <w:delText>2.</w:delText>
        </w:r>
        <w:r w:rsidR="00DE14F0" w:rsidDel="00E41A02">
          <w:delText>2</w:delText>
        </w:r>
        <w:r w:rsidRPr="00CE178C" w:rsidDel="00E41A02">
          <w:delText>.</w:delText>
        </w:r>
      </w:del>
      <w:r w:rsidRPr="00CE178C">
        <w:t>1</w:t>
      </w:r>
      <w:ins w:id="532"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generic as </w:t>
      </w:r>
      <w:proofErr w:type="gramStart"/>
      <w:r w:rsidRPr="00CE178C">
        <w:t>possible</w:t>
      </w:r>
      <w:r w:rsidR="00F91F62" w:rsidRPr="00CE178C">
        <w:t>, but</w:t>
      </w:r>
      <w:proofErr w:type="gramEnd"/>
      <w:r w:rsidR="00F91F62" w:rsidRPr="00CE178C">
        <w:t xml:space="preserve"> requires a great deal of effort and time from the user</w:t>
      </w:r>
      <w:r w:rsidRPr="00CE178C">
        <w:t xml:space="preserve">. </w:t>
      </w:r>
      <w:r w:rsidR="00F91F62" w:rsidRPr="00CE178C">
        <w:t xml:space="preserve">One important advantage of the system is that </w:t>
      </w:r>
      <w:r w:rsidRPr="00CE178C">
        <w:t xml:space="preserve">it presents </w:t>
      </w:r>
      <w:commentRangeStart w:id="533"/>
      <w:r w:rsidRPr="00CE178C">
        <w:t>complex geodata</w:t>
      </w:r>
      <w:r w:rsidR="00A87890">
        <w:t xml:space="preserve">, which includes </w:t>
      </w:r>
      <w:proofErr w:type="gramStart"/>
      <w:r w:rsidR="00A87890">
        <w:t>amount</w:t>
      </w:r>
      <w:proofErr w:type="gramEnd"/>
      <w:r w:rsidR="00A87890">
        <w:t xml:space="preserve"> of fish caught in geographical zone (polygon area shapes with latitudes and longitudes as data points)</w:t>
      </w:r>
      <w:r w:rsidRPr="00CE178C">
        <w:t xml:space="preserve"> </w:t>
      </w:r>
      <w:commentRangeEnd w:id="533"/>
      <w:r w:rsidR="00C80A73" w:rsidRPr="005A2161">
        <w:rPr>
          <w:rStyle w:val="CommentReference"/>
        </w:rPr>
        <w:commentReference w:id="533"/>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534" w:author="Vladymyr Kozyr" w:date="2021-08-15T21:24:00Z"/>
          <w:rFonts w:ascii="Times New Roman" w:hAnsi="Times New Roman" w:cs="Times New Roman"/>
          <w:sz w:val="24"/>
          <w:szCs w:val="24"/>
        </w:rPr>
        <w:pPrChange w:id="535"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pPr>
        <w:pStyle w:val="Caption"/>
        <w:jc w:val="center"/>
        <w:rPr>
          <w:ins w:id="536" w:author="Vladymyr Kozyr" w:date="2021-08-15T21:22:00Z"/>
          <w:rFonts w:ascii="Times New Roman" w:hAnsi="Times New Roman" w:cs="Times New Roman"/>
          <w:sz w:val="24"/>
          <w:szCs w:val="24"/>
        </w:rPr>
        <w:pPrChange w:id="537" w:author="Vladymyr Kozyr" w:date="2021-08-19T18:42:00Z">
          <w:pPr>
            <w:pStyle w:val="1Para"/>
          </w:pPr>
        </w:pPrChange>
      </w:pPr>
      <w:bookmarkStart w:id="538" w:name="_Toc80291561"/>
      <w:ins w:id="539" w:author="Vladymyr Kozyr" w:date="2021-08-19T18:41:00Z">
        <w:r>
          <w:t xml:space="preserve">Figure </w:t>
        </w:r>
        <w:r>
          <w:fldChar w:fldCharType="begin"/>
        </w:r>
        <w:r>
          <w:instrText xml:space="preserve"> STYLEREF 2 \s </w:instrText>
        </w:r>
      </w:ins>
      <w:r>
        <w:fldChar w:fldCharType="separate"/>
      </w:r>
      <w:r>
        <w:rPr>
          <w:noProof/>
        </w:rPr>
        <w:t>2.2</w:t>
      </w:r>
      <w:ins w:id="540" w:author="Vladymyr Kozyr" w:date="2021-08-19T18:41:00Z">
        <w:r>
          <w:fldChar w:fldCharType="end"/>
        </w:r>
        <w:r>
          <w:t>.</w:t>
        </w:r>
        <w:r>
          <w:fldChar w:fldCharType="begin"/>
        </w:r>
        <w:r>
          <w:instrText xml:space="preserve"> SEQ Figure \* ARABIC \s 2 </w:instrText>
        </w:r>
      </w:ins>
      <w:r>
        <w:fldChar w:fldCharType="separate"/>
      </w:r>
      <w:ins w:id="541" w:author="Vladymyr Kozyr" w:date="2021-08-19T18:41:00Z">
        <w:r>
          <w:rPr>
            <w:noProof/>
          </w:rPr>
          <w:t>1</w:t>
        </w:r>
        <w:r>
          <w:fldChar w:fldCharType="end"/>
        </w:r>
        <w:r>
          <w:t xml:space="preserve">. </w:t>
        </w:r>
        <w:r w:rsidRPr="00B93407">
          <w:t>FishCAM2000 user interface</w:t>
        </w:r>
      </w:ins>
      <w:bookmarkEnd w:id="538"/>
    </w:p>
    <w:p w14:paraId="1CD6BAE4" w14:textId="572DE5A6" w:rsidR="00E41A02" w:rsidRPr="00CE178C" w:rsidDel="00E41A02" w:rsidRDefault="00E41A02">
      <w:pPr>
        <w:pStyle w:val="Caption"/>
        <w:jc w:val="center"/>
        <w:rPr>
          <w:del w:id="542" w:author="Vladymyr Kozyr" w:date="2021-08-15T21:24:00Z"/>
          <w:rFonts w:ascii="Times New Roman" w:hAnsi="Times New Roman" w:cs="Times New Roman"/>
          <w:sz w:val="24"/>
          <w:szCs w:val="24"/>
        </w:rPr>
        <w:pPrChange w:id="543" w:author="Vladymyr Kozyr" w:date="2021-08-15T21:23:00Z">
          <w:pPr>
            <w:pStyle w:val="1Para"/>
          </w:pPr>
        </w:pPrChange>
      </w:pPr>
    </w:p>
    <w:p w14:paraId="3BB64EDD" w14:textId="4FE96E5D" w:rsidR="00534398" w:rsidRPr="00CE178C" w:rsidDel="009F77E2" w:rsidRDefault="00534398">
      <w:pPr>
        <w:pStyle w:val="1Para"/>
        <w:keepNext/>
        <w:jc w:val="center"/>
        <w:rPr>
          <w:del w:id="544" w:author="Vladymyr Kozyr" w:date="2021-08-15T21:21:00Z"/>
          <w:rFonts w:cs="Arial"/>
        </w:rPr>
        <w:pPrChange w:id="545" w:author="Vladymyr Kozyr" w:date="2021-08-15T21:20:00Z">
          <w:pPr>
            <w:pStyle w:val="1Para"/>
            <w:jc w:val="center"/>
          </w:pPr>
        </w:pPrChange>
      </w:pPr>
      <w:del w:id="546"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73F12C80" w:rsidR="00741BFE" w:rsidRPr="00CE178C" w:rsidRDefault="00F25359" w:rsidP="00FD00CC">
      <w:pPr>
        <w:pStyle w:val="1Para"/>
        <w:ind w:firstLine="0"/>
      </w:pPr>
      <w:r w:rsidRPr="00CE178C">
        <w:t xml:space="preserve">While the work mentioned above was focussed on </w:t>
      </w:r>
      <w:r w:rsidR="00A87890">
        <w:t>summarized</w:t>
      </w:r>
      <w:r w:rsidRPr="00CE178C">
        <w:t xml:space="preserve"> data, there is s</w:t>
      </w:r>
      <w:r w:rsidR="00D329FD" w:rsidRPr="00CE178C">
        <w:t>ubsequent work</w:t>
      </w:r>
      <w:r w:rsidRPr="00CE178C">
        <w:t xml:space="preserve"> related to</w:t>
      </w:r>
      <w:r w:rsidR="00D329FD" w:rsidRPr="00CE178C">
        <w:t xml:space="preserve"> a tool that gets and analyzes data that is directly coming from vessels </w:t>
      </w:r>
      <w:sdt>
        <w:sdtPr>
          <w:id w:val="-1555227298"/>
          <w:citation/>
        </w:sdtPr>
        <w:sdtEndPr/>
        <w:sdtContent>
          <w:r w:rsidR="00583D68" w:rsidRPr="0038076D">
            <w:fldChar w:fldCharType="begin"/>
          </w:r>
          <w:r w:rsidR="00583D68" w:rsidRPr="00CE178C">
            <w:instrText xml:space="preserve"> CITATION Sha18 \l 4105 </w:instrText>
          </w:r>
          <w:r w:rsidR="00583D68" w:rsidRPr="0038076D">
            <w:fldChar w:fldCharType="separate"/>
          </w:r>
          <w:r w:rsidR="00991AEB" w:rsidRPr="005A2161">
            <w:rPr>
              <w:noProof/>
            </w:rPr>
            <w:t>[4]</w:t>
          </w:r>
          <w:r w:rsidR="00583D68" w:rsidRPr="0038076D">
            <w:fldChar w:fldCharType="end"/>
          </w:r>
        </w:sdtContent>
      </w:sdt>
      <w:r w:rsidR="00D329FD" w:rsidRPr="00CE178C">
        <w:t xml:space="preserve">. It also depicts geographical data and the </w:t>
      </w:r>
      <w:proofErr w:type="gramStart"/>
      <w:r w:rsidR="00D329FD" w:rsidRPr="00CE178C">
        <w:t>amount</w:t>
      </w:r>
      <w:proofErr w:type="gramEnd"/>
      <w:r w:rsidR="00D329FD" w:rsidRPr="00CE178C">
        <w:t xml:space="preserve"> of fish caught by a particular vessel in a specific region. </w:t>
      </w:r>
      <w:r w:rsidRPr="00CE178C">
        <w:t xml:space="preserve">The </w:t>
      </w:r>
      <w:commentRangeStart w:id="547"/>
      <w:r w:rsidRPr="00CE178C">
        <w:t>a</w:t>
      </w:r>
      <w:r w:rsidR="00D329FD" w:rsidRPr="00CE178C">
        <w:t xml:space="preserve">uthors show </w:t>
      </w:r>
      <w:commentRangeEnd w:id="547"/>
      <w:r w:rsidRPr="007B481E">
        <w:rPr>
          <w:rStyle w:val="CommentReference"/>
        </w:rPr>
        <w:commentReference w:id="547"/>
      </w:r>
      <w:r w:rsidR="00D329FD" w:rsidRPr="00CE178C">
        <w:t>not only the geographical spread of fish but also</w:t>
      </w:r>
      <w:r w:rsidR="00741BFE">
        <w:t xml:space="preserve"> amount </w:t>
      </w:r>
      <w:proofErr w:type="spellStart"/>
      <w:r w:rsidR="00741BFE">
        <w:t>cought</w:t>
      </w:r>
      <w:proofErr w:type="spellEnd"/>
      <w:r w:rsidR="00741BFE">
        <w:t xml:space="preserve"> using color coding </w:t>
      </w:r>
      <w:r w:rsidR="00D329FD" w:rsidRPr="00CE178C">
        <w:t>(Figure 2</w:t>
      </w:r>
      <w:ins w:id="548" w:author="Vladymyr Kozyr" w:date="2021-08-19T18:42:00Z">
        <w:r w:rsidR="00E85AC5">
          <w:t>.2.2.</w:t>
        </w:r>
      </w:ins>
      <w:del w:id="549" w:author="Vladymyr Kozyr" w:date="2021-08-15T21:28:00Z">
        <w:r w:rsidR="00D329FD" w:rsidRPr="00CE178C" w:rsidDel="006D34EB">
          <w:delText>.2.2</w:delText>
        </w:r>
      </w:del>
      <w:r w:rsidR="00D329FD" w:rsidRPr="00CE178C">
        <w:t>).</w:t>
      </w:r>
      <w:r w:rsidR="00741BFE">
        <w:t xml:space="preserve"> In this way user can easily analyze both quantities at the same time.</w:t>
      </w:r>
      <w:r w:rsidR="0063251B">
        <w:t xml:space="preserve"> Also, charts are presented for different months for user to know how fishing season was completed.</w:t>
      </w:r>
    </w:p>
    <w:p w14:paraId="7D419F45" w14:textId="0391C211" w:rsidR="00916D02" w:rsidDel="00E41A02" w:rsidRDefault="00741BFE" w:rsidP="00E41A02">
      <w:pPr>
        <w:pStyle w:val="1Para"/>
        <w:ind w:firstLine="0"/>
        <w:rPr>
          <w:del w:id="550"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551" w:author="Vladymyr Kozyr" w:date="2021-08-15T21:26:00Z"/>
        </w:rPr>
      </w:pPr>
      <w:del w:id="552"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553" w:author="Vladymyr Kozyr" w:date="2021-08-15T21:27:00Z"/>
          <w:rFonts w:cs="Arial"/>
        </w:rPr>
      </w:pPr>
    </w:p>
    <w:p w14:paraId="606A87FF" w14:textId="13A85B41" w:rsidR="00E41A02" w:rsidRPr="00CE178C" w:rsidRDefault="00E41A02">
      <w:pPr>
        <w:pStyle w:val="Caption"/>
        <w:jc w:val="center"/>
        <w:rPr>
          <w:ins w:id="554" w:author="Vladymyr Kozyr" w:date="2021-08-15T21:26:00Z"/>
          <w:rFonts w:cs="Arial"/>
        </w:rPr>
        <w:pPrChange w:id="555" w:author="Vladymyr Kozyr" w:date="2021-08-15T21:27:00Z">
          <w:pPr>
            <w:pStyle w:val="1Para"/>
            <w:jc w:val="center"/>
          </w:pPr>
        </w:pPrChange>
      </w:pPr>
      <w:bookmarkStart w:id="556" w:name="_Toc80291562"/>
      <w:ins w:id="557" w:author="Vladymyr Kozyr" w:date="2021-08-15T21:27:00Z">
        <w:r>
          <w:t xml:space="preserve">Figure </w:t>
        </w:r>
      </w:ins>
      <w:ins w:id="558" w:author="Vladymyr Kozyr" w:date="2021-08-19T18:41:00Z">
        <w:r w:rsidR="00E85AC5">
          <w:fldChar w:fldCharType="begin"/>
        </w:r>
        <w:r w:rsidR="00E85AC5">
          <w:instrText xml:space="preserve"> STYLEREF 2 \s </w:instrText>
        </w:r>
      </w:ins>
      <w:r w:rsidR="00E85AC5">
        <w:fldChar w:fldCharType="separate"/>
      </w:r>
      <w:r w:rsidR="00E85AC5">
        <w:rPr>
          <w:noProof/>
        </w:rPr>
        <w:t>2.2</w:t>
      </w:r>
      <w:ins w:id="55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60" w:author="Vladymyr Kozyr" w:date="2021-08-19T18:41:00Z">
        <w:r w:rsidR="00E85AC5">
          <w:rPr>
            <w:noProof/>
          </w:rPr>
          <w:t>2</w:t>
        </w:r>
        <w:r w:rsidR="00E85AC5">
          <w:fldChar w:fldCharType="end"/>
        </w:r>
      </w:ins>
      <w:ins w:id="561" w:author="Vladymyr Kozyr" w:date="2021-08-15T21:27:00Z">
        <w:r>
          <w:t>. H</w:t>
        </w:r>
        <w:r w:rsidRPr="001F567D">
          <w:t>eatmap fish trawl visualization</w:t>
        </w:r>
      </w:ins>
      <w:bookmarkEnd w:id="556"/>
    </w:p>
    <w:p w14:paraId="3D1E3DC3" w14:textId="51CA6551" w:rsidR="00916D02" w:rsidRDefault="00370AF1">
      <w:pPr>
        <w:pStyle w:val="1Para"/>
        <w:ind w:firstLine="0"/>
      </w:pPr>
      <w:r w:rsidRPr="00CE178C">
        <w:t xml:space="preserve">Whereas the works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991AEB" w:rsidRPr="005A2161">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562"/>
      <w:r w:rsidRPr="00CE178C">
        <w:t xml:space="preserve">The maps </w:t>
      </w:r>
      <w:commentRangeEnd w:id="562"/>
      <w:r w:rsidR="00F25359" w:rsidRPr="005A2161">
        <w:rPr>
          <w:rStyle w:val="CommentReference"/>
        </w:rPr>
        <w:commentReference w:id="562"/>
      </w:r>
      <w:r w:rsidRPr="00CE178C">
        <w:t>show the connection between vessels and ports and depict the distribution of gear types used in different regions using descriptive labels, lines, and appropriate legends</w:t>
      </w:r>
      <w:commentRangeStart w:id="563"/>
      <w:r w:rsidRPr="00CE178C">
        <w:t xml:space="preserve"> that any person can easily understand</w:t>
      </w:r>
      <w:commentRangeEnd w:id="563"/>
      <w:r w:rsidR="00B83EB3" w:rsidRPr="005A2161">
        <w:rPr>
          <w:rStyle w:val="CommentReference"/>
        </w:rPr>
        <w:commentReference w:id="563"/>
      </w:r>
      <w:r w:rsidR="0020322D">
        <w:t xml:space="preserve"> (Figure </w:t>
      </w:r>
      <w:ins w:id="564" w:author="Vladymyr Kozyr" w:date="2021-08-19T18:43:00Z">
        <w:r w:rsidR="00E85AC5">
          <w:t>2.2.</w:t>
        </w:r>
      </w:ins>
      <w:del w:id="565" w:author="Vladymyr Kozyr" w:date="2021-08-15T21:28:00Z">
        <w:r w:rsidR="0020322D" w:rsidDel="006D34EB">
          <w:delText>2.2.</w:delText>
        </w:r>
      </w:del>
      <w:r w:rsidR="0020322D">
        <w:t>3</w:t>
      </w:r>
      <w:ins w:id="566"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567"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568" w:author="Vladymyr Kozyr" w:date="2021-08-15T20:55:00Z"/>
        </w:rPr>
      </w:pPr>
      <w:del w:id="569" w:author="Vladymyr Kozyr" w:date="2021-08-15T21:28:00Z">
        <w:r w:rsidRPr="00A42DEB" w:rsidDel="006D34EB">
          <w:delText>Figure 2.2.3</w:delText>
        </w:r>
      </w:del>
    </w:p>
    <w:p w14:paraId="68722698" w14:textId="77777777" w:rsidR="006D34EB" w:rsidRPr="00A42DEB" w:rsidRDefault="006D34EB">
      <w:pPr>
        <w:pStyle w:val="1Para"/>
        <w:ind w:firstLine="0"/>
        <w:rPr>
          <w:ins w:id="570" w:author="Vladymyr Kozyr" w:date="2021-08-15T21:28:00Z"/>
        </w:rPr>
        <w:pPrChange w:id="571"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572" w:author="Vladymyr Kozyr" w:date="2021-08-15T21:29:00Z">
          <w:pPr>
            <w:pStyle w:val="1Para"/>
            <w:ind w:firstLine="0"/>
          </w:pPr>
        </w:pPrChange>
      </w:pPr>
      <w:bookmarkStart w:id="573" w:name="_Toc80291563"/>
      <w:ins w:id="574" w:author="Vladymyr Kozyr" w:date="2021-08-15T21:29:00Z">
        <w:r>
          <w:t xml:space="preserve">Figure </w:t>
        </w:r>
      </w:ins>
      <w:ins w:id="575" w:author="Vladymyr Kozyr" w:date="2021-08-19T18:41:00Z">
        <w:r w:rsidR="00E85AC5">
          <w:fldChar w:fldCharType="begin"/>
        </w:r>
        <w:r w:rsidR="00E85AC5">
          <w:instrText xml:space="preserve"> STYLEREF 2 \s </w:instrText>
        </w:r>
      </w:ins>
      <w:r w:rsidR="00E85AC5">
        <w:fldChar w:fldCharType="separate"/>
      </w:r>
      <w:r w:rsidR="00E85AC5">
        <w:rPr>
          <w:noProof/>
        </w:rPr>
        <w:t>2.2</w:t>
      </w:r>
      <w:ins w:id="57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77" w:author="Vladymyr Kozyr" w:date="2021-08-19T18:41:00Z">
        <w:r w:rsidR="00E85AC5">
          <w:rPr>
            <w:noProof/>
          </w:rPr>
          <w:t>3</w:t>
        </w:r>
        <w:r w:rsidR="00E85AC5">
          <w:fldChar w:fldCharType="end"/>
        </w:r>
      </w:ins>
      <w:ins w:id="578" w:author="Vladymyr Kozyr" w:date="2021-08-15T21:29:00Z">
        <w:r>
          <w:t xml:space="preserve">. </w:t>
        </w:r>
        <w:r w:rsidRPr="003E62F2">
          <w:t>Land-sea connections</w:t>
        </w:r>
      </w:ins>
      <w:bookmarkEnd w:id="573"/>
    </w:p>
    <w:p w14:paraId="1E0E272A" w14:textId="2179DFF1" w:rsidR="00370AF1" w:rsidRPr="00CE178C"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991AEB" w:rsidRPr="005A2161">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579"/>
      <w:commentRangeStart w:id="580"/>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579"/>
      <w:r w:rsidRPr="005A2161">
        <w:rPr>
          <w:rStyle w:val="CommentReference"/>
        </w:rPr>
        <w:commentReference w:id="579"/>
      </w:r>
      <w:commentRangeEnd w:id="580"/>
      <w:r w:rsidR="008933FA">
        <w:rPr>
          <w:rStyle w:val="CommentReference"/>
          <w:lang w:val="en-US"/>
        </w:rPr>
        <w:commentReference w:id="580"/>
      </w:r>
      <w:r w:rsidR="00370AF1" w:rsidRPr="00CE178C">
        <w:rPr>
          <w:color w:val="212121"/>
          <w:shd w:val="clear" w:color="auto" w:fill="FFFFFF"/>
        </w:rPr>
        <w:t xml:space="preserve">to support analysis and interaction for fishery data through visualization. It uses </w:t>
      </w:r>
      <w:commentRangeStart w:id="581"/>
      <w:r w:rsidR="00370AF1" w:rsidRPr="00CE178C">
        <w:rPr>
          <w:color w:val="212121"/>
          <w:shd w:val="clear" w:color="auto" w:fill="FFFFFF"/>
        </w:rPr>
        <w:t>DFO</w:t>
      </w:r>
      <w:commentRangeEnd w:id="581"/>
      <w:r w:rsidRPr="005A2161">
        <w:rPr>
          <w:rStyle w:val="CommentReference"/>
        </w:rPr>
        <w:commentReference w:id="581"/>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p>
    <w:p w14:paraId="14EC061E" w14:textId="186C5BC9" w:rsidR="005759ED" w:rsidRPr="00CE178C" w:rsidRDefault="00E76BDA" w:rsidP="005A2161">
      <w:pPr>
        <w:pStyle w:val="1Para"/>
        <w:ind w:firstLine="0"/>
        <w:rPr>
          <w:color w:val="212121"/>
          <w:shd w:val="clear" w:color="auto" w:fill="FFFFFF"/>
        </w:rPr>
      </w:pPr>
      <w:r w:rsidRPr="00CE178C">
        <w:rPr>
          <w:color w:val="212121"/>
          <w:shd w:val="clear" w:color="auto" w:fill="FFFFFF"/>
        </w:rPr>
        <w:t xml:space="preserve">Now that we have seen a representative selection of systems and approaches to dealing with fisheries data in tasks related to fisheries management, let us now look in more detail at the role that visualization can pay in these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fishery’s</w:t>
      </w:r>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582" w:name="_Toc80291906"/>
      <w:r w:rsidRPr="00CE178C">
        <w:lastRenderedPageBreak/>
        <w:t>Approaches to Visualization</w:t>
      </w:r>
      <w:bookmarkEnd w:id="582"/>
    </w:p>
    <w:p w14:paraId="5B63C66F" w14:textId="5093883B"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 xml:space="preserve">data 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991AEB" w:rsidRPr="005A2161">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583"/>
      <w:r w:rsidRPr="00CE178C">
        <w:rPr>
          <w:color w:val="212121"/>
          <w:shd w:val="clear" w:color="auto" w:fill="FFFFFF"/>
        </w:rPr>
        <w:t xml:space="preserve">Figure </w:t>
      </w:r>
      <w:ins w:id="584" w:author="Vladymyr Kozyr" w:date="2021-08-19T18:43:00Z">
        <w:r w:rsidR="00E85AC5">
          <w:rPr>
            <w:color w:val="212121"/>
            <w:shd w:val="clear" w:color="auto" w:fill="FFFFFF"/>
          </w:rPr>
          <w:t>2.3.1.</w:t>
        </w:r>
      </w:ins>
      <w:del w:id="585"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583"/>
      <w:r w:rsidRPr="005A2161">
        <w:rPr>
          <w:rStyle w:val="CommentReference"/>
        </w:rPr>
        <w:commentReference w:id="583"/>
      </w:r>
      <w:r w:rsidR="00370AF1" w:rsidRPr="00CE178C">
        <w:rPr>
          <w:color w:val="212121"/>
          <w:shd w:val="clear" w:color="auto" w:fill="FFFFFF"/>
        </w:rPr>
        <w:t xml:space="preserve">shows the difference between </w:t>
      </w:r>
      <w:r w:rsidR="00991AEB">
        <w:rPr>
          <w:color w:val="212121"/>
          <w:shd w:val="clear" w:color="auto" w:fill="FFFFFF"/>
        </w:rPr>
        <w:t xml:space="preserve">train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values of a stock prices</w:t>
      </w:r>
      <w:r w:rsidR="00370AF1" w:rsidRPr="00CE178C">
        <w:rPr>
          <w:color w:val="212121"/>
          <w:shd w:val="clear" w:color="auto" w:fill="FFFFFF"/>
        </w:rPr>
        <w:t>, but the visualization part requires special attention. Authors used different colo</w:t>
      </w:r>
      <w:del w:id="586" w:author="Vladymyr Kozyr" w:date="2021-08-15T20:57:00Z">
        <w:r w:rsidR="00370AF1" w:rsidRPr="00CE178C" w:rsidDel="004B1FDF">
          <w:rPr>
            <w:color w:val="212121"/>
            <w:shd w:val="clear" w:color="auto" w:fill="FFFFFF"/>
          </w:rPr>
          <w:delText>u</w:delText>
        </w:r>
      </w:del>
      <w:r w:rsidR="00370AF1" w:rsidRPr="00CE178C">
        <w:rPr>
          <w:color w:val="212121"/>
          <w:shd w:val="clear" w:color="auto" w:fill="FFFFFF"/>
        </w:rPr>
        <w:t>r coding to show results, and there is no extra information on the chart which distracts or confuses readers.</w:t>
      </w:r>
    </w:p>
    <w:p w14:paraId="1DC074A8" w14:textId="70043A2D" w:rsidR="00916D02" w:rsidDel="006D34EB" w:rsidRDefault="00916D02" w:rsidP="006D34EB">
      <w:pPr>
        <w:pStyle w:val="1Para"/>
        <w:jc w:val="center"/>
        <w:rPr>
          <w:del w:id="587"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588" w:author="Vladymyr Kozyr" w:date="2021-08-15T21:29:00Z"/>
          <w:rFonts w:ascii="Times New Roman" w:hAnsi="Times New Roman" w:cs="Times New Roman"/>
          <w:sz w:val="24"/>
          <w:szCs w:val="24"/>
        </w:rPr>
      </w:pPr>
      <w:del w:id="589" w:author="Vladymyr Kozyr" w:date="2021-08-15T21:29:00Z">
        <w:r w:rsidRPr="005A2161" w:rsidDel="006D34EB">
          <w:rPr>
            <w:rFonts w:cs="Arial"/>
          </w:rPr>
          <w:delText>Figure 2.3.1</w:delText>
        </w:r>
      </w:del>
    </w:p>
    <w:p w14:paraId="475AD1E4" w14:textId="3FE9019C" w:rsidR="006D34EB" w:rsidRPr="005A2161" w:rsidRDefault="006D34EB">
      <w:pPr>
        <w:pStyle w:val="Caption"/>
        <w:jc w:val="center"/>
        <w:rPr>
          <w:rFonts w:cs="Arial"/>
        </w:rPr>
        <w:pPrChange w:id="590" w:author="Vladymyr Kozyr" w:date="2021-08-15T21:30:00Z">
          <w:pPr>
            <w:pStyle w:val="1Para"/>
            <w:jc w:val="center"/>
          </w:pPr>
        </w:pPrChange>
      </w:pPr>
      <w:bookmarkStart w:id="591" w:name="_Toc80291564"/>
      <w:ins w:id="592" w:author="Vladymyr Kozyr" w:date="2021-08-15T21:30:00Z">
        <w:r>
          <w:t xml:space="preserve">Figure </w:t>
        </w:r>
      </w:ins>
      <w:ins w:id="593" w:author="Vladymyr Kozyr" w:date="2021-08-19T18:41:00Z">
        <w:r w:rsidR="00E85AC5">
          <w:fldChar w:fldCharType="begin"/>
        </w:r>
        <w:r w:rsidR="00E85AC5">
          <w:instrText xml:space="preserve"> STYLEREF 2 \s </w:instrText>
        </w:r>
      </w:ins>
      <w:r w:rsidR="00E85AC5">
        <w:fldChar w:fldCharType="separate"/>
      </w:r>
      <w:r w:rsidR="00E85AC5">
        <w:rPr>
          <w:noProof/>
        </w:rPr>
        <w:t>2.3</w:t>
      </w:r>
      <w:ins w:id="59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95" w:author="Vladymyr Kozyr" w:date="2021-08-19T18:41:00Z">
        <w:r w:rsidR="00E85AC5">
          <w:rPr>
            <w:noProof/>
          </w:rPr>
          <w:t>1</w:t>
        </w:r>
        <w:r w:rsidR="00E85AC5">
          <w:fldChar w:fldCharType="end"/>
        </w:r>
      </w:ins>
      <w:ins w:id="596" w:author="Vladymyr Kozyr" w:date="2021-08-15T21:30:00Z">
        <w:r>
          <w:t xml:space="preserve">. </w:t>
        </w:r>
        <w:r w:rsidRPr="004A500C">
          <w:t>Color coding example</w:t>
        </w:r>
      </w:ins>
      <w:bookmarkEnd w:id="591"/>
    </w:p>
    <w:p w14:paraId="54A26B86" w14:textId="54EF0A6F" w:rsidR="00D91658" w:rsidRDefault="00370AF1">
      <w:pPr>
        <w:pStyle w:val="1Para"/>
        <w:ind w:firstLine="0"/>
        <w:rPr>
          <w:ins w:id="597"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991AEB" w:rsidRPr="005A2161">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598"/>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598"/>
      <w:r w:rsidR="003E1581" w:rsidRPr="005A2161">
        <w:rPr>
          <w:rStyle w:val="CommentReference"/>
        </w:rPr>
        <w:commentReference w:id="598"/>
      </w:r>
      <w:commentRangeStart w:id="599"/>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600" w:author="Vladymyr Kozyr" w:date="2021-08-19T18:43:00Z">
        <w:r w:rsidR="00E85AC5">
          <w:rPr>
            <w:color w:val="212121"/>
            <w:shd w:val="clear" w:color="auto" w:fill="FFFFFF"/>
          </w:rPr>
          <w:t>2.3.2.</w:t>
        </w:r>
      </w:ins>
      <w:del w:id="601"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599"/>
      <w:r w:rsidR="003E1581" w:rsidRPr="005A2161">
        <w:rPr>
          <w:rStyle w:val="CommentReference"/>
        </w:rPr>
        <w:commentReference w:id="599"/>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602"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603" w:author="Vladymyr Kozyr" w:date="2021-08-15T21:30:00Z"/>
          <w:color w:val="212121"/>
          <w:shd w:val="clear" w:color="auto" w:fill="FFFFFF"/>
        </w:rPr>
      </w:pPr>
      <w:del w:id="604"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605" w:author="Vladymyr Kozyr" w:date="2021-08-15T21:31:00Z"/>
          <w:color w:val="212121"/>
          <w:shd w:val="clear" w:color="auto" w:fill="FFFFFF"/>
        </w:rPr>
      </w:pPr>
    </w:p>
    <w:p w14:paraId="471BDDA2" w14:textId="3BB62D53" w:rsidR="006D34EB" w:rsidRDefault="006D34EB">
      <w:pPr>
        <w:pStyle w:val="Caption"/>
        <w:jc w:val="center"/>
        <w:rPr>
          <w:ins w:id="606" w:author="Vladymyr Kozyr" w:date="2021-08-15T21:30:00Z"/>
          <w:color w:val="212121"/>
          <w:shd w:val="clear" w:color="auto" w:fill="FFFFFF"/>
        </w:rPr>
        <w:pPrChange w:id="607" w:author="Vladymyr Kozyr" w:date="2021-08-15T21:31:00Z">
          <w:pPr>
            <w:pStyle w:val="1Para"/>
            <w:ind w:firstLine="0"/>
            <w:jc w:val="center"/>
          </w:pPr>
        </w:pPrChange>
      </w:pPr>
      <w:bookmarkStart w:id="608" w:name="_Toc80291565"/>
      <w:ins w:id="609" w:author="Vladymyr Kozyr" w:date="2021-08-15T21:31:00Z">
        <w:r>
          <w:t xml:space="preserve">Figure </w:t>
        </w:r>
      </w:ins>
      <w:ins w:id="610" w:author="Vladymyr Kozyr" w:date="2021-08-19T18:41:00Z">
        <w:r w:rsidR="00E85AC5">
          <w:fldChar w:fldCharType="begin"/>
        </w:r>
        <w:r w:rsidR="00E85AC5">
          <w:instrText xml:space="preserve"> STYLEREF 2 \s </w:instrText>
        </w:r>
      </w:ins>
      <w:r w:rsidR="00E85AC5">
        <w:fldChar w:fldCharType="separate"/>
      </w:r>
      <w:r w:rsidR="00E85AC5">
        <w:rPr>
          <w:noProof/>
        </w:rPr>
        <w:t>2.3</w:t>
      </w:r>
      <w:ins w:id="61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12" w:author="Vladymyr Kozyr" w:date="2021-08-19T18:41:00Z">
        <w:r w:rsidR="00E85AC5">
          <w:rPr>
            <w:noProof/>
          </w:rPr>
          <w:t>2</w:t>
        </w:r>
        <w:r w:rsidR="00E85AC5">
          <w:fldChar w:fldCharType="end"/>
        </w:r>
      </w:ins>
      <w:ins w:id="613" w:author="Vladymyr Kozyr" w:date="2021-08-15T21:31:00Z">
        <w:r>
          <w:t xml:space="preserve">. </w:t>
        </w:r>
        <w:r w:rsidRPr="00525B23">
          <w:t>Daily sugar level for patient</w:t>
        </w:r>
      </w:ins>
      <w:bookmarkEnd w:id="608"/>
    </w:p>
    <w:p w14:paraId="0439FAE3" w14:textId="4ABD18F3" w:rsidR="00916D02" w:rsidRPr="00CE178C" w:rsidRDefault="00370AF1" w:rsidP="005A2161">
      <w:pPr>
        <w:pStyle w:val="1Para"/>
        <w:ind w:firstLine="0"/>
        <w:rPr>
          <w:color w:val="212121"/>
          <w:shd w:val="clear" w:color="auto" w:fill="FFFFFF"/>
        </w:rPr>
      </w:pPr>
      <w:commentRangeStart w:id="614"/>
      <w:r w:rsidRPr="00CE178C">
        <w:rPr>
          <w:color w:val="212121"/>
          <w:shd w:val="clear" w:color="auto" w:fill="FFFFFF"/>
        </w:rPr>
        <w:t>Six clinicians evaluated design decisions positively</w:t>
      </w:r>
      <w:r w:rsidR="0007543E">
        <w:rPr>
          <w:color w:val="212121"/>
          <w:shd w:val="clear" w:color="auto" w:fill="FFFFFF"/>
        </w:rPr>
        <w:t xml:space="preserve">, the criteria of evaluation </w:t>
      </w:r>
      <w:proofErr w:type="gramStart"/>
      <w:r w:rsidR="0007543E">
        <w:rPr>
          <w:color w:val="212121"/>
          <w:shd w:val="clear" w:color="auto" w:fill="FFFFFF"/>
        </w:rPr>
        <w:t>was</w:t>
      </w:r>
      <w:proofErr w:type="gramEnd"/>
      <w:r w:rsidR="0007543E">
        <w:rPr>
          <w:color w:val="212121"/>
          <w:shd w:val="clear" w:color="auto" w:fill="FFFFFF"/>
        </w:rPr>
        <w:t xml:space="preserve"> how good proposed visualizations help with 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614"/>
      <w:r w:rsidR="003E1581" w:rsidRPr="005A2161">
        <w:rPr>
          <w:rStyle w:val="CommentReference"/>
        </w:rPr>
        <w:commentReference w:id="614"/>
      </w:r>
    </w:p>
    <w:p w14:paraId="2FD766A7" w14:textId="17CF92E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615"/>
      <w:commentRangeStart w:id="616"/>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615"/>
      <w:r w:rsidRPr="005A2161">
        <w:rPr>
          <w:rStyle w:val="CommentReference"/>
        </w:rPr>
        <w:commentReference w:id="615"/>
      </w:r>
      <w:commentRangeEnd w:id="616"/>
      <w:r w:rsidR="00991AEB">
        <w:rPr>
          <w:rStyle w:val="CommentReference"/>
          <w:lang w:val="en-US"/>
        </w:rPr>
        <w:commentReference w:id="616"/>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0A593B" w:rsidRPr="005A2161">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617"/>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users' studies in her work, showing which </w:t>
      </w:r>
      <w:proofErr w:type="gramStart"/>
      <w:r w:rsidR="00370AF1" w:rsidRPr="00CE178C">
        <w:rPr>
          <w:color w:val="212121"/>
          <w:shd w:val="clear" w:color="auto" w:fill="FFFFFF"/>
        </w:rPr>
        <w:t>particular visualization</w:t>
      </w:r>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618" w:author="Vladymyr Kozyr" w:date="2021-08-19T18:43:00Z">
        <w:r w:rsidR="00E85AC5">
          <w:rPr>
            <w:color w:val="212121"/>
            <w:shd w:val="clear" w:color="auto" w:fill="FFFFFF"/>
          </w:rPr>
          <w:t>2.3.3.</w:t>
        </w:r>
      </w:ins>
      <w:del w:id="619"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617"/>
      <w:r w:rsidRPr="005A2161">
        <w:rPr>
          <w:rStyle w:val="CommentReference"/>
        </w:rPr>
        <w:commentReference w:id="617"/>
      </w:r>
    </w:p>
    <w:p w14:paraId="7290DDAC" w14:textId="28324C33" w:rsidR="00D91658" w:rsidDel="006E2125" w:rsidRDefault="00D91658" w:rsidP="006E2125">
      <w:pPr>
        <w:pStyle w:val="1Para"/>
        <w:ind w:firstLine="0"/>
        <w:rPr>
          <w:del w:id="620"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621" w:author="Vladymyr Kozyr" w:date="2021-08-15T21:33:00Z"/>
          <w:color w:val="212121"/>
          <w:shd w:val="clear" w:color="auto" w:fill="FFFFFF"/>
        </w:rPr>
      </w:pPr>
      <w:del w:id="622"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623" w:author="Vladymyr Kozyr" w:date="2021-08-15T21:33:00Z">
            <w:rPr>
              <w:color w:val="212121"/>
              <w:shd w:val="clear" w:color="auto" w:fill="FFFFFF"/>
            </w:rPr>
          </w:rPrChange>
        </w:rPr>
        <w:pPrChange w:id="624" w:author="Vladymyr Kozyr" w:date="2021-08-15T21:33:00Z">
          <w:pPr>
            <w:pStyle w:val="1Para"/>
            <w:ind w:firstLine="0"/>
            <w:jc w:val="center"/>
          </w:pPr>
        </w:pPrChange>
      </w:pPr>
      <w:bookmarkStart w:id="625" w:name="_Toc80291566"/>
      <w:ins w:id="626" w:author="Vladymyr Kozyr" w:date="2021-08-15T21:33:00Z">
        <w:r>
          <w:t xml:space="preserve">Figure </w:t>
        </w:r>
      </w:ins>
      <w:ins w:id="627" w:author="Vladymyr Kozyr" w:date="2021-08-19T18:41:00Z">
        <w:r w:rsidR="00E85AC5">
          <w:fldChar w:fldCharType="begin"/>
        </w:r>
        <w:r w:rsidR="00E85AC5">
          <w:instrText xml:space="preserve"> STYLEREF 2 \s </w:instrText>
        </w:r>
      </w:ins>
      <w:r w:rsidR="00E85AC5">
        <w:fldChar w:fldCharType="separate"/>
      </w:r>
      <w:r w:rsidR="00E85AC5">
        <w:rPr>
          <w:noProof/>
        </w:rPr>
        <w:t>2.3</w:t>
      </w:r>
      <w:ins w:id="62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29" w:author="Vladymyr Kozyr" w:date="2021-08-19T18:41:00Z">
        <w:r w:rsidR="00E85AC5">
          <w:rPr>
            <w:noProof/>
          </w:rPr>
          <w:t>3</w:t>
        </w:r>
        <w:r w:rsidR="00E85AC5">
          <w:fldChar w:fldCharType="end"/>
        </w:r>
      </w:ins>
      <w:ins w:id="630" w:author="Vladymyr Kozyr" w:date="2021-08-15T21:33:00Z">
        <w:r>
          <w:t xml:space="preserve">. </w:t>
        </w:r>
        <w:r w:rsidRPr="0047199E">
          <w:t>Various visualization types</w:t>
        </w:r>
      </w:ins>
      <w:bookmarkEnd w:id="625"/>
    </w:p>
    <w:p w14:paraId="57BCAD40" w14:textId="27F3590A" w:rsidR="00C45B1A" w:rsidRPr="00CE178C" w:rsidRDefault="00C45B1A" w:rsidP="005A2161">
      <w:pPr>
        <w:pStyle w:val="1Para"/>
        <w:ind w:firstLine="0"/>
        <w:rPr>
          <w:rFonts w:ascii="Times New Roman" w:hAnsi="Times New Roman" w:cs="Times New Roman"/>
          <w:sz w:val="24"/>
          <w:szCs w:val="24"/>
        </w:rPr>
      </w:pPr>
      <w:r w:rsidRPr="00CE178C">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Pr>
          <w:color w:val="212121"/>
          <w:shd w:val="clear" w:color="auto" w:fill="FFFFFF"/>
        </w:rPr>
        <w:t>data visualization</w:t>
      </w:r>
      <w:r w:rsidRPr="00CE178C">
        <w:rPr>
          <w:color w:val="212121"/>
          <w:shd w:val="clear" w:color="auto" w:fill="FFFFFF"/>
        </w:rPr>
        <w:t>.</w:t>
      </w:r>
    </w:p>
    <w:p w14:paraId="71C3D089" w14:textId="3DAB8BB5" w:rsidR="00916D02" w:rsidRPr="005A2161" w:rsidRDefault="00C10319" w:rsidP="00C10319">
      <w:pPr>
        <w:pStyle w:val="Heading1"/>
        <w:rPr>
          <w:b w:val="0"/>
          <w:bCs/>
        </w:rPr>
      </w:pPr>
      <w:bookmarkStart w:id="631" w:name="_Toc80291907"/>
      <w:commentRangeStart w:id="632"/>
      <w:r w:rsidRPr="00CE178C">
        <w:lastRenderedPageBreak/>
        <w:t xml:space="preserve">Design and </w:t>
      </w:r>
      <w:r w:rsidR="00CD4158" w:rsidRPr="00CE178C">
        <w:t>Visualization Tasks</w:t>
      </w:r>
      <w:commentRangeEnd w:id="632"/>
      <w:r w:rsidR="00602329" w:rsidRPr="005A2161">
        <w:rPr>
          <w:rStyle w:val="CommentReference"/>
          <w:rFonts w:eastAsiaTheme="minorHAnsi" w:cstheme="minorBidi"/>
          <w:b w:val="0"/>
          <w:color w:val="auto"/>
        </w:rPr>
        <w:commentReference w:id="632"/>
      </w:r>
      <w:bookmarkEnd w:id="631"/>
    </w:p>
    <w:p w14:paraId="6B0F7064" w14:textId="11854FB7"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reduce the abundance and alter physiology and lifestyles, thereby affecting species' </w:t>
      </w:r>
      <w:r w:rsidR="00723C34" w:rsidRPr="005A2161">
        <w:t>role</w:t>
      </w:r>
      <w:r w:rsidRPr="005A2161">
        <w:t xml:space="preserve"> in the biological community.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2D292EE5" w:rsidR="0010522C" w:rsidRDefault="00370AF1" w:rsidP="005A2161">
      <w:pPr>
        <w:pStyle w:val="1ParaFlushLeft"/>
        <w:rPr>
          <w:ins w:id="633"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0A593B" w:rsidRPr="005A2161">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 and provides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p>
    <w:p w14:paraId="1FF8C8D5" w14:textId="263D4B5A" w:rsidR="000F4779" w:rsidRDefault="000F4779" w:rsidP="000F4779">
      <w:pPr>
        <w:pStyle w:val="1Para"/>
        <w:rPr>
          <w:ins w:id="634" w:author="Vladymyr Kozyr" w:date="2021-08-15T20:58:00Z"/>
        </w:rPr>
      </w:pPr>
    </w:p>
    <w:p w14:paraId="18808979" w14:textId="7FF11022" w:rsidR="000F4779" w:rsidRDefault="000F4779" w:rsidP="000F4779">
      <w:pPr>
        <w:pStyle w:val="1Para"/>
        <w:rPr>
          <w:ins w:id="635" w:author="Vladymyr Kozyr" w:date="2021-08-15T20:58:00Z"/>
        </w:rPr>
      </w:pPr>
    </w:p>
    <w:p w14:paraId="5E04ECE6" w14:textId="77777777" w:rsidR="000F4779" w:rsidRPr="000F4779" w:rsidRDefault="000F4779">
      <w:pPr>
        <w:pStyle w:val="1Para"/>
        <w:rPr>
          <w:rPrChange w:id="636" w:author="Vladymyr Kozyr" w:date="2021-08-15T20:58:00Z">
            <w:rPr>
              <w:rFonts w:ascii="Times New Roman" w:eastAsia="Times New Roman" w:hAnsi="Times New Roman" w:cs="Times New Roman"/>
              <w:sz w:val="24"/>
              <w:szCs w:val="24"/>
            </w:rPr>
          </w:rPrChange>
        </w:rPr>
        <w:pPrChange w:id="637" w:author="Vladymyr Kozyr" w:date="2021-08-15T20:58:00Z">
          <w:pPr>
            <w:pStyle w:val="1ParaFlushLeft"/>
          </w:pPr>
        </w:pPrChange>
      </w:pPr>
    </w:p>
    <w:p w14:paraId="3E2193B8" w14:textId="708E97C2" w:rsidR="00D97021" w:rsidRPr="0038076D" w:rsidRDefault="0010522C" w:rsidP="005A2161">
      <w:pPr>
        <w:pStyle w:val="Heading2"/>
      </w:pPr>
      <w:bookmarkStart w:id="638" w:name="_Toc80291908"/>
      <w:r w:rsidRPr="0038076D">
        <w:lastRenderedPageBreak/>
        <w:t>Fishery Reports</w:t>
      </w:r>
      <w:bookmarkStart w:id="639" w:name="_Toc66300641"/>
      <w:bookmarkStart w:id="640" w:name="_Toc66300717"/>
      <w:bookmarkStart w:id="641" w:name="_Toc67830605"/>
      <w:bookmarkStart w:id="642" w:name="_Toc67830747"/>
      <w:bookmarkStart w:id="643" w:name="_Toc67830748"/>
      <w:bookmarkEnd w:id="639"/>
      <w:bookmarkEnd w:id="640"/>
      <w:bookmarkEnd w:id="641"/>
      <w:bookmarkEnd w:id="642"/>
      <w:commentRangeStart w:id="644"/>
      <w:commentRangeEnd w:id="644"/>
      <w:r w:rsidR="00FD1A4E" w:rsidRPr="007B481E">
        <w:rPr>
          <w:rStyle w:val="CommentReference"/>
        </w:rPr>
        <w:commentReference w:id="644"/>
      </w:r>
      <w:bookmarkEnd w:id="638"/>
      <w:bookmarkEnd w:id="643"/>
    </w:p>
    <w:p w14:paraId="39C146E0" w14:textId="61269480" w:rsidR="00370AF1" w:rsidRPr="0038076D" w:rsidRDefault="00370AF1" w:rsidP="005A2161">
      <w:pPr>
        <w:pStyle w:val="1ParaFlushLeft"/>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58416348" w:rsidR="00370AF1" w:rsidRPr="0038076D" w:rsidDel="000F4779" w:rsidRDefault="00370AF1" w:rsidP="005A2161">
      <w:pPr>
        <w:pStyle w:val="1ParaFlushLeft"/>
        <w:rPr>
          <w:del w:id="645"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0A593B" w:rsidRPr="005A2161">
            <w:rPr>
              <w:noProof/>
            </w:rPr>
            <w:t>[9]</w:t>
          </w:r>
          <w:r w:rsidR="00E024A1" w:rsidRPr="0038076D">
            <w:fldChar w:fldCharType="end"/>
          </w:r>
        </w:sdtContent>
      </w:sdt>
      <w:r w:rsidRPr="007B481E">
        <w:t xml:space="preserve"> reported cod catch data. </w:t>
      </w:r>
      <w:del w:id="646" w:author="Vladymyr Kozyr" w:date="2021-08-15T21:36:00Z">
        <w:r w:rsidRPr="007B481E" w:rsidDel="006E2125">
          <w:delText xml:space="preserve">The </w:delText>
        </w:r>
      </w:del>
      <w:ins w:id="647" w:author="Vladymyr Kozyr" w:date="2021-08-15T21:36:00Z">
        <w:r w:rsidR="006E2125">
          <w:t>A</w:t>
        </w:r>
      </w:ins>
      <w:del w:id="648"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649" w:author="Vladymyr Kozyr" w:date="2021-08-15T20:59:00Z"/>
        </w:rPr>
      </w:pPr>
      <w:r w:rsidRPr="005A2161">
        <w:t xml:space="preserve">Based on these data, it was concluded that fishing </w:t>
      </w:r>
      <w:commentRangeStart w:id="650"/>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650"/>
      <w:r w:rsidR="00781E7F" w:rsidRPr="005A2161">
        <w:rPr>
          <w:rStyle w:val="CommentReference"/>
        </w:rPr>
        <w:commentReference w:id="650"/>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651" w:author="Vladymyr Kozyr" w:date="2021-08-15T21:35:00Z">
        <w:r w:rsidRPr="0038076D" w:rsidDel="006E2125">
          <w:delText xml:space="preserve">tabular </w:delText>
        </w:r>
      </w:del>
      <w:r w:rsidRPr="0038076D">
        <w:t>presentation of the data</w:t>
      </w:r>
      <w:ins w:id="652" w:author="Vladymyr Kozyr" w:date="2021-08-15T21:34:00Z">
        <w:r w:rsidR="006E2125">
          <w:t xml:space="preserve"> (Figure </w:t>
        </w:r>
      </w:ins>
      <w:ins w:id="653" w:author="Vladymyr Kozyr" w:date="2021-08-19T18:45:00Z">
        <w:r w:rsidR="00E85AC5">
          <w:t>3.1.1.</w:t>
        </w:r>
      </w:ins>
      <w:ins w:id="654"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655"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656"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657"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658" w:author="Vladymyr Kozyr" w:date="2021-08-15T21:36:00Z">
          <w:pPr>
            <w:spacing w:after="0" w:line="240" w:lineRule="auto"/>
            <w:ind w:firstLine="720"/>
            <w:jc w:val="center"/>
          </w:pPr>
        </w:pPrChange>
      </w:pPr>
      <w:bookmarkStart w:id="659" w:name="_Toc80291567"/>
      <w:ins w:id="660" w:author="Vladymyr Kozyr" w:date="2021-08-15T21:35:00Z">
        <w:r>
          <w:t xml:space="preserve">Figure </w:t>
        </w:r>
      </w:ins>
      <w:ins w:id="661" w:author="Vladymyr Kozyr" w:date="2021-08-19T18:41:00Z">
        <w:r w:rsidR="00E85AC5">
          <w:fldChar w:fldCharType="begin"/>
        </w:r>
        <w:r w:rsidR="00E85AC5">
          <w:instrText xml:space="preserve"> STYLEREF 2 \s </w:instrText>
        </w:r>
      </w:ins>
      <w:r w:rsidR="00E85AC5">
        <w:fldChar w:fldCharType="separate"/>
      </w:r>
      <w:r w:rsidR="00E85AC5">
        <w:rPr>
          <w:noProof/>
        </w:rPr>
        <w:t>3.1</w:t>
      </w:r>
      <w:ins w:id="66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63" w:author="Vladymyr Kozyr" w:date="2021-08-19T18:41:00Z">
        <w:r w:rsidR="00E85AC5">
          <w:rPr>
            <w:noProof/>
          </w:rPr>
          <w:t>1</w:t>
        </w:r>
        <w:r w:rsidR="00E85AC5">
          <w:fldChar w:fldCharType="end"/>
        </w:r>
      </w:ins>
      <w:ins w:id="664" w:author="Vladymyr Kozyr" w:date="2021-08-15T21:35:00Z">
        <w:r>
          <w:t xml:space="preserve">. </w:t>
        </w:r>
        <w:r w:rsidRPr="00411B9F">
          <w:t>Table Data Presentation</w:t>
        </w:r>
      </w:ins>
      <w:bookmarkEnd w:id="659"/>
      <w:del w:id="665" w:author="Vladymyr Kozyr" w:date="2021-08-15T20:59:00Z">
        <w:r w:rsidR="00696245" w:rsidRPr="005A2161" w:rsidDel="000F4779">
          <w:rPr>
            <w:rFonts w:eastAsia="Times New Roman" w:cs="Arial"/>
            <w:color w:val="000000"/>
            <w:lang w:val="en-CA"/>
          </w:rPr>
          <w:delText>“Table Data Presentation”</w:delText>
        </w:r>
      </w:del>
      <w:del w:id="666" w:author="Vladymyr Kozyr" w:date="2021-08-15T21:35:00Z">
        <w:r w:rsidR="00696245" w:rsidRPr="005A2161" w:rsidDel="006E2125">
          <w:rPr>
            <w:rFonts w:eastAsia="Times New Roman" w:cs="Arial"/>
            <w:color w:val="000000"/>
            <w:lang w:val="en-CA"/>
          </w:rPr>
          <w:delText xml:space="preserve"> </w:delText>
        </w:r>
      </w:del>
      <w:del w:id="667" w:author="Vladymyr Kozyr" w:date="2021-08-15T20:59:00Z">
        <w:r w:rsidR="00696245" w:rsidRPr="005A2161" w:rsidDel="000F4779">
          <w:rPr>
            <w:rFonts w:eastAsia="Times New Roman" w:cs="Arial"/>
            <w:color w:val="000000"/>
            <w:lang w:val="en-CA"/>
          </w:rPr>
          <w:delText>(</w:delText>
        </w:r>
      </w:del>
      <w:commentRangeStart w:id="668"/>
      <w:del w:id="669" w:author="Vladymyr Kozyr" w:date="2021-08-15T21:35:00Z">
        <w:r w:rsidR="0016722A" w:rsidRPr="005A2161" w:rsidDel="006E2125">
          <w:rPr>
            <w:rFonts w:eastAsia="Times New Roman" w:cs="Arial"/>
            <w:color w:val="000000"/>
            <w:lang w:val="en-CA"/>
          </w:rPr>
          <w:delText>Figure 3.1.1</w:delText>
        </w:r>
        <w:commentRangeEnd w:id="668"/>
        <w:r w:rsidR="00D5447D" w:rsidRPr="005A2161" w:rsidDel="006E2125">
          <w:rPr>
            <w:rStyle w:val="CommentReference"/>
            <w:lang w:val="en-CA"/>
          </w:rPr>
          <w:commentReference w:id="668"/>
        </w:r>
      </w:del>
      <w:del w:id="670"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671" w:author="Vladymyr Kozyr" w:date="2021-08-15T21:00:00Z"/>
          <w:rFonts w:eastAsia="Times New Roman" w:cs="Arial"/>
          <w:color w:val="000000"/>
          <w:lang w:val="en-CA"/>
        </w:rPr>
      </w:pPr>
    </w:p>
    <w:p w14:paraId="6CCD6E52" w14:textId="7C7F5D25" w:rsidR="00B4555E" w:rsidRPr="005A2161"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data on the population of different age groups of this species, fish mortality, recruitment, supply and demand and other data</w:t>
      </w:r>
      <w:commentRangeStart w:id="672"/>
      <w:r w:rsidR="0016722A" w:rsidRPr="005A2161">
        <w:rPr>
          <w:rFonts w:eastAsia="Times New Roman" w:cs="Arial"/>
          <w:color w:val="000000"/>
          <w:lang w:val="en-CA"/>
        </w:rPr>
        <w:t>.</w:t>
      </w:r>
      <w:commentRangeEnd w:id="672"/>
      <w:r w:rsidR="00CA62BE" w:rsidRPr="005A2161">
        <w:rPr>
          <w:rStyle w:val="CommentReference"/>
          <w:lang w:val="en-CA"/>
        </w:rPr>
        <w:commentReference w:id="672"/>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5A2161">
        <w:rPr>
          <w:rFonts w:eastAsia="Times New Roman" w:cs="Arial"/>
          <w:color w:val="000000"/>
          <w:lang w:val="en-CA"/>
        </w:rPr>
        <w:t>co</w:t>
      </w:r>
      <w:r w:rsidR="00CE178C">
        <w:rPr>
          <w:rFonts w:eastAsia="Times New Roman" w:cs="Arial"/>
          <w:color w:val="000000"/>
          <w:lang w:val="en-CA"/>
        </w:rPr>
        <w:t>nc</w:t>
      </w:r>
      <w:r w:rsidR="00CE178C" w:rsidRPr="005A2161">
        <w:rPr>
          <w:rFonts w:eastAsia="Times New Roman" w:cs="Arial"/>
          <w:color w:val="000000"/>
          <w:lang w:val="en-CA"/>
        </w:rPr>
        <w:t>lusions</w:t>
      </w:r>
      <w:r w:rsidR="00BC6DA0" w:rsidRPr="005A2161">
        <w:rPr>
          <w:rFonts w:eastAsia="Times New Roman" w:cs="Arial"/>
          <w:color w:val="000000"/>
          <w:lang w:val="en-CA"/>
        </w:rPr>
        <w:t xml:space="preserve">. User </w:t>
      </w:r>
      <w:proofErr w:type="gramStart"/>
      <w:r w:rsidR="00BC6DA0" w:rsidRPr="005A2161">
        <w:rPr>
          <w:rFonts w:eastAsia="Times New Roman" w:cs="Arial"/>
          <w:color w:val="000000"/>
          <w:lang w:val="en-CA"/>
        </w:rPr>
        <w:t>has to</w:t>
      </w:r>
      <w:proofErr w:type="gramEnd"/>
      <w:r w:rsidR="00BC6DA0" w:rsidRPr="005A2161">
        <w:rPr>
          <w:rFonts w:eastAsia="Times New Roman" w:cs="Arial"/>
          <w:color w:val="000000"/>
          <w:lang w:val="en-CA"/>
        </w:rPr>
        <w:t xml:space="preserve"> look for the value of interest and compare each column year by </w:t>
      </w:r>
      <w:r w:rsidR="00C33D99" w:rsidRPr="005A2161">
        <w:rPr>
          <w:rFonts w:eastAsia="Times New Roman" w:cs="Arial"/>
          <w:color w:val="000000"/>
          <w:lang w:val="en-CA"/>
        </w:rPr>
        <w:t>year to figure out if there is a trend pattern (increase/decrease) in the data.</w:t>
      </w:r>
    </w:p>
    <w:p w14:paraId="25B0B30F" w14:textId="144A6F28" w:rsidR="005256FE" w:rsidRPr="005A2161" w:rsidRDefault="005256FE">
      <w:pPr>
        <w:spacing w:after="0"/>
        <w:rPr>
          <w:rFonts w:eastAsia="Times New Roman" w:cs="Arial"/>
          <w:color w:val="000000"/>
          <w:lang w:val="en-CA"/>
        </w:rPr>
      </w:pPr>
      <w:r w:rsidRPr="005A2161">
        <w:rPr>
          <w:lang w:val="en-CA"/>
        </w:rPr>
        <w:t xml:space="preserve">Instead 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5A2161">
            <w:rPr>
              <w:lang w:val="en-CA"/>
            </w:rPr>
            <w:fldChar w:fldCharType="begin"/>
          </w:r>
          <w:r w:rsidR="00E024A1" w:rsidRPr="00CE178C">
            <w:rPr>
              <w:lang w:val="en-CA"/>
            </w:rPr>
            <w:instrText xml:space="preserve"> CITATION Fis04 \l 4105 </w:instrText>
          </w:r>
          <w:r w:rsidR="00E024A1" w:rsidRPr="005A2161">
            <w:rPr>
              <w:lang w:val="en-CA"/>
            </w:rPr>
            <w:fldChar w:fldCharType="separate"/>
          </w:r>
          <w:r w:rsidR="000A593B" w:rsidRPr="005A2161">
            <w:rPr>
              <w:noProof/>
              <w:lang w:val="en-CA"/>
            </w:rPr>
            <w:t>[10]</w:t>
          </w:r>
          <w:r w:rsidR="00E024A1" w:rsidRPr="005A2161">
            <w:rPr>
              <w:lang w:val="en-CA"/>
            </w:rPr>
            <w:fldChar w:fldCharType="end"/>
          </w:r>
        </w:sdtContent>
      </w:sdt>
      <w:r w:rsidRPr="005A2161">
        <w:rPr>
          <w:lang w:val="en-CA"/>
        </w:rPr>
        <w:t xml:space="preserve"> for the 2004 year provided abundance data for Northern Abalone for each year</w:t>
      </w:r>
      <w:del w:id="673" w:author="Vladymyr Kozyr" w:date="2021-08-15T21:37:00Z">
        <w:r w:rsidRPr="005A2161" w:rsidDel="006E2125">
          <w:rPr>
            <w:lang w:val="en-CA"/>
          </w:rPr>
          <w:delText xml:space="preserve"> (see Fig</w:delText>
        </w:r>
      </w:del>
      <w:del w:id="674" w:author="Vladymyr Kozyr" w:date="2021-08-15T21:36:00Z">
        <w:r w:rsidRPr="005A2161" w:rsidDel="006E2125">
          <w:rPr>
            <w:lang w:val="en-CA"/>
          </w:rPr>
          <w:delText>ure 3.1.2)</w:delText>
        </w:r>
      </w:del>
      <w:r w:rsidRPr="005A2161">
        <w:rPr>
          <w:lang w:val="en-CA"/>
        </w:rPr>
        <w:t>.</w:t>
      </w:r>
    </w:p>
    <w:p w14:paraId="34CA35AA" w14:textId="49135247" w:rsidR="0016722A" w:rsidRPr="005A2161" w:rsidRDefault="0016722A" w:rsidP="005A2161">
      <w:pPr>
        <w:spacing w:after="0"/>
        <w:rPr>
          <w:rFonts w:eastAsia="Times New Roman" w:cs="Arial"/>
          <w:color w:val="000000"/>
          <w:lang w:val="en-CA"/>
        </w:rPr>
      </w:pPr>
      <w:del w:id="675" w:author="Vladymyr Kozyr" w:date="2021-08-19T18:46:00Z">
        <w:r w:rsidRPr="005A2161" w:rsidDel="00E85AC5">
          <w:rPr>
            <w:rFonts w:eastAsia="Times New Roman" w:cs="Arial"/>
            <w:color w:val="000000"/>
            <w:lang w:val="en-CA"/>
          </w:rPr>
          <w:delText xml:space="preserve">This figure </w:delText>
        </w:r>
        <w:commentRangeStart w:id="676"/>
        <w:r w:rsidRPr="005A2161" w:rsidDel="00E85AC5">
          <w:rPr>
            <w:rFonts w:eastAsia="Times New Roman" w:cs="Arial"/>
            <w:color w:val="000000"/>
            <w:lang w:val="en-CA"/>
          </w:rPr>
          <w:delText>shows</w:delText>
        </w:r>
        <w:commentRangeEnd w:id="676"/>
        <w:r w:rsidR="00FF3619" w:rsidRPr="005A2161" w:rsidDel="00E85AC5">
          <w:rPr>
            <w:rStyle w:val="CommentReference"/>
            <w:lang w:val="en-CA"/>
          </w:rPr>
          <w:commentReference w:id="676"/>
        </w:r>
        <w:r w:rsidR="005256FE" w:rsidRPr="005A2161" w:rsidDel="00E85AC5">
          <w:rPr>
            <w:rFonts w:eastAsia="Times New Roman" w:cs="Arial"/>
            <w:color w:val="000000"/>
            <w:lang w:val="en-CA"/>
          </w:rPr>
          <w:delText xml:space="preserve"> that since</w:delText>
        </w:r>
      </w:del>
      <w:ins w:id="677" w:author="Vladymyr Kozyr" w:date="2021-08-19T18:46:00Z">
        <w:r w:rsidR="00E85AC5">
          <w:rPr>
            <w:rFonts w:eastAsia="Times New Roman" w:cs="Arial"/>
            <w:color w:val="000000"/>
            <w:lang w:val="en-CA"/>
          </w:rPr>
          <w:t>Since</w:t>
        </w:r>
      </w:ins>
      <w:r w:rsidR="005256FE" w:rsidRPr="005A2161">
        <w:rPr>
          <w:rFonts w:eastAsia="Times New Roman" w:cs="Arial"/>
          <w:color w:val="000000"/>
          <w:lang w:val="en-CA"/>
        </w:rPr>
        <w:t xml:space="preserve"> 1998, this species' abundance has fallen below the permissible short-term recovery objective line.</w:t>
      </w:r>
      <w:r w:rsidR="00C33D99" w:rsidRPr="00CE178C">
        <w:rPr>
          <w:rFonts w:eastAsia="Times New Roman" w:cs="Arial"/>
          <w:color w:val="000000"/>
          <w:lang w:val="en-CA"/>
        </w:rPr>
        <w:t xml:space="preserve"> </w:t>
      </w:r>
      <w:r w:rsidR="00DE118F" w:rsidRPr="00CE178C">
        <w:rPr>
          <w:rFonts w:eastAsia="Times New Roman" w:cs="Arial"/>
          <w:color w:val="000000"/>
          <w:lang w:val="en-CA"/>
        </w:rPr>
        <w:t xml:space="preserve">This can be inferred from a </w:t>
      </w:r>
      <w:ins w:id="678" w:author="Vladymyr Kozyr" w:date="2021-08-15T21:37:00Z">
        <w:r w:rsidR="006E2125">
          <w:rPr>
            <w:rFonts w:eastAsia="Times New Roman" w:cs="Arial"/>
            <w:color w:val="000000"/>
            <w:lang w:val="en-CA"/>
          </w:rPr>
          <w:t>F</w:t>
        </w:r>
      </w:ins>
      <w:del w:id="679" w:author="Vladymyr Kozyr" w:date="2021-08-15T21:37:00Z">
        <w:r w:rsidR="00DE118F" w:rsidRPr="00CE178C" w:rsidDel="006E2125">
          <w:rPr>
            <w:rFonts w:eastAsia="Times New Roman" w:cs="Arial"/>
            <w:color w:val="000000"/>
            <w:lang w:val="en-CA"/>
          </w:rPr>
          <w:delText>f</w:delText>
        </w:r>
      </w:del>
      <w:r w:rsidR="00DE118F" w:rsidRPr="00CE178C">
        <w:rPr>
          <w:rFonts w:eastAsia="Times New Roman" w:cs="Arial"/>
          <w:color w:val="000000"/>
          <w:lang w:val="en-CA"/>
        </w:rPr>
        <w:t xml:space="preserve">igure </w:t>
      </w:r>
      <w:ins w:id="680" w:author="Vladymyr Kozyr" w:date="2021-08-19T18:46:00Z">
        <w:r w:rsidR="00E85AC5">
          <w:rPr>
            <w:rFonts w:eastAsia="Times New Roman" w:cs="Arial"/>
            <w:color w:val="000000"/>
            <w:lang w:val="en-CA"/>
          </w:rPr>
          <w:t>3.1.2.</w:t>
        </w:r>
      </w:ins>
      <w:del w:id="681" w:author="Vladymyr Kozyr" w:date="2021-08-15T21:37:00Z">
        <w:r w:rsidR="00DE118F" w:rsidRPr="00CE178C" w:rsidDel="006E2125">
          <w:rPr>
            <w:rFonts w:eastAsia="Times New Roman" w:cs="Arial"/>
            <w:color w:val="000000"/>
            <w:lang w:val="en-CA"/>
          </w:rPr>
          <w:delText>3.1.2</w:delText>
        </w:r>
      </w:del>
      <w:r w:rsidR="00DE118F" w:rsidRPr="00CE178C">
        <w:rPr>
          <w:rFonts w:eastAsia="Times New Roman" w:cs="Arial"/>
          <w:color w:val="000000"/>
          <w:lang w:val="en-CA"/>
        </w:rPr>
        <w:t xml:space="preserve"> listed below. After year of 1998, data points are located below the line which is located on the level of 40%.</w:t>
      </w:r>
    </w:p>
    <w:p w14:paraId="6A72FD77" w14:textId="10AFB18D" w:rsidR="0016722A" w:rsidRPr="005A2161" w:rsidRDefault="0016722A">
      <w:pPr>
        <w:spacing w:after="0"/>
        <w:ind w:firstLine="720"/>
        <w:jc w:val="center"/>
        <w:rPr>
          <w:rFonts w:eastAsia="Times New Roman" w:cs="Arial"/>
          <w:color w:val="000000"/>
          <w:lang w:val="en-CA"/>
        </w:rPr>
        <w:pPrChange w:id="682"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683" w:author="Vladymyr Kozyr" w:date="2021-08-15T21:37:00Z"/>
          <w:rFonts w:eastAsia="Times New Roman" w:cs="Arial"/>
          <w:color w:val="000000"/>
          <w:lang w:val="en-CA"/>
        </w:rPr>
      </w:pPr>
      <w:del w:id="684"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685" w:author="Vladymyr Kozyr" w:date="2021-08-15T21:37:00Z"/>
          <w:rFonts w:eastAsia="Times New Roman" w:cs="Arial"/>
          <w:color w:val="000000"/>
          <w:lang w:val="en-CA"/>
        </w:rPr>
        <w:pPrChange w:id="686" w:author="Vladymyr Kozyr" w:date="2021-08-15T21:37:00Z">
          <w:pPr>
            <w:spacing w:after="0"/>
            <w:ind w:firstLine="720"/>
            <w:jc w:val="center"/>
          </w:pPr>
        </w:pPrChange>
      </w:pPr>
      <w:bookmarkStart w:id="687" w:name="_Toc80291568"/>
      <w:ins w:id="688" w:author="Vladymyr Kozyr" w:date="2021-08-15T21:37:00Z">
        <w:r>
          <w:t xml:space="preserve">Figure </w:t>
        </w:r>
      </w:ins>
      <w:ins w:id="689" w:author="Vladymyr Kozyr" w:date="2021-08-19T18:41:00Z">
        <w:r w:rsidR="00E85AC5">
          <w:fldChar w:fldCharType="begin"/>
        </w:r>
        <w:r w:rsidR="00E85AC5">
          <w:instrText xml:space="preserve"> STYLEREF 2 \s </w:instrText>
        </w:r>
      </w:ins>
      <w:r w:rsidR="00E85AC5">
        <w:fldChar w:fldCharType="separate"/>
      </w:r>
      <w:r w:rsidR="00E85AC5">
        <w:rPr>
          <w:noProof/>
        </w:rPr>
        <w:t>3.1</w:t>
      </w:r>
      <w:ins w:id="69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1" w:author="Vladymyr Kozyr" w:date="2021-08-19T18:41:00Z">
        <w:r w:rsidR="00E85AC5">
          <w:rPr>
            <w:noProof/>
          </w:rPr>
          <w:t>2</w:t>
        </w:r>
        <w:r w:rsidR="00E85AC5">
          <w:fldChar w:fldCharType="end"/>
        </w:r>
      </w:ins>
      <w:ins w:id="692" w:author="Vladymyr Kozyr" w:date="2021-08-15T21:37:00Z">
        <w:r>
          <w:t xml:space="preserve">. </w:t>
        </w:r>
        <w:r w:rsidRPr="00026510">
          <w:t>Northern Abalone data</w:t>
        </w:r>
        <w:bookmarkEnd w:id="687"/>
      </w:ins>
    </w:p>
    <w:p w14:paraId="52E57052" w14:textId="3FFF6E63" w:rsidR="00EC5BC9" w:rsidRDefault="005256FE" w:rsidP="005256FE">
      <w:pPr>
        <w:spacing w:after="0"/>
        <w:rPr>
          <w:ins w:id="693" w:author="Vladymyr Kozyr" w:date="2021-08-19T18:46: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0A593B" w:rsidRPr="005A2161">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453AA641" w14:textId="160835F4" w:rsidR="00E85AC5" w:rsidRDefault="00E85AC5" w:rsidP="005256FE">
      <w:pPr>
        <w:spacing w:after="0"/>
        <w:rPr>
          <w:ins w:id="694" w:author="Vladymyr Kozyr" w:date="2021-08-19T18:46:00Z"/>
          <w:lang w:val="en-CA"/>
        </w:rPr>
      </w:pPr>
    </w:p>
    <w:p w14:paraId="540A8F61" w14:textId="77777777" w:rsidR="00E85AC5" w:rsidRDefault="00E85AC5" w:rsidP="005256FE">
      <w:pPr>
        <w:spacing w:after="0"/>
        <w:rPr>
          <w:ins w:id="695"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696"/>
      <w:r w:rsidRPr="005A2161">
        <w:rPr>
          <w:rFonts w:eastAsia="Times New Roman" w:cs="Arial"/>
          <w:color w:val="000000"/>
          <w:lang w:val="en-CA"/>
        </w:rPr>
        <w:lastRenderedPageBreak/>
        <w:t>From the information related to this topic, the following can be distinguished</w:t>
      </w:r>
      <w:del w:id="697" w:author="Vladymyr Kozyr" w:date="2021-08-15T21:03:00Z">
        <w:r w:rsidRPr="005A2161" w:rsidDel="006B7907">
          <w:rPr>
            <w:rFonts w:eastAsia="Times New Roman" w:cs="Arial"/>
            <w:color w:val="000000"/>
            <w:lang w:val="en-CA"/>
          </w:rPr>
          <w:delText>:</w:delText>
        </w:r>
        <w:commentRangeEnd w:id="696"/>
        <w:r w:rsidR="00E0723C" w:rsidRPr="005A2161" w:rsidDel="006B7907">
          <w:rPr>
            <w:rStyle w:val="CommentReference"/>
            <w:lang w:val="en-CA"/>
          </w:rPr>
          <w:commentReference w:id="696"/>
        </w:r>
      </w:del>
      <w:ins w:id="698" w:author="Vladymyr Kozyr" w:date="2021-08-15T21:03:00Z">
        <w:r w:rsidR="006B7907">
          <w:rPr>
            <w:rFonts w:eastAsia="Times New Roman" w:cs="Arial"/>
            <w:color w:val="000000"/>
            <w:lang w:val="en-CA"/>
          </w:rPr>
          <w:t>.</w:t>
        </w:r>
      </w:ins>
    </w:p>
    <w:p w14:paraId="10E0390C" w14:textId="45EDA25A"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blue and red </w:t>
      </w:r>
      <w:del w:id="699" w:author="Vladymyr Kozyr" w:date="2021-08-19T18:47:00Z">
        <w:r w:rsidRPr="005A2161" w:rsidDel="00E1099E">
          <w:rPr>
            <w:rFonts w:cs="Arial"/>
            <w:color w:val="000000" w:themeColor="text1"/>
            <w:lang w:val="en-CA"/>
          </w:rPr>
          <w:delText>graphs</w:delText>
        </w:r>
        <w:r w:rsidR="00ED1523" w:rsidDel="00E1099E">
          <w:rPr>
            <w:rFonts w:cs="Arial"/>
            <w:color w:val="000000" w:themeColor="text1"/>
            <w:lang w:val="en-CA"/>
          </w:rPr>
          <w:delText xml:space="preserve"> </w:delText>
        </w:r>
      </w:del>
      <w:ins w:id="700" w:author="Vladymyr Kozyr" w:date="2021-08-19T18:47:00Z">
        <w:r w:rsidR="00E1099E">
          <w:rPr>
            <w:rFonts w:cs="Arial"/>
            <w:color w:val="000000" w:themeColor="text1"/>
            <w:lang w:val="en-CA"/>
          </w:rPr>
          <w:t xml:space="preserve">lines </w:t>
        </w:r>
      </w:ins>
      <w:r w:rsidR="00ED1523">
        <w:rPr>
          <w:rFonts w:cs="Arial"/>
          <w:color w:val="000000" w:themeColor="text1"/>
          <w:lang w:val="en-CA"/>
        </w:rPr>
        <w:t>on</w:t>
      </w:r>
      <w:ins w:id="701" w:author="Vladymyr Kozyr" w:date="2021-08-19T18:53:00Z">
        <w:r w:rsidR="00121D53">
          <w:rPr>
            <w:rFonts w:cs="Arial"/>
            <w:color w:val="000000" w:themeColor="text1"/>
            <w:lang w:val="en-CA"/>
          </w:rPr>
          <w:t xml:space="preserve"> the</w:t>
        </w:r>
      </w:ins>
      <w:r w:rsidR="00ED1523">
        <w:rPr>
          <w:rFonts w:cs="Arial"/>
          <w:color w:val="000000" w:themeColor="text1"/>
          <w:lang w:val="en-CA"/>
        </w:rPr>
        <w:t xml:space="preserve"> </w:t>
      </w:r>
      <w:ins w:id="702" w:author="Vladymyr Kozyr" w:date="2021-08-15T21:37:00Z">
        <w:r w:rsidR="006E2125">
          <w:rPr>
            <w:rFonts w:cs="Arial"/>
            <w:color w:val="000000" w:themeColor="text1"/>
            <w:lang w:val="en-CA"/>
          </w:rPr>
          <w:t>F</w:t>
        </w:r>
      </w:ins>
      <w:del w:id="703" w:author="Vladymyr Kozyr" w:date="2021-08-15T21:37:00Z">
        <w:r w:rsidR="00ED1523" w:rsidDel="006E2125">
          <w:rPr>
            <w:rFonts w:cs="Arial"/>
            <w:color w:val="000000" w:themeColor="text1"/>
            <w:lang w:val="en-CA"/>
          </w:rPr>
          <w:delText>f</w:delText>
        </w:r>
      </w:del>
      <w:r w:rsidR="00ED1523">
        <w:rPr>
          <w:rFonts w:cs="Arial"/>
          <w:color w:val="000000" w:themeColor="text1"/>
          <w:lang w:val="en-CA"/>
        </w:rPr>
        <w:t xml:space="preserve">igure </w:t>
      </w:r>
      <w:ins w:id="704" w:author="Vladymyr Kozyr" w:date="2021-08-19T18:47:00Z">
        <w:r w:rsidR="00E1099E">
          <w:rPr>
            <w:rFonts w:cs="Arial"/>
            <w:color w:val="000000" w:themeColor="text1"/>
            <w:lang w:val="en-CA"/>
          </w:rPr>
          <w:t>3.1.3.</w:t>
        </w:r>
      </w:ins>
      <w:del w:id="705" w:author="Vladymyr Kozyr" w:date="2021-08-15T21:37:00Z">
        <w:r w:rsidR="00ED1523" w:rsidDel="006E2125">
          <w:rPr>
            <w:rFonts w:cs="Arial"/>
            <w:color w:val="000000" w:themeColor="text1"/>
            <w:lang w:val="en-CA"/>
          </w:rPr>
          <w:delText>3.1.3</w:delText>
        </w:r>
      </w:del>
      <w:r w:rsidRPr="005A2161">
        <w:rPr>
          <w:rFonts w:cs="Arial"/>
          <w:color w:val="000000" w:themeColor="text1"/>
          <w:lang w:val="en-CA"/>
        </w:rPr>
        <w:t>, user can easily and quickly determine the connection</w:t>
      </w:r>
      <w:r w:rsidR="001775E0" w:rsidRPr="005A2161">
        <w:rPr>
          <w:rFonts w:cs="Arial"/>
          <w:color w:val="000000" w:themeColor="text1"/>
          <w:lang w:val="en-CA"/>
        </w:rPr>
        <w:t xml:space="preserve"> (will be discussed in the following chapter)</w:t>
      </w:r>
      <w:r w:rsidRPr="005A2161">
        <w:rPr>
          <w:rFonts w:cs="Arial"/>
          <w:color w:val="000000" w:themeColor="text1"/>
          <w:lang w:val="en-CA"/>
        </w:rPr>
        <w:t xml:space="preserve"> between the catch's value and the </w:t>
      </w:r>
      <w:proofErr w:type="gramStart"/>
      <w:r w:rsidRPr="005A2161">
        <w:rPr>
          <w:rFonts w:cs="Arial"/>
          <w:color w:val="000000" w:themeColor="text1"/>
          <w:lang w:val="en-CA"/>
        </w:rPr>
        <w:t>amount</w:t>
      </w:r>
      <w:proofErr w:type="gramEnd"/>
      <w:r w:rsidRPr="005A2161">
        <w:rPr>
          <w:rFonts w:cs="Arial"/>
          <w:color w:val="000000" w:themeColor="text1"/>
          <w:lang w:val="en-CA"/>
        </w:rPr>
        <w:t xml:space="preserve"> of fish caught in a specific year. For instance, </w:t>
      </w:r>
      <w:del w:id="706" w:author="Vladymyr Kozyr" w:date="2021-08-19T18:47:00Z">
        <w:r w:rsidRPr="005A2161" w:rsidDel="00E1099E">
          <w:rPr>
            <w:rFonts w:cs="Arial"/>
            <w:color w:val="000000" w:themeColor="text1"/>
            <w:lang w:val="en-CA"/>
          </w:rPr>
          <w:delText xml:space="preserve">the </w:delText>
        </w:r>
      </w:del>
      <w:r w:rsidRPr="005A2161">
        <w:rPr>
          <w:rFonts w:cs="Arial"/>
          <w:color w:val="000000" w:themeColor="text1"/>
          <w:lang w:val="en-CA"/>
        </w:rPr>
        <w:t xml:space="preserve">user can see that despite the tonnage falling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707"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708" w:author="Vladymyr Kozyr" w:date="2021-08-15T21:38:00Z"/>
          <w:rFonts w:cs="Arial"/>
          <w:lang w:val="en-CA"/>
        </w:rPr>
        <w:pPrChange w:id="709" w:author="Vladymyr Kozyr" w:date="2021-08-15T21:39:00Z">
          <w:pPr/>
        </w:pPrChange>
      </w:pPr>
      <w:del w:id="710" w:author="Vladymyr Kozyr" w:date="2021-08-15T21:38:00Z">
        <w:r w:rsidDel="00D54822">
          <w:rPr>
            <w:rFonts w:cs="Arial"/>
            <w:lang w:val="en-CA"/>
          </w:rPr>
          <w:delText>Figure 3.1.3</w:delText>
        </w:r>
      </w:del>
    </w:p>
    <w:p w14:paraId="2F6D5E19" w14:textId="0843B4F4" w:rsidR="001D584F" w:rsidDel="00D54822" w:rsidRDefault="001D584F">
      <w:pPr>
        <w:jc w:val="center"/>
        <w:rPr>
          <w:del w:id="711" w:author="Vladymyr Kozyr" w:date="2021-08-15T21:39:00Z"/>
          <w:moveFrom w:id="712" w:author="Vladymyr Kozyr" w:date="2021-08-15T21:01:00Z"/>
          <w:rFonts w:cs="Arial"/>
          <w:lang w:val="en-CA"/>
        </w:rPr>
        <w:pPrChange w:id="713" w:author="Vladymyr Kozyr" w:date="2021-08-15T21:39:00Z">
          <w:pPr/>
        </w:pPrChange>
      </w:pPr>
      <w:moveFromRangeStart w:id="714" w:author="Vladymyr Kozyr" w:date="2021-08-15T21:01:00Z" w:name="move79953713"/>
      <w:commentRangeStart w:id="715"/>
      <w:moveFrom w:id="716" w:author="Vladymyr Kozyr" w:date="2021-08-15T21:01:00Z">
        <w:r w:rsidRPr="005A2161" w:rsidDel="00EC5BC9">
          <w:rPr>
            <w:rFonts w:cs="Arial"/>
            <w:lang w:val="en-CA"/>
          </w:rPr>
          <w:t>Percentage of Scottish vessels’ landings by species type in 2019</w:t>
        </w:r>
        <w:commentRangeEnd w:id="715"/>
        <w:r w:rsidR="00E0723C" w:rsidRPr="005A2161" w:rsidDel="00EC5BC9">
          <w:rPr>
            <w:rStyle w:val="CommentReference"/>
            <w:lang w:val="en-CA"/>
          </w:rPr>
          <w:commentReference w:id="715"/>
        </w:r>
      </w:moveFrom>
    </w:p>
    <w:moveFromRangeEnd w:id="714"/>
    <w:p w14:paraId="2881A87E" w14:textId="77777777" w:rsidR="00D54822" w:rsidRPr="005A2161" w:rsidDel="00EC5BC9" w:rsidRDefault="00D54822">
      <w:pPr>
        <w:pStyle w:val="ListParagraph"/>
        <w:spacing w:before="0" w:after="160" w:line="256" w:lineRule="auto"/>
        <w:ind w:left="0"/>
        <w:jc w:val="center"/>
        <w:rPr>
          <w:ins w:id="717" w:author="Vladymyr Kozyr" w:date="2021-08-15T21:39:00Z"/>
          <w:rFonts w:ascii="Arial" w:hAnsi="Arial" w:cs="Arial"/>
          <w:lang w:val="en-CA"/>
        </w:rPr>
        <w:pPrChange w:id="718"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719" w:author="Vladymyr Kozyr" w:date="2021-08-15T21:39:00Z"/>
        </w:rPr>
        <w:pPrChange w:id="720" w:author="Vladymyr Kozyr" w:date="2021-08-15T21:40:00Z">
          <w:pPr/>
        </w:pPrChange>
      </w:pPr>
      <w:bookmarkStart w:id="721" w:name="_Toc80291569"/>
      <w:ins w:id="722" w:author="Vladymyr Kozyr" w:date="2021-08-15T21:40:00Z">
        <w:r>
          <w:t xml:space="preserve">Figure </w:t>
        </w:r>
      </w:ins>
      <w:ins w:id="723" w:author="Vladymyr Kozyr" w:date="2021-08-19T18:41:00Z">
        <w:r w:rsidR="00E85AC5">
          <w:fldChar w:fldCharType="begin"/>
        </w:r>
        <w:r w:rsidR="00E85AC5">
          <w:instrText xml:space="preserve"> STYLEREF 2 \s </w:instrText>
        </w:r>
      </w:ins>
      <w:r w:rsidR="00E85AC5">
        <w:fldChar w:fldCharType="separate"/>
      </w:r>
      <w:r w:rsidR="00E85AC5">
        <w:rPr>
          <w:noProof/>
        </w:rPr>
        <w:t>3.1</w:t>
      </w:r>
      <w:ins w:id="72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25" w:author="Vladymyr Kozyr" w:date="2021-08-19T18:41:00Z">
        <w:r w:rsidR="00E85AC5">
          <w:rPr>
            <w:noProof/>
          </w:rPr>
          <w:t>3</w:t>
        </w:r>
        <w:r w:rsidR="00E85AC5">
          <w:fldChar w:fldCharType="end"/>
        </w:r>
      </w:ins>
      <w:ins w:id="726" w:author="Vladymyr Kozyr" w:date="2021-08-15T21:40:00Z">
        <w:r>
          <w:t xml:space="preserve">. </w:t>
        </w:r>
        <w:r w:rsidRPr="00692406">
          <w:t>Tonnage and value for fish landings</w:t>
        </w:r>
      </w:ins>
      <w:bookmarkEnd w:id="721"/>
    </w:p>
    <w:p w14:paraId="347C1CB0" w14:textId="525D8AD9" w:rsidR="001775E0" w:rsidRPr="005A2161" w:rsidDel="00EC5BC9" w:rsidRDefault="001775E0">
      <w:pPr>
        <w:pStyle w:val="Caption"/>
        <w:rPr>
          <w:del w:id="727" w:author="Vladymyr Kozyr" w:date="2021-08-15T21:02:00Z"/>
          <w:rFonts w:cs="Arial"/>
          <w:lang w:val="en-CA"/>
        </w:rPr>
        <w:pPrChange w:id="728" w:author="Vladymyr Kozyr" w:date="2021-08-15T21:39:00Z">
          <w:pPr>
            <w:ind w:left="360"/>
          </w:pPr>
        </w:pPrChange>
      </w:pPr>
      <w:r w:rsidRPr="005A2161">
        <w:rPr>
          <w:rFonts w:cs="Arial"/>
          <w:lang w:val="en-CA"/>
        </w:rPr>
        <w:t>We can see that marine industry requires to see overall reports on such parameters as “tonnage” and “value”</w:t>
      </w:r>
      <w:r w:rsidR="00B92905">
        <w:rPr>
          <w:rFonts w:cs="Arial"/>
          <w:lang w:val="en-CA"/>
        </w:rPr>
        <w:t xml:space="preserve"> (</w:t>
      </w:r>
      <w:ins w:id="729" w:author="Vladymyr Kozyr" w:date="2021-08-15T21:40:00Z">
        <w:r w:rsidR="00D54822">
          <w:rPr>
            <w:rFonts w:cs="Arial"/>
            <w:lang w:val="en-CA"/>
          </w:rPr>
          <w:t>F</w:t>
        </w:r>
      </w:ins>
      <w:del w:id="730" w:author="Vladymyr Kozyr" w:date="2021-08-15T21:40:00Z">
        <w:r w:rsidR="00B92905" w:rsidDel="00D54822">
          <w:rPr>
            <w:rFonts w:cs="Arial"/>
            <w:lang w:val="en-CA"/>
          </w:rPr>
          <w:delText>f</w:delText>
        </w:r>
      </w:del>
      <w:r w:rsidR="00B92905">
        <w:rPr>
          <w:rFonts w:cs="Arial"/>
          <w:lang w:val="en-CA"/>
        </w:rPr>
        <w:t xml:space="preserve">igure </w:t>
      </w:r>
      <w:ins w:id="731" w:author="Vladymyr Kozyr" w:date="2021-08-19T18:47:00Z">
        <w:r w:rsidR="00E1099E">
          <w:rPr>
            <w:rFonts w:cs="Arial"/>
            <w:lang w:val="en-CA"/>
          </w:rPr>
          <w:t>3.1.4.</w:t>
        </w:r>
      </w:ins>
      <w:del w:id="732"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From the pie charts users can determine which type of fish gives which revenue according to tonnage.</w:t>
      </w:r>
    </w:p>
    <w:p w14:paraId="7B81D805" w14:textId="77777777" w:rsidR="001775E0" w:rsidRPr="005A2161" w:rsidRDefault="001775E0">
      <w:pPr>
        <w:rPr>
          <w:rFonts w:cs="Arial"/>
          <w:b/>
          <w:bCs/>
          <w:lang w:val="en-CA"/>
        </w:rPr>
        <w:pPrChange w:id="733" w:author="Vladymyr Kozyr" w:date="2021-08-15T21:02:00Z">
          <w:pPr>
            <w:spacing w:after="160" w:line="256" w:lineRule="auto"/>
            <w:ind w:left="360"/>
          </w:pPr>
        </w:pPrChange>
      </w:pPr>
    </w:p>
    <w:p w14:paraId="11BFC0E0" w14:textId="2F7FF821" w:rsidR="001D584F" w:rsidDel="00D54822" w:rsidRDefault="001D584F" w:rsidP="00D54822">
      <w:pPr>
        <w:pStyle w:val="Caption"/>
        <w:rPr>
          <w:del w:id="734"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735" w:author="Vladymyr Kozyr" w:date="2021-08-15T21:41:00Z"/>
          <w:lang w:val="en-CA"/>
        </w:rPr>
        <w:pPrChange w:id="736" w:author="Vladymyr Kozyr" w:date="2021-08-15T21:41:00Z">
          <w:pPr>
            <w:ind w:left="360"/>
            <w:jc w:val="center"/>
          </w:pPr>
        </w:pPrChange>
      </w:pPr>
    </w:p>
    <w:p w14:paraId="1E96AAE2" w14:textId="41DD8B35" w:rsidR="00EC5BC9" w:rsidRPr="00EC5BC9" w:rsidDel="00EC5BC9" w:rsidRDefault="00B92905">
      <w:pPr>
        <w:ind w:left="360"/>
        <w:jc w:val="center"/>
        <w:rPr>
          <w:del w:id="737" w:author="Vladymyr Kozyr" w:date="2021-08-15T21:01:00Z"/>
          <w:moveTo w:id="738" w:author="Vladymyr Kozyr" w:date="2021-08-15T21:01:00Z"/>
          <w:rFonts w:cs="Arial"/>
          <w:lang w:val="en-CA"/>
        </w:rPr>
        <w:pPrChange w:id="739" w:author="Vladymyr Kozyr" w:date="2021-08-15T21:40:00Z">
          <w:pPr>
            <w:pStyle w:val="ListParagraph"/>
            <w:numPr>
              <w:numId w:val="5"/>
            </w:numPr>
            <w:spacing w:before="0" w:after="160" w:line="256" w:lineRule="auto"/>
            <w:ind w:hanging="360"/>
          </w:pPr>
        </w:pPrChange>
      </w:pPr>
      <w:del w:id="740" w:author="Vladymyr Kozyr" w:date="2021-08-15T21:40:00Z">
        <w:r w:rsidRPr="00EC5BC9" w:rsidDel="00D54822">
          <w:rPr>
            <w:rFonts w:cs="Arial"/>
            <w:lang w:val="en-CA"/>
            <w:rPrChange w:id="741" w:author="Vladymyr Kozyr" w:date="2021-08-15T21:02:00Z">
              <w:rPr>
                <w:rFonts w:cs="Arial"/>
                <w:lang w:val="en-CA"/>
              </w:rPr>
            </w:rPrChange>
          </w:rPr>
          <w:delText>Figure 3.1.4</w:delText>
        </w:r>
      </w:del>
      <w:moveToRangeStart w:id="742" w:author="Vladymyr Kozyr" w:date="2021-08-15T21:01:00Z" w:name="move79953713"/>
      <w:commentRangeStart w:id="743"/>
      <w:moveTo w:id="744" w:author="Vladymyr Kozyr" w:date="2021-08-15T21:01:00Z">
        <w:del w:id="745" w:author="Vladymyr Kozyr" w:date="2021-08-15T21:40:00Z">
          <w:r w:rsidR="00EC5BC9" w:rsidRPr="00EC5BC9" w:rsidDel="00D54822">
            <w:rPr>
              <w:rFonts w:cs="Arial"/>
              <w:lang w:val="en-CA"/>
            </w:rPr>
            <w:delText>Percentage of Scottish vessels’ landings by species type</w:delText>
          </w:r>
        </w:del>
        <w:del w:id="746" w:author="Vladymyr Kozyr" w:date="2021-08-15T21:01:00Z">
          <w:r w:rsidR="00EC5BC9" w:rsidRPr="00EC5BC9" w:rsidDel="00EC5BC9">
            <w:rPr>
              <w:rFonts w:cs="Arial"/>
              <w:lang w:val="en-CA"/>
            </w:rPr>
            <w:delText xml:space="preserve"> in 2019</w:delText>
          </w:r>
          <w:commentRangeEnd w:id="743"/>
          <w:r w:rsidR="00EC5BC9" w:rsidRPr="00EC5BC9" w:rsidDel="00EC5BC9">
            <w:rPr>
              <w:rStyle w:val="CommentReference"/>
              <w:rFonts w:cs="Arial"/>
              <w:sz w:val="22"/>
              <w:szCs w:val="22"/>
              <w:lang w:val="en-CA"/>
              <w:rPrChange w:id="747" w:author="Vladymyr Kozyr" w:date="2021-08-15T21:02:00Z">
                <w:rPr>
                  <w:rStyle w:val="CommentReference"/>
                  <w:lang w:val="en-CA"/>
                </w:rPr>
              </w:rPrChange>
            </w:rPr>
            <w:commentReference w:id="743"/>
          </w:r>
        </w:del>
      </w:moveTo>
    </w:p>
    <w:moveToRangeEnd w:id="742"/>
    <w:p w14:paraId="20EFA8A1" w14:textId="75110A00" w:rsidR="006B7907" w:rsidDel="00D54822" w:rsidRDefault="006B7907" w:rsidP="00D54822">
      <w:pPr>
        <w:rPr>
          <w:del w:id="748" w:author="Vladymyr Kozyr" w:date="2021-08-15T21:04:00Z"/>
          <w:rFonts w:cs="Arial"/>
          <w:lang w:val="en-CA"/>
        </w:rPr>
      </w:pPr>
    </w:p>
    <w:p w14:paraId="163AED5D" w14:textId="5461FF9B" w:rsidR="006B7907" w:rsidRPr="006D47DD" w:rsidRDefault="00D54822">
      <w:pPr>
        <w:pStyle w:val="Caption"/>
        <w:jc w:val="center"/>
        <w:rPr>
          <w:ins w:id="749" w:author="Vladymyr Kozyr" w:date="2021-08-15T21:05:00Z"/>
          <w:rFonts w:cs="Arial"/>
          <w:lang w:val="en-CA"/>
        </w:rPr>
        <w:pPrChange w:id="750" w:author="Vladymyr Kozyr" w:date="2021-08-15T21:41:00Z">
          <w:pPr>
            <w:ind w:left="360"/>
            <w:jc w:val="center"/>
          </w:pPr>
        </w:pPrChange>
      </w:pPr>
      <w:bookmarkStart w:id="751" w:name="_Toc80291570"/>
      <w:ins w:id="752" w:author="Vladymyr Kozyr" w:date="2021-08-15T21:41:00Z">
        <w:r>
          <w:t xml:space="preserve">Figure </w:t>
        </w:r>
      </w:ins>
      <w:ins w:id="753" w:author="Vladymyr Kozyr" w:date="2021-08-19T18:41:00Z">
        <w:r w:rsidR="00E85AC5">
          <w:fldChar w:fldCharType="begin"/>
        </w:r>
        <w:r w:rsidR="00E85AC5">
          <w:instrText xml:space="preserve"> STYLEREF 2 \s </w:instrText>
        </w:r>
      </w:ins>
      <w:r w:rsidR="00E85AC5">
        <w:fldChar w:fldCharType="separate"/>
      </w:r>
      <w:r w:rsidR="00E85AC5">
        <w:rPr>
          <w:noProof/>
        </w:rPr>
        <w:t>3.1</w:t>
      </w:r>
      <w:ins w:id="75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5" w:author="Vladymyr Kozyr" w:date="2021-08-19T18:41:00Z">
        <w:r w:rsidR="00E85AC5">
          <w:rPr>
            <w:noProof/>
          </w:rPr>
          <w:t>4</w:t>
        </w:r>
        <w:r w:rsidR="00E85AC5">
          <w:fldChar w:fldCharType="end"/>
        </w:r>
      </w:ins>
      <w:ins w:id="756" w:author="Vladymyr Kozyr" w:date="2021-08-15T21:41:00Z">
        <w:r>
          <w:t xml:space="preserve">. </w:t>
        </w:r>
        <w:r w:rsidRPr="00DD4F93">
          <w:t>Percentage of Scottish vessels’ landings by species type</w:t>
        </w:r>
      </w:ins>
      <w:bookmarkEnd w:id="751"/>
    </w:p>
    <w:p w14:paraId="326FDDBF" w14:textId="488906FC" w:rsidR="001D584F" w:rsidRPr="006D47DD" w:rsidDel="006B7907" w:rsidRDefault="001D584F">
      <w:pPr>
        <w:spacing w:after="160"/>
        <w:rPr>
          <w:del w:id="757" w:author="Vladymyr Kozyr" w:date="2021-08-15T21:04:00Z"/>
          <w:rFonts w:cs="Arial"/>
          <w:lang w:val="en-CA"/>
        </w:rPr>
        <w:pPrChange w:id="758" w:author="Vladymyr Kozyr" w:date="2021-08-15T21:05:00Z">
          <w:pPr>
            <w:pStyle w:val="ListParagraph"/>
            <w:numPr>
              <w:numId w:val="5"/>
            </w:numPr>
            <w:spacing w:before="0" w:after="160" w:line="256" w:lineRule="auto"/>
            <w:ind w:hanging="360"/>
          </w:pPr>
        </w:pPrChange>
      </w:pPr>
      <w:del w:id="759" w:author="Vladymyr Kozyr" w:date="2021-08-15T21:04:00Z">
        <w:r w:rsidRPr="006B7907" w:rsidDel="006B7907">
          <w:rPr>
            <w:rFonts w:cs="Arial"/>
            <w:lang w:val="en-CA"/>
            <w:rPrChange w:id="760" w:author="Vladymyr Kozyr" w:date="2021-08-15T21:03:00Z">
              <w:rPr>
                <w:lang w:val="en-CA"/>
              </w:rPr>
            </w:rPrChange>
          </w:rPr>
          <w:delText>Real terms price per tonne for key species (value of £20 million or over landed by Scottish vessels) 2018 and 2019</w:delText>
        </w:r>
      </w:del>
    </w:p>
    <w:p w14:paraId="2A6321F3" w14:textId="36B660C0" w:rsidR="001775E0" w:rsidRPr="005A2161" w:rsidRDefault="001775E0">
      <w:pPr>
        <w:spacing w:after="160"/>
        <w:rPr>
          <w:rFonts w:cs="Arial"/>
          <w:lang w:val="en-CA"/>
        </w:rPr>
        <w:pPrChange w:id="761" w:author="Vladymyr Kozyr" w:date="2021-08-15T21:05:00Z">
          <w:pPr>
            <w:spacing w:after="160" w:line="256" w:lineRule="auto"/>
            <w:ind w:left="360"/>
          </w:pPr>
        </w:pPrChange>
      </w:pPr>
      <w:r w:rsidRPr="005A2161">
        <w:rPr>
          <w:rFonts w:cs="Arial"/>
          <w:lang w:val="en-CA"/>
        </w:rPr>
        <w:t>On the next report</w:t>
      </w:r>
      <w:r w:rsidR="00B92905">
        <w:rPr>
          <w:rFonts w:cs="Arial"/>
          <w:lang w:val="en-CA"/>
        </w:rPr>
        <w:t xml:space="preserve"> (</w:t>
      </w:r>
      <w:del w:id="762" w:author="Vladymyr Kozyr" w:date="2021-08-15T21:41:00Z">
        <w:r w:rsidR="00B92905" w:rsidDel="00D54822">
          <w:rPr>
            <w:rFonts w:cs="Arial"/>
            <w:lang w:val="en-CA"/>
          </w:rPr>
          <w:delText>figure 3.1.5</w:delText>
        </w:r>
      </w:del>
      <w:ins w:id="763" w:author="Vladymyr Kozyr" w:date="2021-08-15T21:41:00Z">
        <w:r w:rsidR="00D54822">
          <w:rPr>
            <w:rFonts w:cs="Arial"/>
            <w:lang w:val="en-CA"/>
          </w:rPr>
          <w:t xml:space="preserve">Figure </w:t>
        </w:r>
      </w:ins>
      <w:ins w:id="764" w:author="Vladymyr Kozyr" w:date="2021-08-19T18:48:00Z">
        <w:r w:rsidR="00E1099E">
          <w:rPr>
            <w:rFonts w:cs="Arial"/>
            <w:lang w:val="en-CA"/>
          </w:rPr>
          <w:t>3.1.5.</w:t>
        </w:r>
      </w:ins>
      <w:r w:rsidR="00B92905">
        <w:rPr>
          <w:rFonts w:cs="Arial"/>
          <w:lang w:val="en-CA"/>
        </w:rPr>
        <w:t>)</w:t>
      </w:r>
      <w:r w:rsidRPr="005A2161">
        <w:rPr>
          <w:rFonts w:cs="Arial"/>
          <w:lang w:val="en-CA"/>
        </w:rPr>
        <w:t xml:space="preserve"> there are bar charts for two </w:t>
      </w:r>
      <w:r w:rsidR="00CE178C" w:rsidRPr="007B481E">
        <w:rPr>
          <w:rFonts w:cs="Arial"/>
          <w:lang w:val="en-CA"/>
        </w:rPr>
        <w:t>consecutive</w:t>
      </w:r>
      <w:r w:rsidRPr="005A2161">
        <w:rPr>
          <w:rFonts w:cs="Arial"/>
          <w:lang w:val="en-CA"/>
        </w:rPr>
        <w:t xml:space="preserve"> years presented. This is done </w:t>
      </w:r>
      <w:r w:rsidR="00534E4E" w:rsidRPr="005A2161">
        <w:rPr>
          <w:rFonts w:cs="Arial"/>
          <w:lang w:val="en-CA"/>
        </w:rPr>
        <w:t xml:space="preserve">mainly to see trends and then to decide if fishery industry doing better or worse than previous year. After comparing values for two years some </w:t>
      </w:r>
      <w:r w:rsidR="00534E4E" w:rsidRPr="005A2161">
        <w:rPr>
          <w:rFonts w:cs="Arial"/>
          <w:lang w:val="en-CA"/>
        </w:rPr>
        <w:lastRenderedPageBreak/>
        <w:t>adjustments in fishery policies could potentially be implemented by ecologists or fishery companies.</w:t>
      </w:r>
    </w:p>
    <w:p w14:paraId="29ECCD02" w14:textId="0A9C7B19" w:rsidR="006B7907" w:rsidDel="00D54822" w:rsidRDefault="001D584F">
      <w:pPr>
        <w:pStyle w:val="ListParagraph"/>
        <w:jc w:val="center"/>
        <w:rPr>
          <w:del w:id="765" w:author="Vladymyr Kozyr" w:date="2021-08-15T21:41:00Z"/>
          <w:rFonts w:ascii="Arial" w:hAnsi="Arial" w:cs="Arial"/>
          <w:lang w:val="en-CA"/>
        </w:rPr>
      </w:pPr>
      <w:r w:rsidRPr="005A2161">
        <w:rPr>
          <w:rFonts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766" w:author="Vladymyr Kozyr" w:date="2021-08-15T21:42:00Z"/>
          <w:rFonts w:cs="Arial"/>
          <w:lang w:val="en-CA"/>
        </w:rPr>
        <w:pPrChange w:id="767" w:author="Vladymyr Kozyr" w:date="2021-08-15T21:42:00Z">
          <w:pPr/>
        </w:pPrChange>
      </w:pPr>
      <w:del w:id="768" w:author="Vladymyr Kozyr" w:date="2021-08-15T21:41:00Z">
        <w:r w:rsidRPr="006D47DD" w:rsidDel="00D54822">
          <w:rPr>
            <w:rFonts w:cs="Arial"/>
            <w:lang w:val="en-CA"/>
          </w:rPr>
          <w:delText>Figure 3.1.5</w:delText>
        </w:r>
      </w:del>
    </w:p>
    <w:p w14:paraId="561819FE" w14:textId="75AA0C26" w:rsidR="00D54822" w:rsidRDefault="00D54822">
      <w:pPr>
        <w:jc w:val="center"/>
        <w:rPr>
          <w:ins w:id="769" w:author="Vladymyr Kozyr" w:date="2021-08-15T21:42:00Z"/>
          <w:rFonts w:cs="Arial"/>
          <w:lang w:val="en-CA"/>
        </w:rPr>
        <w:pPrChange w:id="770" w:author="Vladymyr Kozyr" w:date="2021-08-15T21:42:00Z">
          <w:pPr/>
        </w:pPrChange>
      </w:pPr>
    </w:p>
    <w:p w14:paraId="17A0F6B5" w14:textId="3B1CBB50" w:rsidR="00D54822" w:rsidRPr="006D47DD" w:rsidRDefault="00D54822">
      <w:pPr>
        <w:pStyle w:val="Caption"/>
        <w:jc w:val="center"/>
        <w:rPr>
          <w:ins w:id="771" w:author="Vladymyr Kozyr" w:date="2021-08-15T21:42:00Z"/>
          <w:lang w:val="en-CA"/>
        </w:rPr>
        <w:pPrChange w:id="772" w:author="Vladymyr Kozyr" w:date="2021-08-15T21:42:00Z">
          <w:pPr>
            <w:pStyle w:val="ListParagraph"/>
            <w:jc w:val="center"/>
          </w:pPr>
        </w:pPrChange>
      </w:pPr>
      <w:bookmarkStart w:id="773" w:name="_Toc80291571"/>
      <w:ins w:id="774" w:author="Vladymyr Kozyr" w:date="2021-08-15T21:42:00Z">
        <w:r>
          <w:t xml:space="preserve">Figure </w:t>
        </w:r>
      </w:ins>
      <w:ins w:id="775" w:author="Vladymyr Kozyr" w:date="2021-08-19T18:41:00Z">
        <w:r w:rsidR="00E85AC5">
          <w:fldChar w:fldCharType="begin"/>
        </w:r>
        <w:r w:rsidR="00E85AC5">
          <w:instrText xml:space="preserve"> STYLEREF 2 \s </w:instrText>
        </w:r>
      </w:ins>
      <w:r w:rsidR="00E85AC5">
        <w:fldChar w:fldCharType="separate"/>
      </w:r>
      <w:r w:rsidR="00E85AC5">
        <w:rPr>
          <w:noProof/>
        </w:rPr>
        <w:t>3.1</w:t>
      </w:r>
      <w:ins w:id="77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7" w:author="Vladymyr Kozyr" w:date="2021-08-19T18:41:00Z">
        <w:r w:rsidR="00E85AC5">
          <w:rPr>
            <w:noProof/>
          </w:rPr>
          <w:t>5</w:t>
        </w:r>
        <w:r w:rsidR="00E85AC5">
          <w:fldChar w:fldCharType="end"/>
        </w:r>
      </w:ins>
      <w:ins w:id="778"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773"/>
      </w:ins>
    </w:p>
    <w:p w14:paraId="647E52D7" w14:textId="421A45BB" w:rsidR="001D584F" w:rsidRPr="005A2161" w:rsidDel="00D54822" w:rsidRDefault="001D584F" w:rsidP="005A2161">
      <w:pPr>
        <w:pStyle w:val="ListParagraph"/>
        <w:jc w:val="center"/>
        <w:rPr>
          <w:del w:id="779" w:author="Vladymyr Kozyr" w:date="2021-08-15T21:42:00Z"/>
          <w:rFonts w:ascii="Arial" w:hAnsi="Arial" w:cs="Arial"/>
          <w:lang w:val="en-CA"/>
        </w:rPr>
      </w:pPr>
    </w:p>
    <w:p w14:paraId="45386498" w14:textId="6FB255E3" w:rsidR="005256FE" w:rsidRPr="005A2161" w:rsidRDefault="005256FE">
      <w:pPr>
        <w:rPr>
          <w:rFonts w:eastAsia="Times New Roman" w:cs="Arial"/>
          <w:color w:val="000000"/>
          <w:lang w:val="en-CA"/>
        </w:rPr>
        <w:pPrChange w:id="780"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8B60A9" w:rsidRPr="008B60A9">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12256FBF"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number of data it can be seemed 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fishery domain</w:t>
      </w:r>
      <w:r w:rsidRPr="005A2161">
        <w:rPr>
          <w:lang w:val="en-CA"/>
        </w:rPr>
        <w:t>.</w:t>
      </w:r>
    </w:p>
    <w:p w14:paraId="4001CCCB"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81"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However, there are several disadvantages contain in all the examples discussed above. </w:t>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del w:id="782" w:author="Vladymyr Kozyr" w:date="2021-08-15T21:05:00Z"/>
          <w:rFonts w:cs="Arial"/>
          <w:lang w:val="en-CA"/>
        </w:rPr>
        <w:pPrChange w:id="783"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slows down and complicates practical visual assessment and analysis of information.</w:t>
      </w:r>
    </w:p>
    <w:p w14:paraId="2F88E461"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84"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p>
    <w:p w14:paraId="31AE379A"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85"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p>
    <w:p w14:paraId="0397EB09"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86"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Consequently, even with these examples, it is difficult for a consumer 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7492CB7E" w:rsidR="00C1576E" w:rsidRPr="005A2161" w:rsidRDefault="008361CE" w:rsidP="005A2161">
      <w:pPr>
        <w:pStyle w:val="1Para"/>
        <w:ind w:firstLine="0"/>
      </w:pPr>
      <w:r w:rsidRPr="005A2161">
        <w:rPr>
          <w:rFonts w:cs="Arial"/>
        </w:rPr>
        <w:lastRenderedPageBreak/>
        <w:t>Accordingly, in all the described work examples, information is presented in static images, which does not allow interactive intercommunication with information and work with data in real-time.</w:t>
      </w:r>
    </w:p>
    <w:p w14:paraId="64AD4229" w14:textId="7897D28B" w:rsidR="00C1576E" w:rsidRPr="00CE178C" w:rsidRDefault="00C1576E" w:rsidP="00C1576E">
      <w:pPr>
        <w:pStyle w:val="Heading2"/>
        <w:numPr>
          <w:ilvl w:val="1"/>
          <w:numId w:val="7"/>
        </w:numPr>
      </w:pPr>
      <w:bookmarkStart w:id="787" w:name="_Toc80291909"/>
      <w:commentRangeStart w:id="788"/>
      <w:commentRangeStart w:id="789"/>
      <w:commentRangeStart w:id="790"/>
      <w:r w:rsidRPr="00CE178C">
        <w:t xml:space="preserve">Data Sources </w:t>
      </w:r>
      <w:commentRangeEnd w:id="788"/>
      <w:r w:rsidRPr="005A2161">
        <w:rPr>
          <w:rStyle w:val="CommentReference"/>
          <w:rFonts w:eastAsiaTheme="minorHAnsi" w:cstheme="minorBidi"/>
          <w:b w:val="0"/>
          <w:color w:val="auto"/>
        </w:rPr>
        <w:commentReference w:id="788"/>
      </w:r>
      <w:commentRangeEnd w:id="789"/>
      <w:r w:rsidRPr="005A2161">
        <w:rPr>
          <w:rStyle w:val="CommentReference"/>
          <w:rFonts w:eastAsiaTheme="minorHAnsi" w:cstheme="minorBidi"/>
          <w:b w:val="0"/>
          <w:color w:val="auto"/>
        </w:rPr>
        <w:commentReference w:id="789"/>
      </w:r>
      <w:commentRangeEnd w:id="790"/>
      <w:r w:rsidR="00E07A77" w:rsidRPr="005A2161">
        <w:rPr>
          <w:rStyle w:val="CommentReference"/>
          <w:rFonts w:eastAsiaTheme="minorHAnsi" w:cstheme="minorBidi"/>
          <w:b w:val="0"/>
          <w:color w:val="auto"/>
        </w:rPr>
        <w:commentReference w:id="790"/>
      </w:r>
      <w:bookmarkEnd w:id="787"/>
    </w:p>
    <w:p w14:paraId="192D5581" w14:textId="4C50BD47" w:rsidR="00B5599A" w:rsidRPr="005A2161" w:rsidRDefault="00B5599A" w:rsidP="00B5599A">
      <w:pPr>
        <w:rPr>
          <w:rFonts w:eastAsia="Times New Roman" w:cs="Arial"/>
          <w:color w:val="000000"/>
          <w:lang w:val="en-CA"/>
        </w:rPr>
      </w:pPr>
      <w:r w:rsidRPr="005A2161">
        <w:rPr>
          <w:rFonts w:eastAsia="Times New Roman" w:cs="Arial"/>
          <w:color w:val="000000"/>
          <w:lang w:val="en-CA"/>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r w:rsidR="00717A7E">
            <w:rPr>
              <w:rFonts w:eastAsia="Times New Roman" w:cs="Arial"/>
              <w:color w:val="000000"/>
              <w:lang w:val="en-CA"/>
            </w:rPr>
            <w:fldChar w:fldCharType="separate"/>
          </w:r>
          <w:r w:rsidR="00717A7E" w:rsidRPr="005A2161">
            <w:rPr>
              <w:rFonts w:eastAsia="Times New Roman" w:cs="Arial"/>
              <w:noProof/>
              <w:color w:val="000000"/>
              <w:lang w:val="en-CA"/>
            </w:rPr>
            <w:t>[12]</w:t>
          </w:r>
          <w:r w:rsidR="00717A7E">
            <w:rPr>
              <w:rFonts w:eastAsia="Times New Roman" w:cs="Arial"/>
              <w:color w:val="000000"/>
              <w:lang w:val="en-CA"/>
            </w:rPr>
            <w:fldChar w:fldCharType="end"/>
          </w:r>
        </w:sdtContent>
      </w:sdt>
    </w:p>
    <w:p w14:paraId="54C74D9B" w14:textId="34EFD111" w:rsidR="00B5599A" w:rsidRPr="005A2161" w:rsidRDefault="00B5599A" w:rsidP="005A2161">
      <w:pPr>
        <w:pStyle w:val="Heading3"/>
        <w:numPr>
          <w:ilvl w:val="0"/>
          <w:numId w:val="0"/>
        </w:numPr>
        <w:spacing w:before="100" w:beforeAutospacing="1" w:after="100" w:afterAutospacing="1" w:line="360" w:lineRule="auto"/>
        <w:rPr>
          <w:rFonts w:cs="Arial"/>
          <w:b w:val="0"/>
          <w:color w:val="000000"/>
          <w:sz w:val="22"/>
          <w:szCs w:val="22"/>
        </w:rPr>
      </w:pPr>
      <w:bookmarkStart w:id="791" w:name="_Toc79954631"/>
      <w:bookmarkStart w:id="792" w:name="_Toc79956913"/>
      <w:bookmarkStart w:id="793" w:name="_Toc80291910"/>
      <w:r w:rsidRPr="005A2161">
        <w:rPr>
          <w:rFonts w:cs="Arial"/>
          <w:b w:val="0"/>
          <w:color w:val="000000"/>
          <w:sz w:val="22"/>
          <w:szCs w:val="22"/>
        </w:rPr>
        <w:t>Such data includes biological information on operational fish and related species, economic information from fishermen and markets for catch and environmental information affecting the species' productivity.</w:t>
      </w:r>
      <w:r w:rsidR="00B92905">
        <w:rPr>
          <w:rFonts w:cs="Arial"/>
          <w:b w:val="0"/>
          <w:color w:val="000000"/>
          <w:sz w:val="22"/>
          <w:szCs w:val="22"/>
        </w:rPr>
        <w:t xml:space="preserve"> </w:t>
      </w:r>
      <w:r w:rsidRPr="005A2161">
        <w:rPr>
          <w:rFonts w:cs="Arial"/>
          <w:b w:val="0"/>
          <w:color w:val="000000"/>
          <w:sz w:val="22"/>
          <w:szCs w:val="22"/>
        </w:rPr>
        <w:t>A primary source of information is fishery-dependent data. So-called trip tickets or logbooks contain the timeliest information on current fishery conditions.</w:t>
      </w:r>
      <w:r w:rsidR="00B92905">
        <w:rPr>
          <w:rFonts w:cs="Arial"/>
          <w:b w:val="0"/>
          <w:color w:val="000000"/>
          <w:sz w:val="22"/>
          <w:szCs w:val="22"/>
        </w:rPr>
        <w:t xml:space="preserve"> </w:t>
      </w:r>
      <w:r w:rsidRPr="005A2161">
        <w:rPr>
          <w:rFonts w:cs="Arial"/>
          <w:b w:val="0"/>
          <w:color w:val="000000"/>
          <w:sz w:val="22"/>
          <w:szCs w:val="22"/>
        </w:rPr>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791"/>
      <w:bookmarkEnd w:id="792"/>
      <w:bookmarkEnd w:id="793"/>
      <w:r w:rsidRPr="005A2161">
        <w:rPr>
          <w:rFonts w:cs="Arial"/>
          <w:b w:val="0"/>
          <w:color w:val="000000"/>
          <w:sz w:val="22"/>
          <w:szCs w:val="22"/>
        </w:rPr>
        <w:t xml:space="preserve"> </w:t>
      </w:r>
    </w:p>
    <w:p w14:paraId="7CF91EAD" w14:textId="77777777" w:rsidR="00B5599A" w:rsidRPr="005A2161" w:rsidRDefault="00B5599A" w:rsidP="00B5599A">
      <w:pPr>
        <w:rPr>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77777777" w:rsidR="00B5599A" w:rsidRPr="005A2161" w:rsidRDefault="00B5599A" w:rsidP="005A2161">
      <w:pPr>
        <w:pStyle w:val="bodytextfp"/>
        <w:spacing w:line="360" w:lineRule="auto"/>
        <w:rPr>
          <w:rFonts w:ascii="Arial" w:hAnsi="Arial" w:cs="Arial"/>
          <w:color w:val="000000"/>
          <w:sz w:val="22"/>
          <w:szCs w:val="22"/>
        </w:rPr>
      </w:pPr>
      <w:r w:rsidRPr="005A2161">
        <w:rPr>
          <w:rFonts w:ascii="Arial" w:hAnsi="Arial" w:cs="Arial"/>
          <w:color w:val="000000"/>
          <w:sz w:val="22"/>
          <w:szCs w:val="22"/>
        </w:rPr>
        <w:t>Wherein, as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
    <w:p w14:paraId="6A96D90A" w14:textId="77777777" w:rsidR="00B92905" w:rsidRDefault="00B5599A">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w:t>
      </w:r>
      <w:r w:rsidRPr="005A2161">
        <w:rPr>
          <w:rFonts w:ascii="Arial" w:hAnsi="Arial" w:cs="Arial"/>
          <w:color w:val="000000"/>
          <w:sz w:val="22"/>
          <w:szCs w:val="22"/>
        </w:rPr>
        <w:lastRenderedPageBreak/>
        <w:t xml:space="preserve">infrastructure for the fishing industry. Besides, bankers use fisheries data to plan economic development and loan packages to fishermen, fish processors, and ship suppliers. </w:t>
      </w:r>
    </w:p>
    <w:p w14:paraId="32BA10F0" w14:textId="46028AE2"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w:t>
      </w:r>
      <w:proofErr w:type="gramStart"/>
      <w:r w:rsidRPr="005A2161">
        <w:rPr>
          <w:rFonts w:ascii="Arial" w:hAnsi="Arial" w:cs="Arial"/>
          <w:color w:val="000000"/>
          <w:sz w:val="22"/>
          <w:szCs w:val="22"/>
        </w:rPr>
        <w:t>great detail</w:t>
      </w:r>
      <w:proofErr w:type="gramEnd"/>
      <w:r w:rsidRPr="005A2161">
        <w:rPr>
          <w:rFonts w:ascii="Arial" w:hAnsi="Arial" w:cs="Arial"/>
          <w:color w:val="000000"/>
          <w:sz w:val="22"/>
          <w:szCs w:val="22"/>
        </w:rPr>
        <w:t xml:space="preserve"> in both time and space as well as frequent updates, often within a fishing season.</w:t>
      </w:r>
    </w:p>
    <w:p w14:paraId="27289B55" w14:textId="4A5E7595"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need to note that among most vital users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6192DBF3" w:rsidR="00B5599A" w:rsidRPr="00CE178C" w:rsidRDefault="00B5599A" w:rsidP="005A2161">
      <w:pPr>
        <w:rPr>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p>
    <w:p w14:paraId="65D0053F" w14:textId="1DCC7C99" w:rsidR="00C1576E" w:rsidRPr="00CE178C" w:rsidRDefault="00C1576E" w:rsidP="00C1576E">
      <w:pPr>
        <w:pStyle w:val="1Para"/>
        <w:ind w:firstLine="0"/>
        <w:rPr>
          <w:rFonts w:ascii="Helvetica" w:hAnsi="Helvetica"/>
          <w:color w:val="333333"/>
          <w:sz w:val="33"/>
          <w:szCs w:val="33"/>
        </w:rPr>
      </w:pPr>
      <w:r w:rsidRPr="00CE178C">
        <w:t>Data source for the visualization is taken from DFO</w:t>
      </w:r>
      <w:r w:rsidR="00022AAC">
        <w:t xml:space="preserve"> (Department of Fisheries and Oceans)</w:t>
      </w:r>
      <w:r w:rsidRPr="00CE178C">
        <w:t xml:space="preserve"> Canada website for provincial </w:t>
      </w:r>
      <w:proofErr w:type="spellStart"/>
      <w:r w:rsidRPr="00CE178C">
        <w:t>seafisheries</w:t>
      </w:r>
      <w:proofErr w:type="spellEnd"/>
      <w:r w:rsidR="00241463" w:rsidRPr="00CE178C">
        <w:t xml:space="preserve"> for several reasons</w:t>
      </w:r>
      <w:r w:rsidR="009B043F" w:rsidRPr="00CE178C">
        <w:t xml:space="preserve">. At first, data is provided on a Canadian government website, so users can rely on the data with high level of trust. Secondly, its </w:t>
      </w:r>
      <w:r w:rsidR="00CE178C" w:rsidRPr="00CE178C">
        <w:t>publicly</w:t>
      </w:r>
      <w:r w:rsidR="009B043F" w:rsidRPr="00CE178C">
        <w:t xml:space="preserve"> available data</w:t>
      </w:r>
      <w:r w:rsidR="009B043F" w:rsidRPr="005A2161">
        <w:rPr>
          <w:highlight w:val="yellow"/>
        </w:rPr>
        <w:t>,</w:t>
      </w:r>
      <w:r w:rsidR="009B043F" w:rsidRPr="00CE178C">
        <w:t xml:space="preserve"> so users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77777777" w:rsidR="00C1576E" w:rsidRPr="00CE178C" w:rsidRDefault="00C1576E" w:rsidP="00C1576E">
      <w:pPr>
        <w:pStyle w:val="1Para"/>
        <w:ind w:firstLine="0"/>
        <w:rPr>
          <w:sz w:val="24"/>
          <w:szCs w:val="24"/>
        </w:rPr>
      </w:pPr>
      <w:commentRangeStart w:id="794"/>
      <w:r w:rsidRPr="00CE178C">
        <w:t xml:space="preserve">Format: Data tables provide the volume and value of </w:t>
      </w:r>
      <w:proofErr w:type="spellStart"/>
      <w:r w:rsidRPr="00CE178C">
        <w:t>seafisheries</w:t>
      </w:r>
      <w:proofErr w:type="spellEnd"/>
      <w:r w:rsidRPr="00CE178C">
        <w:t xml:space="preserve"> landings. Data is organized by species-groups, by main species and by province.</w:t>
      </w:r>
      <w:commentRangeEnd w:id="794"/>
      <w:r w:rsidRPr="005A2161">
        <w:rPr>
          <w:rStyle w:val="CommentReference"/>
        </w:rPr>
        <w:commentReference w:id="794"/>
      </w:r>
    </w:p>
    <w:p w14:paraId="00F4B83A" w14:textId="77777777" w:rsidR="00C1576E" w:rsidRPr="00CE178C" w:rsidRDefault="00C1576E" w:rsidP="00C1576E">
      <w:pPr>
        <w:pStyle w:val="1Para"/>
        <w:ind w:firstLine="0"/>
      </w:pPr>
      <w:r w:rsidRPr="00CE178C">
        <w:t>Period covered: Data is available from 1990 to 2018 year before the current fishing season, data prior to 1990 is available upon request.</w:t>
      </w:r>
    </w:p>
    <w:p w14:paraId="474C4922" w14:textId="77777777" w:rsidR="00C1576E" w:rsidRPr="00CE178C" w:rsidRDefault="00C1576E" w:rsidP="00C1576E">
      <w:pPr>
        <w:pStyle w:val="1Para"/>
        <w:ind w:firstLine="0"/>
      </w:pPr>
      <w:r w:rsidRPr="00CE178C">
        <w:t>Sources: Data collected by DFO regional offices.</w:t>
      </w:r>
    </w:p>
    <w:p w14:paraId="549E82CE" w14:textId="762C7367" w:rsidR="00C1576E" w:rsidRPr="00CE178C" w:rsidRDefault="00C1576E" w:rsidP="00C1576E">
      <w:pPr>
        <w:pStyle w:val="1Para"/>
        <w:ind w:firstLine="0"/>
      </w:pPr>
      <w:r w:rsidRPr="00CE178C">
        <w:t xml:space="preserve">Data is separated yearly (one Microsoft Excel file for each year) and grouped inside by Canadian provinces for each fish type. In total this dataset consists of 56 files (28 for fish amount in tonnes and 28 for fish total value in </w:t>
      </w:r>
      <w:r w:rsidR="00CE178C" w:rsidRPr="00CE178C">
        <w:t>thousands</w:t>
      </w:r>
      <w:r w:rsidRPr="00CE178C">
        <w:t xml:space="preserve"> of Canadian dollars.</w:t>
      </w:r>
    </w:p>
    <w:p w14:paraId="1FDC6221" w14:textId="4BE6D129" w:rsidR="00C1576E" w:rsidRPr="005A2161" w:rsidRDefault="00C1576E" w:rsidP="005A2161">
      <w:pPr>
        <w:pStyle w:val="1Para"/>
        <w:ind w:firstLine="0"/>
      </w:pPr>
      <w:commentRangeStart w:id="795"/>
      <w:r w:rsidRPr="007B481E">
        <w:lastRenderedPageBreak/>
        <w:t>To present such kind of data, it should go through several processes which includes data extraction, cleaning/</w:t>
      </w:r>
      <w:r w:rsidR="00CE178C" w:rsidRPr="0038076D">
        <w:t>filtering,</w:t>
      </w:r>
      <w:r w:rsidRPr="0038076D">
        <w:t xml:space="preserve"> and massaging (converting into suitable format) which will be discussed in implementation part of the work (chapter 4).</w:t>
      </w:r>
      <w:commentRangeEnd w:id="795"/>
      <w:r w:rsidRPr="0038076D">
        <w:rPr>
          <w:rStyle w:val="CommentReference"/>
        </w:rPr>
        <w:commentReference w:id="795"/>
      </w:r>
    </w:p>
    <w:p w14:paraId="11D9A4EA" w14:textId="3E85BD50" w:rsidR="00275DA3" w:rsidRPr="005A2161" w:rsidRDefault="00BE0E55" w:rsidP="005A2161">
      <w:pPr>
        <w:pStyle w:val="Heading2NoNumber"/>
      </w:pPr>
      <w:bookmarkStart w:id="796" w:name="_Toc80291911"/>
      <w:r w:rsidRPr="0038076D">
        <w:t>3.</w:t>
      </w:r>
      <w:r w:rsidR="00C1576E" w:rsidRPr="0038076D">
        <w:t>3</w:t>
      </w:r>
      <w:r w:rsidRPr="0038076D">
        <w:t>.</w:t>
      </w:r>
      <w:r w:rsidR="00252C5C" w:rsidRPr="0038076D">
        <w:tab/>
      </w:r>
      <w:r w:rsidRPr="0038076D">
        <w:t>Fishery Domain Problems</w:t>
      </w:r>
      <w:bookmarkEnd w:id="796"/>
    </w:p>
    <w:p w14:paraId="567CD04C" w14:textId="5FC47530" w:rsidR="00507C0A" w:rsidRPr="00CE178C" w:rsidRDefault="00781FF1" w:rsidP="005A2161">
      <w:pPr>
        <w:spacing w:after="0"/>
      </w:pPr>
      <w:r w:rsidRPr="005A2161">
        <w:rPr>
          <w:rFonts w:eastAsia="Times New Roman" w:cs="Arial"/>
          <w:color w:val="000000"/>
          <w:lang w:val="en-CA"/>
        </w:rPr>
        <w:t xml:space="preserve">It’s also worth </w:t>
      </w:r>
      <w:commentRangeStart w:id="797"/>
      <w:r w:rsidRPr="005A2161">
        <w:rPr>
          <w:rFonts w:eastAsia="Times New Roman" w:cs="Arial"/>
          <w:color w:val="000000"/>
          <w:lang w:val="en-CA"/>
        </w:rPr>
        <w:t xml:space="preserve">mentioning problems on which marine scientist are eager to work </w:t>
      </w:r>
      <w:commentRangeEnd w:id="797"/>
      <w:r w:rsidR="00E07A77" w:rsidRPr="005A2161">
        <w:rPr>
          <w:rStyle w:val="CommentReference"/>
          <w:lang w:val="en-CA"/>
        </w:rPr>
        <w:commentReference w:id="797"/>
      </w:r>
      <w:r w:rsidRPr="005A2161">
        <w:rPr>
          <w:rFonts w:eastAsia="Times New Roman" w:cs="Arial"/>
          <w:color w:val="000000"/>
          <w:lang w:val="en-CA"/>
        </w:rPr>
        <w:t>on</w:t>
      </w:r>
      <w:r w:rsidR="00F06F34" w:rsidRPr="005A2161">
        <w:rPr>
          <w:rFonts w:eastAsia="Times New Roman" w:cs="Arial"/>
          <w:color w:val="000000"/>
          <w:lang w:val="en-CA"/>
        </w:rPr>
        <w:t xml:space="preserve"> </w:t>
      </w:r>
      <w:r w:rsidR="00CE178C" w:rsidRPr="00CE178C">
        <w:rPr>
          <w:rFonts w:eastAsia="Times New Roman" w:cs="Arial"/>
          <w:color w:val="000000"/>
          <w:lang w:val="en-CA"/>
        </w:rPr>
        <w:t>according</w:t>
      </w:r>
      <w:r w:rsidR="00F06F34" w:rsidRPr="005A2161">
        <w:rPr>
          <w:rFonts w:eastAsia="Times New Roman" w:cs="Arial"/>
          <w:color w:val="000000"/>
          <w:lang w:val="en-CA"/>
        </w:rPr>
        <w:t xml:space="preserve"> to papers and </w:t>
      </w:r>
      <w:r w:rsidR="00CE178C" w:rsidRPr="00CE178C">
        <w:rPr>
          <w:rFonts w:eastAsia="Times New Roman" w:cs="Arial"/>
          <w:color w:val="000000"/>
          <w:lang w:val="en-CA"/>
        </w:rPr>
        <w:t>research</w:t>
      </w:r>
      <w:r w:rsidRPr="005A2161">
        <w:rPr>
          <w:rFonts w:eastAsia="Times New Roman" w:cs="Arial"/>
          <w:color w:val="000000"/>
          <w:lang w:val="en-CA"/>
        </w:rPr>
        <w:t>.</w:t>
      </w:r>
      <w:r w:rsidR="00C33D99" w:rsidRPr="005A2161" w:rsidDel="00C33D99">
        <w:rPr>
          <w:rFonts w:eastAsia="Times New Roman" w:cs="Arial"/>
          <w:color w:val="000000"/>
          <w:lang w:val="en-CA"/>
        </w:rPr>
        <w:t xml:space="preserve"> </w:t>
      </w:r>
    </w:p>
    <w:p w14:paraId="60D896FA" w14:textId="77777777" w:rsidR="00704947" w:rsidRPr="005A2161" w:rsidRDefault="00704947" w:rsidP="00704947">
      <w:pPr>
        <w:pStyle w:val="1Para"/>
      </w:pPr>
      <w:r w:rsidRPr="005A2161">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777777" w:rsidR="00704947" w:rsidRPr="005A2161" w:rsidRDefault="00704947" w:rsidP="00704947">
      <w:pPr>
        <w:pStyle w:val="1Para"/>
      </w:pPr>
      <w:r w:rsidRPr="005A2161">
        <w:t>3) find out what species of fish and other animals are on the verge of extinction. Visualization can be depicted using pie charts showing endangered species 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77777777" w:rsidR="00704947" w:rsidRPr="005A2161" w:rsidRDefault="00704947" w:rsidP="00704947">
      <w:pPr>
        <w:pStyle w:val="1Para"/>
      </w:pPr>
      <w:r w:rsidRPr="005A2161">
        <w:t>6) the establishment of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2765C459" w:rsidR="00704947" w:rsidRPr="005A2161" w:rsidRDefault="00704947" w:rsidP="00704947">
      <w:pPr>
        <w:pStyle w:val="1Para"/>
      </w:pPr>
      <w:r w:rsidRPr="005A2161">
        <w:lastRenderedPageBreak/>
        <w:t xml:space="preserve">8) analysis of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50AE3970" w:rsidR="00C33D99" w:rsidRPr="005A2161" w:rsidRDefault="00704947" w:rsidP="005A2161">
      <w:pPr>
        <w:pStyle w:val="1Para"/>
        <w:ind w:firstLine="0"/>
      </w:pPr>
      <w:r w:rsidRPr="007B481E">
        <w:t>Based on the results of th</w:t>
      </w:r>
      <w:r w:rsidRPr="00CE178C">
        <w:t>e analysis</w:t>
      </w:r>
      <w:r w:rsidR="003C0D2E" w:rsidRPr="00CE178C">
        <w:t>,</w:t>
      </w:r>
      <w:r w:rsidRPr="00CE178C">
        <w:t xml:space="preserve"> scientists </w:t>
      </w:r>
      <w:r w:rsidR="00BC6DA0" w:rsidRPr="00CE178C">
        <w:t>adjust</w:t>
      </w:r>
      <w:r w:rsidRPr="007B481E">
        <w:t xml:space="preserve"> methods that have adverse effects on the state of the environment and suggest alternative methods</w:t>
      </w:r>
      <w:r w:rsidRPr="00CE178C">
        <w:t>.</w:t>
      </w:r>
    </w:p>
    <w:p w14:paraId="05FD2B6A" w14:textId="337F6F8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717A7E" w:rsidRPr="005A2161">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798"/>
      <w:r w:rsidRPr="005A2161">
        <w:t>Based on these data</w:t>
      </w:r>
      <w:r w:rsidR="006D6E06" w:rsidRPr="005A2161">
        <w:t xml:space="preserve"> (amount of injured or accidentally killed animals and detailed reports on each case)</w:t>
      </w:r>
      <w:r w:rsidRPr="005A2161">
        <w:t xml:space="preserve"> it can be concluded </w:t>
      </w:r>
      <w:commentRangeEnd w:id="798"/>
      <w:r w:rsidR="000363CA" w:rsidRPr="005A2161">
        <w:rPr>
          <w:rStyle w:val="CommentReference"/>
        </w:rPr>
        <w:commentReference w:id="798"/>
      </w:r>
      <w:r w:rsidRPr="005A2161">
        <w:t>that the environment is adversely affected by the rising amount of fishing vessels and equipment for fishing in the ocean.</w:t>
      </w:r>
    </w:p>
    <w:p w14:paraId="15FDDE57" w14:textId="28DC0303" w:rsidR="001D0248" w:rsidRPr="005A2161" w:rsidRDefault="001D0248" w:rsidP="005A2161">
      <w:pPr>
        <w:pStyle w:val="1Para"/>
        <w:ind w:firstLine="0"/>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717A7E" w:rsidRPr="005A2161">
            <w:rPr>
              <w:noProof/>
            </w:rPr>
            <w:t>[14]</w:t>
          </w:r>
          <w:r w:rsidR="00717A7E">
            <w:fldChar w:fldCharType="end"/>
          </w:r>
        </w:sdtContent>
      </w:sdt>
      <w:r w:rsidRPr="005A2161">
        <w:t xml:space="preserve"> provides data on Marine Mammal Species and Stocks Incidentally Killed or Injured during the 2018 fishing catch.</w:t>
      </w:r>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799" w:name="_Toc80291912"/>
      <w:r w:rsidRPr="007B481E">
        <w:lastRenderedPageBreak/>
        <w:t>3.4.</w:t>
      </w:r>
      <w:r w:rsidRPr="007B481E">
        <w:tab/>
      </w:r>
      <w:commentRangeStart w:id="800"/>
      <w:r w:rsidR="00CB2779" w:rsidRPr="00CE178C">
        <w:t>Visualization Motivation</w:t>
      </w:r>
      <w:commentRangeEnd w:id="800"/>
      <w:r w:rsidR="005D6265" w:rsidRPr="005A2161">
        <w:rPr>
          <w:rStyle w:val="CommentReference"/>
          <w:rFonts w:eastAsiaTheme="minorHAnsi" w:cstheme="minorBidi"/>
          <w:b w:val="0"/>
          <w:color w:val="auto"/>
        </w:rPr>
        <w:commentReference w:id="800"/>
      </w:r>
      <w:bookmarkEnd w:id="799"/>
    </w:p>
    <w:p w14:paraId="4FEDBABD" w14:textId="7E203B2C" w:rsidR="00D15815" w:rsidRPr="00CE178C" w:rsidRDefault="00D15815" w:rsidP="005A2161">
      <w:pPr>
        <w:pStyle w:val="1Para"/>
        <w:ind w:firstLine="0"/>
      </w:pPr>
      <w:commentRangeStart w:id="801"/>
      <w:r w:rsidRPr="00CE178C">
        <w:t xml:space="preserve">Analysis of the data presented in </w:t>
      </w:r>
      <w:r w:rsidR="00CB2779" w:rsidRPr="00CE178C">
        <w:t>table or text</w:t>
      </w:r>
      <w:r w:rsidRPr="00CE178C">
        <w:t xml:space="preserve"> format may take significant amount of time</w:t>
      </w:r>
      <w:commentRangeEnd w:id="801"/>
      <w:r w:rsidR="00181673" w:rsidRPr="005A2161">
        <w:rPr>
          <w:rStyle w:val="CommentReference"/>
        </w:rPr>
        <w:commentReference w:id="801"/>
      </w:r>
      <w:r w:rsidR="00A54DF6" w:rsidRPr="00CE178C">
        <w:t>.</w:t>
      </w:r>
      <w:r w:rsidRPr="00CE178C">
        <w:t xml:space="preserve"> For example, it is hard to see trends, how values change through the years, as well as comparing data for different provinces and fish type. Another thing which is hard to capture is correlation</w:t>
      </w:r>
      <w:r w:rsidR="005E09C6" w:rsidRPr="00CE178C">
        <w:t xml:space="preserve"> </w:t>
      </w:r>
      <w:r w:rsidRPr="00CE178C">
        <w:t>between price and quantities of a specific types of fish for a certain period.</w:t>
      </w:r>
    </w:p>
    <w:p w14:paraId="198C1F34" w14:textId="20D905C7" w:rsidR="006B7907" w:rsidRPr="00CE178C" w:rsidRDefault="00D15815">
      <w:pPr>
        <w:pStyle w:val="1Para"/>
        <w:ind w:firstLine="0"/>
      </w:pPr>
      <w:r w:rsidRPr="00CE178C">
        <w:t xml:space="preserve">The tool itself and </w:t>
      </w:r>
      <w:r w:rsidR="00CE178C" w:rsidRPr="00CE178C">
        <w:t>its</w:t>
      </w:r>
      <w:r w:rsidRPr="00CE178C">
        <w:t xml:space="preserve"> implementation will be discussed in Chapter </w:t>
      </w:r>
      <w:r w:rsidR="00CE178C" w:rsidRPr="00CE178C">
        <w:t>4;</w:t>
      </w:r>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r w:rsidR="00CE178C" w:rsidRPr="00CE178C">
        <w:t>URL</w:t>
      </w:r>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r w:rsidR="00CE178C" w:rsidRPr="00CE178C">
        <w:t>provinces,</w:t>
      </w:r>
      <w:r w:rsidR="0020364C" w:rsidRPr="00CE178C">
        <w:t xml:space="preserve"> and any fish type from dropdowns, zoom into details etc. This type of UI experience if not available if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pPr>
        <w:spacing w:after="0"/>
        <w:rPr>
          <w:rFonts w:eastAsia="Times New Roman" w:cs="Arial"/>
          <w:lang w:val="en-CA"/>
        </w:rPr>
        <w:pPrChange w:id="802"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77777777" w:rsidR="006D6E06" w:rsidRPr="00CE178C" w:rsidRDefault="006D6E06">
      <w:pPr>
        <w:spacing w:after="0"/>
        <w:rPr>
          <w:rFonts w:eastAsia="Times New Roman" w:cs="Arial"/>
          <w:lang w:val="en-CA"/>
        </w:rPr>
        <w:pPrChange w:id="803" w:author="Vladymyr Kozyr" w:date="2021-08-15T21:07:00Z">
          <w:pPr>
            <w:spacing w:after="0" w:line="240" w:lineRule="auto"/>
          </w:pPr>
        </w:pPrChange>
      </w:pPr>
      <w:r w:rsidRPr="00CE178C">
        <w:rPr>
          <w:rFonts w:eastAsia="Times New Roman" w:cs="Arial"/>
          <w:lang w:val="en-CA"/>
        </w:rPr>
        <w:t>The main difference between existing static reports and this tool is that tool allows user to interact with data before producing visualization (filtering, zooming etc.)</w:t>
      </w:r>
    </w:p>
    <w:p w14:paraId="311FD553" w14:textId="77777777" w:rsidR="006D6E06" w:rsidRPr="00CE178C" w:rsidRDefault="006D6E06">
      <w:pPr>
        <w:spacing w:after="0"/>
        <w:rPr>
          <w:rFonts w:eastAsia="Times New Roman" w:cs="Arial"/>
          <w:lang w:val="en-CA"/>
        </w:rPr>
        <w:pPrChange w:id="804" w:author="Vladymyr Kozyr" w:date="2021-08-15T21:07:00Z">
          <w:pPr>
            <w:spacing w:after="0" w:line="240" w:lineRule="auto"/>
          </w:pPr>
        </w:pPrChange>
      </w:pPr>
    </w:p>
    <w:p w14:paraId="2D47AB71" w14:textId="77777777" w:rsidR="006D6E06" w:rsidRPr="00CE178C" w:rsidDel="006B7907" w:rsidRDefault="006D6E06">
      <w:pPr>
        <w:spacing w:after="0"/>
        <w:rPr>
          <w:del w:id="805" w:author="Vladymyr Kozyr" w:date="2021-08-15T21:07:00Z"/>
          <w:rFonts w:eastAsia="Times New Roman" w:cs="Arial"/>
          <w:b/>
          <w:bCs/>
          <w:lang w:val="en-CA"/>
        </w:rPr>
        <w:pPrChange w:id="806" w:author="Vladymyr Kozyr" w:date="2021-08-15T21:07:00Z">
          <w:pPr>
            <w:spacing w:after="0" w:line="240" w:lineRule="auto"/>
          </w:pPr>
        </w:pPrChange>
      </w:pPr>
      <w:r w:rsidRPr="00CE178C">
        <w:rPr>
          <w:rFonts w:eastAsia="Times New Roman" w:cs="Arial"/>
          <w:b/>
          <w:bCs/>
          <w:lang w:val="en-CA"/>
        </w:rPr>
        <w:t>Requirement 2. Data Scaling for Further Analysis</w:t>
      </w:r>
    </w:p>
    <w:p w14:paraId="3188E32C" w14:textId="77777777" w:rsidR="006D6E06" w:rsidRPr="00CE178C" w:rsidRDefault="006D6E06">
      <w:pPr>
        <w:spacing w:after="0"/>
        <w:rPr>
          <w:rFonts w:eastAsia="Times New Roman" w:cs="Arial"/>
          <w:lang w:val="en-CA"/>
        </w:rPr>
        <w:pPrChange w:id="807" w:author="Vladymyr Kozyr" w:date="2021-08-15T21:07:00Z">
          <w:pPr>
            <w:spacing w:after="0" w:line="240" w:lineRule="auto"/>
          </w:pPr>
        </w:pPrChange>
      </w:pPr>
    </w:p>
    <w:p w14:paraId="6B7FCFA5" w14:textId="0343EA59" w:rsidR="006D6E06" w:rsidRPr="00CE178C" w:rsidRDefault="006D6E06">
      <w:pPr>
        <w:spacing w:after="0"/>
        <w:rPr>
          <w:rFonts w:eastAsia="Times New Roman" w:cs="Arial"/>
          <w:lang w:val="en-CA"/>
        </w:rPr>
        <w:pPrChange w:id="808" w:author="Vladymyr Kozyr" w:date="2021-08-15T21:07:00Z">
          <w:pPr>
            <w:spacing w:after="0" w:line="240" w:lineRule="auto"/>
          </w:pPr>
        </w:pPrChange>
      </w:pPr>
      <w:r w:rsidRPr="00CE178C">
        <w:rPr>
          <w:rFonts w:eastAsia="Times New Roman" w:cs="Arial"/>
          <w:lang w:val="en-CA"/>
        </w:rPr>
        <w:t xml:space="preserve">Tool should allow users to discover patterns, </w:t>
      </w:r>
      <w:r w:rsidR="00CE178C" w:rsidRPr="00CE178C">
        <w:rPr>
          <w:rFonts w:eastAsia="Times New Roman" w:cs="Arial"/>
          <w:lang w:val="en-CA"/>
        </w:rPr>
        <w:t>trends,</w:t>
      </w:r>
      <w:r w:rsidRPr="00CE178C">
        <w:rPr>
          <w:rFonts w:eastAsia="Times New Roman" w:cs="Arial"/>
          <w:lang w:val="en-CA"/>
        </w:rPr>
        <w:t xml:space="preserve"> and anomalies (Task 1 and Task 2)</w:t>
      </w:r>
    </w:p>
    <w:p w14:paraId="214DE3C8" w14:textId="77777777" w:rsidR="006D6E06" w:rsidRPr="00CE178C" w:rsidRDefault="006D6E06">
      <w:pPr>
        <w:spacing w:after="0"/>
        <w:rPr>
          <w:rFonts w:eastAsia="Times New Roman" w:cs="Arial"/>
          <w:lang w:val="en-CA"/>
        </w:rPr>
        <w:pPrChange w:id="809" w:author="Vladymyr Kozyr" w:date="2021-08-15T21:07:00Z">
          <w:pPr>
            <w:spacing w:after="0" w:line="240" w:lineRule="auto"/>
          </w:pPr>
        </w:pPrChange>
      </w:pPr>
    </w:p>
    <w:p w14:paraId="4428266E" w14:textId="77777777" w:rsidR="006D6E06" w:rsidRPr="00CE178C" w:rsidDel="006B7907" w:rsidRDefault="006D6E06">
      <w:pPr>
        <w:spacing w:after="0"/>
        <w:rPr>
          <w:del w:id="810" w:author="Vladymyr Kozyr" w:date="2021-08-15T21:07:00Z"/>
          <w:rFonts w:eastAsia="Times New Roman" w:cs="Arial"/>
          <w:b/>
          <w:bCs/>
          <w:lang w:val="en-CA"/>
        </w:rPr>
        <w:pPrChange w:id="811"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812"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813" w:name="_Toc80291913"/>
      <w:commentRangeStart w:id="814"/>
      <w:commentRangeStart w:id="815"/>
      <w:r w:rsidRPr="00CE178C">
        <w:lastRenderedPageBreak/>
        <w:t xml:space="preserve">Task </w:t>
      </w:r>
      <w:r w:rsidR="001650DD" w:rsidRPr="00CE178C">
        <w:t>Abstraction</w:t>
      </w:r>
      <w:commentRangeEnd w:id="814"/>
      <w:r w:rsidR="00705992" w:rsidRPr="005A2161">
        <w:rPr>
          <w:rStyle w:val="CommentReference"/>
          <w:rFonts w:eastAsiaTheme="minorHAnsi" w:cstheme="minorBidi"/>
          <w:b w:val="0"/>
          <w:color w:val="auto"/>
        </w:rPr>
        <w:commentReference w:id="814"/>
      </w:r>
      <w:commentRangeEnd w:id="815"/>
      <w:r w:rsidR="00301680" w:rsidRPr="005A2161">
        <w:rPr>
          <w:rStyle w:val="CommentReference"/>
          <w:rFonts w:eastAsiaTheme="minorHAnsi" w:cstheme="minorBidi"/>
          <w:b w:val="0"/>
          <w:color w:val="auto"/>
        </w:rPr>
        <w:commentReference w:id="815"/>
      </w:r>
      <w:bookmarkEnd w:id="813"/>
    </w:p>
    <w:p w14:paraId="22050534" w14:textId="32E30380" w:rsidR="00FF39D4" w:rsidRPr="006D47DD" w:rsidRDefault="000905C2">
      <w:pPr>
        <w:pStyle w:val="Heading3"/>
        <w:spacing w:after="0" w:line="480" w:lineRule="auto"/>
        <w:rPr>
          <w:bCs/>
        </w:rPr>
        <w:pPrChange w:id="816" w:author="Vladymyr Kozyr" w:date="2021-08-15T21:15:00Z">
          <w:pPr>
            <w:pStyle w:val="Heading3"/>
            <w:spacing w:after="0"/>
          </w:pPr>
        </w:pPrChange>
      </w:pPr>
      <w:bookmarkStart w:id="817" w:name="_Toc80291914"/>
      <w:r w:rsidRPr="005A6381">
        <w:rPr>
          <w:bCs/>
          <w:rPrChange w:id="818" w:author="Vladymyr Kozyr" w:date="2021-08-15T21:15:00Z">
            <w:rPr>
              <w:b w:val="0"/>
            </w:rPr>
          </w:rPrChange>
        </w:rPr>
        <w:t xml:space="preserve">Task </w:t>
      </w:r>
      <w:r w:rsidR="00C10319" w:rsidRPr="005A6381">
        <w:rPr>
          <w:bCs/>
          <w:rPrChange w:id="819" w:author="Vladymyr Kozyr" w:date="2021-08-15T21:15:00Z">
            <w:rPr>
              <w:b w:val="0"/>
            </w:rPr>
          </w:rPrChange>
        </w:rPr>
        <w:t>1</w:t>
      </w:r>
      <w:r w:rsidR="00252C5C" w:rsidRPr="005A6381">
        <w:rPr>
          <w:bCs/>
          <w:rPrChange w:id="820" w:author="Vladymyr Kozyr" w:date="2021-08-15T21:15:00Z">
            <w:rPr>
              <w:b w:val="0"/>
            </w:rPr>
          </w:rPrChange>
        </w:rPr>
        <w:t xml:space="preserve">. </w:t>
      </w:r>
      <w:r w:rsidR="00F17FDE" w:rsidRPr="005A6381">
        <w:rPr>
          <w:bCs/>
          <w:rPrChange w:id="821" w:author="Vladymyr Kozyr" w:date="2021-08-15T21:15:00Z">
            <w:rPr>
              <w:b w:val="0"/>
            </w:rPr>
          </w:rPrChange>
        </w:rPr>
        <w:t xml:space="preserve">Exploring Relationships </w:t>
      </w:r>
      <w:r w:rsidR="00252C5C" w:rsidRPr="005A6381">
        <w:rPr>
          <w:bCs/>
          <w:rPrChange w:id="822" w:author="Vladymyr Kozyr" w:date="2021-08-15T21:15:00Z">
            <w:rPr>
              <w:b w:val="0"/>
            </w:rPr>
          </w:rPrChange>
        </w:rPr>
        <w:t xml:space="preserve">for </w:t>
      </w:r>
      <w:r w:rsidR="00F17FDE" w:rsidRPr="005A6381">
        <w:rPr>
          <w:bCs/>
          <w:rPrChange w:id="823" w:author="Vladymyr Kozyr" w:date="2021-08-15T21:15:00Z">
            <w:rPr>
              <w:b w:val="0"/>
            </w:rPr>
          </w:rPrChange>
        </w:rPr>
        <w:t>Fish Amount and Price</w:t>
      </w:r>
      <w:bookmarkEnd w:id="817"/>
    </w:p>
    <w:p w14:paraId="77B5F993" w14:textId="0DAA7C4C" w:rsidR="00DF17FD" w:rsidRPr="005A2161" w:rsidRDefault="0078619D" w:rsidP="005A2161">
      <w:pPr>
        <w:pStyle w:val="1Para"/>
        <w:ind w:firstLine="0"/>
      </w:pPr>
      <w:r w:rsidRPr="005A2161">
        <w:t>In section 3.</w:t>
      </w:r>
      <w:r w:rsidR="00C33D99" w:rsidRPr="005A2161">
        <w:t>1</w:t>
      </w:r>
      <w:ins w:id="824" w:author="Vladymyr Kozyr" w:date="2021-08-19T18:48:00Z">
        <w:r w:rsidR="00E1099E">
          <w:t>.</w:t>
        </w:r>
      </w:ins>
      <w:del w:id="825" w:author="Vladymyr Kozyr" w:date="2021-08-19T18:49:00Z">
        <w:r w:rsidRPr="005A2161" w:rsidDel="00E1099E">
          <w:delText>,</w:delText>
        </w:r>
      </w:del>
      <w:r w:rsidRPr="005A2161">
        <w:t xml:space="preserve"> we introduced a </w:t>
      </w:r>
      <w:r w:rsidR="00DF17FD" w:rsidRPr="005A2161">
        <w:t xml:space="preserve">report </w:t>
      </w:r>
      <w:sdt>
        <w:sdtPr>
          <w:id w:val="-1501422307"/>
          <w:citation/>
        </w:sdtPr>
        <w:sdtEndPr/>
        <w:sdtContent>
          <w:r w:rsidR="00DF17FD" w:rsidRPr="005A2161">
            <w:fldChar w:fldCharType="begin"/>
          </w:r>
          <w:r w:rsidR="00DF17FD" w:rsidRPr="00CE178C">
            <w:instrText xml:space="preserve"> CITATION Sco19 \l 4105 </w:instrText>
          </w:r>
          <w:r w:rsidR="00DF17FD" w:rsidRPr="005A2161">
            <w:fldChar w:fldCharType="separate"/>
          </w:r>
          <w:r w:rsidR="00717A7E" w:rsidRPr="005A2161">
            <w:rPr>
              <w:noProof/>
            </w:rPr>
            <w:t>[11]</w:t>
          </w:r>
          <w:r w:rsidR="00DF17FD" w:rsidRPr="005A2161">
            <w:fldChar w:fldCharType="end"/>
          </w:r>
        </w:sdtContent>
      </w:sdt>
      <w:r w:rsidR="00DF17FD" w:rsidRPr="005A2161">
        <w:t xml:space="preserve"> shows that charts for the fish amounts and price are relevant for people who work in marine industry. This work contains plots for fish amount and prices separately on differen</w:t>
      </w:r>
      <w:r w:rsidRPr="005A2161">
        <w:t>t</w:t>
      </w:r>
      <w:r w:rsidR="00DF17FD" w:rsidRPr="005A2161">
        <w:t xml:space="preserve"> figures. They also have different </w:t>
      </w:r>
      <w:commentRangeStart w:id="826"/>
      <w:r w:rsidR="00DF17FD" w:rsidRPr="005A2161">
        <w:t>visualizations</w:t>
      </w:r>
      <w:r w:rsidR="00FD00CC" w:rsidRPr="005A2161">
        <w:t xml:space="preserve"> (bar charts, line chart, pie charts)</w:t>
      </w:r>
      <w:r w:rsidR="00DF17FD" w:rsidRPr="005A2161">
        <w:t xml:space="preserve"> </w:t>
      </w:r>
      <w:commentRangeEnd w:id="826"/>
      <w:r w:rsidRPr="005A2161">
        <w:rPr>
          <w:rStyle w:val="CommentReference"/>
        </w:rPr>
        <w:commentReference w:id="826"/>
      </w:r>
      <w:r w:rsidR="00DF17FD" w:rsidRPr="005A2161">
        <w:t>for the prices and tonnage of the fish of specific type.</w:t>
      </w:r>
    </w:p>
    <w:p w14:paraId="1E8B7A28" w14:textId="13113818" w:rsidR="00DF17FD" w:rsidRPr="005A2161" w:rsidRDefault="00DF17FD" w:rsidP="005A2161">
      <w:pPr>
        <w:pStyle w:val="1Para"/>
        <w:ind w:firstLine="0"/>
      </w:pPr>
      <w:commentRangeStart w:id="827"/>
      <w:r w:rsidRPr="005A2161">
        <w:t xml:space="preserve">Improvement of that report would be placing them on one line chart with two axes to help user see both </w:t>
      </w:r>
      <w:r w:rsidR="00CE178C">
        <w:t>measurements</w:t>
      </w:r>
      <w:r w:rsidRPr="005A2161">
        <w:t xml:space="preserve"> at the same time</w:t>
      </w:r>
      <w:commentRangeEnd w:id="827"/>
      <w:r w:rsidR="00705992" w:rsidRPr="005A2161">
        <w:rPr>
          <w:rStyle w:val="CommentReference"/>
        </w:rPr>
        <w:commentReference w:id="827"/>
      </w:r>
      <w:r w:rsidRPr="005A2161">
        <w:t xml:space="preserve">. This helps to understand correlation between the values and quantities without a need for </w:t>
      </w:r>
      <w:r w:rsidR="00D50AC8" w:rsidRPr="005A2161">
        <w:t>looking into two different charts (they may be in different scale etc.) or comparing row table data.</w:t>
      </w:r>
    </w:p>
    <w:p w14:paraId="357C2EAA" w14:textId="40BF726B" w:rsidR="007A2436" w:rsidRDefault="007A2436" w:rsidP="005A2161">
      <w:pPr>
        <w:pStyle w:val="1Para"/>
        <w:ind w:firstLine="0"/>
        <w:rPr>
          <w:ins w:id="828" w:author="Vladymyr Kozyr" w:date="2021-08-15T21:43:00Z"/>
        </w:rPr>
      </w:pPr>
      <w:r w:rsidRPr="005A2161">
        <w:t xml:space="preserve">Visualization (combined with </w:t>
      </w:r>
      <w:commentRangeStart w:id="829"/>
      <w:commentRangeStart w:id="830"/>
      <w:r w:rsidRPr="005A2161">
        <w:t xml:space="preserve">external </w:t>
      </w:r>
      <w:r w:rsidR="00F17FDE" w:rsidRPr="005A2161">
        <w:t>data sources</w:t>
      </w:r>
      <w:r w:rsidRPr="005A2161">
        <w:t xml:space="preserve"> </w:t>
      </w:r>
      <w:commentRangeEnd w:id="829"/>
      <w:r w:rsidR="000616F8" w:rsidRPr="005A2161">
        <w:rPr>
          <w:rStyle w:val="CommentReference"/>
        </w:rPr>
        <w:commentReference w:id="829"/>
      </w:r>
      <w:commentRangeEnd w:id="830"/>
      <w:r w:rsidR="00A458B4" w:rsidRPr="005A2161">
        <w:rPr>
          <w:rStyle w:val="CommentReference"/>
        </w:rPr>
        <w:commentReference w:id="830"/>
      </w:r>
      <w:r w:rsidRPr="005A2161">
        <w:t xml:space="preserve">and/or </w:t>
      </w:r>
      <w:commentRangeStart w:id="831"/>
      <w:r w:rsidRPr="005A2161">
        <w:t>user</w:t>
      </w:r>
      <w:r w:rsidR="00A458B4" w:rsidRPr="005A2161">
        <w:t>’s knowledge and</w:t>
      </w:r>
      <w:r w:rsidRPr="005A2161">
        <w:t xml:space="preserve"> experience</w:t>
      </w:r>
      <w:r w:rsidR="00A458B4" w:rsidRPr="005A2161">
        <w:t xml:space="preserve"> in the domain</w:t>
      </w:r>
      <w:commentRangeEnd w:id="831"/>
      <w:r w:rsidR="000616F8" w:rsidRPr="005A2161">
        <w:rPr>
          <w:rStyle w:val="CommentReference"/>
        </w:rPr>
        <w:commentReference w:id="831"/>
      </w:r>
      <w:r w:rsidRPr="005A2161">
        <w:t>) may be used by users for solving range of issues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832" w:author="Vladymyr Kozyr" w:date="2021-08-15T21:43:00Z"/>
        </w:rPr>
      </w:pPr>
    </w:p>
    <w:p w14:paraId="17127045" w14:textId="59CDA765" w:rsidR="00DF1FB7" w:rsidRDefault="00DF1FB7" w:rsidP="005A2161">
      <w:pPr>
        <w:pStyle w:val="1Para"/>
        <w:ind w:firstLine="0"/>
        <w:rPr>
          <w:ins w:id="833" w:author="Vladymyr Kozyr" w:date="2021-08-15T21:43:00Z"/>
        </w:rPr>
      </w:pPr>
    </w:p>
    <w:p w14:paraId="419BA116" w14:textId="0BC77300" w:rsidR="00DF1FB7" w:rsidRDefault="00DF1FB7" w:rsidP="005A2161">
      <w:pPr>
        <w:pStyle w:val="1Para"/>
        <w:ind w:firstLine="0"/>
        <w:rPr>
          <w:ins w:id="834" w:author="Vladymyr Kozyr" w:date="2021-08-15T21:43:00Z"/>
        </w:rPr>
      </w:pPr>
    </w:p>
    <w:p w14:paraId="7D9373F4" w14:textId="25DF9B17" w:rsidR="00DF1FB7" w:rsidRDefault="00DF1FB7" w:rsidP="005A2161">
      <w:pPr>
        <w:pStyle w:val="1Para"/>
        <w:ind w:firstLine="0"/>
        <w:rPr>
          <w:ins w:id="835" w:author="Vladymyr Kozyr" w:date="2021-08-15T21:43:00Z"/>
        </w:rPr>
      </w:pPr>
    </w:p>
    <w:p w14:paraId="0E4D834C" w14:textId="73F4C1CE" w:rsidR="00DF1FB7" w:rsidRDefault="00DF1FB7" w:rsidP="005A2161">
      <w:pPr>
        <w:pStyle w:val="1Para"/>
        <w:ind w:firstLine="0"/>
        <w:rPr>
          <w:ins w:id="836" w:author="Vladymyr Kozyr" w:date="2021-08-15T21:43:00Z"/>
        </w:rPr>
      </w:pPr>
    </w:p>
    <w:p w14:paraId="0FBBFB24" w14:textId="453750A3" w:rsidR="00DF1FB7" w:rsidRDefault="00DF1FB7" w:rsidP="005A2161">
      <w:pPr>
        <w:pStyle w:val="1Para"/>
        <w:ind w:firstLine="0"/>
        <w:rPr>
          <w:ins w:id="837" w:author="Vladymyr Kozyr" w:date="2021-08-15T21:43:00Z"/>
        </w:rPr>
      </w:pPr>
    </w:p>
    <w:p w14:paraId="761D56C0" w14:textId="5718796F" w:rsidR="00DF1FB7" w:rsidRDefault="00DF1FB7" w:rsidP="005A2161">
      <w:pPr>
        <w:pStyle w:val="1Para"/>
        <w:ind w:firstLine="0"/>
        <w:rPr>
          <w:ins w:id="838"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839" w:author="Vladymyr Kozyr" w:date="2021-08-15T21:15:00Z">
          <w:pPr>
            <w:pStyle w:val="Heading3"/>
            <w:spacing w:after="0"/>
          </w:pPr>
        </w:pPrChange>
      </w:pPr>
      <w:bookmarkStart w:id="840" w:name="_Toc80291915"/>
      <w:commentRangeStart w:id="841"/>
      <w:r w:rsidRPr="00CE178C">
        <w:lastRenderedPageBreak/>
        <w:t xml:space="preserve">Task </w:t>
      </w:r>
      <w:r w:rsidR="004D0850" w:rsidRPr="00CE178C">
        <w:t>2</w:t>
      </w:r>
      <w:commentRangeEnd w:id="841"/>
      <w:r w:rsidR="00C8620E" w:rsidRPr="005A2161">
        <w:rPr>
          <w:rStyle w:val="CommentReference"/>
          <w:rFonts w:eastAsiaTheme="minorHAnsi" w:cstheme="minorBidi"/>
          <w:b w:val="0"/>
          <w:color w:val="auto"/>
        </w:rPr>
        <w:commentReference w:id="841"/>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840"/>
    </w:p>
    <w:p w14:paraId="4CA1B6D4" w14:textId="02438EEC" w:rsidR="00BA1CDB" w:rsidRPr="0038076D" w:rsidRDefault="00BA1CDB" w:rsidP="005A2161">
      <w:pPr>
        <w:pStyle w:val="1Para"/>
        <w:ind w:firstLine="0"/>
        <w:rPr>
          <w:rFonts w:cs="Arial"/>
        </w:rPr>
      </w:pPr>
      <w:r w:rsidRPr="007B481E">
        <w:t>Visualization of the paired time series pl</w:t>
      </w:r>
      <w:r w:rsidR="00DF17FD" w:rsidRPr="0038076D">
        <w:t>a</w:t>
      </w:r>
      <w:r w:rsidRPr="0038076D">
        <w:t>y</w:t>
      </w:r>
      <w:r w:rsidR="001650DD" w:rsidRPr="0038076D">
        <w:t>s</w:t>
      </w:r>
      <w:r w:rsidRPr="0038076D">
        <w:t xml:space="preserve"> an important role in the marine fishery industry, such as in work </w:t>
      </w:r>
      <w:r w:rsidR="00CE178C" w:rsidRPr="0038076D">
        <w:t>related</w:t>
      </w:r>
      <w:r w:rsidRPr="0038076D">
        <w:t xml:space="preserve"> to parrotfish population by Valle </w:t>
      </w:r>
      <w:r w:rsidRPr="0038076D">
        <w:rPr>
          <w:rFonts w:cs="Arial"/>
        </w:rPr>
        <w:t xml:space="preserve">and Oxenford </w:t>
      </w:r>
      <w:sdt>
        <w:sdtPr>
          <w:rPr>
            <w:rFonts w:cs="Arial"/>
          </w:rPr>
          <w:id w:val="-1079520522"/>
          <w:citation/>
        </w:sdtPr>
        <w:sdtEndPr/>
        <w:sdtContent>
          <w:r w:rsidRPr="0038076D">
            <w:rPr>
              <w:rFonts w:cs="Arial"/>
            </w:rPr>
            <w:fldChar w:fldCharType="begin"/>
          </w:r>
          <w:r w:rsidRPr="0038076D">
            <w:rPr>
              <w:rFonts w:cs="Arial"/>
            </w:rPr>
            <w:instrText xml:space="preserve"> CITATION Hen14 \l 4105 </w:instrText>
          </w:r>
          <w:r w:rsidRPr="0038076D">
            <w:rPr>
              <w:rFonts w:cs="Arial"/>
            </w:rPr>
            <w:fldChar w:fldCharType="separate"/>
          </w:r>
          <w:r w:rsidR="00717A7E" w:rsidRPr="005A2161">
            <w:rPr>
              <w:rFonts w:cs="Arial"/>
              <w:noProof/>
            </w:rPr>
            <w:t>[15]</w:t>
          </w:r>
          <w:r w:rsidRPr="0038076D">
            <w:rPr>
              <w:rFonts w:cs="Arial"/>
            </w:rPr>
            <w:fldChar w:fldCharType="end"/>
          </w:r>
        </w:sdtContent>
      </w:sdt>
      <w:r w:rsidRPr="007B481E">
        <w:rPr>
          <w:rFonts w:cs="Arial"/>
        </w:rPr>
        <w:t xml:space="preserve">. In this paper </w:t>
      </w:r>
      <w:r w:rsidRPr="0038076D">
        <w:rPr>
          <w:rFonts w:cs="Arial"/>
        </w:rPr>
        <w:t xml:space="preserve">there are </w:t>
      </w:r>
      <w:r w:rsidR="00CE178C" w:rsidRPr="0038076D">
        <w:rPr>
          <w:rFonts w:cs="Arial"/>
        </w:rPr>
        <w:t>scatterplots</w:t>
      </w:r>
      <w:r w:rsidRPr="005A2161">
        <w:rPr>
          <w:rFonts w:cs="Arial"/>
        </w:rPr>
        <w:t xml:space="preserve"> showing relationships between human population size and fish density for selected fish groups across the Caribbean</w:t>
      </w:r>
      <w:r w:rsidRPr="007B481E">
        <w:rPr>
          <w:rFonts w:cs="Arial"/>
        </w:rPr>
        <w:t xml:space="preserve"> (</w:t>
      </w:r>
      <w:ins w:id="842" w:author="Vladymyr Kozyr" w:date="2021-08-15T21:43:00Z">
        <w:r w:rsidR="00DF1FB7">
          <w:rPr>
            <w:rFonts w:cs="Arial"/>
          </w:rPr>
          <w:t>F</w:t>
        </w:r>
      </w:ins>
      <w:del w:id="843" w:author="Vladymyr Kozyr" w:date="2021-08-15T21:43:00Z">
        <w:r w:rsidRPr="0038076D" w:rsidDel="00DF1FB7">
          <w:rPr>
            <w:rFonts w:cs="Arial"/>
          </w:rPr>
          <w:delText>f</w:delText>
        </w:r>
      </w:del>
      <w:r w:rsidRPr="0038076D">
        <w:rPr>
          <w:rFonts w:cs="Arial"/>
        </w:rPr>
        <w:t>ig</w:t>
      </w:r>
      <w:ins w:id="844" w:author="Vladymyr Kozyr" w:date="2021-08-15T21:15:00Z">
        <w:r w:rsidR="005A6381">
          <w:rPr>
            <w:rFonts w:cs="Arial"/>
          </w:rPr>
          <w:t>ure</w:t>
        </w:r>
      </w:ins>
      <w:del w:id="845" w:author="Vladymyr Kozyr" w:date="2021-08-15T21:15:00Z">
        <w:r w:rsidRPr="0038076D" w:rsidDel="005A6381">
          <w:rPr>
            <w:rFonts w:cs="Arial"/>
          </w:rPr>
          <w:delText>.</w:delText>
        </w:r>
      </w:del>
      <w:r w:rsidRPr="0038076D">
        <w:rPr>
          <w:rFonts w:cs="Arial"/>
        </w:rPr>
        <w:t xml:space="preserve"> </w:t>
      </w:r>
      <w:ins w:id="846" w:author="Vladymyr Kozyr" w:date="2021-08-19T18:53:00Z">
        <w:r w:rsidR="00121D53">
          <w:rPr>
            <w:rFonts w:cs="Arial"/>
          </w:rPr>
          <w:t>3.5.2.1</w:t>
        </w:r>
      </w:ins>
      <w:del w:id="847"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848" w:author="Vladymyr Kozyr" w:date="2021-08-15T21:44:00Z"/>
          <w:rFonts w:cs="Arial"/>
          <w:lang w:val="en-CA"/>
        </w:rPr>
        <w:pPrChange w:id="849"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850" w:author="Vladymyr Kozyr" w:date="2021-08-15T21:44:00Z"/>
          <w:lang w:val="en-CA"/>
        </w:rPr>
        <w:pPrChange w:id="851"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852" w:author="Vladymyr Kozyr" w:date="2021-08-15T21:44:00Z"/>
          <w:rFonts w:cs="Arial"/>
          <w:lang w:val="en-CA"/>
        </w:rPr>
        <w:pPrChange w:id="853" w:author="Vladymyr Kozyr" w:date="2021-08-15T21:44:00Z">
          <w:pPr>
            <w:autoSpaceDE w:val="0"/>
            <w:autoSpaceDN w:val="0"/>
            <w:adjustRightInd w:val="0"/>
            <w:spacing w:after="0" w:line="240" w:lineRule="auto"/>
            <w:jc w:val="center"/>
          </w:pPr>
        </w:pPrChange>
      </w:pPr>
      <w:bookmarkStart w:id="854" w:name="_Toc80291572"/>
      <w:ins w:id="855" w:author="Vladymyr Kozyr" w:date="2021-08-15T21:44:00Z">
        <w:r>
          <w:t xml:space="preserve">Figure </w:t>
        </w:r>
      </w:ins>
      <w:ins w:id="856" w:author="Vladymyr Kozyr" w:date="2021-08-19T18:41:00Z">
        <w:r w:rsidR="00E85AC5">
          <w:fldChar w:fldCharType="begin"/>
        </w:r>
        <w:r w:rsidR="00E85AC5">
          <w:instrText xml:space="preserve"> STYLEREF 2 \s </w:instrText>
        </w:r>
      </w:ins>
      <w:r w:rsidR="00E85AC5">
        <w:fldChar w:fldCharType="separate"/>
      </w:r>
      <w:r w:rsidR="00E85AC5">
        <w:rPr>
          <w:noProof/>
        </w:rPr>
        <w:t>3.5</w:t>
      </w:r>
      <w:ins w:id="857" w:author="Vladymyr Kozyr" w:date="2021-08-19T18:41:00Z">
        <w:r w:rsidR="00E85AC5">
          <w:fldChar w:fldCharType="end"/>
        </w:r>
        <w:r w:rsidR="00E85AC5">
          <w:t>.</w:t>
        </w:r>
      </w:ins>
      <w:ins w:id="858" w:author="Vladymyr Kozyr" w:date="2021-08-19T18:53:00Z">
        <w:r w:rsidR="00121D53">
          <w:t>2.</w:t>
        </w:r>
      </w:ins>
      <w:ins w:id="859" w:author="Vladymyr Kozyr" w:date="2021-08-19T18:41:00Z">
        <w:r w:rsidR="00E85AC5">
          <w:fldChar w:fldCharType="begin"/>
        </w:r>
        <w:r w:rsidR="00E85AC5">
          <w:instrText xml:space="preserve"> SEQ Figure \* ARABIC \s 2 </w:instrText>
        </w:r>
      </w:ins>
      <w:r w:rsidR="00E85AC5">
        <w:fldChar w:fldCharType="separate"/>
      </w:r>
      <w:ins w:id="860" w:author="Vladymyr Kozyr" w:date="2021-08-19T18:41:00Z">
        <w:r w:rsidR="00E85AC5">
          <w:rPr>
            <w:noProof/>
          </w:rPr>
          <w:t>1</w:t>
        </w:r>
        <w:r w:rsidR="00E85AC5">
          <w:fldChar w:fldCharType="end"/>
        </w:r>
      </w:ins>
      <w:ins w:id="861" w:author="Vladymyr Kozyr" w:date="2021-08-15T21:44:00Z">
        <w:r>
          <w:t xml:space="preserve">. </w:t>
        </w:r>
        <w:r w:rsidRPr="00461584">
          <w:t>Scatter plot example</w:t>
        </w:r>
      </w:ins>
      <w:bookmarkEnd w:id="854"/>
      <w:del w:id="862" w:author="Vladymyr Kozyr" w:date="2021-08-15T21:12:00Z">
        <w:r w:rsidR="00BA1CDB" w:rsidRPr="005A2161" w:rsidDel="003F377B">
          <w:rPr>
            <w:rFonts w:cs="Arial"/>
            <w:lang w:val="en-CA"/>
          </w:rPr>
          <w:delText>f</w:delText>
        </w:r>
      </w:del>
      <w:del w:id="863" w:author="Vladymyr Kozyr" w:date="2021-08-15T21:44:00Z">
        <w:r w:rsidR="00BA1CDB" w:rsidRPr="005A2161" w:rsidDel="00DF1FB7">
          <w:rPr>
            <w:rFonts w:cs="Arial"/>
            <w:lang w:val="en-CA"/>
          </w:rPr>
          <w:delText>ig</w:delText>
        </w:r>
      </w:del>
      <w:del w:id="864" w:author="Vladymyr Kozyr" w:date="2021-08-15T21:12:00Z">
        <w:r w:rsidR="00BA1CDB" w:rsidRPr="005A2161" w:rsidDel="003F377B">
          <w:rPr>
            <w:rFonts w:cs="Arial"/>
            <w:lang w:val="en-CA"/>
          </w:rPr>
          <w:delText>.</w:delText>
        </w:r>
      </w:del>
      <w:del w:id="865"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866" w:author="Vladymyr Kozyr" w:date="2021-08-15T21:44:00Z">
          <w:pPr>
            <w:autoSpaceDE w:val="0"/>
            <w:autoSpaceDN w:val="0"/>
            <w:adjustRightInd w:val="0"/>
            <w:spacing w:after="0" w:line="240" w:lineRule="auto"/>
            <w:jc w:val="center"/>
          </w:pPr>
        </w:pPrChange>
      </w:pPr>
    </w:p>
    <w:p w14:paraId="3B0D8E8B" w14:textId="7DE08C7B" w:rsidR="00905BAE" w:rsidRDefault="00F436D4" w:rsidP="005A2161">
      <w:pPr>
        <w:pStyle w:val="1Para"/>
        <w:ind w:firstLine="0"/>
        <w:rPr>
          <w:ins w:id="867" w:author="Vladymyr Kozyr" w:date="2021-08-15T21:08:00Z"/>
        </w:rPr>
      </w:pPr>
      <w:r w:rsidRPr="007B481E">
        <w:t>F</w:t>
      </w:r>
      <w:r w:rsidRPr="0038076D">
        <w:t>or DFO data visualization was used similar approach but with different time series (fish amount and quantities).</w:t>
      </w:r>
      <w:r w:rsidR="00905BAE" w:rsidRPr="005A2161">
        <w:t xml:space="preserve"> </w:t>
      </w:r>
      <w:r w:rsidRPr="005A2161">
        <w:t>O</w:t>
      </w:r>
      <w:r w:rsidR="00905BAE" w:rsidRPr="005A2161">
        <w:t xml:space="preserve">ne axis </w:t>
      </w:r>
      <w:r w:rsidRPr="005A2161">
        <w:t>is</w:t>
      </w:r>
      <w:r w:rsidR="00905BAE" w:rsidRPr="005A2161">
        <w:t xml:space="preserve"> </w:t>
      </w:r>
      <w:r w:rsidRPr="005A2161">
        <w:t xml:space="preserve">fish </w:t>
      </w:r>
      <w:r w:rsidR="00905BAE" w:rsidRPr="005A2161">
        <w:t xml:space="preserve">quantity, second </w:t>
      </w:r>
      <w:r w:rsidRPr="005A2161">
        <w:t>is</w:t>
      </w:r>
      <w:r w:rsidR="00905BAE" w:rsidRPr="005A2161">
        <w:t xml:space="preserve"> </w:t>
      </w:r>
      <w:r w:rsidRPr="005A2161">
        <w:t xml:space="preserve">fish </w:t>
      </w:r>
      <w:r w:rsidR="00905BAE" w:rsidRPr="005A2161">
        <w:t>price and dots represent years</w:t>
      </w:r>
      <w:r w:rsidR="00D50AC8" w:rsidRPr="005A2161">
        <w:t xml:space="preserve"> which is a third dimension in that case</w:t>
      </w:r>
      <w:r w:rsidR="00905BAE" w:rsidRPr="005A2161">
        <w:t xml:space="preserve">. </w:t>
      </w:r>
      <w:r w:rsidRPr="005A2161">
        <w:t>Visualization shows</w:t>
      </w:r>
      <w:r w:rsidR="00905BAE" w:rsidRPr="005A2161">
        <w:t xml:space="preserve"> user the trend of how these values change over time together.</w:t>
      </w:r>
      <w:r w:rsidRPr="005A2161">
        <w:t xml:space="preserve"> Improvements of the visualization comparing to the paper </w:t>
      </w:r>
      <w:sdt>
        <w:sdtPr>
          <w:id w:val="585040385"/>
          <w:citation/>
        </w:sdtPr>
        <w:sdtEndPr/>
        <w:sdtContent>
          <w:r w:rsidRPr="005A2161">
            <w:fldChar w:fldCharType="begin"/>
          </w:r>
          <w:r w:rsidRPr="0038076D">
            <w:instrText xml:space="preserve"> CITATION Hen14 \l 4105 </w:instrText>
          </w:r>
          <w:r w:rsidRPr="005A2161">
            <w:fldChar w:fldCharType="separate"/>
          </w:r>
          <w:r w:rsidR="00717A7E" w:rsidRPr="005A2161">
            <w:rPr>
              <w:noProof/>
            </w:rPr>
            <w:t>[15]</w:t>
          </w:r>
          <w:r w:rsidRPr="005A2161">
            <w:fldChar w:fldCharType="end"/>
          </w:r>
        </w:sdtContent>
      </w:sdt>
      <w:r w:rsidRPr="005A2161">
        <w:t xml:space="preserve"> are that it has more advanced filtering, zooming and used interaction. Details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868"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869" w:name="_Toc63711367"/>
      <w:bookmarkStart w:id="870" w:name="_Toc64291571"/>
      <w:bookmarkStart w:id="871" w:name="_Toc64293366"/>
      <w:bookmarkStart w:id="872" w:name="_Toc65527229"/>
      <w:bookmarkStart w:id="873" w:name="_Toc66300650"/>
      <w:bookmarkStart w:id="874" w:name="_Toc66300726"/>
      <w:bookmarkStart w:id="875" w:name="_Toc67830618"/>
      <w:bookmarkStart w:id="876" w:name="_Toc67830757"/>
      <w:bookmarkStart w:id="877" w:name="_Toc80291916"/>
      <w:bookmarkEnd w:id="869"/>
      <w:bookmarkEnd w:id="870"/>
      <w:bookmarkEnd w:id="871"/>
      <w:bookmarkEnd w:id="872"/>
      <w:bookmarkEnd w:id="873"/>
      <w:bookmarkEnd w:id="874"/>
      <w:bookmarkEnd w:id="875"/>
      <w:bookmarkEnd w:id="876"/>
      <w:r w:rsidRPr="005A6381">
        <w:rPr>
          <w:bCs/>
          <w:rPrChange w:id="878" w:author="Vladymyr Kozyr" w:date="2021-08-15T21:15:00Z">
            <w:rPr>
              <w:b w:val="0"/>
            </w:rPr>
          </w:rPrChange>
        </w:rPr>
        <w:lastRenderedPageBreak/>
        <w:t>Task</w:t>
      </w:r>
      <w:r w:rsidR="00507C0A" w:rsidRPr="005A6381">
        <w:rPr>
          <w:bCs/>
          <w:rPrChange w:id="879" w:author="Vladymyr Kozyr" w:date="2021-08-15T21:15:00Z">
            <w:rPr>
              <w:b w:val="0"/>
            </w:rPr>
          </w:rPrChange>
        </w:rPr>
        <w:t xml:space="preserve"> 3</w:t>
      </w:r>
      <w:r w:rsidR="00252C5C" w:rsidRPr="005A6381">
        <w:rPr>
          <w:bCs/>
          <w:rPrChange w:id="880"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877"/>
    </w:p>
    <w:p w14:paraId="19DD044A" w14:textId="67633CF5" w:rsidR="00D50AC8" w:rsidRDefault="004B0D2A" w:rsidP="00D50AC8">
      <w:pPr>
        <w:pStyle w:val="1Para"/>
        <w:ind w:firstLine="0"/>
        <w:rPr>
          <w:ins w:id="881" w:author="Vladymyr Kozyr" w:date="2021-08-21T21:34:00Z"/>
        </w:rPr>
      </w:pPr>
      <w:commentRangeStart w:id="882"/>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717A7E" w:rsidRPr="005A2161">
            <w:rPr>
              <w:noProof/>
            </w:rPr>
            <w:t>[11]</w:t>
          </w:r>
          <w:r w:rsidRPr="0038076D">
            <w:fldChar w:fldCharType="end"/>
          </w:r>
        </w:sdtContent>
      </w:sdt>
      <w:r w:rsidR="00271831" w:rsidRPr="00CE178C">
        <w:t xml:space="preserve"> there are pie charts which briefly describe the data for the </w:t>
      </w:r>
      <w:ins w:id="883" w:author="Vladymyr Kozyr" w:date="2021-08-21T21:32:00Z">
        <w:r w:rsidR="001C461A">
          <w:t xml:space="preserve">specific </w:t>
        </w:r>
      </w:ins>
      <w:r w:rsidR="00271831" w:rsidRPr="00CE178C">
        <w:t>year.</w:t>
      </w:r>
    </w:p>
    <w:p w14:paraId="65267B09" w14:textId="5B09AD30" w:rsidR="001C461A" w:rsidRPr="00CE178C" w:rsidRDefault="001C461A" w:rsidP="00D50AC8">
      <w:pPr>
        <w:pStyle w:val="1Para"/>
        <w:ind w:firstLine="0"/>
      </w:pPr>
      <w:ins w:id="884" w:author="Vladymyr Kozyr" w:date="2021-08-21T21:34:00Z">
        <w:r>
          <w:t xml:space="preserve">On the </w:t>
        </w:r>
        <w:r>
          <w:rPr>
            <w:rFonts w:cs="Arial"/>
          </w:rPr>
          <w:t xml:space="preserve">Figure 3.1.4. we can see that marine industry requires </w:t>
        </w:r>
      </w:ins>
      <w:ins w:id="885" w:author="Vladymyr Kozyr" w:date="2021-08-21T21:35:00Z">
        <w:r>
          <w:rPr>
            <w:rFonts w:cs="Arial"/>
          </w:rPr>
          <w:t xml:space="preserve">usage of </w:t>
        </w:r>
        <w:r w:rsidR="00766647">
          <w:rPr>
            <w:rFonts w:cs="Arial"/>
          </w:rPr>
          <w:t xml:space="preserve">pie charts to </w:t>
        </w:r>
      </w:ins>
      <w:ins w:id="886" w:author="Vladymyr Kozyr" w:date="2021-08-21T21:36:00Z">
        <w:r w:rsidR="00766647">
          <w:rPr>
            <w:rFonts w:cs="Arial"/>
          </w:rPr>
          <w:t>show summarized data of “tonnage” and “value” measurements</w:t>
        </w:r>
      </w:ins>
      <w:ins w:id="887" w:author="Vladymyr Kozyr" w:date="2021-08-21T21:42:00Z">
        <w:r w:rsidR="008E7998">
          <w:rPr>
            <w:rFonts w:cs="Arial"/>
          </w:rPr>
          <w:t>. These visuals show percentages for each fish type</w:t>
        </w:r>
      </w:ins>
      <w:ins w:id="888" w:author="Vladymyr Kozyr" w:date="2021-08-21T21:43:00Z">
        <w:r w:rsidR="008E7998">
          <w:rPr>
            <w:rFonts w:cs="Arial"/>
          </w:rPr>
          <w:t xml:space="preserve"> price and amount which allows user</w:t>
        </w:r>
      </w:ins>
      <w:ins w:id="889" w:author="Vladymyr Kozyr" w:date="2021-08-21T21:46:00Z">
        <w:r w:rsidR="008E7998">
          <w:rPr>
            <w:rFonts w:cs="Arial"/>
          </w:rPr>
          <w:t xml:space="preserve"> (data analyst)</w:t>
        </w:r>
      </w:ins>
      <w:ins w:id="890" w:author="Vladymyr Kozyr" w:date="2021-08-21T21:43:00Z">
        <w:r w:rsidR="008E7998">
          <w:rPr>
            <w:rFonts w:cs="Arial"/>
          </w:rPr>
          <w:t xml:space="preserve"> to </w:t>
        </w:r>
      </w:ins>
      <w:ins w:id="891" w:author="Vladymyr Kozyr" w:date="2021-08-21T21:44:00Z">
        <w:r w:rsidR="008E7998">
          <w:rPr>
            <w:rFonts w:cs="Arial"/>
          </w:rPr>
          <w:t>figure out ratio between thes</w:t>
        </w:r>
      </w:ins>
      <w:ins w:id="892" w:author="Vladymyr Kozyr" w:date="2021-08-21T21:45:00Z">
        <w:r w:rsidR="008E7998">
          <w:rPr>
            <w:rFonts w:cs="Arial"/>
          </w:rPr>
          <w:t xml:space="preserve">e parameters. Then, management can take into consideration </w:t>
        </w:r>
      </w:ins>
      <w:ins w:id="893" w:author="Vladymyr Kozyr" w:date="2021-08-21T21:46:00Z">
        <w:r w:rsidR="008E7998">
          <w:rPr>
            <w:rFonts w:cs="Arial"/>
          </w:rPr>
          <w:t>results of the report and use it in a way that can help company to make more profit (for ex.</w:t>
        </w:r>
      </w:ins>
      <w:ins w:id="894" w:author="Vladymyr Kozyr" w:date="2021-08-21T21:47:00Z">
        <w:r w:rsidR="008E7998">
          <w:rPr>
            <w:rFonts w:cs="Arial"/>
          </w:rPr>
          <w:t>,</w:t>
        </w:r>
      </w:ins>
      <w:ins w:id="895" w:author="Vladymyr Kozyr" w:date="2021-08-21T21:46:00Z">
        <w:r w:rsidR="008E7998">
          <w:rPr>
            <w:rFonts w:cs="Arial"/>
          </w:rPr>
          <w:t xml:space="preserve"> </w:t>
        </w:r>
      </w:ins>
      <w:ins w:id="896" w:author="Vladymyr Kozyr" w:date="2021-08-21T21:47:00Z">
        <w:r w:rsidR="008E7998">
          <w:rPr>
            <w:rFonts w:cs="Arial"/>
          </w:rPr>
          <w:t>put more resources into catching e</w:t>
        </w:r>
      </w:ins>
      <w:ins w:id="897" w:author="Vladymyr Kozyr" w:date="2021-08-21T21:48:00Z">
        <w:r w:rsidR="008E7998">
          <w:rPr>
            <w:rFonts w:cs="Arial"/>
          </w:rPr>
          <w:t>xpensive fish).</w:t>
        </w:r>
      </w:ins>
    </w:p>
    <w:p w14:paraId="24E77B54" w14:textId="00D4FBE2" w:rsidR="00271831" w:rsidDel="00766647" w:rsidRDefault="00271831" w:rsidP="005A2161">
      <w:pPr>
        <w:pStyle w:val="1Para"/>
        <w:ind w:firstLine="0"/>
        <w:rPr>
          <w:del w:id="898" w:author="Vladymyr Kozyr" w:date="2021-08-15T21:08:00Z"/>
        </w:rPr>
      </w:pPr>
      <w:r w:rsidRPr="00CE178C">
        <w:t>Pie charts presented in th</w:t>
      </w:r>
      <w:ins w:id="899" w:author="Vladymyr Kozyr" w:date="2021-08-21T21:37:00Z">
        <w:r w:rsidR="00766647">
          <w:t>e following chapter (</w:t>
        </w:r>
      </w:ins>
      <w:ins w:id="900" w:author="Vladymyr Kozyr" w:date="2021-08-21T21:38:00Z">
        <w:r w:rsidR="00766647">
          <w:t>Figure 4.3.3.)</w:t>
        </w:r>
      </w:ins>
      <w:del w:id="901" w:author="Vladymyr Kozyr" w:date="2021-08-21T21:37:00Z">
        <w:r w:rsidRPr="00CE178C" w:rsidDel="00766647">
          <w:delText xml:space="preserve">is </w:delText>
        </w:r>
        <w:r w:rsidR="00A01DEA" w:rsidRPr="00CE178C" w:rsidDel="00766647">
          <w:delText>project</w:delText>
        </w:r>
      </w:del>
      <w:r w:rsidRPr="00CE178C">
        <w:t xml:space="preserve"> are more advanced. </w:t>
      </w:r>
      <w:r w:rsidR="00CE178C" w:rsidRPr="00A15360">
        <w:t>This visualization can help to find</w:t>
      </w:r>
      <w:r w:rsidR="00CE178C" w:rsidRPr="00CE178C">
        <w:t xml:space="preserve"> outliers for the selected year</w:t>
      </w:r>
      <w:ins w:id="902" w:author="Vladymyr Kozyr" w:date="2021-08-21T21:41:00Z">
        <w:r w:rsidR="00766647">
          <w:t xml:space="preserve"> </w:t>
        </w:r>
        <w:proofErr w:type="gramStart"/>
        <w:r w:rsidR="00766647">
          <w:t>and also</w:t>
        </w:r>
        <w:proofErr w:type="gramEnd"/>
        <w:r w:rsidR="00766647">
          <w:t xml:space="preserve"> adds some interactivity for user (</w:t>
        </w:r>
        <w:r w:rsidR="008E7998">
          <w:t xml:space="preserve">hide legends, group fish types </w:t>
        </w:r>
      </w:ins>
      <w:ins w:id="903" w:author="Vladymyr Kozyr" w:date="2021-08-21T21:42:00Z">
        <w:r w:rsidR="008E7998">
          <w:t>together, etc.)</w:t>
        </w:r>
      </w:ins>
      <w:r w:rsidR="00CE178C" w:rsidRPr="00CE178C">
        <w:t xml:space="preserve">. </w:t>
      </w:r>
      <w:commentRangeEnd w:id="882"/>
      <w:r w:rsidR="005A2161">
        <w:rPr>
          <w:rStyle w:val="CommentReference"/>
          <w:lang w:val="en-US"/>
        </w:rPr>
        <w:commentReference w:id="882"/>
      </w:r>
    </w:p>
    <w:p w14:paraId="39AA91CB" w14:textId="12EFDBB2" w:rsidR="00766647" w:rsidRDefault="00766647">
      <w:pPr>
        <w:pStyle w:val="1Para"/>
        <w:ind w:firstLine="0"/>
        <w:rPr>
          <w:ins w:id="904" w:author="Vladymyr Kozyr" w:date="2021-08-21T21:35:00Z"/>
        </w:rPr>
      </w:pPr>
    </w:p>
    <w:p w14:paraId="16CBE913" w14:textId="27B9343A" w:rsidR="00766647" w:rsidRDefault="00766647">
      <w:pPr>
        <w:pStyle w:val="1Para"/>
        <w:ind w:firstLine="0"/>
        <w:rPr>
          <w:ins w:id="905" w:author="Vladymyr Kozyr" w:date="2021-08-21T21:35:00Z"/>
        </w:rPr>
      </w:pPr>
    </w:p>
    <w:p w14:paraId="07156300" w14:textId="5A83A6E1" w:rsidR="00766647" w:rsidRDefault="00766647">
      <w:pPr>
        <w:pStyle w:val="1Para"/>
        <w:ind w:firstLine="0"/>
        <w:rPr>
          <w:ins w:id="906" w:author="Vladymyr Kozyr" w:date="2021-08-21T21:35:00Z"/>
        </w:rPr>
      </w:pPr>
    </w:p>
    <w:p w14:paraId="07A5E234" w14:textId="01E39DEA" w:rsidR="00766647" w:rsidRDefault="00766647">
      <w:pPr>
        <w:pStyle w:val="1Para"/>
        <w:ind w:firstLine="0"/>
        <w:rPr>
          <w:ins w:id="907" w:author="Vladymyr Kozyr" w:date="2021-08-21T21:35:00Z"/>
        </w:rPr>
      </w:pPr>
    </w:p>
    <w:p w14:paraId="142DD641" w14:textId="3D813097" w:rsidR="00766647" w:rsidRDefault="00766647">
      <w:pPr>
        <w:pStyle w:val="1Para"/>
        <w:ind w:firstLine="0"/>
        <w:rPr>
          <w:ins w:id="908" w:author="Vladymyr Kozyr" w:date="2021-08-21T21:35:00Z"/>
        </w:rPr>
      </w:pPr>
    </w:p>
    <w:p w14:paraId="2031EB72" w14:textId="36223F0B" w:rsidR="00766647" w:rsidRDefault="00766647">
      <w:pPr>
        <w:pStyle w:val="1Para"/>
        <w:ind w:firstLine="0"/>
        <w:rPr>
          <w:ins w:id="909" w:author="Vladymyr Kozyr" w:date="2021-08-21T21:35:00Z"/>
        </w:rPr>
      </w:pPr>
    </w:p>
    <w:p w14:paraId="5AD95F89" w14:textId="6033031A" w:rsidR="00766647" w:rsidRDefault="00766647">
      <w:pPr>
        <w:pStyle w:val="1Para"/>
        <w:ind w:firstLine="0"/>
        <w:rPr>
          <w:ins w:id="910" w:author="Vladymyr Kozyr" w:date="2021-08-21T21:35:00Z"/>
        </w:rPr>
      </w:pPr>
    </w:p>
    <w:p w14:paraId="200AF1B6" w14:textId="5EE790DB" w:rsidR="00766647" w:rsidRDefault="00766647">
      <w:pPr>
        <w:pStyle w:val="1Para"/>
        <w:ind w:firstLine="0"/>
        <w:rPr>
          <w:ins w:id="911" w:author="Vladymyr Kozyr" w:date="2021-08-21T21:35:00Z"/>
        </w:rPr>
      </w:pPr>
    </w:p>
    <w:p w14:paraId="74AD152C" w14:textId="2F121D3D" w:rsidR="00766647" w:rsidRDefault="00766647">
      <w:pPr>
        <w:pStyle w:val="1Para"/>
        <w:ind w:firstLine="0"/>
        <w:rPr>
          <w:ins w:id="912" w:author="Vladymyr Kozyr" w:date="2021-08-21T21:35:00Z"/>
        </w:rPr>
      </w:pPr>
    </w:p>
    <w:p w14:paraId="366A1A48" w14:textId="21699A64" w:rsidR="00766647" w:rsidRDefault="00766647">
      <w:pPr>
        <w:pStyle w:val="1Para"/>
        <w:ind w:firstLine="0"/>
        <w:rPr>
          <w:ins w:id="913" w:author="Vladymyr Kozyr" w:date="2021-08-21T21:49:00Z"/>
        </w:rPr>
      </w:pPr>
    </w:p>
    <w:p w14:paraId="6B54C3D2" w14:textId="77777777" w:rsidR="008E7998" w:rsidRDefault="008E7998">
      <w:pPr>
        <w:pStyle w:val="1Para"/>
        <w:ind w:firstLine="0"/>
        <w:rPr>
          <w:ins w:id="914" w:author="Vladymyr Kozyr" w:date="2021-08-21T21:35:00Z"/>
        </w:rPr>
      </w:pPr>
    </w:p>
    <w:p w14:paraId="6616995F" w14:textId="1D45FF8E" w:rsidR="00252C5C" w:rsidRPr="00CE178C" w:rsidDel="008E7998" w:rsidRDefault="00252C5C" w:rsidP="005A2161">
      <w:pPr>
        <w:pStyle w:val="1Para"/>
        <w:ind w:firstLine="0"/>
        <w:rPr>
          <w:del w:id="915" w:author="Vladymyr Kozyr" w:date="2021-08-21T21:49:00Z"/>
        </w:rPr>
      </w:pPr>
    </w:p>
    <w:p w14:paraId="63364E0D" w14:textId="3835D9D0" w:rsidR="00507C0A" w:rsidRPr="006D47DD" w:rsidRDefault="001650DD" w:rsidP="005A2161">
      <w:pPr>
        <w:pStyle w:val="Heading3"/>
        <w:rPr>
          <w:bCs/>
        </w:rPr>
      </w:pPr>
      <w:bookmarkStart w:id="916" w:name="_Toc80291917"/>
      <w:r w:rsidRPr="005A6381">
        <w:rPr>
          <w:bCs/>
          <w:rPrChange w:id="917" w:author="Vladymyr Kozyr" w:date="2021-08-15T21:15:00Z">
            <w:rPr>
              <w:b w:val="0"/>
            </w:rPr>
          </w:rPrChange>
        </w:rPr>
        <w:t xml:space="preserve">Task </w:t>
      </w:r>
      <w:r w:rsidR="00507C0A" w:rsidRPr="005A6381">
        <w:rPr>
          <w:bCs/>
          <w:rPrChange w:id="918" w:author="Vladymyr Kozyr" w:date="2021-08-15T21:15:00Z">
            <w:rPr>
              <w:b w:val="0"/>
            </w:rPr>
          </w:rPrChange>
        </w:rPr>
        <w:t>4</w:t>
      </w:r>
      <w:r w:rsidR="00252C5C" w:rsidRPr="005A6381">
        <w:rPr>
          <w:bCs/>
          <w:rPrChange w:id="919" w:author="Vladymyr Kozyr" w:date="2021-08-15T21:15:00Z">
            <w:rPr>
              <w:b w:val="0"/>
            </w:rPr>
          </w:rPrChange>
        </w:rPr>
        <w:t xml:space="preserve">. </w:t>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916"/>
    </w:p>
    <w:p w14:paraId="572FEDF0" w14:textId="6321A205" w:rsidR="00507C0A" w:rsidRPr="005A2161" w:rsidRDefault="00CE178C" w:rsidP="005A2161">
      <w:pPr>
        <w:pStyle w:val="1Para"/>
        <w:ind w:firstLine="0"/>
      </w:pPr>
      <w:r w:rsidRPr="00CE178C">
        <w:t>Similarly,</w:t>
      </w:r>
      <w:r w:rsidR="00815675" w:rsidRPr="005A2161">
        <w:t xml:space="preserve"> to the previous section 3.5.3, there is a visualization for two </w:t>
      </w:r>
      <w:r w:rsidRPr="00CE178C">
        <w:t>consecutive</w:t>
      </w:r>
      <w:r w:rsidR="00815675" w:rsidRPr="005A2161">
        <w:t xml:space="preserve"> years DFO data.</w:t>
      </w:r>
    </w:p>
    <w:p w14:paraId="02EF5E05" w14:textId="35815315" w:rsidR="00815675" w:rsidRPr="005A2161" w:rsidRDefault="00815675" w:rsidP="005A2161">
      <w:pPr>
        <w:pStyle w:val="1Para"/>
        <w:ind w:firstLine="0"/>
      </w:pPr>
      <w:r w:rsidRPr="005A2161">
        <w:t>The main point for this kind of visualization is to show fishery management and policy makers trend for the quantities and fish price.</w:t>
      </w:r>
    </w:p>
    <w:p w14:paraId="3D5D1DA0" w14:textId="639E04A9" w:rsidR="00815675" w:rsidRPr="005A2161" w:rsidRDefault="00815675" w:rsidP="005A2161">
      <w:pPr>
        <w:pStyle w:val="1Para"/>
        <w:ind w:firstLine="0"/>
      </w:pPr>
      <w:r w:rsidRPr="005A2161">
        <w:t>Policy makers and environment workers or biologists are mostly interested in seeing fish quantities trend to determine if the decisions made in previous year lead do the desired results in the current (such as establishing fishing quotas, studying how some kinds of pollutions affect fishing population).</w:t>
      </w:r>
    </w:p>
    <w:p w14:paraId="4025BC5C" w14:textId="33C4A990" w:rsidR="00815675" w:rsidRPr="005A2161" w:rsidRDefault="00CE178C" w:rsidP="005A2161">
      <w:pPr>
        <w:pStyle w:val="1Para"/>
        <w:ind w:firstLine="0"/>
      </w:pPr>
      <w:r w:rsidRPr="00CE178C">
        <w:t>However</w:t>
      </w:r>
      <w:r w:rsidR="00815675" w:rsidRPr="005A2161">
        <w:t xml:space="preserve">, fishery management are </w:t>
      </w:r>
      <w:r w:rsidR="00043B80" w:rsidRPr="005A2161">
        <w:t>more looking into 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5A2161">
        <w:t>This chart also helps en</w:t>
      </w:r>
      <w:r w:rsidR="002E57D1" w:rsidRPr="005A2161">
        <w:t>v</w:t>
      </w:r>
      <w:r w:rsidRPr="005A2161">
        <w:t>ironmentalists and fishery management to communicate with each other. In a way that based on these values fishery management requests which type and how much fish are they planning to catch. And policy 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920" w:name="_Toc80291918"/>
      <w:commentRangeStart w:id="921"/>
      <w:r w:rsidRPr="00CE178C">
        <w:lastRenderedPageBreak/>
        <w:t>Implementation</w:t>
      </w:r>
      <w:commentRangeEnd w:id="921"/>
      <w:r w:rsidR="005A2161">
        <w:rPr>
          <w:rStyle w:val="CommentReference"/>
          <w:rFonts w:eastAsiaTheme="minorHAnsi" w:cstheme="minorBidi"/>
          <w:b w:val="0"/>
          <w:color w:val="auto"/>
          <w:lang w:val="en-US"/>
        </w:rPr>
        <w:commentReference w:id="921"/>
      </w:r>
      <w:ins w:id="922" w:author="Vladymyr Kozyr" w:date="2021-08-15T21:08:00Z">
        <w:r w:rsidR="000C4F11">
          <w:t xml:space="preserve"> and Evaluation</w:t>
        </w:r>
      </w:ins>
      <w:bookmarkEnd w:id="920"/>
    </w:p>
    <w:p w14:paraId="0B19492D" w14:textId="171E4352" w:rsidR="002E57D1" w:rsidRPr="0038076D" w:rsidRDefault="002E57D1" w:rsidP="005A2161">
      <w:pPr>
        <w:pStyle w:val="1Para"/>
        <w:ind w:firstLine="0"/>
      </w:pPr>
      <w:r w:rsidRPr="007B481E">
        <w:t>In this chap</w:t>
      </w:r>
      <w:r w:rsidRPr="0038076D">
        <w:t xml:space="preserve">ter there will be discussions related to the </w:t>
      </w:r>
      <w:r w:rsidR="00CE178C" w:rsidRPr="0038076D">
        <w:t>implementation</w:t>
      </w:r>
      <w:r w:rsidRPr="0038076D">
        <w:t xml:space="preserve"> of the tool, it</w:t>
      </w:r>
      <w:del w:id="923"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924" w:author="Vladymyr Kozyr" w:date="2021-08-15T21:46:00Z"/>
        </w:rPr>
      </w:pPr>
      <w:bookmarkStart w:id="925" w:name="_Toc80291919"/>
      <w:commentRangeStart w:id="926"/>
      <w:r w:rsidRPr="00CE178C">
        <w:t>System Overview</w:t>
      </w:r>
      <w:commentRangeEnd w:id="926"/>
      <w:r w:rsidR="005A2161">
        <w:rPr>
          <w:rStyle w:val="CommentReference"/>
          <w:rFonts w:eastAsiaTheme="minorHAnsi" w:cstheme="minorBidi"/>
          <w:b w:val="0"/>
          <w:color w:val="auto"/>
          <w:lang w:val="en-US"/>
        </w:rPr>
        <w:commentReference w:id="926"/>
      </w:r>
      <w:bookmarkEnd w:id="925"/>
    </w:p>
    <w:p w14:paraId="3EE995AA" w14:textId="4B1D14B2" w:rsidR="002F76EE" w:rsidRPr="006D47DD" w:rsidRDefault="00784ADF" w:rsidP="00784ADF">
      <w:pPr>
        <w:pStyle w:val="Caption"/>
        <w:jc w:val="center"/>
        <w:pPrChange w:id="927" w:author="Vladymyr Kozyr" w:date="2021-08-23T19:52:00Z">
          <w:pPr>
            <w:pStyle w:val="Heading2"/>
          </w:pPr>
        </w:pPrChange>
      </w:pPr>
      <w:bookmarkStart w:id="928" w:name="_Toc80291573"/>
      <w:ins w:id="929"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ins>
      <w:ins w:id="930" w:author="Vladymyr Kozyr" w:date="2021-08-15T21:47:00Z">
        <w:r w:rsidR="002F76EE">
          <w:t xml:space="preserve">Figure </w:t>
        </w:r>
      </w:ins>
      <w:ins w:id="931" w:author="Vladymyr Kozyr" w:date="2021-08-19T18:41:00Z">
        <w:r w:rsidR="00E85AC5">
          <w:fldChar w:fldCharType="begin"/>
        </w:r>
        <w:r w:rsidR="00E85AC5">
          <w:instrText xml:space="preserve"> STYLEREF 2 \s </w:instrText>
        </w:r>
      </w:ins>
      <w:r w:rsidR="00E85AC5">
        <w:fldChar w:fldCharType="separate"/>
      </w:r>
      <w:r w:rsidR="00E85AC5">
        <w:rPr>
          <w:noProof/>
        </w:rPr>
        <w:t>4.1</w:t>
      </w:r>
      <w:ins w:id="93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33" w:author="Vladymyr Kozyr" w:date="2021-08-19T18:41:00Z">
        <w:r w:rsidR="00E85AC5">
          <w:rPr>
            <w:noProof/>
          </w:rPr>
          <w:t>1</w:t>
        </w:r>
        <w:r w:rsidR="00E85AC5">
          <w:fldChar w:fldCharType="end"/>
        </w:r>
      </w:ins>
      <w:ins w:id="934" w:author="Vladymyr Kozyr" w:date="2021-08-15T21:47:00Z">
        <w:r w:rsidR="002F76EE">
          <w:t>. System Diagram</w:t>
        </w:r>
      </w:ins>
      <w:bookmarkEnd w:id="928"/>
    </w:p>
    <w:p w14:paraId="068E59A6" w14:textId="72C93128" w:rsidR="00472EE2" w:rsidRPr="00CE178C" w:rsidRDefault="00472EE2">
      <w:pPr>
        <w:pStyle w:val="1Para"/>
        <w:numPr>
          <w:ilvl w:val="0"/>
          <w:numId w:val="15"/>
        </w:numPr>
      </w:pPr>
      <w:r w:rsidRPr="00CE178C">
        <w:t>Data layer</w:t>
      </w:r>
    </w:p>
    <w:p w14:paraId="715AF71E" w14:textId="055157C8" w:rsidR="00472EE2" w:rsidRPr="00CE178C"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it inside web browser environment.</w:t>
      </w:r>
    </w:p>
    <w:p w14:paraId="1CA1481C" w14:textId="744CBE8C" w:rsidR="0090345B" w:rsidRPr="00CE178C" w:rsidRDefault="0090345B" w:rsidP="00472EE2">
      <w:pPr>
        <w:pStyle w:val="1Para"/>
        <w:ind w:firstLine="0"/>
      </w:pPr>
      <w:r w:rsidRPr="00CE178C">
        <w:lastRenderedPageBreak/>
        <w:t xml:space="preserve">Web browser gets data by using HTTP REST request, therefore if dataset is changed, it can point to any </w:t>
      </w:r>
      <w:r w:rsidR="00CE178C" w:rsidRPr="00CE178C">
        <w:t>URL</w:t>
      </w:r>
      <w:r w:rsidRPr="00CE178C">
        <w:t xml:space="preserve"> with file which contains JSON file with data in suitable format for visualization tool to use. So, for the future use any web API can be used as </w:t>
      </w:r>
      <w:r w:rsidR="00CE178C" w:rsidRPr="00CE178C">
        <w:t>data source</w:t>
      </w:r>
      <w:r w:rsidRPr="00CE178C">
        <w:t>, which is very convenient if several people work with fishery data (one user uploads file with data, second user analyzes it with visualization tool etc.)</w:t>
      </w:r>
    </w:p>
    <w:p w14:paraId="1A86CDE9" w14:textId="42E84B18" w:rsidR="0090345B" w:rsidRPr="00CE178C" w:rsidRDefault="007828F3" w:rsidP="007828F3">
      <w:pPr>
        <w:pStyle w:val="1Para"/>
        <w:numPr>
          <w:ilvl w:val="0"/>
          <w:numId w:val="15"/>
        </w:numPr>
      </w:pPr>
      <w:r w:rsidRPr="00CE178C">
        <w:t>Logic Engine</w:t>
      </w:r>
    </w:p>
    <w:p w14:paraId="6495B3CE" w14:textId="52E763C1" w:rsidR="007828F3" w:rsidRPr="00CE178C" w:rsidRDefault="007828F3" w:rsidP="007828F3">
      <w:pPr>
        <w:pStyle w:val="1Para"/>
        <w:ind w:firstLine="0"/>
      </w:pPr>
      <w:r w:rsidRPr="00CE178C">
        <w:t>As a framework engine, the tool uses TypeScript framework Angular version 10. It is a popular JavaScript based web framework. For presenting data there is amCharts4 library included in the project, which allows to generate sophisticated interactive data visualizations using JavaScript inside web browser.</w:t>
      </w:r>
    </w:p>
    <w:p w14:paraId="11EAD65B" w14:textId="28453190" w:rsidR="007828F3" w:rsidRPr="0038076D" w:rsidRDefault="007828F3" w:rsidP="005A2161">
      <w:pPr>
        <w:pStyle w:val="1Para"/>
        <w:numPr>
          <w:ilvl w:val="0"/>
          <w:numId w:val="15"/>
        </w:numPr>
      </w:pPr>
      <w:r w:rsidRPr="007B481E">
        <w:t>User interface ove</w:t>
      </w:r>
      <w:r w:rsidRPr="0038076D">
        <w:t>rview</w:t>
      </w:r>
    </w:p>
    <w:p w14:paraId="14E6CF53" w14:textId="4B84E079" w:rsidR="00E05911" w:rsidRPr="00CE178C" w:rsidRDefault="007E7E9B">
      <w:pPr>
        <w:pStyle w:val="1Para"/>
        <w:ind w:firstLine="0"/>
      </w:pPr>
      <w:r w:rsidRPr="00CE178C">
        <w:t>On the top of the page, there are controls</w:t>
      </w:r>
      <w:r w:rsidR="007828F3" w:rsidRPr="00CE178C">
        <w:t xml:space="preserve"> </w:t>
      </w:r>
      <w:ins w:id="935" w:author="Vladymyr Kozyr" w:date="2021-08-15T21:49:00Z">
        <w:r w:rsidR="002F76EE">
          <w:t>(Figure 4</w:t>
        </w:r>
      </w:ins>
      <w:ins w:id="936" w:author="Vladymyr Kozyr" w:date="2021-08-19T18:55:00Z">
        <w:r w:rsidR="006D47DD">
          <w:t>.1.2.</w:t>
        </w:r>
      </w:ins>
      <w:ins w:id="937" w:author="Vladymyr Kozyr" w:date="2021-08-15T21:49:00Z">
        <w:r w:rsidR="002F76EE">
          <w:t xml:space="preserve">) </w:t>
        </w:r>
      </w:ins>
      <w:r w:rsidR="007828F3" w:rsidRPr="00CE178C">
        <w:t>which allow</w:t>
      </w:r>
      <w:del w:id="938" w:author="Vladymyr Kozyr" w:date="2021-08-15T21:49:00Z">
        <w:r w:rsidR="007828F3" w:rsidRPr="00CE178C" w:rsidDel="002F76EE">
          <w:delText>s</w:delText>
        </w:r>
      </w:del>
      <w:r w:rsidR="007828F3" w:rsidRPr="00CE178C">
        <w:t xml:space="preserve"> users to work with data which includes filtering, selecting, etc.</w:t>
      </w:r>
      <w:r w:rsidR="00C162C3" w:rsidRPr="00CE178C">
        <w:t xml:space="preserve"> </w:t>
      </w:r>
      <w:del w:id="939"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940" w:author="Vladymyr Kozyr" w:date="2021-08-15T21:47:00Z"/>
        </w:rPr>
        <w:pPrChange w:id="941"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942" w:author="Vladymyr Kozyr" w:date="2021-08-15T21:48:00Z"/>
        </w:rPr>
        <w:pPrChange w:id="943" w:author="Vladymyr Kozyr" w:date="2021-08-15T21:49:00Z">
          <w:pPr>
            <w:pStyle w:val="1Para"/>
            <w:ind w:firstLine="0"/>
          </w:pPr>
        </w:pPrChange>
      </w:pPr>
    </w:p>
    <w:p w14:paraId="1619EDAF" w14:textId="03CFA6EE" w:rsidR="002F76EE" w:rsidRDefault="002F76EE">
      <w:pPr>
        <w:pStyle w:val="Caption"/>
        <w:jc w:val="center"/>
        <w:rPr>
          <w:ins w:id="944" w:author="Vladymyr Kozyr" w:date="2021-08-15T21:49:00Z"/>
        </w:rPr>
        <w:pPrChange w:id="945" w:author="Vladymyr Kozyr" w:date="2021-08-15T21:49:00Z">
          <w:pPr>
            <w:pStyle w:val="1Para"/>
            <w:ind w:firstLine="0"/>
          </w:pPr>
        </w:pPrChange>
      </w:pPr>
      <w:bookmarkStart w:id="946" w:name="_Toc80291574"/>
      <w:ins w:id="947" w:author="Vladymyr Kozyr" w:date="2021-08-15T21:49:00Z">
        <w:r>
          <w:t xml:space="preserve">Figure </w:t>
        </w:r>
      </w:ins>
      <w:ins w:id="948" w:author="Vladymyr Kozyr" w:date="2021-08-19T18:41:00Z">
        <w:r w:rsidR="00E85AC5">
          <w:fldChar w:fldCharType="begin"/>
        </w:r>
        <w:r w:rsidR="00E85AC5">
          <w:instrText xml:space="preserve"> STYLEREF 2 \s </w:instrText>
        </w:r>
      </w:ins>
      <w:r w:rsidR="00E85AC5">
        <w:fldChar w:fldCharType="separate"/>
      </w:r>
      <w:r w:rsidR="00E85AC5">
        <w:rPr>
          <w:noProof/>
        </w:rPr>
        <w:t>4.1</w:t>
      </w:r>
      <w:ins w:id="94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50" w:author="Vladymyr Kozyr" w:date="2021-08-19T18:41:00Z">
        <w:r w:rsidR="00E85AC5">
          <w:rPr>
            <w:noProof/>
          </w:rPr>
          <w:t>2</w:t>
        </w:r>
        <w:r w:rsidR="00E85AC5">
          <w:fldChar w:fldCharType="end"/>
        </w:r>
      </w:ins>
      <w:ins w:id="951" w:author="Vladymyr Kozyr" w:date="2021-08-15T21:49:00Z">
        <w:r>
          <w:t xml:space="preserve">. </w:t>
        </w:r>
        <w:r w:rsidRPr="00BF146C">
          <w:t>Filter interface</w:t>
        </w:r>
        <w:bookmarkEnd w:id="946"/>
      </w:ins>
    </w:p>
    <w:p w14:paraId="297DC3AB" w14:textId="22B1B282" w:rsidR="007E7E9B" w:rsidRPr="00CE178C"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users would like to study and create visualizations.</w:t>
      </w:r>
      <w:r w:rsidR="00E05911" w:rsidRPr="00CE178C">
        <w:t xml:space="preserve"> This type of control allows user to select start and end year of the time range without a need to select each year individually, which possibly could be 28 actions (28 click for each year presented in the dataset) for user to do. Instead, it is minimized to 2 (just selecting first and the last </w:t>
      </w:r>
      <w:r w:rsidR="001633AA" w:rsidRPr="00CE178C">
        <w:t>year in the dataset).</w:t>
      </w:r>
    </w:p>
    <w:p w14:paraId="143648D0" w14:textId="26AC10CD" w:rsidR="007E7E9B" w:rsidRPr="00CE178C" w:rsidRDefault="007E7E9B" w:rsidP="005A2161">
      <w:pPr>
        <w:pStyle w:val="1Para"/>
        <w:ind w:firstLine="0"/>
      </w:pPr>
      <w:r w:rsidRPr="00CE178C">
        <w:t>There are two multiple selection pickers for provinces and fish types which are also filtering data.</w:t>
      </w:r>
      <w:r w:rsidR="001633AA" w:rsidRPr="00CE178C">
        <w:t xml:space="preserve"> With these controls in place, user has an ability to generate visualizations which are not restricted to a particular province or fish type. This feature makes the tool more flexible than reports which are discussed in the section 1 and 2.</w:t>
      </w:r>
    </w:p>
    <w:p w14:paraId="2517B0BD" w14:textId="06829815" w:rsidR="00AA0EB2" w:rsidRPr="0038076D" w:rsidRDefault="007E7E9B" w:rsidP="005A2161">
      <w:pPr>
        <w:pStyle w:val="1Para"/>
        <w:ind w:firstLine="0"/>
      </w:pPr>
      <w:r w:rsidRPr="007B481E">
        <w:t>Based on the user input, there may be 4 different visualizations generated.</w:t>
      </w:r>
    </w:p>
    <w:p w14:paraId="100B49A9" w14:textId="6A77B153" w:rsidR="00074BDB" w:rsidRPr="0038076D" w:rsidRDefault="00074BDB" w:rsidP="005A2161">
      <w:pPr>
        <w:pStyle w:val="Heading2"/>
      </w:pPr>
      <w:bookmarkStart w:id="952" w:name="_Toc80291920"/>
      <w:r w:rsidRPr="0038076D">
        <w:lastRenderedPageBreak/>
        <w:t>Data Processing</w:t>
      </w:r>
      <w:bookmarkEnd w:id="952"/>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12E5217" w:rsidR="00074BDB" w:rsidRPr="00CE178C" w:rsidRDefault="00052611" w:rsidP="00074BDB">
      <w:pPr>
        <w:pStyle w:val="1Para"/>
        <w:ind w:firstLine="0"/>
      </w:pPr>
      <w:r w:rsidRPr="00CE178C">
        <w:t>At the stage of data extraction phase Excel files are downloading from the official DFO website. It</w:t>
      </w:r>
      <w:r w:rsidR="007B666B" w:rsidRPr="00CE178C">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CE178C" w:rsidRDefault="00074BDB" w:rsidP="00074BDB">
      <w:pPr>
        <w:pStyle w:val="1Para"/>
        <w:numPr>
          <w:ilvl w:val="0"/>
          <w:numId w:val="3"/>
        </w:numPr>
      </w:pPr>
      <w:r w:rsidRPr="00CE178C">
        <w:t>Data cleaning</w:t>
      </w:r>
    </w:p>
    <w:p w14:paraId="6989169B" w14:textId="77777777" w:rsidR="00052611" w:rsidRPr="00CE178C" w:rsidRDefault="00052611" w:rsidP="005A2161">
      <w:pPr>
        <w:pStyle w:val="1Para"/>
        <w:ind w:firstLine="0"/>
      </w:pPr>
      <w:r w:rsidRPr="00CE178C">
        <w:t xml:space="preserve">Excel files contain some information not relevant for visualization. For example, these are table borders, text colour, other metadata, etc. </w:t>
      </w:r>
    </w:p>
    <w:p w14:paraId="45602E8F" w14:textId="4B352015" w:rsidR="00052611" w:rsidRPr="00CE178C" w:rsidRDefault="00052611" w:rsidP="00052611">
      <w:pPr>
        <w:pStyle w:val="1Para"/>
        <w:ind w:firstLine="0"/>
      </w:pPr>
      <w:r w:rsidRPr="00CE178C">
        <w:t>So, the irrelevant information is removed at this step.</w:t>
      </w:r>
    </w:p>
    <w:p w14:paraId="57493CA5" w14:textId="61826277" w:rsidR="00074BDB" w:rsidRPr="00CE178C" w:rsidRDefault="00074BDB" w:rsidP="00074BDB">
      <w:pPr>
        <w:pStyle w:val="1Para"/>
        <w:numPr>
          <w:ilvl w:val="0"/>
          <w:numId w:val="3"/>
        </w:numPr>
      </w:pPr>
      <w:r w:rsidRPr="00CE178C">
        <w:t>Data converting</w:t>
      </w:r>
    </w:p>
    <w:p w14:paraId="620867F0" w14:textId="2891D266" w:rsidR="007B666B" w:rsidRPr="00CE178C" w:rsidRDefault="007B666B">
      <w:pPr>
        <w:pStyle w:val="1Para"/>
        <w:ind w:firstLine="0"/>
      </w:pPr>
      <w:r w:rsidRPr="00CE178C">
        <w:t xml:space="preserve">The last step of data processing is converting. As an intermediate step, the Excel file converts to CSV. </w:t>
      </w:r>
      <w:r w:rsidR="00CE178C" w:rsidRPr="00CE178C">
        <w:t>Then CSV</w:t>
      </w:r>
      <w:r w:rsidRPr="00CE178C">
        <w:t xml:space="preserve"> converts into JSON file, which can be easily interpreted by visualization library in any modern browser.</w:t>
      </w:r>
    </w:p>
    <w:p w14:paraId="1D28470B" w14:textId="66275749" w:rsidR="009F23D9" w:rsidRPr="00CE178C" w:rsidRDefault="009F23D9">
      <w:pPr>
        <w:pStyle w:val="1Para"/>
        <w:ind w:firstLine="0"/>
      </w:pPr>
      <w:r w:rsidRPr="00CE178C">
        <w:t xml:space="preserve">Having all these </w:t>
      </w:r>
      <w:r w:rsidR="00CE178C" w:rsidRPr="00CE178C">
        <w:t>processing</w:t>
      </w:r>
      <w:r w:rsidRPr="00CE178C">
        <w:t xml:space="preserve"> steps as automated process would be a good improvement of the tool, but DFO data is not that structured (especially for the 1990s), so manual evaluation is required.</w:t>
      </w:r>
    </w:p>
    <w:p w14:paraId="50AC7690" w14:textId="59D87E0D" w:rsidR="009F23D9" w:rsidRPr="00CE178C" w:rsidRDefault="009F23D9" w:rsidP="005A2161">
      <w:pPr>
        <w:pStyle w:val="1Para"/>
        <w:ind w:firstLine="0"/>
      </w:pPr>
      <w:r w:rsidRPr="00CE178C">
        <w:t>But processing of the data is not the goal of the research, so it</w:t>
      </w:r>
      <w:r w:rsidR="00472EE2" w:rsidRPr="00CE178C">
        <w:t xml:space="preserve"> is enough to </w:t>
      </w:r>
      <w:r w:rsidR="00CE178C" w:rsidRPr="00CE178C">
        <w:t>mention</w:t>
      </w:r>
      <w:r w:rsidR="00472EE2" w:rsidRPr="00CE178C">
        <w:t xml:space="preserve"> this brief bullet points.</w:t>
      </w:r>
    </w:p>
    <w:p w14:paraId="0996AF4A" w14:textId="26BB107F" w:rsidR="00EB7EF8" w:rsidRPr="00CE178C" w:rsidRDefault="00EB7EF8" w:rsidP="00EB7EF8">
      <w:pPr>
        <w:pStyle w:val="Heading2"/>
      </w:pPr>
      <w:bookmarkStart w:id="953" w:name="_Toc80291921"/>
      <w:r w:rsidRPr="00CE178C">
        <w:t>Visualizations Overview</w:t>
      </w:r>
      <w:bookmarkEnd w:id="953"/>
    </w:p>
    <w:p w14:paraId="3AEC95E2" w14:textId="72105D74" w:rsidR="00CD4158" w:rsidRPr="00CE178C" w:rsidDel="00AA0EB2" w:rsidRDefault="009F23D9">
      <w:pPr>
        <w:pStyle w:val="1Para"/>
        <w:ind w:firstLine="0"/>
        <w:rPr>
          <w:del w:id="954" w:author="Vladymyr Kozyr" w:date="2021-08-15T21:10:00Z"/>
        </w:rPr>
      </w:pPr>
      <w:r w:rsidRPr="00CE178C">
        <w:t xml:space="preserve">In this </w:t>
      </w:r>
      <w:r w:rsidR="00CE178C" w:rsidRPr="00CE178C">
        <w:t>subchapter</w:t>
      </w:r>
      <w:r w:rsidRPr="00CE178C">
        <w:t xml:space="preserve"> there will be given visualization solutions for each of the 4 problems</w:t>
      </w:r>
      <w:r w:rsidR="00472EE2" w:rsidRPr="00CE178C">
        <w:t xml:space="preserve"> and discussion of that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955" w:author="Vladymyr Kozyr" w:date="2021-08-15T21:10:00Z"/>
        </w:rPr>
      </w:pPr>
    </w:p>
    <w:p w14:paraId="11FA5D98" w14:textId="3E0573A3" w:rsidR="008A60B3" w:rsidDel="00AA0EB2" w:rsidRDefault="008A60B3">
      <w:pPr>
        <w:pStyle w:val="1Para"/>
        <w:ind w:firstLine="0"/>
        <w:rPr>
          <w:del w:id="956"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957" w:author="Vladymyr Kozyr" w:date="2021-08-15T21:10:00Z"/>
          <w:bCs/>
        </w:rPr>
        <w:pPrChange w:id="958" w:author="Vladymyr Kozyr" w:date="2021-08-15T21:11:00Z">
          <w:pPr>
            <w:pStyle w:val="Heading3"/>
            <w:spacing w:after="0"/>
          </w:pPr>
        </w:pPrChange>
      </w:pPr>
      <w:bookmarkStart w:id="959" w:name="_Toc80291922"/>
      <w:r w:rsidRPr="001C461A">
        <w:rPr>
          <w:bCs/>
        </w:rPr>
        <w:lastRenderedPageBreak/>
        <w:t>Task</w:t>
      </w:r>
      <w:r w:rsidR="00EB7EF8" w:rsidRPr="008C3F9E">
        <w:rPr>
          <w:b w:val="0"/>
          <w:bCs/>
          <w:rPrChange w:id="960" w:author="Vladymyr Kozyr" w:date="2021-08-15T21:11:00Z">
            <w:rPr>
              <w:b w:val="0"/>
            </w:rPr>
          </w:rPrChange>
        </w:rPr>
        <w:t xml:space="preserve"> 1</w:t>
      </w:r>
      <w:r w:rsidR="00CD4158" w:rsidRPr="008C3F9E">
        <w:rPr>
          <w:b w:val="0"/>
          <w:bCs/>
          <w:rPrChange w:id="961" w:author="Vladymyr Kozyr" w:date="2021-08-15T21:11:00Z">
            <w:rPr>
              <w:b w:val="0"/>
            </w:rPr>
          </w:rPrChange>
        </w:rPr>
        <w:t>. Exploring Relationships for Fish Amount and Price</w:t>
      </w:r>
      <w:bookmarkEnd w:id="959"/>
    </w:p>
    <w:p w14:paraId="57A93A3E" w14:textId="77777777" w:rsidR="008A60B3" w:rsidRPr="005A2161" w:rsidRDefault="008A60B3">
      <w:pPr>
        <w:pStyle w:val="Heading3"/>
        <w:spacing w:after="0" w:line="480" w:lineRule="auto"/>
        <w:pPrChange w:id="962" w:author="Vladymyr Kozyr" w:date="2021-08-15T21:11:00Z">
          <w:pPr>
            <w:pStyle w:val="1Para"/>
            <w:ind w:firstLine="0"/>
          </w:pPr>
        </w:pPrChange>
      </w:pPr>
      <w:bookmarkStart w:id="963" w:name="_Toc79954644"/>
      <w:bookmarkStart w:id="964" w:name="_Toc79956926"/>
      <w:bookmarkStart w:id="965" w:name="_Toc80291923"/>
      <w:bookmarkEnd w:id="963"/>
      <w:bookmarkEnd w:id="964"/>
      <w:bookmarkEnd w:id="965"/>
    </w:p>
    <w:p w14:paraId="332C1CFC" w14:textId="7CF82B7C" w:rsidR="008A60B3" w:rsidRPr="005A2161" w:rsidRDefault="008A60B3" w:rsidP="008A60B3">
      <w:pPr>
        <w:pStyle w:val="1Para"/>
        <w:ind w:firstLine="0"/>
      </w:pPr>
      <w:r w:rsidRPr="005A2161">
        <w:t xml:space="preserve">This visualization will help user to figure out relationships between fish quantities and prices for the </w:t>
      </w:r>
      <w:proofErr w:type="gramStart"/>
      <w:r w:rsidRPr="005A2161">
        <w:t>particular provinces</w:t>
      </w:r>
      <w:proofErr w:type="gramEnd"/>
      <w:r w:rsidRPr="005A2161">
        <w:t xml:space="preserve"> and / or fish type.</w:t>
      </w:r>
    </w:p>
    <w:p w14:paraId="3E60B05C" w14:textId="77777777" w:rsidR="008A60B3" w:rsidRPr="005A2161" w:rsidRDefault="008A60B3" w:rsidP="008A60B3">
      <w:pPr>
        <w:pStyle w:val="1Para"/>
        <w:ind w:firstLine="0"/>
      </w:pPr>
      <w:r w:rsidRPr="005A2161">
        <w:t xml:space="preserve">This visualization is a </w:t>
      </w:r>
      <w:commentRangeStart w:id="966"/>
      <w:r w:rsidRPr="005A2161">
        <w:t xml:space="preserve">multiline chart with </w:t>
      </w:r>
      <w:commentRangeEnd w:id="966"/>
      <w:r w:rsidRPr="005A2161">
        <w:rPr>
          <w:rStyle w:val="CommentReference"/>
        </w:rPr>
        <w:commentReference w:id="966"/>
      </w:r>
      <w:r w:rsidRPr="005A2161">
        <w:t>time (years) as horizontal axis and price and quantity on vertical axis. For each province there will be color 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967" w:author="Vladymyr Kozyr" w:date="2021-08-15T21:10:00Z"/>
        </w:rPr>
      </w:pPr>
      <w:r w:rsidRPr="005A2161">
        <w:t>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968" w:author="Vladymyr Kozyr" w:date="2021-08-15T21:50:00Z">
        <w:r w:rsidR="00ED6D73">
          <w:t>F</w:t>
        </w:r>
      </w:ins>
      <w:del w:id="969" w:author="Vladymyr Kozyr" w:date="2021-08-15T21:50:00Z">
        <w:r w:rsidRPr="005A2161" w:rsidDel="00ED6D73">
          <w:delText>f</w:delText>
        </w:r>
      </w:del>
      <w:r w:rsidRPr="005A2161">
        <w:t xml:space="preserve">igure </w:t>
      </w:r>
      <w:del w:id="970" w:author="Vladymyr Kozyr" w:date="2021-08-15T21:50:00Z">
        <w:r w:rsidRPr="00CE178C" w:rsidDel="00ED6D73">
          <w:delText>4.3.</w:delText>
        </w:r>
      </w:del>
      <w:del w:id="971" w:author="Vladymyr Kozyr" w:date="2021-08-19T18:55:00Z">
        <w:r w:rsidRPr="00CE178C" w:rsidDel="006D47DD">
          <w:delText>1</w:delText>
        </w:r>
      </w:del>
      <w:ins w:id="972"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rPr>
          <w:ins w:id="973" w:author="Vladymyr Kozyr" w:date="2021-08-15T21:50:00Z"/>
        </w:rPr>
      </w:pPr>
      <w:r w:rsidRPr="007B481E">
        <w:rPr>
          <w:noProof/>
        </w:rPr>
        <w:drawing>
          <wp:inline distT="0" distB="0" distL="0" distR="0" wp14:anchorId="17BB2336" wp14:editId="7DEF923F">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4"/>
                    <a:srcRect l="1140" t="21881" r="1267" b="8592"/>
                    <a:stretch/>
                  </pic:blipFill>
                  <pic:spPr bwMode="auto">
                    <a:xfrm>
                      <a:off x="0" y="0"/>
                      <a:ext cx="5955416" cy="2651760"/>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974" w:author="Vladymyr Kozyr" w:date="2021-08-15T21:50:00Z">
          <w:pPr>
            <w:pStyle w:val="1Para"/>
            <w:ind w:firstLine="0"/>
          </w:pPr>
        </w:pPrChange>
      </w:pPr>
      <w:bookmarkStart w:id="975" w:name="_Toc80291575"/>
      <w:ins w:id="976" w:author="Vladymyr Kozyr" w:date="2021-08-15T21:50:00Z">
        <w:r>
          <w:t xml:space="preserve">Figure </w:t>
        </w:r>
      </w:ins>
      <w:ins w:id="977" w:author="Vladymyr Kozyr" w:date="2021-08-19T18:41:00Z">
        <w:r w:rsidR="00E85AC5">
          <w:fldChar w:fldCharType="begin"/>
        </w:r>
        <w:r w:rsidR="00E85AC5">
          <w:instrText xml:space="preserve"> STYLEREF 2 \s </w:instrText>
        </w:r>
      </w:ins>
      <w:r w:rsidR="00E85AC5">
        <w:fldChar w:fldCharType="separate"/>
      </w:r>
      <w:r w:rsidR="00E85AC5">
        <w:rPr>
          <w:noProof/>
        </w:rPr>
        <w:t>4.3</w:t>
      </w:r>
      <w:ins w:id="97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79" w:author="Vladymyr Kozyr" w:date="2021-08-19T18:41:00Z">
        <w:r w:rsidR="00E85AC5">
          <w:rPr>
            <w:noProof/>
          </w:rPr>
          <w:t>1</w:t>
        </w:r>
        <w:r w:rsidR="00E85AC5">
          <w:fldChar w:fldCharType="end"/>
        </w:r>
      </w:ins>
      <w:ins w:id="980" w:author="Vladymyr Kozyr" w:date="2021-08-15T21:50:00Z">
        <w:r>
          <w:t xml:space="preserve">. </w:t>
        </w:r>
        <w:r w:rsidRPr="00B43023">
          <w:t>Multiline chart</w:t>
        </w:r>
      </w:ins>
      <w:bookmarkEnd w:id="975"/>
    </w:p>
    <w:p w14:paraId="100DA8DA" w14:textId="331C8DEA" w:rsidR="00E22473" w:rsidRPr="005A2161" w:rsidDel="00ED6D73" w:rsidRDefault="008A60B3" w:rsidP="005A2161">
      <w:pPr>
        <w:pStyle w:val="1Para"/>
        <w:ind w:firstLine="0"/>
        <w:jc w:val="center"/>
        <w:rPr>
          <w:del w:id="981" w:author="Vladymyr Kozyr" w:date="2021-08-15T21:50:00Z"/>
        </w:rPr>
      </w:pPr>
      <w:del w:id="982" w:author="Vladymyr Kozyr" w:date="2021-08-15T21:50:00Z">
        <w:r w:rsidRPr="00CE178C" w:rsidDel="00ED6D73">
          <w:lastRenderedPageBreak/>
          <w:delText>Figure 4.3.1</w:delText>
        </w:r>
        <w:bookmarkStart w:id="983" w:name="_Toc79956927"/>
        <w:bookmarkStart w:id="984" w:name="_Toc80291924"/>
        <w:bookmarkEnd w:id="983"/>
        <w:bookmarkEnd w:id="984"/>
      </w:del>
    </w:p>
    <w:p w14:paraId="00626A5F" w14:textId="3DF43969" w:rsidR="00F116CA" w:rsidRPr="00CE178C" w:rsidRDefault="00A50449" w:rsidP="00F116CA">
      <w:pPr>
        <w:pStyle w:val="Heading3"/>
      </w:pPr>
      <w:bookmarkStart w:id="985" w:name="_Toc80291925"/>
      <w:r w:rsidRPr="00CE178C">
        <w:t>Task</w:t>
      </w:r>
      <w:r w:rsidR="00F116CA" w:rsidRPr="00CE178C">
        <w:t xml:space="preserve"> 2</w:t>
      </w:r>
      <w:r w:rsidR="00CD4158" w:rsidRPr="00CE178C">
        <w:t>. Paired Time Series for Fish Amount and Price</w:t>
      </w:r>
      <w:bookmarkEnd w:id="985"/>
    </w:p>
    <w:p w14:paraId="56001C92" w14:textId="3CD416E2" w:rsidR="008A60B3" w:rsidRPr="00CE178C" w:rsidRDefault="008A60B3">
      <w:pPr>
        <w:pStyle w:val="1Para"/>
        <w:ind w:firstLine="0"/>
      </w:pPr>
      <w:r w:rsidRPr="00CE178C">
        <w:t xml:space="preserve">Second chart is a scatter plot on which x-axis is price and y-axis </w:t>
      </w:r>
      <w:r w:rsidR="00CE178C" w:rsidRPr="00CE178C">
        <w:t>are</w:t>
      </w:r>
      <w:r w:rsidRPr="00CE178C">
        <w:t xml:space="preserve"> quantities of </w:t>
      </w:r>
      <w:proofErr w:type="gramStart"/>
      <w:r w:rsidRPr="00CE178C">
        <w:t>particular fish</w:t>
      </w:r>
      <w:proofErr w:type="gramEnd"/>
      <w:r w:rsidRPr="00CE178C">
        <w:t xml:space="preserve"> types and province (picture is below). Bullet points and labels represent years. This visualization helps users to clearly see correlation between price and quantities throughout the selected years. </w:t>
      </w:r>
      <w:r w:rsidRPr="005A2161">
        <w:t>The proposed graph presents the ability to analyze and compare data efficiently by visualizing multiple values simultaneously. The example (</w:t>
      </w:r>
      <w:ins w:id="986" w:author="Vladymyr Kozyr" w:date="2021-08-19T18:56:00Z">
        <w:r w:rsidR="006D47DD">
          <w:t>$</w:t>
        </w:r>
      </w:ins>
      <w:proofErr w:type="spellStart"/>
      <w:del w:id="987" w:author="Vladymyr Kozyr" w:date="2021-08-19T18:56:00Z">
        <w:r w:rsidRPr="005A2161" w:rsidDel="006D47DD">
          <w:delText>f</w:delText>
        </w:r>
      </w:del>
      <w:r w:rsidRPr="005A2161">
        <w:t>igure</w:t>
      </w:r>
      <w:proofErr w:type="spellEnd"/>
      <w:r w:rsidRPr="005A2161">
        <w:t xml:space="preserve"> </w:t>
      </w:r>
      <w:r w:rsidRPr="00CE178C">
        <w:t>4.3.</w:t>
      </w:r>
      <w:ins w:id="988" w:author="Vladymyr Kozyr" w:date="2021-08-19T18:56:00Z">
        <w:r w:rsidR="006D47DD">
          <w:t>2</w:t>
        </w:r>
      </w:ins>
      <w:del w:id="989" w:author="Vladymyr Kozyr" w:date="2021-08-19T18:56:00Z">
        <w:r w:rsidRPr="00CE178C" w:rsidDel="006D47DD">
          <w:delText>1</w:delText>
        </w:r>
      </w:del>
      <w:r w:rsidRPr="005A2161">
        <w:t>) below showcases the yearly trend of the quantity of shrimp per province compared to its value on the market. The axes show the quantity and value range, and the points represent the year per which the statistic was applicable.</w:t>
      </w:r>
    </w:p>
    <w:p w14:paraId="5D54F1AB" w14:textId="0F81FED2" w:rsidR="008A60B3" w:rsidRPr="00CE178C" w:rsidRDefault="008A60B3" w:rsidP="005A2161">
      <w:pPr>
        <w:pStyle w:val="1Para"/>
        <w:ind w:firstLine="0"/>
        <w:jc w:val="both"/>
      </w:pPr>
      <w:r w:rsidRPr="005A2161">
        <w:t xml:space="preserve">The chart allows to quickly understand the trend over the years and build analysis on the selected fishery market. By using previously discussed filters, the chart could be expanded to show more than one type of fish. The trends presented in </w:t>
      </w:r>
      <w:del w:id="990" w:author="Vladymyr Kozyr" w:date="2021-08-19T18:56:00Z">
        <w:r w:rsidRPr="005A2161" w:rsidDel="006D47DD">
          <w:delText>(</w:delText>
        </w:r>
      </w:del>
      <w:del w:id="991" w:author="Vladymyr Kozyr" w:date="2021-08-15T21:51:00Z">
        <w:r w:rsidRPr="005A2161" w:rsidDel="002F403A">
          <w:delText xml:space="preserve">figure </w:delText>
        </w:r>
      </w:del>
      <w:ins w:id="992" w:author="Vladymyr Kozyr" w:date="2021-08-15T21:51:00Z">
        <w:r w:rsidR="002F403A">
          <w:t xml:space="preserve">Figure </w:t>
        </w:r>
      </w:ins>
      <w:ins w:id="993" w:author="Vladymyr Kozyr" w:date="2021-08-19T18:56:00Z">
        <w:r w:rsidR="006D47DD">
          <w:t>4.3.2.</w:t>
        </w:r>
      </w:ins>
      <w:del w:id="994" w:author="Vladymyr Kozyr" w:date="2021-08-15T21:13:00Z">
        <w:r w:rsidRPr="005A2161" w:rsidDel="005A6381">
          <w:delText>#</w:delText>
        </w:r>
      </w:del>
      <w:del w:id="995" w:author="Vladymyr Kozyr" w:date="2021-08-19T18:56:00Z">
        <w:r w:rsidRPr="005A2161" w:rsidDel="006D47DD">
          <w:delText>)</w:delText>
        </w:r>
      </w:del>
      <w:r w:rsidRPr="005A2161">
        <w:t xml:space="preserve">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996" w:author="Vladymyr Kozyr" w:date="2021-08-15T21:51:00Z"/>
        </w:rPr>
      </w:pPr>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997" w:author="Vladymyr Kozyr" w:date="2021-08-15T21:51:00Z">
          <w:pPr>
            <w:pStyle w:val="1Para"/>
            <w:ind w:firstLine="0"/>
          </w:pPr>
        </w:pPrChange>
      </w:pPr>
      <w:bookmarkStart w:id="998" w:name="_Toc80291576"/>
      <w:ins w:id="999" w:author="Vladymyr Kozyr" w:date="2021-08-15T21:51:00Z">
        <w:r>
          <w:t xml:space="preserve">Figure </w:t>
        </w:r>
      </w:ins>
      <w:ins w:id="1000" w:author="Vladymyr Kozyr" w:date="2021-08-19T18:41:00Z">
        <w:r w:rsidR="00E85AC5">
          <w:fldChar w:fldCharType="begin"/>
        </w:r>
        <w:r w:rsidR="00E85AC5">
          <w:instrText xml:space="preserve"> STYLEREF 2 \s </w:instrText>
        </w:r>
      </w:ins>
      <w:r w:rsidR="00E85AC5">
        <w:fldChar w:fldCharType="separate"/>
      </w:r>
      <w:r w:rsidR="00E85AC5">
        <w:rPr>
          <w:noProof/>
        </w:rPr>
        <w:t>4.3</w:t>
      </w:r>
      <w:ins w:id="100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02" w:author="Vladymyr Kozyr" w:date="2021-08-19T18:41:00Z">
        <w:r w:rsidR="00E85AC5">
          <w:rPr>
            <w:noProof/>
          </w:rPr>
          <w:t>2</w:t>
        </w:r>
        <w:r w:rsidR="00E85AC5">
          <w:fldChar w:fldCharType="end"/>
        </w:r>
      </w:ins>
      <w:ins w:id="1003" w:author="Vladymyr Kozyr" w:date="2021-08-15T21:51:00Z">
        <w:r>
          <w:t xml:space="preserve">. </w:t>
        </w:r>
        <w:r w:rsidRPr="00F47DD8">
          <w:t>Scatter plot</w:t>
        </w:r>
      </w:ins>
      <w:bookmarkEnd w:id="998"/>
    </w:p>
    <w:p w14:paraId="5E521695" w14:textId="5915E40D" w:rsidR="008A60B3" w:rsidRPr="00CE178C" w:rsidDel="002F403A" w:rsidRDefault="008A60B3" w:rsidP="005A2161">
      <w:pPr>
        <w:pStyle w:val="1Para"/>
        <w:ind w:firstLine="0"/>
        <w:jc w:val="center"/>
        <w:rPr>
          <w:del w:id="1004" w:author="Vladymyr Kozyr" w:date="2021-08-15T21:51:00Z"/>
        </w:rPr>
      </w:pPr>
      <w:del w:id="1005" w:author="Vladymyr Kozyr" w:date="2021-08-15T21:51:00Z">
        <w:r w:rsidRPr="00CE178C" w:rsidDel="002F403A">
          <w:lastRenderedPageBreak/>
          <w:delText>Figure 4.3.2</w:delText>
        </w:r>
        <w:bookmarkStart w:id="1006" w:name="_Toc79956929"/>
        <w:bookmarkStart w:id="1007" w:name="_Toc80291926"/>
        <w:bookmarkEnd w:id="1006"/>
        <w:bookmarkEnd w:id="1007"/>
      </w:del>
    </w:p>
    <w:p w14:paraId="168C8D9B" w14:textId="039D3C19" w:rsidR="002F44CD" w:rsidRPr="00CE178C" w:rsidRDefault="00A50449">
      <w:pPr>
        <w:pStyle w:val="Heading3"/>
      </w:pPr>
      <w:bookmarkStart w:id="1008" w:name="_Toc64291583"/>
      <w:bookmarkStart w:id="1009" w:name="_Toc64291902"/>
      <w:bookmarkStart w:id="1010" w:name="_Toc64293378"/>
      <w:bookmarkStart w:id="1011" w:name="_Toc65527241"/>
      <w:bookmarkStart w:id="1012" w:name="_Toc66300662"/>
      <w:bookmarkStart w:id="1013" w:name="_Toc66300738"/>
      <w:bookmarkStart w:id="1014" w:name="_Toc67830629"/>
      <w:bookmarkStart w:id="1015" w:name="_Toc67830768"/>
      <w:bookmarkStart w:id="1016" w:name="_Toc80291927"/>
      <w:bookmarkEnd w:id="1008"/>
      <w:bookmarkEnd w:id="1009"/>
      <w:bookmarkEnd w:id="1010"/>
      <w:bookmarkEnd w:id="1011"/>
      <w:bookmarkEnd w:id="1012"/>
      <w:bookmarkEnd w:id="1013"/>
      <w:bookmarkEnd w:id="1014"/>
      <w:bookmarkEnd w:id="1015"/>
      <w:r w:rsidRPr="00CE178C">
        <w:t>Task</w:t>
      </w:r>
      <w:r w:rsidR="002F44CD" w:rsidRPr="00CE178C">
        <w:t xml:space="preserve"> </w:t>
      </w:r>
      <w:r w:rsidRPr="00CE178C">
        <w:t>3</w:t>
      </w:r>
      <w:r w:rsidR="000A318E" w:rsidRPr="00CE178C">
        <w:t>. Identifying Top Fish Species by Catch Amount or Price</w:t>
      </w:r>
      <w:bookmarkEnd w:id="1016"/>
    </w:p>
    <w:p w14:paraId="32363D0E" w14:textId="09196E19" w:rsidR="008A60B3" w:rsidRPr="005A2161" w:rsidRDefault="008A60B3" w:rsidP="008A60B3">
      <w:pPr>
        <w:pStyle w:val="1Para"/>
        <w:ind w:firstLine="0"/>
      </w:pPr>
      <w:r w:rsidRPr="005A2161">
        <w:t>The summary charts below (</w:t>
      </w:r>
      <w:ins w:id="1017" w:author="Vladymyr Kozyr" w:date="2021-08-19T18:56:00Z">
        <w:r w:rsidR="006D47DD">
          <w:t>F</w:t>
        </w:r>
      </w:ins>
      <w:del w:id="1018"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2FA16437" w:rsidR="008A60B3" w:rsidRPr="005A2161" w:rsidRDefault="008A60B3" w:rsidP="008A60B3">
      <w:pPr>
        <w:pStyle w:val="1Para"/>
        <w:ind w:firstLine="0"/>
      </w:pPr>
      <w:r w:rsidRPr="00CE178C">
        <w:t>There is also grouping for fish types which have a small percentage of catch or value comparing to the others which is an improvement (for more than 20 legends pie charts usually look overcrowded and not readable</w:t>
      </w:r>
      <w:ins w:id="1019" w:author="Vladymyr Kozyr" w:date="2021-08-19T18:57:00Z">
        <w:r w:rsidR="006D47DD">
          <w:t>)</w:t>
        </w:r>
      </w:ins>
      <w:r w:rsidRPr="00CE178C">
        <w:t>.</w:t>
      </w:r>
    </w:p>
    <w:p w14:paraId="0741D9B9" w14:textId="3D13E2B6" w:rsidR="008A60B3" w:rsidRPr="00CE178C" w:rsidRDefault="008A60B3" w:rsidP="008A60B3">
      <w:pPr>
        <w:pStyle w:val="1Para"/>
        <w:ind w:firstLine="0"/>
      </w:pPr>
      <w:r w:rsidRPr="005A2161">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t xml:space="preserve">This solves a well-known problem of having too many </w:t>
      </w:r>
      <w:r w:rsidR="00CE178C" w:rsidRPr="00CE178C">
        <w:t>unnecessary</w:t>
      </w:r>
      <w:r w:rsidRPr="00CE178C">
        <w:t xml:space="preserve"> labels (legends). The chart also allows to expand “Other” category and drill down to see more details for the fish types which are the “outliers” in the dataset. </w:t>
      </w:r>
    </w:p>
    <w:p w14:paraId="3CC751CE" w14:textId="597C38F7" w:rsidR="002F44CD" w:rsidDel="002F403A" w:rsidRDefault="007C2D2A" w:rsidP="002F403A">
      <w:pPr>
        <w:pStyle w:val="1Para"/>
        <w:ind w:firstLine="0"/>
        <w:rPr>
          <w:del w:id="1020"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6"/>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021" w:author="Vladymyr Kozyr" w:date="2021-08-15T21:52:00Z"/>
        </w:rPr>
      </w:pPr>
      <w:del w:id="1022" w:author="Vladymyr Kozyr" w:date="2021-08-15T21:52:00Z">
        <w:r w:rsidRPr="007B481E" w:rsidDel="002F403A">
          <w:delText>Figure 4.3.3</w:delText>
        </w:r>
      </w:del>
    </w:p>
    <w:p w14:paraId="6331DC20" w14:textId="5945B2C8" w:rsidR="002F403A" w:rsidRPr="0038076D" w:rsidRDefault="002F403A">
      <w:pPr>
        <w:pStyle w:val="Caption"/>
        <w:jc w:val="center"/>
        <w:pPrChange w:id="1023" w:author="Vladymyr Kozyr" w:date="2021-08-15T21:53:00Z">
          <w:pPr>
            <w:pStyle w:val="1Para"/>
            <w:ind w:firstLine="0"/>
            <w:jc w:val="center"/>
          </w:pPr>
        </w:pPrChange>
      </w:pPr>
      <w:bookmarkStart w:id="1024" w:name="_Toc80291577"/>
      <w:ins w:id="1025" w:author="Vladymyr Kozyr" w:date="2021-08-15T21:53:00Z">
        <w:r>
          <w:t xml:space="preserve">Figure </w:t>
        </w:r>
      </w:ins>
      <w:ins w:id="1026" w:author="Vladymyr Kozyr" w:date="2021-08-19T18:41:00Z">
        <w:r w:rsidR="00E85AC5">
          <w:fldChar w:fldCharType="begin"/>
        </w:r>
        <w:r w:rsidR="00E85AC5">
          <w:instrText xml:space="preserve"> STYLEREF 2 \s </w:instrText>
        </w:r>
      </w:ins>
      <w:r w:rsidR="00E85AC5">
        <w:fldChar w:fldCharType="separate"/>
      </w:r>
      <w:r w:rsidR="00E85AC5">
        <w:rPr>
          <w:noProof/>
        </w:rPr>
        <w:t>4.3</w:t>
      </w:r>
      <w:ins w:id="102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28" w:author="Vladymyr Kozyr" w:date="2021-08-19T18:41:00Z">
        <w:r w:rsidR="00E85AC5">
          <w:rPr>
            <w:noProof/>
          </w:rPr>
          <w:t>3</w:t>
        </w:r>
        <w:r w:rsidR="00E85AC5">
          <w:fldChar w:fldCharType="end"/>
        </w:r>
      </w:ins>
      <w:ins w:id="1029" w:author="Vladymyr Kozyr" w:date="2021-08-15T21:53:00Z">
        <w:r>
          <w:t xml:space="preserve">. </w:t>
        </w:r>
        <w:r w:rsidRPr="00D66725">
          <w:t>Pie chart</w:t>
        </w:r>
      </w:ins>
      <w:bookmarkEnd w:id="1024"/>
    </w:p>
    <w:p w14:paraId="173B70A6" w14:textId="7833FAC0" w:rsidR="00A50449" w:rsidRPr="00CE178C" w:rsidRDefault="00A50449">
      <w:pPr>
        <w:pStyle w:val="Heading3"/>
      </w:pPr>
      <w:bookmarkStart w:id="1030" w:name="_Toc80291928"/>
      <w:r w:rsidRPr="00CE178C">
        <w:lastRenderedPageBreak/>
        <w:t>Task 4</w:t>
      </w:r>
      <w:r w:rsidR="000A318E" w:rsidRPr="00CE178C">
        <w:t>. Consequent Years Fishery Data Comparison</w:t>
      </w:r>
      <w:bookmarkEnd w:id="1030"/>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031" w:author="Vladymyr Kozyr" w:date="2021-08-19T18:57:00Z">
        <w:r w:rsidR="006D47DD">
          <w:t>F</w:t>
        </w:r>
      </w:ins>
      <w:del w:id="1032"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033"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7"/>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034" w:author="Vladymyr Kozyr" w:date="2021-08-15T21:53:00Z">
          <w:pPr>
            <w:pStyle w:val="1Para"/>
            <w:ind w:firstLine="0"/>
          </w:pPr>
        </w:pPrChange>
      </w:pPr>
      <w:bookmarkStart w:id="1035" w:name="_Toc80291578"/>
      <w:ins w:id="1036" w:author="Vladymyr Kozyr" w:date="2021-08-15T21:53:00Z">
        <w:r>
          <w:t xml:space="preserve">Figure </w:t>
        </w:r>
      </w:ins>
      <w:ins w:id="1037" w:author="Vladymyr Kozyr" w:date="2021-08-19T18:41:00Z">
        <w:r w:rsidR="00E85AC5">
          <w:fldChar w:fldCharType="begin"/>
        </w:r>
        <w:r w:rsidR="00E85AC5">
          <w:instrText xml:space="preserve"> STYLEREF 2 \s </w:instrText>
        </w:r>
      </w:ins>
      <w:r w:rsidR="00E85AC5">
        <w:fldChar w:fldCharType="separate"/>
      </w:r>
      <w:r w:rsidR="00E85AC5">
        <w:rPr>
          <w:noProof/>
        </w:rPr>
        <w:t>4.3</w:t>
      </w:r>
      <w:ins w:id="103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39" w:author="Vladymyr Kozyr" w:date="2021-08-19T18:41:00Z">
        <w:r w:rsidR="00E85AC5">
          <w:rPr>
            <w:noProof/>
          </w:rPr>
          <w:t>4</w:t>
        </w:r>
        <w:r w:rsidR="00E85AC5">
          <w:fldChar w:fldCharType="end"/>
        </w:r>
      </w:ins>
      <w:ins w:id="1040" w:author="Vladymyr Kozyr" w:date="2021-08-15T21:53:00Z">
        <w:r>
          <w:t>. B</w:t>
        </w:r>
        <w:r w:rsidRPr="005C22A5">
          <w:t>ar chart</w:t>
        </w:r>
      </w:ins>
      <w:bookmarkEnd w:id="1035"/>
    </w:p>
    <w:p w14:paraId="37D835FE" w14:textId="1533312F" w:rsidR="00E22473" w:rsidRPr="005A2161" w:rsidDel="002F403A" w:rsidRDefault="008A60B3" w:rsidP="005A2161">
      <w:pPr>
        <w:pStyle w:val="1Para"/>
        <w:ind w:firstLine="0"/>
        <w:jc w:val="center"/>
        <w:rPr>
          <w:del w:id="1041" w:author="Vladymyr Kozyr" w:date="2021-08-15T21:53:00Z"/>
        </w:rPr>
      </w:pPr>
      <w:del w:id="1042" w:author="Vladymyr Kozyr" w:date="2021-08-15T21:53:00Z">
        <w:r w:rsidRPr="007B481E" w:rsidDel="002F403A">
          <w:delText>Figure 4.3.4</w:delText>
        </w:r>
        <w:bookmarkStart w:id="1043" w:name="_Toc79956932"/>
        <w:bookmarkStart w:id="1044" w:name="_Toc80291929"/>
        <w:bookmarkEnd w:id="1043"/>
        <w:bookmarkEnd w:id="1044"/>
      </w:del>
    </w:p>
    <w:p w14:paraId="28B9E1A2" w14:textId="508C250D" w:rsidR="00E22473" w:rsidRPr="00CE178C" w:rsidRDefault="00E22473" w:rsidP="00E22473">
      <w:pPr>
        <w:pStyle w:val="Heading1"/>
      </w:pPr>
      <w:bookmarkStart w:id="1045" w:name="_Toc64291586"/>
      <w:bookmarkStart w:id="1046" w:name="_Toc64291905"/>
      <w:bookmarkStart w:id="1047" w:name="_Toc64293381"/>
      <w:bookmarkStart w:id="1048" w:name="_Toc65527244"/>
      <w:bookmarkStart w:id="1049" w:name="_Toc66300665"/>
      <w:bookmarkStart w:id="1050" w:name="_Toc66300741"/>
      <w:bookmarkStart w:id="1051" w:name="_Toc67830632"/>
      <w:bookmarkStart w:id="1052" w:name="_Toc67830771"/>
      <w:bookmarkStart w:id="1053" w:name="_Toc64291587"/>
      <w:bookmarkStart w:id="1054" w:name="_Toc64291906"/>
      <w:bookmarkStart w:id="1055" w:name="_Toc64293382"/>
      <w:bookmarkStart w:id="1056" w:name="_Toc65527245"/>
      <w:bookmarkStart w:id="1057" w:name="_Toc66300666"/>
      <w:bookmarkStart w:id="1058" w:name="_Toc66300742"/>
      <w:bookmarkStart w:id="1059" w:name="_Toc67830633"/>
      <w:bookmarkStart w:id="1060" w:name="_Toc67830772"/>
      <w:bookmarkStart w:id="1061" w:name="_Toc64291588"/>
      <w:bookmarkStart w:id="1062" w:name="_Toc64291907"/>
      <w:bookmarkStart w:id="1063" w:name="_Toc64293383"/>
      <w:bookmarkStart w:id="1064" w:name="_Toc65527246"/>
      <w:bookmarkStart w:id="1065" w:name="_Toc66300667"/>
      <w:bookmarkStart w:id="1066" w:name="_Toc66300743"/>
      <w:bookmarkStart w:id="1067" w:name="_Toc67830634"/>
      <w:bookmarkStart w:id="1068" w:name="_Toc67830773"/>
      <w:bookmarkStart w:id="1069" w:name="_Toc80291930"/>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commentRangeStart w:id="1070"/>
      <w:commentRangeStart w:id="1071"/>
      <w:r w:rsidRPr="00CE178C">
        <w:lastRenderedPageBreak/>
        <w:t>Conclusions</w:t>
      </w:r>
      <w:commentRangeEnd w:id="1070"/>
      <w:commentRangeEnd w:id="1071"/>
      <w:r w:rsidR="007C09E8">
        <w:rPr>
          <w:rStyle w:val="CommentReference"/>
          <w:rFonts w:eastAsiaTheme="minorHAnsi" w:cstheme="minorBidi"/>
          <w:b w:val="0"/>
          <w:color w:val="auto"/>
          <w:lang w:val="en-US"/>
        </w:rPr>
        <w:commentReference w:id="1070"/>
      </w:r>
      <w:r w:rsidR="00DF2D5C">
        <w:rPr>
          <w:rStyle w:val="CommentReference"/>
          <w:rFonts w:eastAsiaTheme="minorHAnsi" w:cstheme="minorBidi"/>
          <w:b w:val="0"/>
          <w:color w:val="auto"/>
          <w:lang w:val="en-US"/>
        </w:rPr>
        <w:commentReference w:id="1071"/>
      </w:r>
      <w:r w:rsidRPr="00CE178C">
        <w:t xml:space="preserve"> and Future Work</w:t>
      </w:r>
      <w:bookmarkEnd w:id="1069"/>
    </w:p>
    <w:p w14:paraId="2CEED351" w14:textId="6FFB1E50" w:rsidR="00C171C6" w:rsidRDefault="00C171C6" w:rsidP="0038076D">
      <w:pPr>
        <w:pStyle w:val="1Para"/>
        <w:ind w:firstLine="0"/>
        <w:rPr>
          <w:ins w:id="1072" w:author="Vladymyr Kozyr" w:date="2021-08-23T20:08:00Z"/>
        </w:rPr>
      </w:pPr>
      <w:ins w:id="1073" w:author="Vladymyr Kozyr" w:date="2021-08-23T20:00:00Z">
        <w:r>
          <w:t>Implementation</w:t>
        </w:r>
      </w:ins>
      <w:ins w:id="1074" w:author="Vladymyr Kozyr" w:date="2021-08-23T20:01:00Z">
        <w:r>
          <w:t xml:space="preserve"> of </w:t>
        </w:r>
      </w:ins>
      <w:ins w:id="1075" w:author="Vladymyr Kozyr" w:date="2021-08-23T20:07:00Z">
        <w:r w:rsidR="001A1497">
          <w:t>the tool</w:t>
        </w:r>
      </w:ins>
      <w:ins w:id="1076" w:author="Vladymyr Kozyr" w:date="2021-08-23T20:01:00Z">
        <w:r>
          <w:t xml:space="preserve"> was done according to marine ind</w:t>
        </w:r>
      </w:ins>
      <w:ins w:id="1077" w:author="Vladymyr Kozyr" w:date="2021-08-23T20:02:00Z">
        <w:r>
          <w:t xml:space="preserve">ustry needs. If to be more specific, </w:t>
        </w:r>
        <w:proofErr w:type="gramStart"/>
        <w:r>
          <w:t>these project</w:t>
        </w:r>
        <w:proofErr w:type="gramEnd"/>
        <w:r>
          <w:t xml:space="preserve"> reflects</w:t>
        </w:r>
      </w:ins>
      <w:ins w:id="1078" w:author="Vladymyr Kozyr" w:date="2021-08-23T20:06:00Z">
        <w:r w:rsidR="001A1497">
          <w:t xml:space="preserve"> </w:t>
        </w:r>
      </w:ins>
      <w:ins w:id="1079" w:author="Vladymyr Kozyr" w:date="2021-08-23T20:07:00Z">
        <w:r w:rsidR="001A1497">
          <w:t>fishery management requirements for visuals</w:t>
        </w:r>
      </w:ins>
      <w:ins w:id="1080" w:author="Vladymyr Kozyr" w:date="2021-08-23T20:08:00Z">
        <w:r w:rsidR="001A1497">
          <w:t xml:space="preserve"> in reports</w:t>
        </w:r>
      </w:ins>
      <w:ins w:id="1081" w:author="Vladymyr Kozyr" w:date="2021-08-23T20:07:00Z">
        <w:r w:rsidR="001A1497">
          <w:t xml:space="preserve"> presented</w:t>
        </w:r>
      </w:ins>
      <w:ins w:id="1082" w:author="Vladymyr Kozyr" w:date="2021-08-23T20:08:00Z">
        <w:r w:rsidR="001A1497">
          <w:t xml:space="preserve"> in chapters 2 and 3.</w:t>
        </w:r>
      </w:ins>
    </w:p>
    <w:p w14:paraId="066D58E4" w14:textId="2BF7E1D8" w:rsidR="000B0120" w:rsidRDefault="001A1497" w:rsidP="0038076D">
      <w:pPr>
        <w:pStyle w:val="1Para"/>
        <w:ind w:firstLine="0"/>
        <w:rPr>
          <w:ins w:id="1083" w:author="Vladymyr Kozyr" w:date="2021-08-23T19:59:00Z"/>
        </w:rPr>
      </w:pPr>
      <w:ins w:id="1084" w:author="Vladymyr Kozyr" w:date="2021-08-23T20:08:00Z">
        <w:r>
          <w:t>In chapter</w:t>
        </w:r>
      </w:ins>
      <w:ins w:id="1085" w:author="Vladymyr Kozyr" w:date="2021-08-23T20:09:00Z">
        <w:r>
          <w:t>s</w:t>
        </w:r>
      </w:ins>
      <w:ins w:id="1086" w:author="Vladymyr Kozyr" w:date="2021-08-23T20:08:00Z">
        <w:r>
          <w:t xml:space="preserve"> 2 and 3 there </w:t>
        </w:r>
      </w:ins>
      <w:ins w:id="1087" w:author="Vladymyr Kozyr" w:date="2021-08-23T20:09:00Z">
        <w:r>
          <w:t xml:space="preserve">is a review of </w:t>
        </w:r>
        <w:proofErr w:type="spellStart"/>
        <w:r>
          <w:t>exisiting</w:t>
        </w:r>
        <w:proofErr w:type="spellEnd"/>
        <w:r>
          <w:t xml:space="preserve"> visualizations</w:t>
        </w:r>
      </w:ins>
      <w:ins w:id="1088" w:author="Vladymyr Kozyr" w:date="2021-08-23T20:10:00Z">
        <w:r>
          <w:t xml:space="preserve"> for various fields, discussions of pros and cons of selection on</w:t>
        </w:r>
      </w:ins>
      <w:ins w:id="1089" w:author="Vladymyr Kozyr" w:date="2021-08-23T20:15:00Z">
        <w:r w:rsidR="000B0120">
          <w:t>e</w:t>
        </w:r>
      </w:ins>
      <w:ins w:id="1090" w:author="Vladymyr Kozyr" w:date="2021-08-23T20:10:00Z">
        <w:r>
          <w:t xml:space="preserve"> of another visualization method.</w:t>
        </w:r>
      </w:ins>
      <w:ins w:id="1091" w:author="Vladymyr Kozyr" w:date="2021-08-23T20:15:00Z">
        <w:r w:rsidR="000B0120">
          <w:t xml:space="preserve"> Chapter 3 gives us understanding w</w:t>
        </w:r>
      </w:ins>
      <w:ins w:id="1092" w:author="Vladymyr Kozyr" w:date="2021-08-23T20:16:00Z">
        <w:r w:rsidR="000B0120">
          <w:t>hy visualizations for fisheries is important and how exactly people use existing tools and reports.</w:t>
        </w:r>
      </w:ins>
    </w:p>
    <w:p w14:paraId="7B73956A" w14:textId="201D15F0" w:rsidR="000B0120" w:rsidRDefault="0038076D" w:rsidP="000B0120">
      <w:pPr>
        <w:pStyle w:val="1Para"/>
        <w:ind w:firstLine="0"/>
        <w:rPr>
          <w:ins w:id="1093" w:author="Vladymyr Kozyr" w:date="2021-08-23T20:49:00Z"/>
        </w:rPr>
      </w:pPr>
      <w:r>
        <w:t xml:space="preserve">As a </w:t>
      </w:r>
      <w:commentRangeStart w:id="1094"/>
      <w:proofErr w:type="gramStart"/>
      <w:r>
        <w:t>result</w:t>
      </w:r>
      <w:proofErr w:type="gramEnd"/>
      <w:r>
        <w:t xml:space="preserve"> </w:t>
      </w:r>
      <w:commentRangeEnd w:id="1094"/>
      <w:r w:rsidR="00DF2D5C">
        <w:rPr>
          <w:rStyle w:val="CommentReference"/>
          <w:lang w:val="en-US"/>
        </w:rPr>
        <w:commentReference w:id="1094"/>
      </w:r>
      <w:r>
        <w:t xml:space="preserve">of the project we implemented 4 different visualizations for fishery management based on DFO data source. </w:t>
      </w:r>
      <w:commentRangeStart w:id="1095"/>
      <w:r>
        <w:t xml:space="preserve">These charts are designed as improvements to the reports discussed in </w:t>
      </w:r>
      <w:del w:id="1096" w:author="Vladymyr Kozyr" w:date="2021-08-23T20:17:00Z">
        <w:r w:rsidDel="000B0120">
          <w:delText>a literature review section (chapter 2)</w:delText>
        </w:r>
      </w:del>
      <w:ins w:id="1097" w:author="Vladymyr Kozyr" w:date="2021-08-23T20:17:00Z">
        <w:r w:rsidR="000B0120">
          <w:t>previous sections</w:t>
        </w:r>
      </w:ins>
      <w:r>
        <w:t>.</w:t>
      </w:r>
      <w:commentRangeEnd w:id="1095"/>
      <w:r w:rsidR="00DF2D5C">
        <w:rPr>
          <w:rStyle w:val="CommentReference"/>
          <w:lang w:val="en-US"/>
        </w:rPr>
        <w:commentReference w:id="1095"/>
      </w:r>
      <w:ins w:id="1098" w:author="Vladymyr Kozyr" w:date="2021-08-23T20:22:00Z">
        <w:r w:rsidR="000B0120">
          <w:t xml:space="preserve"> Improvements of</w:t>
        </w:r>
      </w:ins>
      <w:ins w:id="1099" w:author="Vladymyr Kozyr" w:date="2021-08-23T20:17:00Z">
        <w:r w:rsidR="000B0120" w:rsidRPr="000B0120">
          <w:t xml:space="preserve"> the developed visualizations will </w:t>
        </w:r>
      </w:ins>
      <w:ins w:id="1100" w:author="Vladymyr Kozyr" w:date="2021-08-23T20:22:00Z">
        <w:r w:rsidR="000B0120">
          <w:t>be discussed in the following paragraphs</w:t>
        </w:r>
      </w:ins>
      <w:ins w:id="1101" w:author="Vladymyr Kozyr" w:date="2021-08-23T20:17:00Z">
        <w:r w:rsidR="000B0120" w:rsidRPr="000B0120">
          <w:t>.</w:t>
        </w:r>
      </w:ins>
    </w:p>
    <w:p w14:paraId="5D45AD6F" w14:textId="77777777" w:rsidR="00172F65" w:rsidRDefault="007D6E27" w:rsidP="000B0120">
      <w:pPr>
        <w:pStyle w:val="1Para"/>
        <w:ind w:firstLine="0"/>
        <w:rPr>
          <w:ins w:id="1102" w:author="Vladymyr Kozyr" w:date="2021-08-23T21:09:00Z"/>
        </w:rPr>
      </w:pPr>
      <w:ins w:id="1103" w:author="Vladymyr Kozyr" w:date="2021-08-23T20:50:00Z">
        <w:r>
          <w:t>In the task 1, which helps user to explore relations between</w:t>
        </w:r>
      </w:ins>
      <w:ins w:id="1104" w:author="Vladymyr Kozyr" w:date="2021-08-23T20:59:00Z">
        <w:r w:rsidR="00172F65">
          <w:t xml:space="preserve"> fish values and amounts</w:t>
        </w:r>
      </w:ins>
      <w:ins w:id="1105" w:author="Vladymyr Kozyr" w:date="2021-08-23T21:06:00Z">
        <w:r w:rsidR="00172F65">
          <w:t xml:space="preserve">. Improvements </w:t>
        </w:r>
      </w:ins>
      <w:ins w:id="1106" w:author="Vladymyr Kozyr" w:date="2021-08-23T21:07:00Z">
        <w:r w:rsidR="00172F65">
          <w:t>can be listed like this: ability to select</w:t>
        </w:r>
      </w:ins>
      <w:ins w:id="1107" w:author="Vladymyr Kozyr" w:date="2021-08-23T21:08:00Z">
        <w:r w:rsidR="00172F65">
          <w:t xml:space="preserve"> </w:t>
        </w:r>
      </w:ins>
      <w:ins w:id="1108" w:author="Vladymyr Kozyr" w:date="2021-08-23T21:07:00Z">
        <w:r w:rsidR="00172F65">
          <w:t>/</w:t>
        </w:r>
      </w:ins>
      <w:ins w:id="1109" w:author="Vladymyr Kozyr" w:date="2021-08-23T21:08:00Z">
        <w:r w:rsidR="00172F65">
          <w:t xml:space="preserve"> </w:t>
        </w:r>
      </w:ins>
      <w:ins w:id="1110" w:author="Vladymyr Kozyr" w:date="2021-08-23T21:07:00Z">
        <w:r w:rsidR="00172F65">
          <w:t>deselect fish types / provinces,</w:t>
        </w:r>
      </w:ins>
      <w:ins w:id="1111" w:author="Vladymyr Kozyr" w:date="2021-08-23T21:08:00Z">
        <w:r w:rsidR="00172F65">
          <w:t xml:space="preserve"> zoom feature which allows user to see data for smaller date range with</w:t>
        </w:r>
      </w:ins>
      <w:ins w:id="1112" w:author="Vladymyr Kozyr" w:date="2021-08-23T21:09:00Z">
        <w:r w:rsidR="00172F65">
          <w:t>out a need to re-render visualization.</w:t>
        </w:r>
      </w:ins>
    </w:p>
    <w:p w14:paraId="16DF4D17" w14:textId="6A43745E" w:rsidR="007D6E27" w:rsidRDefault="00172F65" w:rsidP="000B0120">
      <w:pPr>
        <w:pStyle w:val="1Para"/>
        <w:ind w:firstLine="0"/>
        <w:rPr>
          <w:ins w:id="1113" w:author="Vladymyr Kozyr" w:date="2021-08-23T21:13:00Z"/>
        </w:rPr>
      </w:pPr>
      <w:ins w:id="1114" w:author="Vladymyr Kozyr" w:date="2021-08-23T21:09:00Z">
        <w:r>
          <w:t xml:space="preserve">Task 2 is </w:t>
        </w:r>
        <w:r w:rsidR="0030694C">
          <w:t>a scatter plot</w:t>
        </w:r>
      </w:ins>
      <w:ins w:id="1115" w:author="Vladymyr Kozyr" w:date="2021-08-23T21:10:00Z">
        <w:r w:rsidR="0030694C">
          <w:t xml:space="preserve">, which combines 3 dimensions: value, amount, year. </w:t>
        </w:r>
      </w:ins>
      <w:ins w:id="1116" w:author="Vladymyr Kozyr" w:date="2021-08-23T21:12:00Z">
        <w:r w:rsidR="0030694C">
          <w:t>Data points are connected by lines which gives user historical overview of</w:t>
        </w:r>
      </w:ins>
      <w:ins w:id="1117" w:author="Vladymyr Kozyr" w:date="2021-08-23T21:13:00Z">
        <w:r w:rsidR="0030694C">
          <w:t xml:space="preserve"> fishery data.</w:t>
        </w:r>
      </w:ins>
      <w:ins w:id="1118" w:author="Vladymyr Kozyr" w:date="2021-08-23T21:12:00Z">
        <w:r w:rsidR="0030694C">
          <w:t xml:space="preserve"> </w:t>
        </w:r>
      </w:ins>
      <w:ins w:id="1119" w:author="Vladymyr Kozyr" w:date="2021-08-23T21:10:00Z">
        <w:r w:rsidR="0030694C">
          <w:t xml:space="preserve">Using this chart user can see </w:t>
        </w:r>
      </w:ins>
      <w:ins w:id="1120" w:author="Vladymyr Kozyr" w:date="2021-08-23T21:11:00Z">
        <w:r w:rsidR="0030694C">
          <w:t xml:space="preserve">trends of the value / amount </w:t>
        </w:r>
      </w:ins>
      <w:ins w:id="1121" w:author="Vladymyr Kozyr" w:date="2021-08-23T21:13:00Z">
        <w:r w:rsidR="0030694C">
          <w:t xml:space="preserve">ratio for different fish </w:t>
        </w:r>
        <w:proofErr w:type="spellStart"/>
        <w:r w:rsidR="0030694C">
          <w:t>fypes</w:t>
        </w:r>
        <w:proofErr w:type="spellEnd"/>
        <w:r w:rsidR="0030694C">
          <w:t>.</w:t>
        </w:r>
      </w:ins>
    </w:p>
    <w:p w14:paraId="2F453382" w14:textId="77777777" w:rsidR="0030694C" w:rsidRDefault="0030694C" w:rsidP="000B0120">
      <w:pPr>
        <w:pStyle w:val="1Para"/>
        <w:ind w:firstLine="0"/>
        <w:rPr>
          <w:ins w:id="1122" w:author="Vladymyr Kozyr" w:date="2021-08-23T21:17:00Z"/>
        </w:rPr>
      </w:pPr>
      <w:ins w:id="1123" w:author="Vladymyr Kozyr" w:date="2021-08-23T21:13:00Z">
        <w:r>
          <w:t xml:space="preserve">Pie charts in task 3 </w:t>
        </w:r>
      </w:ins>
      <w:ins w:id="1124" w:author="Vladymyr Kozyr" w:date="2021-08-23T21:14:00Z">
        <w:r>
          <w:t>shows data like it is used for report summar</w:t>
        </w:r>
      </w:ins>
      <w:ins w:id="1125" w:author="Vladymyr Kozyr" w:date="2021-08-23T21:15:00Z">
        <w:r>
          <w:t>y</w:t>
        </w:r>
      </w:ins>
      <w:ins w:id="1126" w:author="Vladymyr Kozyr" w:date="2021-08-23T21:14:00Z">
        <w:r>
          <w:t>.</w:t>
        </w:r>
      </w:ins>
      <w:ins w:id="1127" w:author="Vladymyr Kozyr" w:date="2021-08-23T21:15:00Z">
        <w:r>
          <w:t xml:space="preserve"> Grouping feature allows user to reduce </w:t>
        </w:r>
        <w:proofErr w:type="gramStart"/>
        <w:r>
          <w:t>amount</w:t>
        </w:r>
        <w:proofErr w:type="gramEnd"/>
        <w:r>
          <w:t xml:space="preserve"> of </w:t>
        </w:r>
      </w:ins>
      <w:ins w:id="1128" w:author="Vladymyr Kozyr" w:date="2021-08-23T21:16:00Z">
        <w:r>
          <w:t>legends which is useful specifically for pie charts (it’s hard to read visuals with more than 5-6 legen</w:t>
        </w:r>
      </w:ins>
      <w:ins w:id="1129" w:author="Vladymyr Kozyr" w:date="2021-08-23T21:17:00Z">
        <w:r>
          <w:t>d presented).</w:t>
        </w:r>
      </w:ins>
    </w:p>
    <w:p w14:paraId="57FF4000" w14:textId="3D79D0B7" w:rsidR="00BF7C9F" w:rsidRDefault="0030694C" w:rsidP="000B0120">
      <w:pPr>
        <w:pStyle w:val="1Para"/>
        <w:ind w:firstLine="0"/>
        <w:pPrChange w:id="1130" w:author="Vladymyr Kozyr" w:date="2021-08-23T20:22:00Z">
          <w:pPr>
            <w:pStyle w:val="1Para"/>
            <w:ind w:firstLine="0"/>
          </w:pPr>
        </w:pPrChange>
      </w:pPr>
      <w:ins w:id="1131" w:author="Vladymyr Kozyr" w:date="2021-08-23T21:17:00Z">
        <w:r>
          <w:t>And the last, visualization for task 4 is made to compare</w:t>
        </w:r>
      </w:ins>
      <w:ins w:id="1132" w:author="Vladymyr Kozyr" w:date="2021-08-23T21:18:00Z">
        <w:r>
          <w:t xml:space="preserve"> summary</w:t>
        </w:r>
      </w:ins>
      <w:ins w:id="1133" w:author="Vladymyr Kozyr" w:date="2021-08-23T21:17:00Z">
        <w:r>
          <w:t xml:space="preserve"> data </w:t>
        </w:r>
      </w:ins>
      <w:ins w:id="1134" w:author="Vladymyr Kozyr" w:date="2021-08-23T21:18:00Z">
        <w:r>
          <w:t>for any two selected</w:t>
        </w:r>
      </w:ins>
      <w:ins w:id="1135" w:author="Vladymyr Kozyr" w:date="2021-08-23T21:14:00Z">
        <w:r>
          <w:t xml:space="preserve"> </w:t>
        </w:r>
      </w:ins>
      <w:ins w:id="1136" w:author="Vladymyr Kozyr" w:date="2021-08-23T21:18:00Z">
        <w:r>
          <w:t>years. This kind of bar charts are used by fishery management to see tren</w:t>
        </w:r>
      </w:ins>
      <w:ins w:id="1137" w:author="Vladymyr Kozyr" w:date="2021-08-23T21:19:00Z">
        <w:r>
          <w:t xml:space="preserve">ds between consecutive years. </w:t>
        </w:r>
      </w:ins>
      <w:ins w:id="1138" w:author="Vladymyr Kozyr" w:date="2021-08-23T21:20:00Z">
        <w:r w:rsidR="005209D9">
          <w:t>Showing different dimensions on the same axis allows to reduce clutter from creating duplicate</w:t>
        </w:r>
      </w:ins>
      <w:ins w:id="1139" w:author="Vladymyr Kozyr" w:date="2021-08-23T21:21:00Z">
        <w:r w:rsidR="005209D9">
          <w:t xml:space="preserve"> bar charts for comparing price and quantity separately and makes r</w:t>
        </w:r>
      </w:ins>
      <w:ins w:id="1140" w:author="Vladymyr Kozyr" w:date="2021-08-23T21:22:00Z">
        <w:r w:rsidR="005209D9">
          <w:t>eport chart easier to read for the end user.</w:t>
        </w:r>
      </w:ins>
    </w:p>
    <w:p w14:paraId="41FA6246" w14:textId="37C1FCD9" w:rsidR="0038076D" w:rsidRDefault="0038076D" w:rsidP="0038076D">
      <w:pPr>
        <w:pStyle w:val="1Para"/>
        <w:ind w:firstLine="0"/>
      </w:pPr>
      <w:commentRangeStart w:id="1141"/>
      <w:r>
        <w:lastRenderedPageBreak/>
        <w:t xml:space="preserve">Given that visualizations are made suitable for web hosting, they can be uploaded to remote server </w:t>
      </w:r>
      <w:r w:rsidR="006A56BB">
        <w:t>and users can access them using a browser without any additional software installed on their workstations.</w:t>
      </w:r>
      <w:commentRangeEnd w:id="1141"/>
      <w:r w:rsidR="00DF2D5C">
        <w:rPr>
          <w:rStyle w:val="CommentReference"/>
          <w:lang w:val="en-US"/>
        </w:rPr>
        <w:commentReference w:id="1141"/>
      </w:r>
    </w:p>
    <w:p w14:paraId="5F243E70" w14:textId="0A7AB276" w:rsidR="00114C21" w:rsidRDefault="008D2A16" w:rsidP="005A2161">
      <w:pPr>
        <w:pStyle w:val="1Para"/>
        <w:ind w:firstLine="0"/>
        <w:rPr>
          <w:ins w:id="1142" w:author="Vladymyr Kozyr" w:date="2021-08-23T20:30:00Z"/>
        </w:rPr>
      </w:pPr>
      <w:commentRangeStart w:id="1143"/>
      <w:del w:id="1144" w:author="Vladymyr Kozyr" w:date="2021-08-23T20:28:00Z">
        <w:r w:rsidDel="00114C21">
          <w:delText>There are also improvements can be implemented later.</w:delText>
        </w:r>
      </w:del>
      <w:ins w:id="1145" w:author="Vladymyr Kozyr" w:date="2021-08-23T20:28:00Z">
        <w:r w:rsidR="00114C21">
          <w:t xml:space="preserve">After implementing the visuals for this project there are still some </w:t>
        </w:r>
        <w:proofErr w:type="spellStart"/>
        <w:r w:rsidR="00114C21">
          <w:t>im</w:t>
        </w:r>
      </w:ins>
      <w:ins w:id="1146" w:author="Vladymyr Kozyr" w:date="2021-08-23T20:29:00Z">
        <w:r w:rsidR="00114C21">
          <w:t>povements</w:t>
        </w:r>
        <w:proofErr w:type="spellEnd"/>
        <w:r w:rsidR="00114C21">
          <w:t xml:space="preserve"> could be applied to the tool which can make it more reliable for user.</w:t>
        </w:r>
      </w:ins>
    </w:p>
    <w:p w14:paraId="36A4EF0E" w14:textId="77777777" w:rsidR="00114C21" w:rsidRDefault="00114C21" w:rsidP="005A2161">
      <w:pPr>
        <w:pStyle w:val="1Para"/>
        <w:ind w:firstLine="0"/>
        <w:rPr>
          <w:ins w:id="1147" w:author="Vladymyr Kozyr" w:date="2021-08-23T20:32:00Z"/>
        </w:rPr>
      </w:pPr>
      <w:ins w:id="1148" w:author="Vladymyr Kozyr" w:date="2021-08-23T20:30:00Z">
        <w:r>
          <w:t xml:space="preserve">Firstly, </w:t>
        </w:r>
      </w:ins>
      <w:del w:id="1149" w:author="Vladymyr Kozyr" w:date="2021-08-23T20:30:00Z">
        <w:r w:rsidR="008D2A16" w:rsidDel="00114C21">
          <w:delText xml:space="preserve"> </w:delText>
        </w:r>
        <w:commentRangeEnd w:id="1143"/>
        <w:r w:rsidR="00DF2D5C" w:rsidDel="00114C21">
          <w:rPr>
            <w:rStyle w:val="CommentReference"/>
            <w:lang w:val="en-US"/>
          </w:rPr>
          <w:commentReference w:id="1143"/>
        </w:r>
        <w:r w:rsidR="008D2A16" w:rsidDel="00114C21">
          <w:delText xml:space="preserve">Such as </w:delText>
        </w:r>
      </w:del>
      <w:r w:rsidR="008D2A16">
        <w:t xml:space="preserve">bringing more </w:t>
      </w:r>
      <w:proofErr w:type="spellStart"/>
      <w:r w:rsidR="008D2A16">
        <w:t>datasources</w:t>
      </w:r>
      <w:proofErr w:type="spellEnd"/>
      <w:r w:rsidR="008D2A16">
        <w:t xml:space="preserve"> to explore wider angle of the marine issues.</w:t>
      </w:r>
      <w:ins w:id="1150" w:author="Vladymyr Kozyr" w:date="2021-08-23T20:30:00Z">
        <w:r>
          <w:t xml:space="preserve"> With this approach scientists or management people can combine or</w:t>
        </w:r>
      </w:ins>
      <w:ins w:id="1151" w:author="Vladymyr Kozyr" w:date="2021-08-23T20:31:00Z">
        <w:r>
          <w:t xml:space="preserve"> compare charts built from different sources. This could give broader and not</w:t>
        </w:r>
      </w:ins>
      <w:ins w:id="1152" w:author="Vladymyr Kozyr" w:date="2021-08-23T20:32:00Z">
        <w:r>
          <w:t xml:space="preserve"> biased knowledge of the problem which user is trying to</w:t>
        </w:r>
      </w:ins>
      <w:r w:rsidR="008D2A16">
        <w:t xml:space="preserve"> </w:t>
      </w:r>
      <w:ins w:id="1153" w:author="Vladymyr Kozyr" w:date="2021-08-23T20:32:00Z">
        <w:r>
          <w:t>explore.</w:t>
        </w:r>
      </w:ins>
    </w:p>
    <w:p w14:paraId="16F4C11C" w14:textId="77777777" w:rsidR="00BF7C9F" w:rsidRDefault="00114C21" w:rsidP="005A2161">
      <w:pPr>
        <w:pStyle w:val="1Para"/>
        <w:ind w:firstLine="0"/>
        <w:rPr>
          <w:ins w:id="1154" w:author="Vladymyr Kozyr" w:date="2021-08-23T20:45:00Z"/>
        </w:rPr>
      </w:pPr>
      <w:ins w:id="1155" w:author="Vladymyr Kozyr" w:date="2021-08-23T20:33:00Z">
        <w:r>
          <w:t xml:space="preserve">Secondly, </w:t>
        </w:r>
      </w:ins>
      <w:ins w:id="1156" w:author="Vladymyr Kozyr" w:date="2021-08-23T20:34:00Z">
        <w:r>
          <w:t>s</w:t>
        </w:r>
      </w:ins>
      <w:del w:id="1157" w:author="Vladymyr Kozyr" w:date="2021-08-23T20:34:00Z">
        <w:r w:rsidR="008D2A16" w:rsidDel="00114C21">
          <w:delText>S</w:delText>
        </w:r>
      </w:del>
      <w:r w:rsidR="008D2A16">
        <w:t xml:space="preserve">aving visualization state </w:t>
      </w:r>
      <w:r w:rsidR="00FA14D7">
        <w:t xml:space="preserve">(serialization) </w:t>
      </w:r>
      <w:r w:rsidR="008D2A16">
        <w:t xml:space="preserve">would be nice to have feature, it this case users can share </w:t>
      </w:r>
      <w:r w:rsidR="00FA14D7">
        <w:t>and discuss their visualizations without a need to re</w:t>
      </w:r>
      <w:ins w:id="1158" w:author="Vladymyr Kozyr" w:date="2021-08-23T20:27:00Z">
        <w:r>
          <w:t>-</w:t>
        </w:r>
      </w:ins>
      <w:r w:rsidR="00FA14D7">
        <w:t>a</w:t>
      </w:r>
      <w:ins w:id="1159" w:author="Vladymyr Kozyr" w:date="2021-08-23T20:27:00Z">
        <w:r>
          <w:t>p</w:t>
        </w:r>
      </w:ins>
      <w:del w:id="1160" w:author="Vladymyr Kozyr" w:date="2021-08-23T20:27:00Z">
        <w:r w:rsidR="00FA14D7" w:rsidDel="00114C21">
          <w:delText>a</w:delText>
        </w:r>
      </w:del>
      <w:r w:rsidR="00FA14D7">
        <w:t>ply settings.</w:t>
      </w:r>
      <w:ins w:id="1161" w:author="Vladymyr Kozyr" w:date="2021-08-23T20:34:00Z">
        <w:r>
          <w:t xml:space="preserve"> This can be done in several ways. For example, saving </w:t>
        </w:r>
      </w:ins>
      <w:ins w:id="1162" w:author="Vladymyr Kozyr" w:date="2021-08-23T20:35:00Z">
        <w:r>
          <w:t xml:space="preserve">the state of particular visualization in JSON file on </w:t>
        </w:r>
        <w:proofErr w:type="spellStart"/>
        <w:r>
          <w:t xml:space="preserve">a </w:t>
        </w:r>
        <w:proofErr w:type="gramStart"/>
        <w:r>
          <w:t>users</w:t>
        </w:r>
        <w:proofErr w:type="spellEnd"/>
        <w:proofErr w:type="gramEnd"/>
        <w:r>
          <w:t xml:space="preserve"> </w:t>
        </w:r>
      </w:ins>
      <w:ins w:id="1163" w:author="Vladymyr Kozyr" w:date="2021-08-23T20:36:00Z">
        <w:r>
          <w:t>machine</w:t>
        </w:r>
      </w:ins>
      <w:ins w:id="1164" w:author="Vladymyr Kozyr" w:date="2021-08-23T20:35:00Z">
        <w:r>
          <w:t xml:space="preserve">, </w:t>
        </w:r>
      </w:ins>
      <w:ins w:id="1165" w:author="Vladymyr Kozyr" w:date="2021-08-23T20:36:00Z">
        <w:r>
          <w:t>next time whe</w:t>
        </w:r>
      </w:ins>
      <w:ins w:id="1166" w:author="Vladymyr Kozyr" w:date="2021-08-23T20:37:00Z">
        <w:r w:rsidR="00BF7C9F">
          <w:t>n</w:t>
        </w:r>
      </w:ins>
      <w:ins w:id="1167" w:author="Vladymyr Kozyr" w:date="2021-08-23T20:36:00Z">
        <w:r>
          <w:t xml:space="preserve"> user</w:t>
        </w:r>
      </w:ins>
      <w:ins w:id="1168" w:author="Vladymyr Kozyr" w:date="2021-08-23T20:37:00Z">
        <w:r w:rsidR="00BF7C9F">
          <w:t>s</w:t>
        </w:r>
      </w:ins>
      <w:ins w:id="1169" w:author="Vladymyr Kozyr" w:date="2021-08-23T20:36:00Z">
        <w:r>
          <w:t xml:space="preserve"> want to use a </w:t>
        </w:r>
      </w:ins>
      <w:ins w:id="1170" w:author="Vladymyr Kozyr" w:date="2021-08-23T20:37:00Z">
        <w:r>
          <w:t>tool</w:t>
        </w:r>
      </w:ins>
      <w:r w:rsidR="00FA14D7">
        <w:t xml:space="preserve"> </w:t>
      </w:r>
      <w:ins w:id="1171" w:author="Vladymyr Kozyr" w:date="2021-08-23T20:37:00Z">
        <w:r w:rsidR="00BF7C9F">
          <w:t xml:space="preserve">they can just locate the file, upload it into the tool and </w:t>
        </w:r>
      </w:ins>
      <w:ins w:id="1172" w:author="Vladymyr Kozyr" w:date="2021-08-23T20:38:00Z">
        <w:r w:rsidR="00BF7C9F">
          <w:t xml:space="preserve">there will be visuals in a </w:t>
        </w:r>
      </w:ins>
      <w:ins w:id="1173" w:author="Vladymyr Kozyr" w:date="2021-08-23T20:39:00Z">
        <w:r w:rsidR="00BF7C9F">
          <w:t>saved state displayed on a screen.</w:t>
        </w:r>
      </w:ins>
      <w:ins w:id="1174" w:author="Vladymyr Kozyr" w:date="2021-08-23T20:40:00Z">
        <w:r w:rsidR="00BF7C9F">
          <w:t xml:space="preserve"> Anothe</w:t>
        </w:r>
      </w:ins>
      <w:ins w:id="1175" w:author="Vladymyr Kozyr" w:date="2021-08-23T20:41:00Z">
        <w:r w:rsidR="00BF7C9F">
          <w:t xml:space="preserve">r approach is serializing </w:t>
        </w:r>
      </w:ins>
      <w:ins w:id="1176" w:author="Vladymyr Kozyr" w:date="2021-08-23T20:42:00Z">
        <w:r w:rsidR="00BF7C9F">
          <w:t xml:space="preserve">the state of </w:t>
        </w:r>
      </w:ins>
      <w:ins w:id="1177" w:author="Vladymyr Kozyr" w:date="2021-08-23T20:41:00Z">
        <w:r w:rsidR="00BF7C9F">
          <w:t xml:space="preserve">visualization into </w:t>
        </w:r>
      </w:ins>
      <w:ins w:id="1178" w:author="Vladymyr Kozyr" w:date="2021-08-23T20:43:00Z">
        <w:r w:rsidR="00BF7C9F">
          <w:t>string</w:t>
        </w:r>
      </w:ins>
      <w:ins w:id="1179" w:author="Vladymyr Kozyr" w:date="2021-08-23T20:41:00Z">
        <w:r w:rsidR="00BF7C9F">
          <w:t xml:space="preserve"> </w:t>
        </w:r>
      </w:ins>
      <w:ins w:id="1180" w:author="Vladymyr Kozyr" w:date="2021-08-23T20:43:00Z">
        <w:r w:rsidR="00BF7C9F">
          <w:t>(</w:t>
        </w:r>
        <w:proofErr w:type="spellStart"/>
        <w:r w:rsidR="00BF7C9F">
          <w:t>url</w:t>
        </w:r>
        <w:proofErr w:type="spellEnd"/>
        <w:r w:rsidR="00BF7C9F">
          <w:t xml:space="preserve"> </w:t>
        </w:r>
      </w:ins>
      <w:ins w:id="1181" w:author="Vladymyr Kozyr" w:date="2021-08-23T20:41:00Z">
        <w:r w:rsidR="00BF7C9F">
          <w:t>link</w:t>
        </w:r>
      </w:ins>
      <w:ins w:id="1182" w:author="Vladymyr Kozyr" w:date="2021-08-23T20:43:00Z">
        <w:r w:rsidR="00BF7C9F">
          <w:t>)</w:t>
        </w:r>
      </w:ins>
      <w:ins w:id="1183" w:author="Vladymyr Kozyr" w:date="2021-08-23T20:41:00Z">
        <w:r w:rsidR="00BF7C9F">
          <w:t>, then it can be used by an</w:t>
        </w:r>
      </w:ins>
      <w:ins w:id="1184" w:author="Vladymyr Kozyr" w:date="2021-08-23T20:42:00Z">
        <w:r w:rsidR="00BF7C9F">
          <w:t xml:space="preserve">other user (who has access to link), tool will </w:t>
        </w:r>
      </w:ins>
      <w:ins w:id="1185" w:author="Vladymyr Kozyr" w:date="2021-08-23T20:43:00Z">
        <w:r w:rsidR="00BF7C9F">
          <w:t xml:space="preserve">parse that </w:t>
        </w:r>
        <w:proofErr w:type="spellStart"/>
        <w:r w:rsidR="00BF7C9F">
          <w:t>url</w:t>
        </w:r>
        <w:proofErr w:type="spellEnd"/>
        <w:r w:rsidR="00BF7C9F">
          <w:t xml:space="preserve"> and</w:t>
        </w:r>
      </w:ins>
      <w:ins w:id="1186" w:author="Vladymyr Kozyr" w:date="2021-08-23T20:44:00Z">
        <w:r w:rsidR="00BF7C9F">
          <w:t xml:space="preserve"> automatically apply all </w:t>
        </w:r>
        <w:proofErr w:type="spellStart"/>
        <w:r w:rsidR="00BF7C9F">
          <w:t>neccessary</w:t>
        </w:r>
        <w:proofErr w:type="spellEnd"/>
        <w:r w:rsidR="00BF7C9F">
          <w:t xml:space="preserve"> settings</w:t>
        </w:r>
      </w:ins>
      <w:ins w:id="1187" w:author="Vladymyr Kozyr" w:date="2021-08-23T20:45:00Z">
        <w:r w:rsidR="00BF7C9F">
          <w:t>.</w:t>
        </w:r>
      </w:ins>
    </w:p>
    <w:p w14:paraId="638B1583" w14:textId="57C86AF6" w:rsidR="00BE0E55" w:rsidRPr="00CE178C" w:rsidRDefault="00BF7C9F" w:rsidP="005A2161">
      <w:pPr>
        <w:pStyle w:val="1Para"/>
        <w:ind w:firstLine="0"/>
      </w:pPr>
      <w:ins w:id="1188" w:author="Vladymyr Kozyr" w:date="2021-08-23T20:45:00Z">
        <w:r>
          <w:t>And finally, u</w:t>
        </w:r>
      </w:ins>
      <w:del w:id="1189" w:author="Vladymyr Kozyr" w:date="2021-08-23T20:45:00Z">
        <w:r w:rsidR="00FA14D7" w:rsidDel="00BF7C9F">
          <w:delText>U</w:delText>
        </w:r>
      </w:del>
      <w:r w:rsidR="00FA14D7">
        <w:t>sers will most likely want to have synchronization of new data from sources</w:t>
      </w:r>
      <w:ins w:id="1190" w:author="Vladymyr Kozyr" w:date="2021-08-23T20:45:00Z">
        <w:r>
          <w:t>.</w:t>
        </w:r>
      </w:ins>
      <w:del w:id="1191" w:author="Vladymyr Kozyr" w:date="2021-08-23T20:45:00Z">
        <w:r w:rsidR="00FA14D7" w:rsidDel="00BF7C9F">
          <w:delText>,</w:delText>
        </w:r>
      </w:del>
      <w:r w:rsidR="00FA14D7">
        <w:t xml:space="preserve"> </w:t>
      </w:r>
      <w:del w:id="1192" w:author="Vladymyr Kozyr" w:date="2021-08-23T20:45:00Z">
        <w:r w:rsidR="00FA14D7" w:rsidDel="00BF7C9F">
          <w:delText xml:space="preserve">but </w:delText>
        </w:r>
      </w:del>
      <w:ins w:id="1193" w:author="Vladymyr Kozyr" w:date="2021-08-23T20:45:00Z">
        <w:r>
          <w:t>T</w:t>
        </w:r>
      </w:ins>
      <w:del w:id="1194" w:author="Vladymyr Kozyr" w:date="2021-08-23T20:45:00Z">
        <w:r w:rsidR="00FA14D7" w:rsidDel="00BF7C9F">
          <w:delText>t</w:delText>
        </w:r>
      </w:del>
      <w:r w:rsidR="00FA14D7">
        <w:t>his requires communication with data providers, implementing external APIs from their side</w:t>
      </w:r>
      <w:ins w:id="1195" w:author="Vladymyr Kozyr" w:date="2021-08-23T20:45:00Z">
        <w:r>
          <w:t>.</w:t>
        </w:r>
      </w:ins>
      <w:del w:id="1196" w:author="Vladymyr Kozyr" w:date="2021-08-23T20:45:00Z">
        <w:r w:rsidR="00FA14D7" w:rsidDel="00BF7C9F">
          <w:delText>,</w:delText>
        </w:r>
      </w:del>
      <w:r w:rsidR="00FA14D7">
        <w:t xml:space="preserve"> </w:t>
      </w:r>
      <w:ins w:id="1197" w:author="Vladymyr Kozyr" w:date="2021-08-23T20:46:00Z">
        <w:r>
          <w:t>It is</w:t>
        </w:r>
      </w:ins>
      <w:del w:id="1198" w:author="Vladymyr Kozyr" w:date="2021-08-23T20:46:00Z">
        <w:r w:rsidR="00FA14D7" w:rsidDel="00BF7C9F">
          <w:delText>which</w:delText>
        </w:r>
      </w:del>
      <w:del w:id="1199" w:author="Vladymyr Kozyr" w:date="2021-08-23T20:45:00Z">
        <w:r w:rsidR="00FA14D7" w:rsidDel="00BF7C9F">
          <w:delText xml:space="preserve"> is</w:delText>
        </w:r>
      </w:del>
      <w:r w:rsidR="00FA14D7">
        <w:t xml:space="preserve"> out of the scope for this visualization project</w:t>
      </w:r>
      <w:ins w:id="1200" w:author="Vladymyr Kozyr" w:date="2021-08-23T20:46:00Z">
        <w:r>
          <w:t xml:space="preserve"> but can be implemented using REST approach</w:t>
        </w:r>
      </w:ins>
      <w:r w:rsidR="00E45BDF">
        <w:t>.</w:t>
      </w:r>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201" w:displacedByCustomXml="prev"/>
        <w:p w14:paraId="5C38F196" w14:textId="131A5554" w:rsidR="00B4555E" w:rsidRPr="0038076D" w:rsidRDefault="00BE0E55" w:rsidP="005A2161">
          <w:pPr>
            <w:pStyle w:val="Heading1Preliminary"/>
          </w:pPr>
          <w:del w:id="1202"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203" w:name="_Toc80291931"/>
          <w:r w:rsidR="00B4555E" w:rsidRPr="0038076D">
            <w:t>Bibliography</w:t>
          </w:r>
          <w:commentRangeEnd w:id="1201"/>
          <w:r w:rsidR="00DF2D5C">
            <w:rPr>
              <w:rStyle w:val="CommentReference"/>
              <w:rFonts w:eastAsiaTheme="minorHAnsi" w:cstheme="minorBidi"/>
              <w:b w:val="0"/>
              <w:color w:val="auto"/>
              <w:lang w:val="en-US"/>
            </w:rPr>
            <w:commentReference w:id="1201"/>
          </w:r>
          <w:bookmarkEnd w:id="1203"/>
        </w:p>
        <w:sdt>
          <w:sdtPr>
            <w:rPr>
              <w:lang w:val="en-CA"/>
            </w:rPr>
            <w:id w:val="111145805"/>
            <w:bibliography/>
          </w:sdtPr>
          <w:sdtEndPr/>
          <w:sdtContent>
            <w:p w14:paraId="59353FC9" w14:textId="77777777" w:rsidR="0018462B"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14:paraId="1DFB7914" w14:textId="77777777">
                <w:trPr>
                  <w:divId w:val="1209490148"/>
                  <w:tblCellSpacing w:w="15" w:type="dxa"/>
                </w:trPr>
                <w:tc>
                  <w:tcPr>
                    <w:tcW w:w="50" w:type="pct"/>
                    <w:hideMark/>
                  </w:tcPr>
                  <w:p w14:paraId="70B648C7" w14:textId="271E8732" w:rsidR="0018462B" w:rsidRDefault="0018462B">
                    <w:pPr>
                      <w:pStyle w:val="Bibliography"/>
                      <w:rPr>
                        <w:noProof/>
                        <w:sz w:val="24"/>
                        <w:szCs w:val="24"/>
                      </w:rPr>
                    </w:pPr>
                    <w:r>
                      <w:rPr>
                        <w:noProof/>
                      </w:rPr>
                      <w:t xml:space="preserve">[1] </w:t>
                    </w:r>
                  </w:p>
                </w:tc>
                <w:tc>
                  <w:tcPr>
                    <w:tcW w:w="0" w:type="auto"/>
                    <w:hideMark/>
                  </w:tcPr>
                  <w:p w14:paraId="1C12F2DB" w14:textId="77777777" w:rsidR="0018462B" w:rsidRDefault="0018462B">
                    <w:pPr>
                      <w:pStyle w:val="Bibliography"/>
                      <w:rPr>
                        <w:noProof/>
                      </w:rPr>
                    </w:pPr>
                    <w:r>
                      <w:rPr>
                        <w:noProof/>
                      </w:rPr>
                      <w:t xml:space="preserve">Yixuan Zhang, Kartik Chanana, Cody Dunne, "IDMVis: Temporal Event Sequence Visualization for Type 1 Diabetes Treatment Decision Support," 2018. </w:t>
                    </w:r>
                  </w:p>
                </w:tc>
              </w:tr>
              <w:tr w:rsidR="0018462B" w14:paraId="053269F3" w14:textId="77777777">
                <w:trPr>
                  <w:divId w:val="1209490148"/>
                  <w:tblCellSpacing w:w="15" w:type="dxa"/>
                </w:trPr>
                <w:tc>
                  <w:tcPr>
                    <w:tcW w:w="50" w:type="pct"/>
                    <w:hideMark/>
                  </w:tcPr>
                  <w:p w14:paraId="5360AC9C" w14:textId="77777777" w:rsidR="0018462B" w:rsidRDefault="0018462B">
                    <w:pPr>
                      <w:pStyle w:val="Bibliography"/>
                      <w:rPr>
                        <w:noProof/>
                      </w:rPr>
                    </w:pPr>
                    <w:r>
                      <w:rPr>
                        <w:noProof/>
                      </w:rPr>
                      <w:t xml:space="preserve">[2] </w:t>
                    </w:r>
                  </w:p>
                </w:tc>
                <w:tc>
                  <w:tcPr>
                    <w:tcW w:w="0" w:type="auto"/>
                    <w:hideMark/>
                  </w:tcPr>
                  <w:p w14:paraId="3ECACD4A" w14:textId="77777777" w:rsidR="0018462B" w:rsidRDefault="0018462B">
                    <w:pPr>
                      <w:pStyle w:val="Bibliography"/>
                      <w:rPr>
                        <w:noProof/>
                      </w:rPr>
                    </w:pPr>
                    <w:r>
                      <w:rPr>
                        <w:noProof/>
                      </w:rPr>
                      <w:t xml:space="preserve">Polina Levontin, Paul Baranovski, Adrian W Leach, Alexandria Bailey, "On the Role of Visualization in Fisheries Management," 2017. </w:t>
                    </w:r>
                  </w:p>
                </w:tc>
              </w:tr>
              <w:tr w:rsidR="0018462B" w14:paraId="2C21C4D3" w14:textId="77777777">
                <w:trPr>
                  <w:divId w:val="1209490148"/>
                  <w:tblCellSpacing w:w="15" w:type="dxa"/>
                </w:trPr>
                <w:tc>
                  <w:tcPr>
                    <w:tcW w:w="50" w:type="pct"/>
                    <w:hideMark/>
                  </w:tcPr>
                  <w:p w14:paraId="7A174F7D" w14:textId="77777777" w:rsidR="0018462B" w:rsidRDefault="0018462B">
                    <w:pPr>
                      <w:pStyle w:val="Bibliography"/>
                      <w:rPr>
                        <w:noProof/>
                      </w:rPr>
                    </w:pPr>
                    <w:r>
                      <w:rPr>
                        <w:noProof/>
                      </w:rPr>
                      <w:t xml:space="preserve">[3] </w:t>
                    </w:r>
                  </w:p>
                </w:tc>
                <w:tc>
                  <w:tcPr>
                    <w:tcW w:w="0" w:type="auto"/>
                    <w:hideMark/>
                  </w:tcPr>
                  <w:p w14:paraId="6B5161CC" w14:textId="77777777" w:rsidR="0018462B" w:rsidRDefault="0018462B">
                    <w:pPr>
                      <w:pStyle w:val="Bibliography"/>
                      <w:rPr>
                        <w:noProof/>
                      </w:rPr>
                    </w:pPr>
                    <w:r>
                      <w:rPr>
                        <w:noProof/>
                      </w:rPr>
                      <w:t xml:space="preserve">Z. Kemp and G. Meaden, "Visualization for Fisheries Management from a Spatiotemporal Perspective," 2002. </w:t>
                    </w:r>
                  </w:p>
                </w:tc>
              </w:tr>
              <w:tr w:rsidR="0018462B" w14:paraId="5C4755AA" w14:textId="77777777">
                <w:trPr>
                  <w:divId w:val="1209490148"/>
                  <w:tblCellSpacing w:w="15" w:type="dxa"/>
                </w:trPr>
                <w:tc>
                  <w:tcPr>
                    <w:tcW w:w="50" w:type="pct"/>
                    <w:hideMark/>
                  </w:tcPr>
                  <w:p w14:paraId="268893EB" w14:textId="77777777" w:rsidR="0018462B" w:rsidRDefault="0018462B">
                    <w:pPr>
                      <w:pStyle w:val="Bibliography"/>
                      <w:rPr>
                        <w:noProof/>
                      </w:rPr>
                    </w:pPr>
                    <w:r>
                      <w:rPr>
                        <w:noProof/>
                      </w:rPr>
                      <w:t xml:space="preserve">[4] </w:t>
                    </w:r>
                  </w:p>
                </w:tc>
                <w:tc>
                  <w:tcPr>
                    <w:tcW w:w="0" w:type="auto"/>
                    <w:hideMark/>
                  </w:tcPr>
                  <w:p w14:paraId="609F59DD" w14:textId="77777777" w:rsidR="0018462B" w:rsidRDefault="0018462B">
                    <w:pPr>
                      <w:pStyle w:val="Bibliography"/>
                      <w:rPr>
                        <w:noProof/>
                      </w:rPr>
                    </w:pPr>
                    <w:r>
                      <w:rPr>
                        <w:noProof/>
                      </w:rPr>
                      <w:t xml:space="preserve">Sharon Benjamin, Min-Yang Lee, Geret DePiper, "Visualizing Fishing Data as Rasters," 2018. </w:t>
                    </w:r>
                  </w:p>
                </w:tc>
              </w:tr>
              <w:tr w:rsidR="0018462B" w14:paraId="612E7457" w14:textId="77777777">
                <w:trPr>
                  <w:divId w:val="1209490148"/>
                  <w:tblCellSpacing w:w="15" w:type="dxa"/>
                </w:trPr>
                <w:tc>
                  <w:tcPr>
                    <w:tcW w:w="50" w:type="pct"/>
                    <w:hideMark/>
                  </w:tcPr>
                  <w:p w14:paraId="37AE478E" w14:textId="77777777" w:rsidR="0018462B" w:rsidRDefault="0018462B">
                    <w:pPr>
                      <w:pStyle w:val="Bibliography"/>
                      <w:rPr>
                        <w:noProof/>
                      </w:rPr>
                    </w:pPr>
                    <w:r>
                      <w:rPr>
                        <w:noProof/>
                      </w:rPr>
                      <w:t xml:space="preserve">[5] </w:t>
                    </w:r>
                  </w:p>
                </w:tc>
                <w:tc>
                  <w:tcPr>
                    <w:tcW w:w="0" w:type="auto"/>
                    <w:hideMark/>
                  </w:tcPr>
                  <w:p w14:paraId="33FBE289" w14:textId="77777777" w:rsidR="0018462B" w:rsidRDefault="0018462B">
                    <w:pPr>
                      <w:pStyle w:val="Bibliography"/>
                      <w:rPr>
                        <w:noProof/>
                      </w:rPr>
                    </w:pPr>
                    <w:r>
                      <w:rPr>
                        <w:noProof/>
                      </w:rPr>
                      <w:t xml:space="preserve">Patricia Pinto da Silva, Charles Fulcher, "Using GIS to Visualize Land/Sea Connections: Case Study - NE Herring Fishery," 2007. </w:t>
                    </w:r>
                  </w:p>
                </w:tc>
              </w:tr>
              <w:tr w:rsidR="0018462B" w14:paraId="7E5121FA" w14:textId="77777777">
                <w:trPr>
                  <w:divId w:val="1209490148"/>
                  <w:tblCellSpacing w:w="15" w:type="dxa"/>
                </w:trPr>
                <w:tc>
                  <w:tcPr>
                    <w:tcW w:w="50" w:type="pct"/>
                    <w:hideMark/>
                  </w:tcPr>
                  <w:p w14:paraId="4E320DE3" w14:textId="77777777" w:rsidR="0018462B" w:rsidRDefault="0018462B">
                    <w:pPr>
                      <w:pStyle w:val="Bibliography"/>
                      <w:rPr>
                        <w:noProof/>
                      </w:rPr>
                    </w:pPr>
                    <w:r>
                      <w:rPr>
                        <w:noProof/>
                      </w:rPr>
                      <w:t xml:space="preserve">[6] </w:t>
                    </w:r>
                  </w:p>
                </w:tc>
                <w:tc>
                  <w:tcPr>
                    <w:tcW w:w="0" w:type="auto"/>
                    <w:hideMark/>
                  </w:tcPr>
                  <w:p w14:paraId="714BA6F6" w14:textId="77777777" w:rsidR="0018462B" w:rsidRDefault="0018462B">
                    <w:pPr>
                      <w:pStyle w:val="Bibliography"/>
                      <w:rPr>
                        <w:noProof/>
                      </w:rPr>
                    </w:pPr>
                    <w:r>
                      <w:rPr>
                        <w:noProof/>
                      </w:rPr>
                      <w:t xml:space="preserve">M. Barrus, "The State of the Salmon," 2017. </w:t>
                    </w:r>
                  </w:p>
                </w:tc>
              </w:tr>
              <w:tr w:rsidR="0018462B" w14:paraId="41445542" w14:textId="77777777">
                <w:trPr>
                  <w:divId w:val="1209490148"/>
                  <w:tblCellSpacing w:w="15" w:type="dxa"/>
                </w:trPr>
                <w:tc>
                  <w:tcPr>
                    <w:tcW w:w="50" w:type="pct"/>
                    <w:hideMark/>
                  </w:tcPr>
                  <w:p w14:paraId="09916258" w14:textId="77777777" w:rsidR="0018462B" w:rsidRDefault="0018462B">
                    <w:pPr>
                      <w:pStyle w:val="Bibliography"/>
                      <w:rPr>
                        <w:noProof/>
                      </w:rPr>
                    </w:pPr>
                    <w:r>
                      <w:rPr>
                        <w:noProof/>
                      </w:rPr>
                      <w:t xml:space="preserve">[7] </w:t>
                    </w:r>
                  </w:p>
                </w:tc>
                <w:tc>
                  <w:tcPr>
                    <w:tcW w:w="0" w:type="auto"/>
                    <w:hideMark/>
                  </w:tcPr>
                  <w:p w14:paraId="29767A73" w14:textId="77777777" w:rsidR="0018462B" w:rsidRDefault="0018462B">
                    <w:pPr>
                      <w:pStyle w:val="Bibliography"/>
                      <w:rPr>
                        <w:noProof/>
                      </w:rPr>
                    </w:pPr>
                    <w:r>
                      <w:rPr>
                        <w:noProof/>
                      </w:rPr>
                      <w:t xml:space="preserve">Aaron Elliot, Cheng Hua Hsu, "Time Series Prediction: Predicting Stock Price," 2017. </w:t>
                    </w:r>
                  </w:p>
                </w:tc>
              </w:tr>
              <w:tr w:rsidR="0018462B" w14:paraId="34A7F002" w14:textId="77777777">
                <w:trPr>
                  <w:divId w:val="1209490148"/>
                  <w:tblCellSpacing w:w="15" w:type="dxa"/>
                </w:trPr>
                <w:tc>
                  <w:tcPr>
                    <w:tcW w:w="50" w:type="pct"/>
                    <w:hideMark/>
                  </w:tcPr>
                  <w:p w14:paraId="7587A9C1" w14:textId="77777777" w:rsidR="0018462B" w:rsidRDefault="0018462B">
                    <w:pPr>
                      <w:pStyle w:val="Bibliography"/>
                      <w:rPr>
                        <w:noProof/>
                      </w:rPr>
                    </w:pPr>
                    <w:r>
                      <w:rPr>
                        <w:noProof/>
                      </w:rPr>
                      <w:t xml:space="preserve">[8] </w:t>
                    </w:r>
                  </w:p>
                </w:tc>
                <w:tc>
                  <w:tcPr>
                    <w:tcW w:w="0" w:type="auto"/>
                    <w:hideMark/>
                  </w:tcPr>
                  <w:p w14:paraId="708836B7" w14:textId="77777777" w:rsidR="0018462B" w:rsidRDefault="0018462B">
                    <w:pPr>
                      <w:pStyle w:val="Bibliography"/>
                      <w:rPr>
                        <w:noProof/>
                      </w:rPr>
                    </w:pPr>
                    <w:r>
                      <w:rPr>
                        <w:noProof/>
                      </w:rPr>
                      <w:t xml:space="preserve">S. Semikina, "Stress Data Visualization," 2014. </w:t>
                    </w:r>
                  </w:p>
                </w:tc>
              </w:tr>
              <w:tr w:rsidR="0018462B" w14:paraId="00320ABA" w14:textId="77777777">
                <w:trPr>
                  <w:divId w:val="1209490148"/>
                  <w:tblCellSpacing w:w="15" w:type="dxa"/>
                </w:trPr>
                <w:tc>
                  <w:tcPr>
                    <w:tcW w:w="50" w:type="pct"/>
                    <w:hideMark/>
                  </w:tcPr>
                  <w:p w14:paraId="29AF5B5D" w14:textId="77777777" w:rsidR="0018462B" w:rsidRDefault="0018462B">
                    <w:pPr>
                      <w:pStyle w:val="Bibliography"/>
                      <w:rPr>
                        <w:noProof/>
                      </w:rPr>
                    </w:pPr>
                    <w:r>
                      <w:rPr>
                        <w:noProof/>
                      </w:rPr>
                      <w:t xml:space="preserve">[9] </w:t>
                    </w:r>
                  </w:p>
                </w:tc>
                <w:tc>
                  <w:tcPr>
                    <w:tcW w:w="0" w:type="auto"/>
                    <w:hideMark/>
                  </w:tcPr>
                  <w:p w14:paraId="4750C212" w14:textId="77777777" w:rsidR="0018462B" w:rsidRDefault="0018462B">
                    <w:pPr>
                      <w:pStyle w:val="Bibliography"/>
                      <w:rPr>
                        <w:noProof/>
                      </w:rPr>
                    </w:pPr>
                    <w:r>
                      <w:rPr>
                        <w:noProof/>
                      </w:rPr>
                      <w:t>Fisheries and Oceans Canada, "Report on the Status of Groundfish Stocks in the Canadian Northwest Atlantic," 1993.</w:t>
                    </w:r>
                  </w:p>
                </w:tc>
              </w:tr>
              <w:tr w:rsidR="0018462B" w14:paraId="79605DA3" w14:textId="77777777">
                <w:trPr>
                  <w:divId w:val="1209490148"/>
                  <w:tblCellSpacing w:w="15" w:type="dxa"/>
                </w:trPr>
                <w:tc>
                  <w:tcPr>
                    <w:tcW w:w="50" w:type="pct"/>
                    <w:hideMark/>
                  </w:tcPr>
                  <w:p w14:paraId="1AD24169" w14:textId="77777777" w:rsidR="0018462B" w:rsidRDefault="0018462B">
                    <w:pPr>
                      <w:pStyle w:val="Bibliography"/>
                      <w:rPr>
                        <w:noProof/>
                      </w:rPr>
                    </w:pPr>
                    <w:r>
                      <w:rPr>
                        <w:noProof/>
                      </w:rPr>
                      <w:t xml:space="preserve">[10] </w:t>
                    </w:r>
                  </w:p>
                </w:tc>
                <w:tc>
                  <w:tcPr>
                    <w:tcW w:w="0" w:type="auto"/>
                    <w:hideMark/>
                  </w:tcPr>
                  <w:p w14:paraId="0F2429B2" w14:textId="77777777" w:rsidR="0018462B" w:rsidRDefault="0018462B">
                    <w:pPr>
                      <w:pStyle w:val="Bibliography"/>
                      <w:rPr>
                        <w:noProof/>
                      </w:rPr>
                    </w:pPr>
                    <w:r>
                      <w:rPr>
                        <w:noProof/>
                      </w:rPr>
                      <w:t>Fisheries and Oceans Canada , "Northern Abalone," 2004.</w:t>
                    </w:r>
                  </w:p>
                </w:tc>
              </w:tr>
              <w:tr w:rsidR="0018462B" w14:paraId="4E3C077B" w14:textId="77777777">
                <w:trPr>
                  <w:divId w:val="1209490148"/>
                  <w:tblCellSpacing w:w="15" w:type="dxa"/>
                </w:trPr>
                <w:tc>
                  <w:tcPr>
                    <w:tcW w:w="50" w:type="pct"/>
                    <w:hideMark/>
                  </w:tcPr>
                  <w:p w14:paraId="00F53D77" w14:textId="77777777" w:rsidR="0018462B" w:rsidRDefault="0018462B">
                    <w:pPr>
                      <w:pStyle w:val="Bibliography"/>
                      <w:rPr>
                        <w:noProof/>
                      </w:rPr>
                    </w:pPr>
                    <w:r>
                      <w:rPr>
                        <w:noProof/>
                      </w:rPr>
                      <w:t xml:space="preserve">[11] </w:t>
                    </w:r>
                  </w:p>
                </w:tc>
                <w:tc>
                  <w:tcPr>
                    <w:tcW w:w="0" w:type="auto"/>
                    <w:hideMark/>
                  </w:tcPr>
                  <w:p w14:paraId="5B43AC76" w14:textId="77777777" w:rsidR="0018462B" w:rsidRDefault="0018462B">
                    <w:pPr>
                      <w:pStyle w:val="Bibliography"/>
                      <w:rPr>
                        <w:noProof/>
                      </w:rPr>
                    </w:pPr>
                    <w:r>
                      <w:rPr>
                        <w:noProof/>
                      </w:rPr>
                      <w:t>Scottish Government Riaghaltas na h-Alba, "Scottish Sea Fisheries Statistics," 2019.</w:t>
                    </w:r>
                  </w:p>
                </w:tc>
              </w:tr>
              <w:tr w:rsidR="0018462B" w14:paraId="00529BFD" w14:textId="77777777">
                <w:trPr>
                  <w:divId w:val="1209490148"/>
                  <w:tblCellSpacing w:w="15" w:type="dxa"/>
                </w:trPr>
                <w:tc>
                  <w:tcPr>
                    <w:tcW w:w="50" w:type="pct"/>
                    <w:hideMark/>
                  </w:tcPr>
                  <w:p w14:paraId="6FF7CC1A" w14:textId="77777777" w:rsidR="0018462B" w:rsidRDefault="0018462B">
                    <w:pPr>
                      <w:pStyle w:val="Bibliography"/>
                      <w:rPr>
                        <w:noProof/>
                      </w:rPr>
                    </w:pPr>
                    <w:r>
                      <w:rPr>
                        <w:noProof/>
                      </w:rPr>
                      <w:t xml:space="preserve">[12] </w:t>
                    </w:r>
                  </w:p>
                </w:tc>
                <w:tc>
                  <w:tcPr>
                    <w:tcW w:w="0" w:type="auto"/>
                    <w:hideMark/>
                  </w:tcPr>
                  <w:p w14:paraId="105DFA28" w14:textId="77777777" w:rsidR="0018462B" w:rsidRDefault="0018462B">
                    <w:pPr>
                      <w:pStyle w:val="Bibliography"/>
                      <w:rPr>
                        <w:noProof/>
                      </w:rPr>
                    </w:pPr>
                    <w:r>
                      <w:rPr>
                        <w:noProof/>
                      </w:rPr>
                      <w:t xml:space="preserve">Commission on Geosciences, Environment, and Resources, IMPROVING THE COLLECTION, MANAGEMENT, AND USE OF MARINE FISHERIES DATA, 2000. </w:t>
                    </w:r>
                  </w:p>
                </w:tc>
              </w:tr>
              <w:tr w:rsidR="0018462B" w14:paraId="53F5AEFC" w14:textId="77777777">
                <w:trPr>
                  <w:divId w:val="1209490148"/>
                  <w:tblCellSpacing w:w="15" w:type="dxa"/>
                </w:trPr>
                <w:tc>
                  <w:tcPr>
                    <w:tcW w:w="50" w:type="pct"/>
                    <w:hideMark/>
                  </w:tcPr>
                  <w:p w14:paraId="7C36E903" w14:textId="77777777" w:rsidR="0018462B" w:rsidRDefault="0018462B">
                    <w:pPr>
                      <w:pStyle w:val="Bibliography"/>
                      <w:rPr>
                        <w:noProof/>
                      </w:rPr>
                    </w:pPr>
                    <w:r>
                      <w:rPr>
                        <w:noProof/>
                      </w:rPr>
                      <w:lastRenderedPageBreak/>
                      <w:t xml:space="preserve">[13] </w:t>
                    </w:r>
                  </w:p>
                </w:tc>
                <w:tc>
                  <w:tcPr>
                    <w:tcW w:w="0" w:type="auto"/>
                    <w:hideMark/>
                  </w:tcPr>
                  <w:p w14:paraId="61960975" w14:textId="77777777" w:rsidR="0018462B" w:rsidRDefault="0018462B">
                    <w:pPr>
                      <w:pStyle w:val="Bibliography"/>
                      <w:rPr>
                        <w:noProof/>
                      </w:rPr>
                    </w:pPr>
                    <w:r>
                      <w:rPr>
                        <w:noProof/>
                      </w:rPr>
                      <w:t>Bedford Institute of Oceanography, "Fishery Report," 2008.</w:t>
                    </w:r>
                  </w:p>
                </w:tc>
              </w:tr>
              <w:tr w:rsidR="0018462B" w14:paraId="42A63500" w14:textId="77777777">
                <w:trPr>
                  <w:divId w:val="1209490148"/>
                  <w:tblCellSpacing w:w="15" w:type="dxa"/>
                </w:trPr>
                <w:tc>
                  <w:tcPr>
                    <w:tcW w:w="50" w:type="pct"/>
                    <w:hideMark/>
                  </w:tcPr>
                  <w:p w14:paraId="1346DF74" w14:textId="77777777" w:rsidR="0018462B" w:rsidRDefault="0018462B">
                    <w:pPr>
                      <w:pStyle w:val="Bibliography"/>
                      <w:rPr>
                        <w:noProof/>
                      </w:rPr>
                    </w:pPr>
                    <w:r>
                      <w:rPr>
                        <w:noProof/>
                      </w:rPr>
                      <w:t xml:space="preserve">[14] </w:t>
                    </w:r>
                  </w:p>
                </w:tc>
                <w:tc>
                  <w:tcPr>
                    <w:tcW w:w="0" w:type="auto"/>
                    <w:hideMark/>
                  </w:tcPr>
                  <w:p w14:paraId="20F719D1" w14:textId="77777777" w:rsidR="0018462B" w:rsidRDefault="0018462B">
                    <w:pPr>
                      <w:pStyle w:val="Bibliography"/>
                      <w:rPr>
                        <w:noProof/>
                      </w:rPr>
                    </w:pPr>
                    <w:r>
                      <w:rPr>
                        <w:noProof/>
                      </w:rPr>
                      <w:t>Federal Register, "List of Fisheries," 2018. [Online]. Available: https://www.federalregister.gov/documents/2018/02/07/2018-02442/list-of-fisheries-for-2018.</w:t>
                    </w:r>
                  </w:p>
                </w:tc>
              </w:tr>
              <w:tr w:rsidR="0018462B" w14:paraId="11C46F99" w14:textId="77777777">
                <w:trPr>
                  <w:divId w:val="1209490148"/>
                  <w:tblCellSpacing w:w="15" w:type="dxa"/>
                </w:trPr>
                <w:tc>
                  <w:tcPr>
                    <w:tcW w:w="50" w:type="pct"/>
                    <w:hideMark/>
                  </w:tcPr>
                  <w:p w14:paraId="7D4C252D" w14:textId="77777777" w:rsidR="0018462B" w:rsidRDefault="0018462B">
                    <w:pPr>
                      <w:pStyle w:val="Bibliography"/>
                      <w:rPr>
                        <w:noProof/>
                      </w:rPr>
                    </w:pPr>
                    <w:r>
                      <w:rPr>
                        <w:noProof/>
                      </w:rPr>
                      <w:t xml:space="preserve">[15] </w:t>
                    </w:r>
                  </w:p>
                </w:tc>
                <w:tc>
                  <w:tcPr>
                    <w:tcW w:w="0" w:type="auto"/>
                    <w:hideMark/>
                  </w:tcPr>
                  <w:p w14:paraId="6D3B29EE" w14:textId="77777777" w:rsidR="0018462B" w:rsidRDefault="0018462B">
                    <w:pPr>
                      <w:pStyle w:val="Bibliography"/>
                      <w:rPr>
                        <w:noProof/>
                      </w:rPr>
                    </w:pPr>
                    <w:r>
                      <w:rPr>
                        <w:noProof/>
                      </w:rPr>
                      <w:t xml:space="preserve">Henri Valle, Hazel A. Oxenford, "Parrotfish Size: A Simple yet Useful Alternative Indicator of Fishing Effects on Caribbean Reefs?," 2014. </w:t>
                    </w:r>
                  </w:p>
                </w:tc>
              </w:tr>
              <w:tr w:rsidR="0018462B" w14:paraId="0B0F2D08" w14:textId="77777777">
                <w:trPr>
                  <w:divId w:val="1209490148"/>
                  <w:tblCellSpacing w:w="15" w:type="dxa"/>
                </w:trPr>
                <w:tc>
                  <w:tcPr>
                    <w:tcW w:w="50" w:type="pct"/>
                    <w:hideMark/>
                  </w:tcPr>
                  <w:p w14:paraId="37F9F5DB" w14:textId="77777777" w:rsidR="0018462B" w:rsidRDefault="0018462B">
                    <w:pPr>
                      <w:pStyle w:val="Bibliography"/>
                      <w:rPr>
                        <w:noProof/>
                      </w:rPr>
                    </w:pPr>
                    <w:r>
                      <w:rPr>
                        <w:noProof/>
                      </w:rPr>
                      <w:t xml:space="preserve">[16] </w:t>
                    </w:r>
                  </w:p>
                </w:tc>
                <w:tc>
                  <w:tcPr>
                    <w:tcW w:w="0" w:type="auto"/>
                    <w:hideMark/>
                  </w:tcPr>
                  <w:p w14:paraId="0B59B205" w14:textId="77777777" w:rsidR="0018462B" w:rsidRDefault="0018462B">
                    <w:pPr>
                      <w:pStyle w:val="Bibliography"/>
                      <w:rPr>
                        <w:noProof/>
                      </w:rPr>
                    </w:pPr>
                    <w:r>
                      <w:rPr>
                        <w:noProof/>
                      </w:rPr>
                      <w:t xml:space="preserve">Hiroshi Ashida, "Spatial and Temporal Differences in the Reproductive Traits of Skipjack Tuna," 2020. </w:t>
                    </w:r>
                  </w:p>
                </w:tc>
              </w:tr>
              <w:tr w:rsidR="0018462B" w14:paraId="39C630A6" w14:textId="77777777">
                <w:trPr>
                  <w:divId w:val="1209490148"/>
                  <w:tblCellSpacing w:w="15" w:type="dxa"/>
                </w:trPr>
                <w:tc>
                  <w:tcPr>
                    <w:tcW w:w="50" w:type="pct"/>
                    <w:hideMark/>
                  </w:tcPr>
                  <w:p w14:paraId="603F3CC2" w14:textId="77777777" w:rsidR="0018462B" w:rsidRDefault="0018462B">
                    <w:pPr>
                      <w:pStyle w:val="Bibliography"/>
                      <w:rPr>
                        <w:noProof/>
                      </w:rPr>
                    </w:pPr>
                    <w:r>
                      <w:rPr>
                        <w:noProof/>
                      </w:rPr>
                      <w:t xml:space="preserve">[17] </w:t>
                    </w:r>
                  </w:p>
                </w:tc>
                <w:tc>
                  <w:tcPr>
                    <w:tcW w:w="0" w:type="auto"/>
                    <w:hideMark/>
                  </w:tcPr>
                  <w:p w14:paraId="750AC8CC" w14:textId="77777777" w:rsidR="0018462B" w:rsidRDefault="0018462B">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18462B" w14:paraId="57A348CA" w14:textId="77777777">
                <w:trPr>
                  <w:divId w:val="1209490148"/>
                  <w:tblCellSpacing w:w="15" w:type="dxa"/>
                </w:trPr>
                <w:tc>
                  <w:tcPr>
                    <w:tcW w:w="50" w:type="pct"/>
                    <w:hideMark/>
                  </w:tcPr>
                  <w:p w14:paraId="03451192" w14:textId="77777777" w:rsidR="0018462B" w:rsidRDefault="0018462B">
                    <w:pPr>
                      <w:pStyle w:val="Bibliography"/>
                      <w:rPr>
                        <w:noProof/>
                      </w:rPr>
                    </w:pPr>
                    <w:r>
                      <w:rPr>
                        <w:noProof/>
                      </w:rPr>
                      <w:t xml:space="preserve">[18] </w:t>
                    </w:r>
                  </w:p>
                </w:tc>
                <w:tc>
                  <w:tcPr>
                    <w:tcW w:w="0" w:type="auto"/>
                    <w:hideMark/>
                  </w:tcPr>
                  <w:p w14:paraId="0BBFC989" w14:textId="77777777" w:rsidR="0018462B" w:rsidRDefault="0018462B">
                    <w:pPr>
                      <w:pStyle w:val="Bibliography"/>
                      <w:rPr>
                        <w:noProof/>
                      </w:rPr>
                    </w:pPr>
                    <w:r>
                      <w:rPr>
                        <w:noProof/>
                      </w:rPr>
                      <w:t>Ministry of Natural Resources, "Methods for Monitoring Fish Populations," 2014. [Online]. Available: https://www.ontario.ca/page/methods-monitoring-fish-populations.</w:t>
                    </w:r>
                  </w:p>
                </w:tc>
              </w:tr>
            </w:tbl>
            <w:p w14:paraId="2E2C4ACF" w14:textId="77777777" w:rsidR="0018462B" w:rsidRDefault="0018462B">
              <w:pPr>
                <w:divId w:val="1209490148"/>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1204" w:name="_Toc80291932"/>
      <w:r w:rsidRPr="00CE178C">
        <w:lastRenderedPageBreak/>
        <w:t>New References</w:t>
      </w:r>
      <w:r w:rsidR="00DD775E" w:rsidRPr="00CE178C">
        <w:t xml:space="preserve"> (not used yet)</w:t>
      </w:r>
      <w:bookmarkEnd w:id="1204"/>
    </w:p>
    <w:p w14:paraId="5DA27BB1" w14:textId="77777777" w:rsidR="000B0BD9" w:rsidRPr="005A2161" w:rsidRDefault="000B0BD9" w:rsidP="000B0BD9">
      <w:pPr>
        <w:rPr>
          <w:lang w:val="en-CA"/>
        </w:rPr>
      </w:pPr>
      <w:commentRangeStart w:id="1205"/>
      <w:commentRangeStart w:id="1206"/>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8" w:history="1">
        <w:r w:rsidRPr="005A2161">
          <w:rPr>
            <w:rStyle w:val="Hyperlink"/>
            <w:lang w:val="en-CA"/>
          </w:rPr>
          <w:t>https://www.dfo-mpo.gc.ca/species-especes/sara-lep/identify-eng.html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77777777" w:rsidR="000B0BD9" w:rsidRPr="005A2161" w:rsidRDefault="000B0BD9" w:rsidP="000B0BD9">
      <w:pPr>
        <w:rPr>
          <w:lang w:val="en-CA"/>
        </w:rPr>
      </w:pPr>
      <w:r w:rsidRPr="005A2161">
        <w:rPr>
          <w:lang w:val="en-CA"/>
        </w:rPr>
        <w:t xml:space="preserve">- </w:t>
      </w:r>
      <w:hyperlink r:id="rId39" w:history="1">
        <w:r w:rsidRPr="005A2161">
          <w:rPr>
            <w:rStyle w:val="Hyperlink"/>
            <w:lang w:val="en-CA"/>
          </w:rPr>
          <w:t>https://www.dfo-mpo.gc.ca/species-especes/sara-lep/map-carte/index-eng.html</w:t>
        </w:r>
      </w:hyperlink>
    </w:p>
    <w:p w14:paraId="2FA9DCDF" w14:textId="77777777" w:rsidR="000B0BD9" w:rsidRPr="005A2161" w:rsidRDefault="000B0BD9" w:rsidP="000B0BD9">
      <w:pPr>
        <w:rPr>
          <w:lang w:val="en-CA"/>
        </w:rPr>
      </w:pPr>
      <w:r w:rsidRPr="005A2161">
        <w:rPr>
          <w:lang w:val="en-CA"/>
        </w:rPr>
        <w:t xml:space="preserve">Annual (2008) report about influence on ocean, ecosystems; data collection methods and technologies; species at </w:t>
      </w:r>
      <w:proofErr w:type="gramStart"/>
      <w:r w:rsidRPr="005A2161">
        <w:rPr>
          <w:lang w:val="en-CA"/>
        </w:rPr>
        <w:t>risk;</w:t>
      </w:r>
      <w:proofErr w:type="gramEnd"/>
      <w:r w:rsidRPr="005A2161">
        <w:rPr>
          <w:lang w:val="en-CA"/>
        </w:rPr>
        <w:t xml:space="preserve"> </w:t>
      </w:r>
    </w:p>
    <w:p w14:paraId="228B2CCF" w14:textId="77777777" w:rsidR="000B0BD9" w:rsidRPr="005A2161" w:rsidRDefault="000B0BD9" w:rsidP="000B0BD9">
      <w:pPr>
        <w:rPr>
          <w:lang w:val="en-CA"/>
        </w:rPr>
      </w:pPr>
      <w:r w:rsidRPr="005A2161">
        <w:rPr>
          <w:lang w:val="en-CA"/>
        </w:rPr>
        <w:t xml:space="preserve">RECOVERY OBJECTIVES FOR NORTH ATLANTIC RIGHT WHALES (page 44, maybe 37 – 40…) </w:t>
      </w:r>
    </w:p>
    <w:p w14:paraId="5042B3DA" w14:textId="77777777" w:rsidR="000B0BD9" w:rsidRPr="005A2161" w:rsidRDefault="00AA288D" w:rsidP="000B0BD9">
      <w:pPr>
        <w:rPr>
          <w:lang w:val="en-CA"/>
        </w:rPr>
      </w:pPr>
      <w:hyperlink r:id="rId40" w:history="1">
        <w:r w:rsidR="000B0BD9" w:rsidRPr="005A2161">
          <w:rPr>
            <w:rStyle w:val="Hyperlink"/>
            <w:lang w:val="en-CA"/>
          </w:rPr>
          <w:t>https://waves-vagues.dfo-mpo.gc.ca/Library/353989.pdf</w:t>
        </w:r>
      </w:hyperlink>
    </w:p>
    <w:p w14:paraId="29FA83F2" w14:textId="123CFBD8" w:rsidR="000B0BD9" w:rsidRPr="005A2161" w:rsidRDefault="000B0BD9" w:rsidP="000B0BD9">
      <w:pPr>
        <w:rPr>
          <w:lang w:val="en-CA"/>
        </w:rPr>
      </w:pPr>
      <w:r w:rsidRPr="005A2161">
        <w:rPr>
          <w:lang w:val="en-CA"/>
        </w:rPr>
        <w:t>Report on the status of groundfish stocks in the Canadian northwest Atlantic</w:t>
      </w:r>
    </w:p>
    <w:p w14:paraId="0AA494EA" w14:textId="77777777" w:rsidR="000B0BD9" w:rsidRPr="005A2161" w:rsidRDefault="000B0BD9" w:rsidP="000B0BD9">
      <w:pPr>
        <w:rPr>
          <w:lang w:val="en-CA"/>
        </w:rPr>
      </w:pPr>
      <w:r w:rsidRPr="005A2161">
        <w:rPr>
          <w:lang w:val="en-CA"/>
        </w:rPr>
        <w:t>pages 17 – 48 =&gt; total amount of catches is comparing with other values/indexes</w:t>
      </w:r>
    </w:p>
    <w:p w14:paraId="66F178BF" w14:textId="77777777" w:rsidR="000B0BD9" w:rsidRPr="005A2161" w:rsidRDefault="000B0BD9" w:rsidP="000B0BD9">
      <w:pPr>
        <w:rPr>
          <w:lang w:val="en-CA"/>
        </w:rPr>
      </w:pPr>
      <w:r w:rsidRPr="005A2161">
        <w:rPr>
          <w:lang w:val="en-CA"/>
        </w:rPr>
        <w:t>has abundance and mortality rates legends</w:t>
      </w:r>
    </w:p>
    <w:p w14:paraId="58B229E0" w14:textId="77777777" w:rsidR="000B0BD9" w:rsidRPr="005A2161" w:rsidRDefault="000B0BD9" w:rsidP="000B0BD9">
      <w:pPr>
        <w:rPr>
          <w:lang w:val="en-CA"/>
        </w:rPr>
      </w:pPr>
      <w:r w:rsidRPr="005A2161">
        <w:rPr>
          <w:lang w:val="en-CA"/>
        </w:rPr>
        <w:t xml:space="preserve">Page </w:t>
      </w:r>
      <w:proofErr w:type="gramStart"/>
      <w:r w:rsidRPr="005A2161">
        <w:rPr>
          <w:lang w:val="en-CA"/>
        </w:rPr>
        <w:t>59 :</w:t>
      </w:r>
      <w:proofErr w:type="gramEnd"/>
      <w:r w:rsidRPr="005A2161">
        <w:rPr>
          <w:lang w:val="en-CA"/>
        </w:rPr>
        <w:t xml:space="preserve"> price/catches legend</w:t>
      </w:r>
    </w:p>
    <w:p w14:paraId="45FD6532" w14:textId="77777777" w:rsidR="000B0BD9" w:rsidRPr="005A2161" w:rsidRDefault="00AA288D" w:rsidP="000B0BD9">
      <w:pPr>
        <w:rPr>
          <w:lang w:val="en-CA"/>
        </w:rPr>
      </w:pPr>
      <w:hyperlink r:id="rId41" w:history="1">
        <w:r w:rsidR="000B0BD9" w:rsidRPr="005A2161">
          <w:rPr>
            <w:rStyle w:val="Hyperlink"/>
            <w:lang w:val="en-CA"/>
          </w:rPr>
          <w:t>https://waves-vagues.dfo-mpo.gc.ca/Library/40622745.pdf</w:t>
        </w:r>
      </w:hyperlink>
    </w:p>
    <w:p w14:paraId="251FFB71" w14:textId="77777777" w:rsidR="000B0BD9" w:rsidRPr="005A2161" w:rsidRDefault="000B0BD9" w:rsidP="000B0BD9">
      <w:pPr>
        <w:rPr>
          <w:lang w:val="fr-CA"/>
          <w:rPrChange w:id="1207" w:author="Fred Popowich" w:date="2021-08-12T10:32:00Z">
            <w:rPr>
              <w:lang w:val="en-CA"/>
            </w:rPr>
          </w:rPrChange>
        </w:rPr>
      </w:pPr>
      <w:r w:rsidRPr="005A2161">
        <w:rPr>
          <w:lang w:val="fr-CA"/>
          <w:rPrChange w:id="1208" w:author="Fred Popowich" w:date="2021-08-12T10:32:00Z">
            <w:rPr>
              <w:lang w:val="en-CA"/>
            </w:rPr>
          </w:rPrChange>
        </w:rPr>
        <w:t xml:space="preserve">Habitat </w:t>
      </w:r>
      <w:proofErr w:type="spellStart"/>
      <w:r w:rsidRPr="005A2161">
        <w:rPr>
          <w:lang w:val="fr-CA"/>
          <w:rPrChange w:id="1209" w:author="Fred Popowich" w:date="2021-08-12T10:32:00Z">
            <w:rPr>
              <w:lang w:val="en-CA"/>
            </w:rPr>
          </w:rPrChange>
        </w:rPr>
        <w:t>Status</w:t>
      </w:r>
      <w:proofErr w:type="spellEnd"/>
      <w:r w:rsidRPr="005A2161">
        <w:rPr>
          <w:lang w:val="fr-CA"/>
          <w:rPrChange w:id="1210" w:author="Fred Popowich" w:date="2021-08-12T10:32:00Z">
            <w:rPr>
              <w:lang w:val="en-CA"/>
            </w:rPr>
          </w:rPrChange>
        </w:rPr>
        <w:t xml:space="preserve"> Reports (2003-2004)</w:t>
      </w:r>
      <w:r w:rsidRPr="005A2161">
        <w:rPr>
          <w:lang w:val="fr-CA"/>
          <w:rPrChange w:id="1211" w:author="Fred Popowich" w:date="2021-08-12T10:32:00Z">
            <w:rPr>
              <w:lang w:val="en-CA"/>
            </w:rPr>
          </w:rPrChange>
        </w:rPr>
        <w:br/>
      </w:r>
      <w:r w:rsidR="00602329" w:rsidRPr="005A2161">
        <w:fldChar w:fldCharType="begin"/>
      </w:r>
      <w:r w:rsidR="00602329" w:rsidRPr="005A2161">
        <w:rPr>
          <w:lang w:val="fr-CA"/>
          <w:rPrChange w:id="1212" w:author="Fred Popowich" w:date="2021-08-12T10:32:00Z">
            <w:rPr>
              <w:lang w:val="en-CA"/>
            </w:rPr>
          </w:rPrChange>
        </w:rPr>
        <w:instrText xml:space="preserve"> HYPERLINK "https://waves-vagues.dfo-mpo.gc.ca/Library/281840.pdf" </w:instrText>
      </w:r>
      <w:r w:rsidR="00602329" w:rsidRPr="005A2161">
        <w:fldChar w:fldCharType="separate"/>
      </w:r>
      <w:r w:rsidRPr="005A2161">
        <w:rPr>
          <w:rStyle w:val="Hyperlink"/>
          <w:lang w:val="fr-CA"/>
          <w:rPrChange w:id="1213" w:author="Fred Popowich" w:date="2021-08-12T10:32:00Z">
            <w:rPr>
              <w:rStyle w:val="Hyperlink"/>
              <w:lang w:val="en-CA"/>
            </w:rPr>
          </w:rPrChange>
        </w:rPr>
        <w:t>https://waves-vagues.dfo-mpo.gc.ca/Library/281840.pdf</w:t>
      </w:r>
      <w:r w:rsidR="00602329" w:rsidRPr="005A2161">
        <w:rPr>
          <w:rStyle w:val="Hyperlink"/>
          <w:lang w:val="en-CA"/>
        </w:rPr>
        <w:fldChar w:fldCharType="end"/>
      </w:r>
    </w:p>
    <w:p w14:paraId="56FDF471" w14:textId="77777777" w:rsidR="000B0BD9" w:rsidRPr="005A2161" w:rsidRDefault="000B0BD9" w:rsidP="000B0BD9">
      <w:pPr>
        <w:rPr>
          <w:lang w:val="en-CA"/>
        </w:rPr>
      </w:pPr>
      <w:r w:rsidRPr="005A2161">
        <w:rPr>
          <w:lang w:val="en-CA"/>
        </w:rPr>
        <w:br/>
        <w:t>Competition between Marine Mammals and Fisheries: Food for Thought</w:t>
      </w:r>
    </w:p>
    <w:p w14:paraId="67977D72" w14:textId="77777777" w:rsidR="000B0BD9" w:rsidRPr="005A2161" w:rsidRDefault="000B0BD9" w:rsidP="000B0BD9">
      <w:pPr>
        <w:rPr>
          <w:lang w:val="en-CA"/>
        </w:rPr>
      </w:pPr>
      <w:commentRangeStart w:id="1214"/>
      <w:r w:rsidRPr="005A2161">
        <w:rPr>
          <w:lang w:val="en-CA"/>
        </w:rPr>
        <w:t xml:space="preserve">Marine mammal </w:t>
      </w:r>
      <w:commentRangeEnd w:id="1214"/>
      <w:r w:rsidR="00753E27" w:rsidRPr="005A2161">
        <w:rPr>
          <w:rStyle w:val="CommentReference"/>
          <w:lang w:val="en-CA"/>
        </w:rPr>
        <w:commentReference w:id="1214"/>
      </w:r>
      <w:r w:rsidRPr="005A2161">
        <w:rPr>
          <w:lang w:val="en-CA"/>
        </w:rPr>
        <w:t>bycatch in gillnet and other entangling net fisheries, 1990 to 2011</w:t>
      </w:r>
    </w:p>
    <w:p w14:paraId="39B47BEB" w14:textId="77777777" w:rsidR="000B0BD9" w:rsidRPr="005A2161" w:rsidRDefault="00AA288D" w:rsidP="000B0BD9">
      <w:pPr>
        <w:rPr>
          <w:rStyle w:val="Hyperlink"/>
          <w:lang w:val="en-CA"/>
        </w:rPr>
      </w:pPr>
      <w:hyperlink r:id="rId42" w:history="1">
        <w:r w:rsidR="000B0BD9" w:rsidRPr="005A2161">
          <w:rPr>
            <w:rStyle w:val="Hyperlink"/>
            <w:lang w:val="en-CA"/>
          </w:rPr>
          <w:t>https://www.bmis-bycatch.org/system/files/zotero_attachments/library_1/DL6ER5VA%20-</w:t>
        </w:r>
        <w:r w:rsidR="000B0BD9" w:rsidRPr="005A2161">
          <w:rPr>
            <w:rStyle w:val="Hyperlink"/>
            <w:lang w:val="en-CA"/>
          </w:rPr>
          <w:lastRenderedPageBreak/>
          <w:t>%20Reeves%20et%20al.%20-%202013%20-%20Marine%20mammal%20bycatch%20in%20gillnet%20and%20other%20entangl.pdf</w:t>
        </w:r>
      </w:hyperlink>
    </w:p>
    <w:p w14:paraId="5C02C9BA" w14:textId="77777777" w:rsidR="000B0BD9" w:rsidRPr="005A2161" w:rsidRDefault="000B0BD9" w:rsidP="000B0BD9">
      <w:pPr>
        <w:rPr>
          <w:color w:val="000000" w:themeColor="text1"/>
          <w:lang w:val="en-CA"/>
        </w:rPr>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1215"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bookmarkEnd w:id="1215"/>
    </w:p>
    <w:p w14:paraId="7201B8DD" w14:textId="77777777" w:rsidR="000B0BD9" w:rsidRPr="005A2161" w:rsidRDefault="000B0BD9" w:rsidP="000B0BD9">
      <w:pPr>
        <w:rPr>
          <w:color w:val="000000" w:themeColor="text1"/>
          <w:lang w:val="en-CA"/>
        </w:rPr>
      </w:pPr>
      <w:r w:rsidRPr="00CE178C">
        <w:rPr>
          <w:color w:val="000000" w:themeColor="text1"/>
          <w:lang w:val="en-CA"/>
        </w:rPr>
        <w:t>BEDFORD INSTITUTE of OCEANOGRAPHY (2000 report) Mortality: page 31</w:t>
      </w:r>
      <w:r w:rsidRPr="005A2161">
        <w:rPr>
          <w:color w:val="000000" w:themeColor="text1"/>
          <w:lang w:val="en-CA"/>
        </w:rPr>
        <w:br/>
      </w:r>
      <w:hyperlink r:id="rId43" w:history="1">
        <w:r w:rsidRPr="005A2161">
          <w:rPr>
            <w:rStyle w:val="Hyperlink"/>
            <w:lang w:val="en-CA"/>
          </w:rPr>
          <w:t>https://waves-vagues.dfo-mpo.gc.ca/Library/254420-00.pdf</w:t>
        </w:r>
      </w:hyperlink>
    </w:p>
    <w:p w14:paraId="471DDD63" w14:textId="77777777" w:rsidR="000B0BD9" w:rsidRPr="005A2161" w:rsidRDefault="000B0BD9" w:rsidP="000B0BD9">
      <w:pPr>
        <w:rPr>
          <w:color w:val="000000" w:themeColor="text1"/>
          <w:lang w:val="en-CA"/>
        </w:rPr>
      </w:pPr>
      <w:r w:rsidRPr="005A2161">
        <w:rPr>
          <w:color w:val="000000" w:themeColor="text1"/>
          <w:lang w:val="en-CA"/>
        </w:rPr>
        <w:t>Factors Affecting the Responses of Marine Mammals to Acoustic Disturbance</w:t>
      </w:r>
      <w:r w:rsidRPr="005A2161">
        <w:rPr>
          <w:color w:val="000000" w:themeColor="text1"/>
          <w:lang w:val="en-CA"/>
        </w:rPr>
        <w:br/>
      </w:r>
      <w:hyperlink r:id="rId44" w:history="1">
        <w:r w:rsidRPr="005A2161">
          <w:rPr>
            <w:rStyle w:val="Hyperlink"/>
            <w:lang w:val="en-CA"/>
          </w:rPr>
          <w:t>https://www.researchgate.net/publication/233638567_Factors_Affecting_the_Responses_of_Marine_Mammals_to_Acoustic_Disturbance</w:t>
        </w:r>
      </w:hyperlink>
    </w:p>
    <w:p w14:paraId="5FC2F668" w14:textId="77777777" w:rsidR="000B0BD9" w:rsidRPr="005A2161" w:rsidRDefault="000B0BD9" w:rsidP="000B0BD9">
      <w:pPr>
        <w:rPr>
          <w:color w:val="000000" w:themeColor="text1"/>
          <w:lang w:val="en-CA"/>
        </w:rPr>
      </w:pPr>
      <w:r w:rsidRPr="005A2161">
        <w:rPr>
          <w:color w:val="000000" w:themeColor="text1"/>
          <w:lang w:val="en-CA"/>
        </w:rPr>
        <w:t xml:space="preserve">Sea </w:t>
      </w:r>
      <w:proofErr w:type="gramStart"/>
      <w:r w:rsidRPr="005A2161">
        <w:rPr>
          <w:color w:val="000000" w:themeColor="text1"/>
          <w:lang w:val="en-CA"/>
        </w:rPr>
        <w:t>mammals</w:t>
      </w:r>
      <w:proofErr w:type="gramEnd"/>
      <w:r w:rsidRPr="005A2161">
        <w:rPr>
          <w:color w:val="000000" w:themeColor="text1"/>
          <w:lang w:val="en-CA"/>
        </w:rPr>
        <w:t xml:space="preserve"> population decline</w:t>
      </w:r>
      <w:r w:rsidRPr="005A2161">
        <w:rPr>
          <w:color w:val="000000" w:themeColor="text1"/>
          <w:lang w:val="en-CA"/>
        </w:rPr>
        <w:br/>
      </w:r>
      <w:hyperlink r:id="rId45" w:history="1">
        <w:r w:rsidRPr="005A2161">
          <w:rPr>
            <w:rStyle w:val="Hyperlink"/>
            <w:lang w:val="en-CA"/>
          </w:rPr>
          <w:t>https://www.pnas.org/content/114/44/11781</w:t>
        </w:r>
      </w:hyperlink>
    </w:p>
    <w:p w14:paraId="5573CCA5" w14:textId="77777777" w:rsidR="000B0BD9" w:rsidRPr="005A2161" w:rsidRDefault="000B0BD9" w:rsidP="000B0BD9">
      <w:pPr>
        <w:rPr>
          <w:color w:val="000000" w:themeColor="text1"/>
          <w:lang w:val="en-CA"/>
        </w:rPr>
      </w:pPr>
      <w:r w:rsidRPr="005A2161">
        <w:rPr>
          <w:color w:val="000000" w:themeColor="text1"/>
          <w:lang w:val="en-CA"/>
        </w:rPr>
        <w:t>Marine mammal population decline linked to obscured by-catch</w:t>
      </w:r>
    </w:p>
    <w:p w14:paraId="567EC01D" w14:textId="77777777" w:rsidR="000B0BD9" w:rsidRPr="005A2161" w:rsidRDefault="00AA288D" w:rsidP="000B0BD9">
      <w:pPr>
        <w:rPr>
          <w:color w:val="000000" w:themeColor="text1"/>
          <w:lang w:val="en-CA"/>
        </w:rPr>
      </w:pPr>
      <w:hyperlink r:id="rId46" w:history="1">
        <w:r w:rsidR="000B0BD9" w:rsidRPr="005A2161">
          <w:rPr>
            <w:rStyle w:val="Hyperlink"/>
            <w:lang w:val="en-CA"/>
          </w:rPr>
          <w:t>https://journals.plos.org/plosone/article?id=10.1371/journal.pone.0077908</w:t>
        </w:r>
      </w:hyperlink>
    </w:p>
    <w:p w14:paraId="579D0122" w14:textId="77777777" w:rsidR="000B0BD9" w:rsidRPr="005A2161" w:rsidRDefault="000B0BD9" w:rsidP="000B0BD9">
      <w:pPr>
        <w:rPr>
          <w:color w:val="000000" w:themeColor="text1"/>
          <w:lang w:val="en-CA"/>
        </w:rPr>
      </w:pPr>
      <w:r w:rsidRPr="005A2161">
        <w:rPr>
          <w:color w:val="000000" w:themeColor="text1"/>
          <w:lang w:val="en-CA"/>
        </w:rPr>
        <w:t>Marine Mammal Impacts in Exploited Ecosystems: Would Large Scale Culling Benefit Fisheries?</w:t>
      </w:r>
    </w:p>
    <w:p w14:paraId="3D416512" w14:textId="77777777" w:rsidR="000B0BD9" w:rsidRPr="005A2161" w:rsidRDefault="00AA288D" w:rsidP="000B0BD9">
      <w:pPr>
        <w:rPr>
          <w:color w:val="000000" w:themeColor="text1"/>
          <w:lang w:val="en-CA"/>
        </w:rPr>
      </w:pPr>
      <w:hyperlink r:id="rId47" w:history="1">
        <w:r w:rsidR="000B0BD9" w:rsidRPr="005A2161">
          <w:rPr>
            <w:rStyle w:val="Hyperlink"/>
            <w:lang w:val="en-CA"/>
          </w:rPr>
          <w:t>https://journals.plos.org/plosone/article?id=10.1371/journal.pone.0043966</w:t>
        </w:r>
      </w:hyperlink>
    </w:p>
    <w:p w14:paraId="10CF36B6" w14:textId="77777777" w:rsidR="000B0BD9" w:rsidRPr="005A2161" w:rsidRDefault="00AA288D" w:rsidP="000B0BD9">
      <w:pPr>
        <w:rPr>
          <w:color w:val="000000" w:themeColor="text1"/>
          <w:lang w:val="en-CA"/>
        </w:rPr>
      </w:pPr>
      <w:hyperlink r:id="rId48" w:history="1">
        <w:r w:rsidR="000B0BD9" w:rsidRPr="005A2161">
          <w:rPr>
            <w:rStyle w:val="Hyperlink"/>
            <w:lang w:val="en-CA"/>
          </w:rPr>
          <w:t>https://www.un.org/Depts/los/global_reporting/WOA_RPROC/Chapter_37.pdf</w:t>
        </w:r>
      </w:hyperlink>
    </w:p>
    <w:p w14:paraId="7872AF6B" w14:textId="77777777" w:rsidR="000B0BD9" w:rsidRPr="005A2161" w:rsidRDefault="000B0BD9" w:rsidP="000B0BD9">
      <w:pPr>
        <w:rPr>
          <w:color w:val="000000" w:themeColor="text1"/>
          <w:lang w:val="en-CA"/>
        </w:rPr>
      </w:pPr>
      <w:r w:rsidRPr="005A2161">
        <w:rPr>
          <w:color w:val="000000" w:themeColor="text1"/>
          <w:lang w:val="en-CA"/>
        </w:rPr>
        <w:t>Farms influence</w:t>
      </w:r>
    </w:p>
    <w:p w14:paraId="62C08AC3" w14:textId="77777777" w:rsidR="000B0BD9" w:rsidRPr="005A2161" w:rsidRDefault="00AA288D" w:rsidP="000B0BD9">
      <w:pPr>
        <w:rPr>
          <w:lang w:val="en-CA"/>
        </w:rPr>
      </w:pPr>
      <w:hyperlink r:id="rId49" w:history="1">
        <w:r w:rsidR="000B0BD9" w:rsidRPr="005A2161">
          <w:rPr>
            <w:rStyle w:val="Hyperlink"/>
            <w:lang w:val="en-CA"/>
          </w:rPr>
          <w:t>https://waves-vagues.dfo-mpo.gc.ca/Library/40654345.pdf</w:t>
        </w:r>
      </w:hyperlink>
      <w:commentRangeEnd w:id="1205"/>
      <w:r w:rsidR="000B0BD9" w:rsidRPr="005A2161">
        <w:rPr>
          <w:rStyle w:val="CommentReference"/>
          <w:lang w:val="en-CA"/>
        </w:rPr>
        <w:commentReference w:id="1205"/>
      </w:r>
      <w:commentRangeEnd w:id="1206"/>
      <w:r w:rsidR="00CB45D0">
        <w:rPr>
          <w:rStyle w:val="CommentReference"/>
        </w:rPr>
        <w:commentReference w:id="1206"/>
      </w:r>
    </w:p>
    <w:p w14:paraId="0F985474" w14:textId="77777777" w:rsidR="000B0BD9" w:rsidRPr="005A2161" w:rsidRDefault="000B0BD9" w:rsidP="000B0BD9">
      <w:pPr>
        <w:rPr>
          <w:lang w:val="en-CA"/>
        </w:rPr>
      </w:pPr>
    </w:p>
    <w:p w14:paraId="4485D754" w14:textId="77777777" w:rsidR="000B0BD9" w:rsidRPr="005A2161" w:rsidRDefault="000B0BD9" w:rsidP="000B0BD9">
      <w:pPr>
        <w:pStyle w:val="1Para"/>
      </w:pPr>
    </w:p>
    <w:p w14:paraId="5BFA3743" w14:textId="412B0F2D" w:rsidR="008D70D8" w:rsidRPr="00CE178C" w:rsidRDefault="00ED3D6E" w:rsidP="001C2BE7">
      <w:pPr>
        <w:pStyle w:val="Heading1NoNumber"/>
      </w:pPr>
      <w:bookmarkStart w:id="1216" w:name="_Toc80291933"/>
      <w:r w:rsidRPr="00CE178C">
        <w:lastRenderedPageBreak/>
        <w:t>Appendix A.</w:t>
      </w:r>
      <w:r w:rsidR="001C2BE7" w:rsidRPr="00CE178C">
        <w:br/>
      </w:r>
      <w:r w:rsidR="001C2BE7" w:rsidRPr="00CE178C">
        <w:br/>
      </w:r>
      <w:commentRangeStart w:id="1217"/>
      <w:r w:rsidR="001C2BE7" w:rsidRPr="00CE178C">
        <w:t>An Example of an Appendix</w:t>
      </w:r>
      <w:commentRangeEnd w:id="1217"/>
      <w:r w:rsidR="00CB45D0">
        <w:rPr>
          <w:rStyle w:val="CommentReference"/>
          <w:b w:val="0"/>
          <w:lang w:val="en-US"/>
        </w:rPr>
        <w:commentReference w:id="1217"/>
      </w:r>
      <w:bookmarkEnd w:id="1216"/>
    </w:p>
    <w:sectPr w:rsidR="008D70D8" w:rsidRPr="00CE178C" w:rsidSect="00CA3D91">
      <w:footerReference w:type="default" r:id="rId50"/>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Fred Popowich" w:date="2021-07-05T09:33:00Z" w:initials="FP">
    <w:p w14:paraId="0629AC8F" w14:textId="5F532245" w:rsidR="005A2161" w:rsidRDefault="005A2161">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92" w:author="Fred Popowich" w:date="2021-08-12T10:38:00Z" w:initials="FP">
    <w:p w14:paraId="03E0F7C6" w14:textId="01210206" w:rsidR="005A2161" w:rsidRDefault="005A2161">
      <w:pPr>
        <w:pStyle w:val="CommentText"/>
      </w:pPr>
      <w:r>
        <w:rPr>
          <w:rStyle w:val="CommentReference"/>
        </w:rPr>
        <w:annotationRef/>
      </w:r>
      <w:r>
        <w:t>It looks like the table of contents needs to be regenerated.</w:t>
      </w:r>
    </w:p>
  </w:comment>
  <w:comment w:id="512" w:author="Fred Popowich" w:date="2021-07-12T13:08:00Z" w:initials="FP">
    <w:p w14:paraId="1BEBAB47" w14:textId="268179CF" w:rsidR="005A2161" w:rsidRDefault="005A216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13" w:author="Fred Popowich" w:date="2021-07-12T13:28:00Z" w:initials="FP">
    <w:p w14:paraId="666A8900" w14:textId="11BB00E6" w:rsidR="005A2161" w:rsidRDefault="005A2161">
      <w:pPr>
        <w:pStyle w:val="CommentText"/>
      </w:pPr>
      <w:r>
        <w:rPr>
          <w:rStyle w:val="CommentReference"/>
        </w:rPr>
        <w:annotationRef/>
      </w:r>
      <w:r>
        <w:t>And insert a citation or 2 as appropriate.</w:t>
      </w:r>
    </w:p>
  </w:comment>
  <w:comment w:id="514" w:author="Fred Popowich" w:date="2021-07-12T13:29:00Z" w:initials="FP">
    <w:p w14:paraId="49BC7AD1" w14:textId="10EBA5EC" w:rsidR="005A2161" w:rsidRDefault="005A2161">
      <w:pPr>
        <w:pStyle w:val="CommentText"/>
      </w:pPr>
      <w:r>
        <w:rPr>
          <w:rStyle w:val="CommentReference"/>
        </w:rPr>
        <w:annotationRef/>
      </w:r>
      <w:r>
        <w:t>… and continue in a similar manner introducing the other sections</w:t>
      </w:r>
    </w:p>
  </w:comment>
  <w:comment w:id="517" w:author="Fred Popowich" w:date="2021-07-15T14:34:00Z" w:initials="FP">
    <w:p w14:paraId="73D55BF2" w14:textId="4E08BBD6" w:rsidR="005A2161" w:rsidRDefault="005A2161">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5A2161" w:rsidRDefault="005A2161">
      <w:pPr>
        <w:pStyle w:val="CommentText"/>
      </w:pPr>
    </w:p>
  </w:comment>
  <w:comment w:id="518" w:author="Fred Popowich" w:date="2021-07-15T14:39:00Z" w:initials="FP">
    <w:p w14:paraId="2D9C90F4" w14:textId="55806E9E" w:rsidR="005A2161" w:rsidRDefault="005A2161">
      <w:pPr>
        <w:pStyle w:val="CommentText"/>
      </w:pPr>
      <w:r>
        <w:rPr>
          <w:rStyle w:val="CommentReference"/>
        </w:rPr>
        <w:annotationRef/>
      </w:r>
      <w:r>
        <w:t>What are the different groups? Perhaps list them here and say how they are different,</w:t>
      </w:r>
    </w:p>
  </w:comment>
  <w:comment w:id="519" w:author="Fred Popowich" w:date="2021-07-15T14:40:00Z" w:initials="FP">
    <w:p w14:paraId="0986EC20" w14:textId="56165ACD" w:rsidR="005A2161" w:rsidRDefault="005A2161">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521" w:author="Fred Popowich" w:date="2021-07-15T14:43:00Z" w:initials="FP">
    <w:p w14:paraId="310A7BF3" w14:textId="6DE5882F" w:rsidR="005A2161" w:rsidRDefault="005A2161">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533" w:author="Fred Popowich" w:date="2021-07-15T14:59:00Z" w:initials="FP">
    <w:p w14:paraId="0C2C5854" w14:textId="5C277772" w:rsidR="005A2161" w:rsidRDefault="005A2161">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547" w:author="Fred Popowich" w:date="2021-07-15T15:02:00Z" w:initials="FP">
    <w:p w14:paraId="5D3DCA4D" w14:textId="7DB181A9" w:rsidR="005A2161" w:rsidRDefault="005A2161">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562" w:author="Fred Popowich" w:date="2021-07-15T15:04:00Z" w:initials="FP">
    <w:p w14:paraId="0A9E5D08" w14:textId="417F9AC7" w:rsidR="005A2161" w:rsidRDefault="005A2161">
      <w:pPr>
        <w:pStyle w:val="CommentText"/>
      </w:pPr>
      <w:r>
        <w:rPr>
          <w:rStyle w:val="CommentReference"/>
        </w:rPr>
        <w:annotationRef/>
      </w:r>
      <w:r>
        <w:t>DO you have a visualization or map that you can insert as a figure in this section?</w:t>
      </w:r>
    </w:p>
  </w:comment>
  <w:comment w:id="563" w:author="Fred Popowich" w:date="2021-07-15T15:06:00Z" w:initials="FP">
    <w:p w14:paraId="26F555E2" w14:textId="10B736D0" w:rsidR="005A2161" w:rsidRDefault="005A2161">
      <w:pPr>
        <w:pStyle w:val="CommentText"/>
      </w:pPr>
      <w:r>
        <w:rPr>
          <w:rStyle w:val="CommentReference"/>
        </w:rPr>
        <w:annotationRef/>
      </w:r>
      <w:r>
        <w:t>For this reason, I think it could be useful for you to provide an example as a just mentioned above.</w:t>
      </w:r>
    </w:p>
  </w:comment>
  <w:comment w:id="579" w:author="Fred Popowich" w:date="2021-07-15T15:09:00Z" w:initials="FP">
    <w:p w14:paraId="0523798B" w14:textId="52C86325" w:rsidR="005A2161" w:rsidRDefault="005A2161">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580" w:author="Vladymyr Kozyr" w:date="2021-08-04T18:39:00Z" w:initials="VK">
    <w:p w14:paraId="3D8D256C" w14:textId="54BB2CB1" w:rsidR="005A2161" w:rsidRDefault="005A2161">
      <w:pPr>
        <w:pStyle w:val="CommentText"/>
      </w:pPr>
      <w:r>
        <w:rPr>
          <w:rStyle w:val="CommentReference"/>
        </w:rPr>
        <w:annotationRef/>
      </w:r>
      <w:r>
        <w:t>This one I will probably need to rephase completely</w:t>
      </w:r>
    </w:p>
  </w:comment>
  <w:comment w:id="581" w:author="Fred Popowich" w:date="2021-07-15T15:07:00Z" w:initials="FP">
    <w:p w14:paraId="58EBDFA3" w14:textId="57923B2A" w:rsidR="005A2161" w:rsidRDefault="005A2161">
      <w:pPr>
        <w:pStyle w:val="CommentText"/>
      </w:pPr>
      <w:r>
        <w:rPr>
          <w:rStyle w:val="CommentReference"/>
        </w:rPr>
        <w:annotationRef/>
      </w:r>
      <w:r>
        <w:t xml:space="preserve">Did you </w:t>
      </w:r>
      <w:proofErr w:type="spellStart"/>
      <w:r>
        <w:t>definte</w:t>
      </w:r>
      <w:proofErr w:type="spellEnd"/>
      <w:r>
        <w:t xml:space="preserve"> this term?</w:t>
      </w:r>
    </w:p>
  </w:comment>
  <w:comment w:id="583" w:author="Fred Popowich" w:date="2021-07-15T15:18:00Z" w:initials="FP">
    <w:p w14:paraId="45E0142C" w14:textId="1197C1AD" w:rsidR="005A2161" w:rsidRDefault="005A2161">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598" w:author="Fred Popowich" w:date="2021-07-15T15:20:00Z" w:initials="FP">
    <w:p w14:paraId="5A677486" w14:textId="20662D01" w:rsidR="005A2161" w:rsidRDefault="005A2161">
      <w:pPr>
        <w:pStyle w:val="CommentText"/>
      </w:pPr>
      <w:r>
        <w:rPr>
          <w:rStyle w:val="CommentReference"/>
        </w:rPr>
        <w:annotationRef/>
      </w:r>
      <w:r>
        <w:t>Can you elaborate on what this actually means?</w:t>
      </w:r>
    </w:p>
  </w:comment>
  <w:comment w:id="599" w:author="Fred Popowich" w:date="2021-07-15T15:21:00Z" w:initials="FP">
    <w:p w14:paraId="01D26263" w14:textId="5171C33A" w:rsidR="005A2161" w:rsidRDefault="005A216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614" w:author="Fred Popowich" w:date="2021-07-15T15:23:00Z" w:initials="FP">
    <w:p w14:paraId="57A20897" w14:textId="1AA4B8F9" w:rsidR="005A2161" w:rsidRDefault="005A2161">
      <w:pPr>
        <w:pStyle w:val="CommentText"/>
      </w:pPr>
      <w:r>
        <w:rPr>
          <w:rStyle w:val="CommentReference"/>
        </w:rPr>
        <w:annotationRef/>
      </w:r>
      <w:r>
        <w:t>How was it evaluated? ON what criteria? Ease of use? Time saved? Accuracy?</w:t>
      </w:r>
    </w:p>
  </w:comment>
  <w:comment w:id="615" w:author="Fred Popowich" w:date="2021-07-15T15:25:00Z" w:initials="FP">
    <w:p w14:paraId="375D792E" w14:textId="68FE8468" w:rsidR="005A2161" w:rsidRDefault="005A2161">
      <w:pPr>
        <w:pStyle w:val="CommentText"/>
      </w:pPr>
      <w:r>
        <w:rPr>
          <w:rStyle w:val="CommentReference"/>
        </w:rPr>
        <w:annotationRef/>
      </w:r>
      <w:r>
        <w:t>What technique are you referring to?</w:t>
      </w:r>
    </w:p>
  </w:comment>
  <w:comment w:id="616" w:author="Vladymyr Kozyr" w:date="2021-08-04T18:44:00Z" w:initials="VK">
    <w:p w14:paraId="6C7506AC" w14:textId="58169B1E" w:rsidR="005A2161" w:rsidRDefault="005A2161">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617" w:author="Fred Popowich" w:date="2021-07-15T15:26:00Z" w:initials="FP">
    <w:p w14:paraId="379CA8BC" w14:textId="6AD5D77B" w:rsidR="005A2161" w:rsidRDefault="005A2161">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632" w:author="Fred Popowich" w:date="2021-03-03T09:13:00Z" w:initials="FP">
    <w:p w14:paraId="5F61ACC8" w14:textId="661CB723" w:rsidR="005A2161" w:rsidRPr="00602329" w:rsidRDefault="005A2161"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5A2161" w:rsidRPr="00602329" w:rsidRDefault="005A2161">
      <w:pPr>
        <w:pStyle w:val="CommentText"/>
        <w:rPr>
          <w:lang w:val="en-CA"/>
        </w:rPr>
      </w:pPr>
    </w:p>
  </w:comment>
  <w:comment w:id="644" w:author="Fred Popowich" w:date="2021-03-03T10:04:00Z" w:initials="FP">
    <w:p w14:paraId="66F317C0" w14:textId="7173D6D6" w:rsidR="005A2161" w:rsidRDefault="005A2161">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650" w:author="Fred Popowich" w:date="2021-03-17T09:21:00Z" w:initials="FP">
    <w:p w14:paraId="1F3801BC" w14:textId="3184EF0C" w:rsidR="005A2161" w:rsidRDefault="005A2161">
      <w:pPr>
        <w:pStyle w:val="CommentText"/>
      </w:pPr>
      <w:r>
        <w:rPr>
          <w:rStyle w:val="CommentReference"/>
        </w:rPr>
        <w:annotationRef/>
      </w:r>
      <w:r>
        <w:t>Is this a quote?</w:t>
      </w:r>
    </w:p>
  </w:comment>
  <w:comment w:id="668" w:author="Fred Popowich" w:date="2021-03-06T09:07:00Z" w:initials="FP">
    <w:p w14:paraId="0513705C" w14:textId="0654B8F3" w:rsidR="005A2161" w:rsidRDefault="005A2161">
      <w:pPr>
        <w:pStyle w:val="CommentText"/>
      </w:pPr>
      <w:r>
        <w:rPr>
          <w:rStyle w:val="CommentReference"/>
        </w:rPr>
        <w:annotationRef/>
      </w:r>
      <w:r>
        <w:t xml:space="preserve">Each figure should have a name in its caption rather than just the figure number. </w:t>
      </w:r>
    </w:p>
  </w:comment>
  <w:comment w:id="672" w:author="Fred Popowich" w:date="2021-03-06T08:58:00Z" w:initials="FP">
    <w:p w14:paraId="13FD0F2F" w14:textId="77EEDE9D" w:rsidR="005A2161" w:rsidRDefault="005A2161">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676" w:author="Fred Popowich" w:date="2021-03-06T09:04:00Z" w:initials="FP">
    <w:p w14:paraId="1171A12E" w14:textId="0683C2FB" w:rsidR="005A2161" w:rsidRDefault="005A2161">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696" w:author="Fred Popowich" w:date="2021-03-06T09:11:00Z" w:initials="FP">
    <w:p w14:paraId="281DFEF0" w14:textId="7F6EBAA4" w:rsidR="005A2161" w:rsidRDefault="005A2161">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715" w:author="Fred Popowich" w:date="2021-03-06T09:13:00Z" w:initials="FP">
    <w:p w14:paraId="1CAA92F4" w14:textId="2AB12B25" w:rsidR="005A2161" w:rsidRDefault="005A2161">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743" w:author="Fred Popowich" w:date="2021-03-06T09:13:00Z" w:initials="FP">
    <w:p w14:paraId="7F494DEB" w14:textId="77777777" w:rsidR="00EC5BC9" w:rsidRDefault="00EC5BC9"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788" w:author="Fred Popowich" w:date="2020-12-16T10:36:00Z" w:initials="FP">
    <w:p w14:paraId="6D28389C" w14:textId="77777777" w:rsidR="005A2161" w:rsidRDefault="005A2161"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5A2161" w:rsidRDefault="005A2161" w:rsidP="00C1576E">
      <w:pPr>
        <w:pStyle w:val="CommentText"/>
      </w:pPr>
    </w:p>
    <w:p w14:paraId="0A46A9EC" w14:textId="77777777" w:rsidR="005A2161" w:rsidRDefault="005A2161" w:rsidP="00C1576E">
      <w:pPr>
        <w:pStyle w:val="CommentText"/>
      </w:pPr>
      <w:r>
        <w:t>I’m not yet sure where the best place would be to talk about issues such as data cleaning, and data integration.</w:t>
      </w:r>
    </w:p>
  </w:comment>
  <w:comment w:id="789" w:author="Vladymyr Kozyr [2]" w:date="2021-01-03T17:48:00Z" w:initials="VK">
    <w:p w14:paraId="53F18352" w14:textId="77777777" w:rsidR="005A2161" w:rsidRDefault="005A2161" w:rsidP="00C1576E">
      <w:pPr>
        <w:pStyle w:val="CommentText"/>
      </w:pPr>
      <w:r>
        <w:rPr>
          <w:rStyle w:val="CommentReference"/>
        </w:rPr>
        <w:annotationRef/>
      </w:r>
      <w:r>
        <w:t>I will probably separate these into two sections</w:t>
      </w:r>
    </w:p>
  </w:comment>
  <w:comment w:id="790" w:author="Fred Popowich" w:date="2021-03-17T09:38:00Z" w:initials="FP">
    <w:p w14:paraId="6B4989A5" w14:textId="445A47E0" w:rsidR="005A2161" w:rsidRDefault="005A2161">
      <w:pPr>
        <w:pStyle w:val="CommentText"/>
      </w:pPr>
      <w:r>
        <w:rPr>
          <w:rStyle w:val="CommentReference"/>
        </w:rPr>
        <w:annotationRef/>
      </w:r>
      <w:r>
        <w:t>How are you now thinking of restructuring this section?</w:t>
      </w:r>
    </w:p>
  </w:comment>
  <w:comment w:id="794" w:author="Fred Popowich" w:date="2021-03-09T11:46:00Z" w:initials="FP">
    <w:p w14:paraId="251C9E24" w14:textId="77777777" w:rsidR="005A2161" w:rsidRDefault="005A2161" w:rsidP="00C1576E">
      <w:pPr>
        <w:pStyle w:val="CommentText"/>
      </w:pPr>
      <w:r>
        <w:rPr>
          <w:rStyle w:val="CommentReference"/>
        </w:rPr>
        <w:annotationRef/>
      </w:r>
      <w:r>
        <w:t>You could then have a separate paragraph on the DFO data.</w:t>
      </w:r>
    </w:p>
  </w:comment>
  <w:comment w:id="795" w:author="Fred Popowich" w:date="2021-03-09T11:47:00Z" w:initials="FP">
    <w:p w14:paraId="55EB8E23" w14:textId="77777777" w:rsidR="005A2161" w:rsidRDefault="005A2161"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797" w:author="Fred Popowich" w:date="2021-03-17T09:39:00Z" w:initials="FP">
    <w:p w14:paraId="0D6BCFE2" w14:textId="2ADBE274" w:rsidR="005A2161" w:rsidRDefault="005A2161">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798" w:author="Fred Popowich" w:date="2021-03-17T09:43:00Z" w:initials="FP">
    <w:p w14:paraId="141C8065" w14:textId="615270C1" w:rsidR="005A2161" w:rsidRDefault="005A2161">
      <w:pPr>
        <w:pStyle w:val="CommentText"/>
      </w:pPr>
      <w:r>
        <w:rPr>
          <w:rStyle w:val="CommentReference"/>
        </w:rPr>
        <w:annotationRef/>
      </w:r>
      <w:r>
        <w:t xml:space="preserve">How can it be concluded based on this </w:t>
      </w:r>
      <w:proofErr w:type="gramStart"/>
      <w:r>
        <w:t>data.</w:t>
      </w:r>
      <w:proofErr w:type="gramEnd"/>
    </w:p>
  </w:comment>
  <w:comment w:id="800" w:author="Fred Popowich" w:date="2021-03-17T09:47:00Z" w:initials="FP">
    <w:p w14:paraId="7E621B33" w14:textId="73B3BD38" w:rsidR="005A2161" w:rsidRDefault="005A2161">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801" w:author="Fred Popowich" w:date="2021-03-17T09:45:00Z" w:initials="FP">
    <w:p w14:paraId="267D9599" w14:textId="35959B52" w:rsidR="005A2161" w:rsidRDefault="005A2161">
      <w:pPr>
        <w:pStyle w:val="CommentText"/>
      </w:pPr>
      <w:r>
        <w:rPr>
          <w:rStyle w:val="CommentReference"/>
        </w:rPr>
        <w:annotationRef/>
      </w:r>
      <w:r>
        <w:t xml:space="preserve">Can you cite research that supports this claim? </w:t>
      </w:r>
    </w:p>
  </w:comment>
  <w:comment w:id="814" w:author="Fred Popowich" w:date="2021-03-09T11:49:00Z" w:initials="FP">
    <w:p w14:paraId="1787707C" w14:textId="4793546B" w:rsidR="005A2161" w:rsidRDefault="005A2161">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815" w:author="Fred Popowich" w:date="2021-03-17T09:49:00Z" w:initials="FP">
    <w:p w14:paraId="59A4ADCB" w14:textId="5D8D043F" w:rsidR="005A2161" w:rsidRDefault="005A2161">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826" w:author="Fred Popowich" w:date="2021-03-09T11:56:00Z" w:initials="FP">
    <w:p w14:paraId="071F1F46" w14:textId="2A3B5D44" w:rsidR="005A2161" w:rsidRDefault="005A2161">
      <w:pPr>
        <w:pStyle w:val="CommentText"/>
      </w:pPr>
      <w:r>
        <w:rPr>
          <w:rStyle w:val="CommentReference"/>
        </w:rPr>
        <w:annotationRef/>
      </w:r>
      <w:r>
        <w:t>Be specific. What kind of visualization</w:t>
      </w:r>
      <w:r>
        <w:rPr>
          <w:noProof/>
        </w:rPr>
        <w:t xml:space="preserve">. </w:t>
      </w:r>
    </w:p>
  </w:comment>
  <w:comment w:id="827" w:author="Fred Popowich" w:date="2021-03-09T11:53:00Z" w:initials="FP">
    <w:p w14:paraId="2270FA5C" w14:textId="60D43972" w:rsidR="005A2161" w:rsidRDefault="005A2161">
      <w:pPr>
        <w:pStyle w:val="CommentText"/>
      </w:pPr>
      <w:r>
        <w:rPr>
          <w:rStyle w:val="CommentReference"/>
        </w:rPr>
        <w:annotationRef/>
      </w:r>
      <w:r>
        <w:t>Is this something that is traditionally done in other domains?</w:t>
      </w:r>
    </w:p>
  </w:comment>
  <w:comment w:id="829" w:author="Fred Popowich" w:date="2020-12-16T11:05:00Z" w:initials="FP">
    <w:p w14:paraId="4F5B8BBE" w14:textId="4ADE3264" w:rsidR="005A2161" w:rsidRDefault="005A2161">
      <w:pPr>
        <w:pStyle w:val="CommentText"/>
      </w:pPr>
      <w:r>
        <w:rPr>
          <w:rStyle w:val="CommentReference"/>
        </w:rPr>
        <w:annotationRef/>
      </w:r>
      <w:r>
        <w:t xml:space="preserve">What kind of external data sources? What kind of information is used from these data sources? </w:t>
      </w:r>
    </w:p>
  </w:comment>
  <w:comment w:id="830" w:author="Vladymyr Kozyr [2]" w:date="2021-01-03T17:52:00Z" w:initials="VK">
    <w:p w14:paraId="283E5F14" w14:textId="72095D1D" w:rsidR="005A2161" w:rsidRDefault="005A2161">
      <w:pPr>
        <w:pStyle w:val="CommentText"/>
      </w:pPr>
      <w:r>
        <w:rPr>
          <w:rStyle w:val="CommentReference"/>
        </w:rPr>
        <w:annotationRef/>
      </w:r>
      <w:r>
        <w:t>External data sources I’m discussing below each</w:t>
      </w:r>
    </w:p>
  </w:comment>
  <w:comment w:id="831" w:author="Fred Popowich" w:date="2020-12-16T11:06:00Z" w:initials="FP">
    <w:p w14:paraId="49400BB5" w14:textId="387E2017" w:rsidR="005A2161" w:rsidRDefault="005A2161">
      <w:pPr>
        <w:pStyle w:val="CommentText"/>
      </w:pPr>
      <w:r>
        <w:rPr>
          <w:rStyle w:val="CommentReference"/>
        </w:rPr>
        <w:annotationRef/>
      </w:r>
      <w:r>
        <w:t xml:space="preserve">Be clear of what you mean by this. </w:t>
      </w:r>
    </w:p>
  </w:comment>
  <w:comment w:id="841" w:author="Fred Popowich" w:date="2020-12-16T14:49:00Z" w:initials="FP">
    <w:p w14:paraId="30D719A9" w14:textId="36F3715D" w:rsidR="005A2161" w:rsidRDefault="005A2161">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882" w:author="Fred Popowich" w:date="2021-08-12T10:34:00Z" w:initials="FP">
    <w:p w14:paraId="69CC580F" w14:textId="7A1C36A6" w:rsidR="005A2161" w:rsidRDefault="005A2161">
      <w:pPr>
        <w:pStyle w:val="CommentText"/>
      </w:pPr>
      <w:r>
        <w:rPr>
          <w:rStyle w:val="CommentReference"/>
        </w:rPr>
        <w:annotationRef/>
      </w:r>
      <w:r>
        <w:t>Can you give more detail in this section?</w:t>
      </w:r>
    </w:p>
  </w:comment>
  <w:comment w:id="921" w:author="Fred Popowich" w:date="2021-08-12T10:40:00Z" w:initials="FP">
    <w:p w14:paraId="6A576171" w14:textId="7AF82899" w:rsidR="005A2161" w:rsidRDefault="005A2161">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926" w:author="Fred Popowich" w:date="2021-08-12T10:36:00Z" w:initials="FP">
    <w:p w14:paraId="27698182" w14:textId="606E55DD" w:rsidR="005A2161" w:rsidRDefault="005A2161">
      <w:pPr>
        <w:pStyle w:val="CommentText"/>
      </w:pPr>
      <w:r>
        <w:rPr>
          <w:rStyle w:val="CommentReference"/>
        </w:rPr>
        <w:annotationRef/>
      </w:r>
      <w:r>
        <w:t>Perhaps it could be appropriate to give a diagram in this section showing the architecture of the system.</w:t>
      </w:r>
    </w:p>
  </w:comment>
  <w:comment w:id="966" w:author="Fred Popowich" w:date="2020-12-16T11:02:00Z" w:initials="FP">
    <w:p w14:paraId="147F9B20" w14:textId="77777777" w:rsidR="005A2161" w:rsidRDefault="005A2161"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5A2161" w:rsidRDefault="005A2161" w:rsidP="008A60B3">
      <w:pPr>
        <w:pStyle w:val="CommentText"/>
      </w:pPr>
    </w:p>
    <w:p w14:paraId="7E669046" w14:textId="77777777" w:rsidR="005A2161" w:rsidRDefault="005A2161" w:rsidP="008A60B3">
      <w:pPr>
        <w:pStyle w:val="CommentText"/>
      </w:pPr>
      <w:r>
        <w:t>You can then say why multiline charts might be appropriate, etc.</w:t>
      </w:r>
    </w:p>
  </w:comment>
  <w:comment w:id="1070" w:author="Fred Popowich" w:date="2021-08-12T10:54:00Z" w:initials="FP">
    <w:p w14:paraId="4AF4F76B" w14:textId="777077F2" w:rsidR="007C09E8" w:rsidRDefault="007C09E8">
      <w:pPr>
        <w:pStyle w:val="CommentText"/>
      </w:pPr>
      <w:r>
        <w:rPr>
          <w:rStyle w:val="CommentReference"/>
        </w:rPr>
        <w:annotationRef/>
      </w:r>
      <w:r>
        <w:t>What more can you say to speak to the issues you introduced in chapter one?</w:t>
      </w:r>
    </w:p>
  </w:comment>
  <w:comment w:id="1071" w:author="Fred Popowich" w:date="2021-08-12T10:47:00Z" w:initials="FP">
    <w:p w14:paraId="2D63D801" w14:textId="116F2414" w:rsidR="00DF2D5C" w:rsidRDefault="00DF2D5C">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1094" w:author="Fred Popowich" w:date="2021-08-12T10:50:00Z" w:initials="FP">
    <w:p w14:paraId="6FC7C0E5" w14:textId="4CECB783" w:rsidR="00DF2D5C" w:rsidRDefault="00DF2D5C">
      <w:pPr>
        <w:pStyle w:val="CommentText"/>
      </w:pPr>
      <w:r>
        <w:rPr>
          <w:rStyle w:val="CommentReference"/>
        </w:rPr>
        <w:annotationRef/>
      </w:r>
      <w:r>
        <w:t>You should also bring in those different tasks that you mentioned in your document. What were you able to conclude?</w:t>
      </w:r>
    </w:p>
  </w:comment>
  <w:comment w:id="1095" w:author="Fred Popowich" w:date="2021-08-12T10:42:00Z" w:initials="FP">
    <w:p w14:paraId="54EBFCFD" w14:textId="3469EC92" w:rsidR="00DF2D5C" w:rsidRDefault="00DF2D5C">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141" w:author="Fred Popowich" w:date="2021-08-12T10:44:00Z" w:initials="FP">
    <w:p w14:paraId="5EA56C9D" w14:textId="7B2B7FB6" w:rsidR="00DF2D5C" w:rsidRDefault="00DF2D5C">
      <w:pPr>
        <w:pStyle w:val="CommentText"/>
      </w:pPr>
      <w:r>
        <w:rPr>
          <w:rStyle w:val="CommentReference"/>
        </w:rPr>
        <w:annotationRef/>
      </w:r>
      <w:r>
        <w:t xml:space="preserve">IS this one of the improvements? </w:t>
      </w:r>
    </w:p>
  </w:comment>
  <w:comment w:id="1143" w:author="Fred Popowich" w:date="2021-08-12T10:45:00Z" w:initials="FP">
    <w:p w14:paraId="4ECF6D71" w14:textId="0FE7097E" w:rsidR="00DF2D5C" w:rsidRDefault="00DF2D5C">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1201" w:author="Fred Popowich" w:date="2021-08-12T10:51:00Z" w:initials="FP">
    <w:p w14:paraId="37938D48" w14:textId="625412E3" w:rsidR="00DF2D5C" w:rsidRDefault="00DF2D5C">
      <w:pPr>
        <w:pStyle w:val="CommentText"/>
      </w:pPr>
      <w:r>
        <w:rPr>
          <w:rStyle w:val="CommentReference"/>
        </w:rPr>
        <w:annotationRef/>
      </w:r>
      <w:r>
        <w:t xml:space="preserve">I’m assuming that you will have some additional references still to </w:t>
      </w:r>
      <w:proofErr w:type="gramStart"/>
      <w:r>
        <w:t>add?</w:t>
      </w:r>
      <w:proofErr w:type="gramEnd"/>
    </w:p>
  </w:comment>
  <w:comment w:id="1214" w:author="Fred Popowich" w:date="2021-01-04T09:51:00Z" w:initials="FP">
    <w:p w14:paraId="380D5DA2" w14:textId="7148F11D" w:rsidR="005A2161" w:rsidRDefault="005A2161">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1205" w:author="Vladymyr Kozyr [2]" w:date="2021-01-03T18:45:00Z" w:initials="VK">
    <w:p w14:paraId="084E0C48" w14:textId="77777777" w:rsidR="005A2161" w:rsidRDefault="005A2161">
      <w:pPr>
        <w:pStyle w:val="CommentText"/>
      </w:pPr>
      <w:r>
        <w:rPr>
          <w:rStyle w:val="CommentReference"/>
        </w:rPr>
        <w:annotationRef/>
      </w:r>
      <w:r>
        <w:t>This is a section I would like to ask you about.</w:t>
      </w:r>
    </w:p>
    <w:p w14:paraId="6596A922" w14:textId="77777777" w:rsidR="005A2161" w:rsidRDefault="005A2161">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5A2161" w:rsidRDefault="005A2161">
      <w:pPr>
        <w:pStyle w:val="CommentText"/>
      </w:pPr>
      <w:r>
        <w:t>(We will discuss this on meeting)</w:t>
      </w:r>
    </w:p>
  </w:comment>
  <w:comment w:id="1206" w:author="Fred Popowich" w:date="2021-08-12T10:52:00Z" w:initials="FP">
    <w:p w14:paraId="12D4CBBD" w14:textId="4858188C" w:rsidR="00CB45D0" w:rsidRDefault="00CB45D0">
      <w:pPr>
        <w:pStyle w:val="CommentText"/>
      </w:pPr>
      <w:r>
        <w:rPr>
          <w:rStyle w:val="CommentReference"/>
        </w:rPr>
        <w:annotationRef/>
      </w:r>
      <w:r>
        <w:t>I think it would indeed make sense to discuss them in support of those thoughts.</w:t>
      </w:r>
    </w:p>
  </w:comment>
  <w:comment w:id="1217" w:author="Fred Popowich" w:date="2021-08-12T10:53:00Z" w:initials="FP">
    <w:p w14:paraId="76B29204" w14:textId="51CB9DE1" w:rsidR="00CB45D0" w:rsidRDefault="00CB45D0">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57A20897" w15:done="1"/>
  <w15:commentEx w15:paraId="375D792E" w15:done="1"/>
  <w15:commentEx w15:paraId="6C7506AC" w15:paraIdParent="375D792E" w15:done="1"/>
  <w15:commentEx w15:paraId="379CA8BC" w15:done="1"/>
  <w15:commentEx w15:paraId="7B141D61" w15:done="1"/>
  <w15:commentEx w15:paraId="66F317C0" w15:done="1"/>
  <w15:commentEx w15:paraId="1F3801BC" w15:done="1"/>
  <w15:commentEx w15:paraId="0513705C" w15:done="1"/>
  <w15:commentEx w15:paraId="13FD0F2F" w15:done="1"/>
  <w15:commentEx w15:paraId="1171A12E" w15:done="1"/>
  <w15:commentEx w15:paraId="281DFEF0" w15:done="1"/>
  <w15:commentEx w15:paraId="1CAA92F4" w15:done="1"/>
  <w15:commentEx w15:paraId="7F494DEB" w15:done="1"/>
  <w15:commentEx w15:paraId="0A46A9EC" w15:done="1"/>
  <w15:commentEx w15:paraId="53F18352" w15:paraIdParent="0A46A9EC" w15:done="1"/>
  <w15:commentEx w15:paraId="6B4989A5" w15:paraIdParent="0A46A9EC" w15:done="1"/>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6A576171" w15:done="1"/>
  <w15:commentEx w15:paraId="27698182" w15:done="1"/>
  <w15:commentEx w15:paraId="7E669046" w15:done="1"/>
  <w15:commentEx w15:paraId="4AF4F76B" w15:done="1"/>
  <w15:commentEx w15:paraId="2D63D801" w15:done="1"/>
  <w15:commentEx w15:paraId="6FC7C0E5" w15:done="1"/>
  <w15:commentEx w15:paraId="54EBFCFD" w15:done="1"/>
  <w15:commentEx w15:paraId="5EA56C9D" w15:done="1"/>
  <w15:commentEx w15:paraId="4ECF6D71" w15:done="1"/>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66F317C0" w16cid:durableId="23E9DDB3"/>
  <w16cid:commentId w16cid:paraId="1F3801BC" w16cid:durableId="23FC48A6"/>
  <w16cid:commentId w16cid:paraId="0513705C" w16cid:durableId="23EDC4D7"/>
  <w16cid:commentId w16cid:paraId="13FD0F2F" w16cid:durableId="23EDC2D2"/>
  <w16cid:commentId w16cid:paraId="1171A12E" w16cid:durableId="23EDC402"/>
  <w16cid:commentId w16cid:paraId="281DFEF0" w16cid:durableId="23EDC5B2"/>
  <w16cid:commentId w16cid:paraId="1CAA92F4" w16cid:durableId="23EDC63A"/>
  <w16cid:commentId w16cid:paraId="7F494DEB" w16cid:durableId="24C3FF31"/>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BC2ED" w14:textId="77777777" w:rsidR="00AA288D" w:rsidRDefault="00AA288D" w:rsidP="00A542EF">
      <w:pPr>
        <w:spacing w:after="0" w:line="240" w:lineRule="auto"/>
      </w:pPr>
      <w:r>
        <w:separator/>
      </w:r>
    </w:p>
  </w:endnote>
  <w:endnote w:type="continuationSeparator" w:id="0">
    <w:p w14:paraId="11F12308" w14:textId="77777777" w:rsidR="00AA288D" w:rsidRDefault="00AA288D"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5A2161" w:rsidRDefault="005A2161"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5A2161" w:rsidRDefault="005A2161"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B4B49" w14:textId="77777777" w:rsidR="00AA288D" w:rsidRDefault="00AA288D" w:rsidP="00A542EF">
      <w:pPr>
        <w:spacing w:after="0" w:line="240" w:lineRule="auto"/>
      </w:pPr>
      <w:r>
        <w:separator/>
      </w:r>
    </w:p>
  </w:footnote>
  <w:footnote w:type="continuationSeparator" w:id="0">
    <w:p w14:paraId="646D026C" w14:textId="77777777" w:rsidR="00AA288D" w:rsidRDefault="00AA288D"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120"/>
    <w:rsid w:val="000B0BD9"/>
    <w:rsid w:val="000B1890"/>
    <w:rsid w:val="000B33CA"/>
    <w:rsid w:val="000B4421"/>
    <w:rsid w:val="000B56F9"/>
    <w:rsid w:val="000B5EBB"/>
    <w:rsid w:val="000C0A80"/>
    <w:rsid w:val="000C4F11"/>
    <w:rsid w:val="000C71AC"/>
    <w:rsid w:val="000D21CB"/>
    <w:rsid w:val="000F4779"/>
    <w:rsid w:val="0010522C"/>
    <w:rsid w:val="00105D3E"/>
    <w:rsid w:val="00107283"/>
    <w:rsid w:val="00112D49"/>
    <w:rsid w:val="00113DFE"/>
    <w:rsid w:val="00114C21"/>
    <w:rsid w:val="0011654D"/>
    <w:rsid w:val="00117B75"/>
    <w:rsid w:val="00121D53"/>
    <w:rsid w:val="00121E0F"/>
    <w:rsid w:val="0013393D"/>
    <w:rsid w:val="00147C41"/>
    <w:rsid w:val="001537B5"/>
    <w:rsid w:val="00155315"/>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5BDF"/>
    <w:rsid w:val="001A1497"/>
    <w:rsid w:val="001A4992"/>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F20"/>
    <w:rsid w:val="002D78B6"/>
    <w:rsid w:val="002D7AF5"/>
    <w:rsid w:val="002E57D1"/>
    <w:rsid w:val="002E5EB5"/>
    <w:rsid w:val="002F403A"/>
    <w:rsid w:val="002F44CD"/>
    <w:rsid w:val="002F76EE"/>
    <w:rsid w:val="00301680"/>
    <w:rsid w:val="003023BD"/>
    <w:rsid w:val="00305D3C"/>
    <w:rsid w:val="003062CA"/>
    <w:rsid w:val="0030694C"/>
    <w:rsid w:val="003435FD"/>
    <w:rsid w:val="003526C0"/>
    <w:rsid w:val="00362694"/>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1FDF"/>
    <w:rsid w:val="004B39F9"/>
    <w:rsid w:val="004C0357"/>
    <w:rsid w:val="004D0850"/>
    <w:rsid w:val="004D2C46"/>
    <w:rsid w:val="004D67AC"/>
    <w:rsid w:val="004E0E0C"/>
    <w:rsid w:val="004E2076"/>
    <w:rsid w:val="004F3A6B"/>
    <w:rsid w:val="004F6AC5"/>
    <w:rsid w:val="00507C0A"/>
    <w:rsid w:val="005141CE"/>
    <w:rsid w:val="00514EC2"/>
    <w:rsid w:val="00515925"/>
    <w:rsid w:val="005166E7"/>
    <w:rsid w:val="00517F10"/>
    <w:rsid w:val="005209D9"/>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A2161"/>
    <w:rsid w:val="005A6381"/>
    <w:rsid w:val="005B22A4"/>
    <w:rsid w:val="005B302C"/>
    <w:rsid w:val="005B70F7"/>
    <w:rsid w:val="005C08D2"/>
    <w:rsid w:val="005C5573"/>
    <w:rsid w:val="005C7B7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7B07"/>
    <w:rsid w:val="0064041C"/>
    <w:rsid w:val="00646F8D"/>
    <w:rsid w:val="006503F2"/>
    <w:rsid w:val="00662F96"/>
    <w:rsid w:val="0067102C"/>
    <w:rsid w:val="00675271"/>
    <w:rsid w:val="00680B3C"/>
    <w:rsid w:val="00692B08"/>
    <w:rsid w:val="00694594"/>
    <w:rsid w:val="00695617"/>
    <w:rsid w:val="00696245"/>
    <w:rsid w:val="006972CF"/>
    <w:rsid w:val="006A56BB"/>
    <w:rsid w:val="006A6EB1"/>
    <w:rsid w:val="006B3698"/>
    <w:rsid w:val="006B382C"/>
    <w:rsid w:val="006B7907"/>
    <w:rsid w:val="006C20E6"/>
    <w:rsid w:val="006C3F4A"/>
    <w:rsid w:val="006D34EB"/>
    <w:rsid w:val="006D47DD"/>
    <w:rsid w:val="006D6E06"/>
    <w:rsid w:val="006E2125"/>
    <w:rsid w:val="006E47E4"/>
    <w:rsid w:val="006E7144"/>
    <w:rsid w:val="006F3CCE"/>
    <w:rsid w:val="006F5097"/>
    <w:rsid w:val="00703985"/>
    <w:rsid w:val="00704947"/>
    <w:rsid w:val="007053FA"/>
    <w:rsid w:val="00705992"/>
    <w:rsid w:val="00705FAE"/>
    <w:rsid w:val="00717A7E"/>
    <w:rsid w:val="00723C34"/>
    <w:rsid w:val="007352F3"/>
    <w:rsid w:val="00736570"/>
    <w:rsid w:val="00741BFE"/>
    <w:rsid w:val="00751639"/>
    <w:rsid w:val="007522C6"/>
    <w:rsid w:val="00753E27"/>
    <w:rsid w:val="00754955"/>
    <w:rsid w:val="00761610"/>
    <w:rsid w:val="00765C2E"/>
    <w:rsid w:val="00766647"/>
    <w:rsid w:val="007804DC"/>
    <w:rsid w:val="00781E7F"/>
    <w:rsid w:val="00781FF1"/>
    <w:rsid w:val="007828F3"/>
    <w:rsid w:val="00784ADF"/>
    <w:rsid w:val="0078619D"/>
    <w:rsid w:val="00790BBB"/>
    <w:rsid w:val="00791D3A"/>
    <w:rsid w:val="00791DDF"/>
    <w:rsid w:val="00792136"/>
    <w:rsid w:val="007A2436"/>
    <w:rsid w:val="007A7549"/>
    <w:rsid w:val="007B3DBE"/>
    <w:rsid w:val="007B481E"/>
    <w:rsid w:val="007B4FAB"/>
    <w:rsid w:val="007B666B"/>
    <w:rsid w:val="007C09E8"/>
    <w:rsid w:val="007C2282"/>
    <w:rsid w:val="007C2D2A"/>
    <w:rsid w:val="007D001D"/>
    <w:rsid w:val="007D079E"/>
    <w:rsid w:val="007D14ED"/>
    <w:rsid w:val="007D16C8"/>
    <w:rsid w:val="007D2905"/>
    <w:rsid w:val="007D6E27"/>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51BC3"/>
    <w:rsid w:val="00951CE7"/>
    <w:rsid w:val="00962D71"/>
    <w:rsid w:val="009642AF"/>
    <w:rsid w:val="00971FE0"/>
    <w:rsid w:val="0098108B"/>
    <w:rsid w:val="00991AEB"/>
    <w:rsid w:val="0099277E"/>
    <w:rsid w:val="0099437F"/>
    <w:rsid w:val="009A0FBC"/>
    <w:rsid w:val="009A1E01"/>
    <w:rsid w:val="009A5882"/>
    <w:rsid w:val="009B043F"/>
    <w:rsid w:val="009B0A5F"/>
    <w:rsid w:val="009C4E78"/>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88D"/>
    <w:rsid w:val="00AA2CE6"/>
    <w:rsid w:val="00AA4C36"/>
    <w:rsid w:val="00AB6A94"/>
    <w:rsid w:val="00AB7CDF"/>
    <w:rsid w:val="00AC6B79"/>
    <w:rsid w:val="00AD1AB3"/>
    <w:rsid w:val="00AE3480"/>
    <w:rsid w:val="00AE7A5A"/>
    <w:rsid w:val="00AF0F51"/>
    <w:rsid w:val="00B017E8"/>
    <w:rsid w:val="00B039E9"/>
    <w:rsid w:val="00B13A69"/>
    <w:rsid w:val="00B2275F"/>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BF7C9F"/>
    <w:rsid w:val="00C10319"/>
    <w:rsid w:val="00C12A4D"/>
    <w:rsid w:val="00C1576E"/>
    <w:rsid w:val="00C162C3"/>
    <w:rsid w:val="00C16759"/>
    <w:rsid w:val="00C171C6"/>
    <w:rsid w:val="00C21EA6"/>
    <w:rsid w:val="00C323AE"/>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59A0"/>
    <w:rsid w:val="00C8620E"/>
    <w:rsid w:val="00C90117"/>
    <w:rsid w:val="00CA3D91"/>
    <w:rsid w:val="00CA4568"/>
    <w:rsid w:val="00CA62BE"/>
    <w:rsid w:val="00CB2779"/>
    <w:rsid w:val="00CB45D0"/>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DE1"/>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7A2F"/>
    <w:rsid w:val="00DF17FD"/>
    <w:rsid w:val="00DF1FB7"/>
    <w:rsid w:val="00DF2D5C"/>
    <w:rsid w:val="00DF6B61"/>
    <w:rsid w:val="00DF74B7"/>
    <w:rsid w:val="00E024A1"/>
    <w:rsid w:val="00E0498E"/>
    <w:rsid w:val="00E05911"/>
    <w:rsid w:val="00E0723C"/>
    <w:rsid w:val="00E076DC"/>
    <w:rsid w:val="00E07916"/>
    <w:rsid w:val="00E07A77"/>
    <w:rsid w:val="00E07E43"/>
    <w:rsid w:val="00E1099E"/>
    <w:rsid w:val="00E10BCA"/>
    <w:rsid w:val="00E14BFE"/>
    <w:rsid w:val="00E22473"/>
    <w:rsid w:val="00E24E64"/>
    <w:rsid w:val="00E41A02"/>
    <w:rsid w:val="00E45BDF"/>
    <w:rsid w:val="00E47DFE"/>
    <w:rsid w:val="00E579D9"/>
    <w:rsid w:val="00E623B0"/>
    <w:rsid w:val="00E64A12"/>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3D6E"/>
    <w:rsid w:val="00ED6D73"/>
    <w:rsid w:val="00ED7266"/>
    <w:rsid w:val="00ED74FA"/>
    <w:rsid w:val="00EE0EA4"/>
    <w:rsid w:val="00EF0465"/>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dfo-mpo.gc.ca/species-especes/sara-lep/map-carte/index-eng.html"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hyperlink" Target="https://www.bmis-bycatch.org/system/files/zotero_attachments/library_1/DL6ER5VA%20-%20Reeves%20et%20al.%20-%202013%20-%20Marine%20mammal%20bycatch%20in%20gillnet%20and%20other%20entangl.pdf" TargetMode="External"/><Relationship Id="rId47" Type="http://schemas.openxmlformats.org/officeDocument/2006/relationships/hyperlink" Target="https://journals.plos.org/plosone/article?id=10.1371/journal.pone.0043966"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diagramLayout" Target="diagrams/layout1.xml"/><Relationship Id="rId11" Type="http://schemas.microsoft.com/office/2011/relationships/commentsExtended" Target="commentsExtended.xml"/><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image" Target="media/image19.png"/><Relationship Id="rId40" Type="http://schemas.openxmlformats.org/officeDocument/2006/relationships/hyperlink" Target="https://waves-vagues.dfo-mpo.gc.ca/Library/353989.pdf" TargetMode="External"/><Relationship Id="rId45" Type="http://schemas.openxmlformats.org/officeDocument/2006/relationships/hyperlink" Target="https://www.pnas.org/content/114/44/11781"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diagramColors" Target="diagrams/colors1.xml"/><Relationship Id="rId44" Type="http://schemas.openxmlformats.org/officeDocument/2006/relationships/hyperlink" Target="https://www.researchgate.net/publication/233638567_Factors_Affecting_the_Responses_of_Marine_Mammals_to_Acoustic_Disturbance"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43" Type="http://schemas.openxmlformats.org/officeDocument/2006/relationships/hyperlink" Target="https://waves-vagues.dfo-mpo.gc.ca/Library/254420-00.pdf" TargetMode="External"/><Relationship Id="rId48" Type="http://schemas.openxmlformats.org/officeDocument/2006/relationships/hyperlink" Target="https://www.un.org/Depts/los/global_reporting/WOA_RPROC/Chapter_37.pdf" TargetMode="External"/><Relationship Id="rId8" Type="http://schemas.openxmlformats.org/officeDocument/2006/relationships/hyperlink" Target="https://www.lib.sfu.ca/help/publish/thesis/format/declaration-committee" TargetMode="External"/><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hyperlink" Target="https://www.dfo-mpo.gc.ca/species-especes/sara-lep/identify-eng.html" TargetMode="External"/><Relationship Id="rId46" Type="http://schemas.openxmlformats.org/officeDocument/2006/relationships/hyperlink" Target="https://journals.plos.org/plosone/article?id=10.1371/journal.pone.0077908" TargetMode="External"/><Relationship Id="rId20" Type="http://schemas.openxmlformats.org/officeDocument/2006/relationships/image" Target="media/image7.png"/><Relationship Id="rId41" Type="http://schemas.openxmlformats.org/officeDocument/2006/relationships/hyperlink" Target="https://waves-vagues.dfo-mpo.gc.ca/Library/40622745.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49" Type="http://schemas.openxmlformats.org/officeDocument/2006/relationships/hyperlink" Target="https://waves-vagues.dfo-mpo.gc.ca/Library/40654345.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44</Pages>
  <Words>9790</Words>
  <Characters>55805</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65465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47</cp:revision>
  <cp:lastPrinted>2017-01-27T23:47:00Z</cp:lastPrinted>
  <dcterms:created xsi:type="dcterms:W3CDTF">2021-08-12T17:31:00Z</dcterms:created>
  <dcterms:modified xsi:type="dcterms:W3CDTF">2021-08-24T04:22:00Z</dcterms:modified>
  <cp:category/>
</cp:coreProperties>
</file>