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2FBE13FA" w:rsidR="00384B2C" w:rsidRPr="005A2161" w:rsidRDefault="00073C6D" w:rsidP="000C71AC">
      <w:pPr>
        <w:pStyle w:val="9TitlePageTitle"/>
        <w:rPr>
          <w:lang w:val="en-CA"/>
        </w:rPr>
      </w:pPr>
      <w:ins w:id="0" w:author="Vladymyr Kozyr" w:date="2021-08-15T20:39:00Z">
        <w:r>
          <w:rPr>
            <w:lang w:val="en-CA"/>
          </w:rPr>
          <w:t xml:space="preserve">A Study on the </w:t>
        </w:r>
      </w:ins>
      <w:del w:id="1" w:author="Vladymyr Kozyr" w:date="2021-08-15T20:33:00Z">
        <w:r w:rsidR="00471D96" w:rsidRPr="005A2161" w:rsidDel="00073C6D">
          <w:rPr>
            <w:lang w:val="en-CA"/>
          </w:rPr>
          <w:delText>Type or paste the title of the work here</w:delText>
        </w:r>
      </w:del>
      <w:ins w:id="2" w:author="Vladymyr Kozyr" w:date="2021-08-15T20:34:00Z">
        <w:r>
          <w:rPr>
            <w:lang w:val="en-CA"/>
          </w:rPr>
          <w:t xml:space="preserve">Data Visualization for </w:t>
        </w:r>
      </w:ins>
      <w:ins w:id="3" w:author="Vladymyr Kozyr" w:date="2021-08-15T20:39:00Z">
        <w:r>
          <w:rPr>
            <w:lang w:val="en-CA"/>
          </w:rPr>
          <w:t>Fishery</w:t>
        </w:r>
      </w:ins>
      <w:ins w:id="4"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5"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6"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7" w:author="Vladymyr Kozyr" w:date="2021-08-15T20:34:00Z"/>
          <w:lang w:val="en-CA"/>
        </w:rPr>
      </w:pPr>
      <w:del w:id="8" w:author="Vladymyr Kozyr" w:date="2021-08-15T20:36:00Z">
        <w:r w:rsidRPr="005A2161" w:rsidDel="00073C6D">
          <w:rPr>
            <w:lang w:val="en-CA"/>
          </w:rPr>
          <w:delText>[</w:delText>
        </w:r>
      </w:del>
      <w:ins w:id="9" w:author="Vladymyr Kozyr" w:date="2021-08-15T20:36:00Z">
        <w:r w:rsidR="00073C6D">
          <w:rPr>
            <w:lang w:val="en-CA"/>
          </w:rPr>
          <w:t>B. Sc.</w:t>
        </w:r>
      </w:ins>
      <w:ins w:id="10"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1" w:author="Vladymyr Kozyr" w:date="2021-08-15T20:37:00Z">
        <w:r w:rsidRPr="005A2161" w:rsidDel="00073C6D">
          <w:rPr>
            <w:lang w:val="en-CA"/>
          </w:rPr>
          <w:delText>Previous degree, institution, YEAR]</w:delText>
        </w:r>
      </w:del>
      <w:del w:id="12"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073C6D" w:rsidRDefault="00073C6D" w:rsidP="00073C6D">
      <w:pPr>
        <w:pStyle w:val="1Para"/>
        <w:rPr>
          <w:rPrChange w:id="13" w:author="Vladymyr Kozyr" w:date="2021-08-15T20:34:00Z">
            <w:rPr>
              <w:lang w:val="en-CA"/>
            </w:rPr>
          </w:rPrChange>
        </w:rPr>
        <w:pPrChange w:id="14" w:author="Vladymyr Kozyr" w:date="2021-08-15T20:34:00Z">
          <w:pPr>
            <w:pStyle w:val="9TitlePageText"/>
          </w:pPr>
        </w:pPrChange>
      </w:pPr>
    </w:p>
    <w:p w14:paraId="333A2FAA" w14:textId="09470C12" w:rsidR="000C0A80" w:rsidRPr="005A2161" w:rsidRDefault="0067102C" w:rsidP="000C0A80">
      <w:pPr>
        <w:pStyle w:val="9TitlePageText"/>
        <w:rPr>
          <w:lang w:val="en-CA"/>
        </w:rPr>
      </w:pPr>
      <w:r w:rsidRPr="005A2161">
        <w:rPr>
          <w:lang w:val="en-CA"/>
        </w:rPr>
        <w:t>Thesis</w:t>
      </w:r>
      <w:r w:rsidR="003F765D" w:rsidRPr="005A2161">
        <w:rPr>
          <w:lang w:val="en-CA"/>
        </w:rPr>
        <w:t xml:space="preserve"> </w:t>
      </w:r>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5" w:author="Vladymyr Kozyr" w:date="2021-08-15T20:33:00Z">
        <w:r w:rsidRPr="005A2161" w:rsidDel="00073C6D">
          <w:rPr>
            <w:lang w:val="en-CA"/>
          </w:rPr>
          <w:delText>[</w:delText>
        </w:r>
      </w:del>
      <w:r w:rsidRPr="005A2161">
        <w:rPr>
          <w:lang w:val="en-CA"/>
        </w:rPr>
        <w:t>Master of</w:t>
      </w:r>
      <w:ins w:id="16" w:author="Vladymyr Kozyr" w:date="2021-08-15T20:33:00Z">
        <w:r w:rsidR="00073C6D">
          <w:rPr>
            <w:lang w:val="en-CA"/>
          </w:rPr>
          <w:t xml:space="preserve"> Science</w:t>
        </w:r>
      </w:ins>
      <w:del w:id="17" w:author="Vladymyr Kozyr" w:date="2021-08-15T20:33:00Z">
        <w:r w:rsidRPr="005A2161" w:rsidDel="00073C6D">
          <w:rPr>
            <w:lang w:val="en-CA"/>
          </w:rPr>
          <w:delText>…/Doctor of…]</w:delText>
        </w:r>
      </w:del>
    </w:p>
    <w:p w14:paraId="5A436014" w14:textId="4BD4FA06"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8"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19" w:author="Vladymyr Kozyr" w:date="2021-08-15T20:36:00Z">
        <w:r w:rsidR="0067102C" w:rsidRPr="005A2161" w:rsidDel="00073C6D">
          <w:rPr>
            <w:lang w:val="en-CA"/>
          </w:rPr>
          <w:delText>[</w:delText>
        </w:r>
      </w:del>
      <w:r w:rsidRPr="005A2161">
        <w:rPr>
          <w:lang w:val="en-CA"/>
        </w:rPr>
        <w:t>Faculty of</w:t>
      </w:r>
      <w:r w:rsidR="00B23EBE" w:rsidRPr="005A2161">
        <w:rPr>
          <w:lang w:val="en-CA"/>
        </w:rPr>
        <w:t xml:space="preserve"> </w:t>
      </w:r>
      <w:del w:id="20" w:author="Vladymyr Kozyr" w:date="2021-08-15T20:35:00Z">
        <w:r w:rsidR="001C2BE7" w:rsidRPr="005A2161" w:rsidDel="00073C6D">
          <w:rPr>
            <w:lang w:val="en-CA"/>
          </w:rPr>
          <w:delText>…</w:delText>
        </w:r>
        <w:r w:rsidR="0067102C" w:rsidRPr="005A2161" w:rsidDel="00073C6D">
          <w:rPr>
            <w:lang w:val="en-CA"/>
          </w:rPr>
          <w:delText>]</w:delText>
        </w:r>
      </w:del>
      <w:ins w:id="21"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2"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3"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4" w:author="Vladymyr Kozyr" w:date="2021-08-15T20:38:00Z">
        <w:r w:rsidR="0067102C" w:rsidRPr="005A2161" w:rsidDel="00073C6D">
          <w:rPr>
            <w:lang w:val="en-CA"/>
          </w:rPr>
          <w:delText>[Term</w:delText>
        </w:r>
        <w:r w:rsidR="00D26CE0" w:rsidRPr="005A2161" w:rsidDel="00073C6D">
          <w:rPr>
            <w:lang w:val="en-CA"/>
          </w:rPr>
          <w:delText xml:space="preserve"> </w:delText>
        </w:r>
      </w:del>
      <w:ins w:id="25" w:author="Vladymyr Kozyr" w:date="2021-08-15T20:38:00Z">
        <w:r w:rsidR="00073C6D">
          <w:rPr>
            <w:lang w:val="en-CA"/>
          </w:rPr>
          <w:t>Fall 2021</w:t>
        </w:r>
      </w:ins>
      <w:del w:id="26"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27" w:name="_Toc79956898"/>
      <w:r w:rsidRPr="00CE178C">
        <w:lastRenderedPageBreak/>
        <w:t>Declaration of Committee</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28" w:author="Vladymyr Kozyr" w:date="2021-08-15T20:39:00Z">
              <w:r w:rsidRPr="00CE178C" w:rsidDel="00073C6D">
                <w:rPr>
                  <w:b/>
                </w:rPr>
                <w:delText>[Firstname Lastname]</w:delText>
              </w:r>
            </w:del>
            <w:ins w:id="29"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0" w:author="Vladymyr Kozyr" w:date="2021-08-15T20:40:00Z">
              <w:r w:rsidRPr="00CE178C" w:rsidDel="00073C6D">
                <w:rPr>
                  <w:b/>
                </w:rPr>
                <w:delText>[</w:delText>
              </w:r>
            </w:del>
            <w:r w:rsidRPr="00CE178C">
              <w:rPr>
                <w:b/>
              </w:rPr>
              <w:t>Master of</w:t>
            </w:r>
            <w:ins w:id="31" w:author="Vladymyr Kozyr" w:date="2021-08-15T20:40:00Z">
              <w:r w:rsidR="00073C6D">
                <w:rPr>
                  <w:b/>
                </w:rPr>
                <w:t xml:space="preserve"> Science</w:t>
              </w:r>
            </w:ins>
            <w:del w:id="32"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3" w:author="Vladymyr Kozyr" w:date="2021-08-15T20:40:00Z">
              <w:r w:rsidRPr="00CE178C" w:rsidDel="00073C6D">
                <w:rPr>
                  <w:b/>
                </w:rPr>
                <w:delText>Type or paste the title of the work here</w:delText>
              </w:r>
            </w:del>
            <w:ins w:id="34" w:author="Vladymyr Kozyr" w:date="2021-08-15T20:40:00Z">
              <w:r w:rsidR="00073C6D">
                <w:rPr>
                  <w:b/>
                </w:rPr>
                <w:t>A Study on the 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4C44D233" w:rsidR="003F6C1D" w:rsidRPr="00CE178C" w:rsidRDefault="003F6C1D" w:rsidP="00680B3C">
            <w:pPr>
              <w:pStyle w:val="1ParaNoSpace"/>
            </w:pPr>
            <w:del w:id="35" w:author="Vladymyr Kozyr" w:date="2021-08-15T20:41:00Z">
              <w:r w:rsidRPr="00CE178C" w:rsidDel="007522C6">
                <w:rPr>
                  <w:b/>
                </w:rPr>
                <w:delText>[Firstname Lastname]</w:delText>
              </w:r>
            </w:del>
            <w:ins w:id="36" w:author="Vladymyr Kozyr" w:date="2021-08-15T20:41:00Z">
              <w:r w:rsidR="007522C6">
                <w:rPr>
                  <w:b/>
                </w:rPr>
                <w:t xml:space="preserve">Frederick </w:t>
              </w:r>
              <w:proofErr w:type="spellStart"/>
              <w:r w:rsidR="007522C6">
                <w:rPr>
                  <w:b/>
                </w:rPr>
                <w:t>Popowich</w:t>
              </w:r>
            </w:ins>
            <w:proofErr w:type="spellEnd"/>
            <w:r w:rsidRPr="00CE178C">
              <w:rPr>
                <w:b/>
              </w:rPr>
              <w:br/>
            </w:r>
            <w:r w:rsidRPr="00CE178C">
              <w:t>Supervisor</w:t>
            </w:r>
            <w:r w:rsidRPr="00CE178C">
              <w:br/>
            </w:r>
            <w:del w:id="37" w:author="Vladymyr Kozyr" w:date="2021-08-15T20:49:00Z">
              <w:r w:rsidRPr="00CE178C" w:rsidDel="007522C6">
                <w:delText>[Academic Role, Academic Unit]</w:delText>
              </w:r>
            </w:del>
            <w:ins w:id="38" w:author="Vladymyr Kozyr" w:date="2021-08-15T20:49:00Z">
              <w:r w:rsidR="007522C6">
                <w:t>PhD</w:t>
              </w:r>
            </w:ins>
            <w:ins w:id="39" w:author="Vladymyr Kozyr" w:date="2021-08-15T20:50:00Z">
              <w:r w:rsidR="007522C6">
                <w:t>,</w:t>
              </w:r>
            </w:ins>
            <w:ins w:id="40" w:author="Vladymyr Kozyr" w:date="2021-08-15T20:49:00Z">
              <w:r w:rsidR="007522C6">
                <w:t xml:space="preserve"> Compu</w:t>
              </w:r>
            </w:ins>
            <w:ins w:id="41"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02D2336" w:rsidR="003F6C1D" w:rsidRPr="00CE178C" w:rsidRDefault="003F6C1D" w:rsidP="00680B3C">
            <w:pPr>
              <w:pStyle w:val="1ParaNoSpace"/>
            </w:pPr>
            <w:del w:id="42" w:author="Vladymyr Kozyr" w:date="2021-08-15T20:46:00Z">
              <w:r w:rsidRPr="00CE178C" w:rsidDel="007522C6">
                <w:rPr>
                  <w:b/>
                </w:rPr>
                <w:delText>[Firstname Lastname]</w:delText>
              </w:r>
            </w:del>
            <w:ins w:id="43" w:author="Vladymyr Kozyr" w:date="2021-08-15T20:46:00Z">
              <w:r w:rsidR="007522C6">
                <w:rPr>
                  <w:b/>
                </w:rPr>
                <w:t>Steven Bergner</w:t>
              </w:r>
            </w:ins>
            <w:r w:rsidRPr="00CE178C">
              <w:rPr>
                <w:b/>
              </w:rPr>
              <w:br/>
            </w:r>
            <w:r w:rsidRPr="00CE178C">
              <w:t>Committee Member</w:t>
            </w:r>
            <w:r w:rsidRPr="00CE178C">
              <w:br/>
            </w:r>
            <w:ins w:id="44" w:author="Vladymyr Kozyr" w:date="2021-08-15T20:46:00Z">
              <w:r w:rsidR="007522C6">
                <w:t>PhD</w:t>
              </w:r>
            </w:ins>
            <w:ins w:id="45" w:author="Vladymyr Kozyr" w:date="2021-08-15T20:50:00Z">
              <w:r w:rsidR="007522C6">
                <w:t>,</w:t>
              </w:r>
            </w:ins>
            <w:ins w:id="46" w:author="Vladymyr Kozyr" w:date="2021-08-15T20:46:00Z">
              <w:r w:rsidR="007522C6">
                <w:t xml:space="preserve"> Computing</w:t>
              </w:r>
            </w:ins>
            <w:ins w:id="47" w:author="Vladymyr Kozyr" w:date="2021-08-15T20:47:00Z">
              <w:r w:rsidR="007522C6">
                <w:t xml:space="preserve"> Science</w:t>
              </w:r>
            </w:ins>
            <w:del w:id="48" w:author="Vladymyr Kozyr" w:date="2021-08-15T20:46:00Z">
              <w:r w:rsidRPr="00CE178C" w:rsidDel="007522C6">
                <w:delText>[Academic Role, Academic Unit]</w:delText>
              </w:r>
            </w:del>
          </w:p>
        </w:tc>
      </w:tr>
      <w:tr w:rsidR="003F6C1D" w:rsidRPr="00CE178C" w14:paraId="22C25C00" w14:textId="77777777" w:rsidTr="00680B3C">
        <w:tc>
          <w:tcPr>
            <w:tcW w:w="3196" w:type="dxa"/>
          </w:tcPr>
          <w:p w14:paraId="0AB59F1F" w14:textId="77777777" w:rsidR="003F6C1D" w:rsidRPr="00CE178C" w:rsidRDefault="003F6C1D" w:rsidP="00680B3C">
            <w:pPr>
              <w:pStyle w:val="1ParaNoSpace"/>
              <w:rPr>
                <w:b/>
              </w:rPr>
            </w:pPr>
          </w:p>
        </w:tc>
        <w:tc>
          <w:tcPr>
            <w:tcW w:w="5444" w:type="dxa"/>
            <w:gridSpan w:val="2"/>
          </w:tcPr>
          <w:p w14:paraId="74A616B7"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71680B2A" w14:textId="77777777" w:rsidTr="00680B3C">
        <w:tc>
          <w:tcPr>
            <w:tcW w:w="3196" w:type="dxa"/>
          </w:tcPr>
          <w:p w14:paraId="155026AC" w14:textId="77777777" w:rsidR="003F6C1D" w:rsidRPr="00CE178C" w:rsidRDefault="003F6C1D" w:rsidP="00680B3C">
            <w:pPr>
              <w:pStyle w:val="1ParaNoSpace"/>
              <w:rPr>
                <w:b/>
              </w:rPr>
            </w:pPr>
          </w:p>
        </w:tc>
        <w:tc>
          <w:tcPr>
            <w:tcW w:w="5444" w:type="dxa"/>
            <w:gridSpan w:val="2"/>
          </w:tcPr>
          <w:p w14:paraId="3EE85094"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74EBC7F7" w14:textId="77777777" w:rsidTr="00680B3C">
        <w:tc>
          <w:tcPr>
            <w:tcW w:w="3196" w:type="dxa"/>
          </w:tcPr>
          <w:p w14:paraId="3F813C73" w14:textId="77777777" w:rsidR="003F6C1D" w:rsidRPr="00CE178C" w:rsidRDefault="003F6C1D" w:rsidP="00680B3C">
            <w:pPr>
              <w:pStyle w:val="1ParaNoSpace"/>
              <w:rPr>
                <w:b/>
              </w:rPr>
            </w:pPr>
          </w:p>
        </w:tc>
        <w:tc>
          <w:tcPr>
            <w:tcW w:w="5444" w:type="dxa"/>
            <w:gridSpan w:val="2"/>
          </w:tcPr>
          <w:p w14:paraId="5BF8DAB9"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680B3C">
        <w:tc>
          <w:tcPr>
            <w:tcW w:w="3196" w:type="dxa"/>
          </w:tcPr>
          <w:p w14:paraId="295F3AC7" w14:textId="77777777" w:rsidR="003F6C1D" w:rsidRPr="00CE178C" w:rsidRDefault="003F6C1D" w:rsidP="00680B3C">
            <w:pPr>
              <w:pStyle w:val="1ParaNoSpace"/>
              <w:rPr>
                <w:b/>
              </w:rPr>
            </w:pPr>
          </w:p>
        </w:tc>
        <w:tc>
          <w:tcPr>
            <w:tcW w:w="5444" w:type="dxa"/>
            <w:gridSpan w:val="2"/>
          </w:tcPr>
          <w:p w14:paraId="455EB2A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 xml:space="preserve">External Examiner </w:t>
            </w:r>
            <w:r w:rsidRPr="00CE178C">
              <w:br/>
              <w:t>[Academic or Professional Role, Academic Unit]</w:t>
            </w:r>
            <w:r w:rsidRPr="00CE178C">
              <w:br/>
              <w:t>[Institution]</w:t>
            </w:r>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49" w:author="Vladymyr Kozyr" w:date="2021-08-15T20:32:00Z"/>
        </w:rPr>
      </w:pPr>
      <w:del w:id="50"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51" w:author="Vladymyr Kozyr" w:date="2021-08-15T20:32:00Z"/>
          <w:noProof w:val="0"/>
          <w:lang w:val="en-CA"/>
        </w:rPr>
      </w:pPr>
      <w:del w:id="52"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53" w:author="Vladymyr Kozyr" w:date="2021-08-15T20:32:00Z"/>
          <w:highlight w:val="yellow"/>
        </w:rPr>
      </w:pPr>
      <w:del w:id="54"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55" w:author="Vladymyr Kozyr" w:date="2021-08-15T20:32:00Z"/>
          <w:highlight w:val="yellow"/>
        </w:rPr>
      </w:pPr>
      <w:del w:id="56"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57" w:author="Vladymyr Kozyr" w:date="2021-08-15T20:32:00Z"/>
          <w:highlight w:val="yellow"/>
        </w:rPr>
      </w:pPr>
      <w:del w:id="58"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59" w:author="Vladymyr Kozyr" w:date="2021-08-15T20:32:00Z"/>
        </w:rPr>
      </w:pPr>
      <w:del w:id="60"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61" w:name="_Toc79956899"/>
      <w:commentRangeStart w:id="62"/>
      <w:r w:rsidRPr="00CE178C">
        <w:lastRenderedPageBreak/>
        <w:t>Abstract</w:t>
      </w:r>
      <w:commentRangeEnd w:id="62"/>
      <w:r w:rsidR="00B31626" w:rsidRPr="005A2161">
        <w:rPr>
          <w:rStyle w:val="CommentReference"/>
          <w:rFonts w:eastAsiaTheme="minorHAnsi" w:cstheme="minorBidi"/>
          <w:b w:val="0"/>
          <w:color w:val="auto"/>
        </w:rPr>
        <w:commentReference w:id="62"/>
      </w:r>
      <w:bookmarkEnd w:id="61"/>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4B808C9E"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threat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The proposed web-interface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63" w:name="_Toc79956900"/>
      <w:r w:rsidRPr="00CE178C">
        <w:rPr>
          <w:color w:val="auto"/>
        </w:rPr>
        <w:lastRenderedPageBreak/>
        <w:t>Dedication</w:t>
      </w:r>
      <w:bookmarkEnd w:id="63"/>
    </w:p>
    <w:p w14:paraId="4BB298C3" w14:textId="329C5401" w:rsidR="00C16759" w:rsidRPr="00CE178C" w:rsidRDefault="003F5E95" w:rsidP="00C16759">
      <w:pPr>
        <w:pStyle w:val="1ParaFlushLeft"/>
      </w:pPr>
      <w:r w:rsidRPr="00CE178C">
        <w:t xml:space="preserve">Dedicated to my grandfather,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64" w:name="_Toc79956901"/>
      <w:r w:rsidRPr="00CE178C">
        <w:lastRenderedPageBreak/>
        <w:t>Acknowledgements</w:t>
      </w:r>
      <w:bookmarkEnd w:id="64"/>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65" w:name="_Toc79956902"/>
      <w:commentRangeStart w:id="66"/>
      <w:r w:rsidRPr="00CE178C">
        <w:lastRenderedPageBreak/>
        <w:t>Table of Contents</w:t>
      </w:r>
      <w:commentRangeEnd w:id="66"/>
      <w:r w:rsidR="005A2161">
        <w:rPr>
          <w:rStyle w:val="CommentReference"/>
          <w:rFonts w:eastAsiaTheme="minorHAnsi" w:cstheme="minorBidi"/>
          <w:b w:val="0"/>
          <w:color w:val="auto"/>
          <w:lang w:val="en-US"/>
        </w:rPr>
        <w:commentReference w:id="66"/>
      </w:r>
      <w:bookmarkEnd w:id="65"/>
    </w:p>
    <w:p w14:paraId="1D732F17" w14:textId="5615E0D8" w:rsidR="00AC6B79" w:rsidRDefault="00E92C0F">
      <w:pPr>
        <w:pStyle w:val="TOC2"/>
        <w:rPr>
          <w:ins w:id="67" w:author="Vladymyr Kozyr" w:date="2021-08-15T21:54: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68" w:author="Vladymyr Kozyr" w:date="2021-08-15T21:54:00Z">
        <w:r w:rsidR="00AC6B79" w:rsidRPr="00EE1A84">
          <w:rPr>
            <w:rStyle w:val="Hyperlink"/>
          </w:rPr>
          <w:fldChar w:fldCharType="begin"/>
        </w:r>
        <w:r w:rsidR="00AC6B79" w:rsidRPr="00EE1A84">
          <w:rPr>
            <w:rStyle w:val="Hyperlink"/>
          </w:rPr>
          <w:instrText xml:space="preserve"> </w:instrText>
        </w:r>
        <w:r w:rsidR="00AC6B79">
          <w:instrText>HYPERLINK \l "_Toc79956898"</w:instrText>
        </w:r>
        <w:r w:rsidR="00AC6B79" w:rsidRPr="00EE1A84">
          <w:rPr>
            <w:rStyle w:val="Hyperlink"/>
          </w:rPr>
          <w:instrText xml:space="preserve"> </w:instrText>
        </w:r>
        <w:r w:rsidR="00AC6B79" w:rsidRPr="00EE1A84">
          <w:rPr>
            <w:rStyle w:val="Hyperlink"/>
          </w:rPr>
        </w:r>
        <w:r w:rsidR="00AC6B79" w:rsidRPr="00EE1A84">
          <w:rPr>
            <w:rStyle w:val="Hyperlink"/>
          </w:rPr>
          <w:fldChar w:fldCharType="separate"/>
        </w:r>
        <w:r w:rsidR="00AC6B79" w:rsidRPr="00EE1A84">
          <w:rPr>
            <w:rStyle w:val="Hyperlink"/>
          </w:rPr>
          <w:t>Declaration of Committee</w:t>
        </w:r>
        <w:r w:rsidR="00AC6B79">
          <w:rPr>
            <w:webHidden/>
          </w:rPr>
          <w:tab/>
        </w:r>
        <w:r w:rsidR="00AC6B79">
          <w:rPr>
            <w:webHidden/>
          </w:rPr>
          <w:fldChar w:fldCharType="begin"/>
        </w:r>
        <w:r w:rsidR="00AC6B79">
          <w:rPr>
            <w:webHidden/>
          </w:rPr>
          <w:instrText xml:space="preserve"> PAGEREF _Toc79956898 \h </w:instrText>
        </w:r>
        <w:r w:rsidR="00AC6B79">
          <w:rPr>
            <w:webHidden/>
          </w:rPr>
        </w:r>
      </w:ins>
      <w:r w:rsidR="00AC6B79">
        <w:rPr>
          <w:webHidden/>
        </w:rPr>
        <w:fldChar w:fldCharType="separate"/>
      </w:r>
      <w:ins w:id="69" w:author="Vladymyr Kozyr" w:date="2021-08-15T21:54:00Z">
        <w:r w:rsidR="00AC6B79">
          <w:rPr>
            <w:webHidden/>
          </w:rPr>
          <w:t>ii</w:t>
        </w:r>
        <w:r w:rsidR="00AC6B79">
          <w:rPr>
            <w:webHidden/>
          </w:rPr>
          <w:fldChar w:fldCharType="end"/>
        </w:r>
        <w:r w:rsidR="00AC6B79" w:rsidRPr="00EE1A84">
          <w:rPr>
            <w:rStyle w:val="Hyperlink"/>
          </w:rPr>
          <w:fldChar w:fldCharType="end"/>
        </w:r>
      </w:ins>
    </w:p>
    <w:p w14:paraId="66E244F8" w14:textId="58809554" w:rsidR="00AC6B79" w:rsidRDefault="00AC6B79">
      <w:pPr>
        <w:pStyle w:val="TOC2"/>
        <w:rPr>
          <w:ins w:id="70" w:author="Vladymyr Kozyr" w:date="2021-08-15T21:54:00Z"/>
          <w:rFonts w:asciiTheme="minorHAnsi" w:eastAsiaTheme="minorEastAsia" w:hAnsiTheme="minorHAnsi"/>
          <w:b w:val="0"/>
          <w:sz w:val="24"/>
          <w:szCs w:val="24"/>
          <w:lang w:val="en-CA"/>
        </w:rPr>
      </w:pPr>
      <w:ins w:id="71" w:author="Vladymyr Kozyr" w:date="2021-08-15T21:54:00Z">
        <w:r w:rsidRPr="00EE1A84">
          <w:rPr>
            <w:rStyle w:val="Hyperlink"/>
          </w:rPr>
          <w:fldChar w:fldCharType="begin"/>
        </w:r>
        <w:r w:rsidRPr="00EE1A84">
          <w:rPr>
            <w:rStyle w:val="Hyperlink"/>
          </w:rPr>
          <w:instrText xml:space="preserve"> </w:instrText>
        </w:r>
        <w:r>
          <w:instrText>HYPERLINK \l "_Toc79956899"</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Abstract</w:t>
        </w:r>
        <w:r>
          <w:rPr>
            <w:webHidden/>
          </w:rPr>
          <w:tab/>
        </w:r>
        <w:r>
          <w:rPr>
            <w:webHidden/>
          </w:rPr>
          <w:fldChar w:fldCharType="begin"/>
        </w:r>
        <w:r>
          <w:rPr>
            <w:webHidden/>
          </w:rPr>
          <w:instrText xml:space="preserve"> PAGEREF _Toc79956899 \h </w:instrText>
        </w:r>
        <w:r>
          <w:rPr>
            <w:webHidden/>
          </w:rPr>
        </w:r>
      </w:ins>
      <w:r>
        <w:rPr>
          <w:webHidden/>
        </w:rPr>
        <w:fldChar w:fldCharType="separate"/>
      </w:r>
      <w:ins w:id="72" w:author="Vladymyr Kozyr" w:date="2021-08-15T21:54:00Z">
        <w:r>
          <w:rPr>
            <w:webHidden/>
          </w:rPr>
          <w:t>iii</w:t>
        </w:r>
        <w:r>
          <w:rPr>
            <w:webHidden/>
          </w:rPr>
          <w:fldChar w:fldCharType="end"/>
        </w:r>
        <w:r w:rsidRPr="00EE1A84">
          <w:rPr>
            <w:rStyle w:val="Hyperlink"/>
          </w:rPr>
          <w:fldChar w:fldCharType="end"/>
        </w:r>
      </w:ins>
    </w:p>
    <w:p w14:paraId="117CC01A" w14:textId="48829FB5" w:rsidR="00AC6B79" w:rsidRDefault="00AC6B79">
      <w:pPr>
        <w:pStyle w:val="TOC2"/>
        <w:rPr>
          <w:ins w:id="73" w:author="Vladymyr Kozyr" w:date="2021-08-15T21:54:00Z"/>
          <w:rFonts w:asciiTheme="minorHAnsi" w:eastAsiaTheme="minorEastAsia" w:hAnsiTheme="minorHAnsi"/>
          <w:b w:val="0"/>
          <w:sz w:val="24"/>
          <w:szCs w:val="24"/>
          <w:lang w:val="en-CA"/>
        </w:rPr>
      </w:pPr>
      <w:ins w:id="74" w:author="Vladymyr Kozyr" w:date="2021-08-15T21:54:00Z">
        <w:r w:rsidRPr="00EE1A84">
          <w:rPr>
            <w:rStyle w:val="Hyperlink"/>
          </w:rPr>
          <w:fldChar w:fldCharType="begin"/>
        </w:r>
        <w:r w:rsidRPr="00EE1A84">
          <w:rPr>
            <w:rStyle w:val="Hyperlink"/>
          </w:rPr>
          <w:instrText xml:space="preserve"> </w:instrText>
        </w:r>
        <w:r>
          <w:instrText>HYPERLINK \l "_Toc79956900"</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Dedication</w:t>
        </w:r>
        <w:r>
          <w:rPr>
            <w:webHidden/>
          </w:rPr>
          <w:tab/>
        </w:r>
        <w:r>
          <w:rPr>
            <w:webHidden/>
          </w:rPr>
          <w:fldChar w:fldCharType="begin"/>
        </w:r>
        <w:r>
          <w:rPr>
            <w:webHidden/>
          </w:rPr>
          <w:instrText xml:space="preserve"> PAGEREF _Toc79956900 \h </w:instrText>
        </w:r>
        <w:r>
          <w:rPr>
            <w:webHidden/>
          </w:rPr>
        </w:r>
      </w:ins>
      <w:r>
        <w:rPr>
          <w:webHidden/>
        </w:rPr>
        <w:fldChar w:fldCharType="separate"/>
      </w:r>
      <w:ins w:id="75" w:author="Vladymyr Kozyr" w:date="2021-08-15T21:54:00Z">
        <w:r>
          <w:rPr>
            <w:webHidden/>
          </w:rPr>
          <w:t>iv</w:t>
        </w:r>
        <w:r>
          <w:rPr>
            <w:webHidden/>
          </w:rPr>
          <w:fldChar w:fldCharType="end"/>
        </w:r>
        <w:r w:rsidRPr="00EE1A84">
          <w:rPr>
            <w:rStyle w:val="Hyperlink"/>
          </w:rPr>
          <w:fldChar w:fldCharType="end"/>
        </w:r>
      </w:ins>
    </w:p>
    <w:p w14:paraId="79E26F65" w14:textId="583AF1E5" w:rsidR="00AC6B79" w:rsidRDefault="00AC6B79">
      <w:pPr>
        <w:pStyle w:val="TOC2"/>
        <w:rPr>
          <w:ins w:id="76" w:author="Vladymyr Kozyr" w:date="2021-08-15T21:54:00Z"/>
          <w:rFonts w:asciiTheme="minorHAnsi" w:eastAsiaTheme="minorEastAsia" w:hAnsiTheme="minorHAnsi"/>
          <w:b w:val="0"/>
          <w:sz w:val="24"/>
          <w:szCs w:val="24"/>
          <w:lang w:val="en-CA"/>
        </w:rPr>
      </w:pPr>
      <w:ins w:id="77" w:author="Vladymyr Kozyr" w:date="2021-08-15T21:54:00Z">
        <w:r w:rsidRPr="00EE1A84">
          <w:rPr>
            <w:rStyle w:val="Hyperlink"/>
          </w:rPr>
          <w:fldChar w:fldCharType="begin"/>
        </w:r>
        <w:r w:rsidRPr="00EE1A84">
          <w:rPr>
            <w:rStyle w:val="Hyperlink"/>
          </w:rPr>
          <w:instrText xml:space="preserve"> </w:instrText>
        </w:r>
        <w:r>
          <w:instrText>HYPERLINK \l "_Toc79956901"</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Acknowledgements</w:t>
        </w:r>
        <w:r>
          <w:rPr>
            <w:webHidden/>
          </w:rPr>
          <w:tab/>
        </w:r>
        <w:r>
          <w:rPr>
            <w:webHidden/>
          </w:rPr>
          <w:fldChar w:fldCharType="begin"/>
        </w:r>
        <w:r>
          <w:rPr>
            <w:webHidden/>
          </w:rPr>
          <w:instrText xml:space="preserve"> PAGEREF _Toc79956901 \h </w:instrText>
        </w:r>
        <w:r>
          <w:rPr>
            <w:webHidden/>
          </w:rPr>
        </w:r>
      </w:ins>
      <w:r>
        <w:rPr>
          <w:webHidden/>
        </w:rPr>
        <w:fldChar w:fldCharType="separate"/>
      </w:r>
      <w:ins w:id="78" w:author="Vladymyr Kozyr" w:date="2021-08-15T21:54:00Z">
        <w:r>
          <w:rPr>
            <w:webHidden/>
          </w:rPr>
          <w:t>v</w:t>
        </w:r>
        <w:r>
          <w:rPr>
            <w:webHidden/>
          </w:rPr>
          <w:fldChar w:fldCharType="end"/>
        </w:r>
        <w:r w:rsidRPr="00EE1A84">
          <w:rPr>
            <w:rStyle w:val="Hyperlink"/>
          </w:rPr>
          <w:fldChar w:fldCharType="end"/>
        </w:r>
      </w:ins>
    </w:p>
    <w:p w14:paraId="7ED8809B" w14:textId="741E853B" w:rsidR="00AC6B79" w:rsidRDefault="00AC6B79">
      <w:pPr>
        <w:pStyle w:val="TOC2"/>
        <w:rPr>
          <w:ins w:id="79" w:author="Vladymyr Kozyr" w:date="2021-08-15T21:54:00Z"/>
          <w:rFonts w:asciiTheme="minorHAnsi" w:eastAsiaTheme="minorEastAsia" w:hAnsiTheme="minorHAnsi"/>
          <w:b w:val="0"/>
          <w:sz w:val="24"/>
          <w:szCs w:val="24"/>
          <w:lang w:val="en-CA"/>
        </w:rPr>
      </w:pPr>
      <w:ins w:id="80" w:author="Vladymyr Kozyr" w:date="2021-08-15T21:54:00Z">
        <w:r w:rsidRPr="00EE1A84">
          <w:rPr>
            <w:rStyle w:val="Hyperlink"/>
          </w:rPr>
          <w:fldChar w:fldCharType="begin"/>
        </w:r>
        <w:r w:rsidRPr="00EE1A84">
          <w:rPr>
            <w:rStyle w:val="Hyperlink"/>
          </w:rPr>
          <w:instrText xml:space="preserve"> </w:instrText>
        </w:r>
        <w:r>
          <w:instrText>HYPERLINK \l "_Toc79956902"</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Table of Contents</w:t>
        </w:r>
        <w:r>
          <w:rPr>
            <w:webHidden/>
          </w:rPr>
          <w:tab/>
        </w:r>
        <w:r>
          <w:rPr>
            <w:webHidden/>
          </w:rPr>
          <w:fldChar w:fldCharType="begin"/>
        </w:r>
        <w:r>
          <w:rPr>
            <w:webHidden/>
          </w:rPr>
          <w:instrText xml:space="preserve"> PAGEREF _Toc79956902 \h </w:instrText>
        </w:r>
        <w:r>
          <w:rPr>
            <w:webHidden/>
          </w:rPr>
        </w:r>
      </w:ins>
      <w:r>
        <w:rPr>
          <w:webHidden/>
        </w:rPr>
        <w:fldChar w:fldCharType="separate"/>
      </w:r>
      <w:ins w:id="81" w:author="Vladymyr Kozyr" w:date="2021-08-15T21:54:00Z">
        <w:r>
          <w:rPr>
            <w:webHidden/>
          </w:rPr>
          <w:t>vi</w:t>
        </w:r>
        <w:r>
          <w:rPr>
            <w:webHidden/>
          </w:rPr>
          <w:fldChar w:fldCharType="end"/>
        </w:r>
        <w:r w:rsidRPr="00EE1A84">
          <w:rPr>
            <w:rStyle w:val="Hyperlink"/>
          </w:rPr>
          <w:fldChar w:fldCharType="end"/>
        </w:r>
      </w:ins>
    </w:p>
    <w:p w14:paraId="52CAB185" w14:textId="224CB211" w:rsidR="00AC6B79" w:rsidRDefault="00AC6B79">
      <w:pPr>
        <w:pStyle w:val="TOC2"/>
        <w:rPr>
          <w:ins w:id="82" w:author="Vladymyr Kozyr" w:date="2021-08-15T21:54:00Z"/>
          <w:rFonts w:asciiTheme="minorHAnsi" w:eastAsiaTheme="minorEastAsia" w:hAnsiTheme="minorHAnsi"/>
          <w:b w:val="0"/>
          <w:sz w:val="24"/>
          <w:szCs w:val="24"/>
          <w:lang w:val="en-CA"/>
        </w:rPr>
      </w:pPr>
      <w:ins w:id="83" w:author="Vladymyr Kozyr" w:date="2021-08-15T21:54:00Z">
        <w:r w:rsidRPr="00EE1A84">
          <w:rPr>
            <w:rStyle w:val="Hyperlink"/>
          </w:rPr>
          <w:fldChar w:fldCharType="begin"/>
        </w:r>
        <w:r w:rsidRPr="00EE1A84">
          <w:rPr>
            <w:rStyle w:val="Hyperlink"/>
          </w:rPr>
          <w:instrText xml:space="preserve"> </w:instrText>
        </w:r>
        <w:r>
          <w:instrText>HYPERLINK \l "_Toc79956903"</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List of Figures</w:t>
        </w:r>
        <w:r>
          <w:rPr>
            <w:webHidden/>
          </w:rPr>
          <w:tab/>
        </w:r>
        <w:r>
          <w:rPr>
            <w:webHidden/>
          </w:rPr>
          <w:fldChar w:fldCharType="begin"/>
        </w:r>
        <w:r>
          <w:rPr>
            <w:webHidden/>
          </w:rPr>
          <w:instrText xml:space="preserve"> PAGEREF _Toc79956903 \h </w:instrText>
        </w:r>
        <w:r>
          <w:rPr>
            <w:webHidden/>
          </w:rPr>
        </w:r>
      </w:ins>
      <w:r>
        <w:rPr>
          <w:webHidden/>
        </w:rPr>
        <w:fldChar w:fldCharType="separate"/>
      </w:r>
      <w:ins w:id="84" w:author="Vladymyr Kozyr" w:date="2021-08-15T21:54:00Z">
        <w:r>
          <w:rPr>
            <w:webHidden/>
          </w:rPr>
          <w:t>viii</w:t>
        </w:r>
        <w:r>
          <w:rPr>
            <w:webHidden/>
          </w:rPr>
          <w:fldChar w:fldCharType="end"/>
        </w:r>
        <w:r w:rsidRPr="00EE1A84">
          <w:rPr>
            <w:rStyle w:val="Hyperlink"/>
          </w:rPr>
          <w:fldChar w:fldCharType="end"/>
        </w:r>
      </w:ins>
    </w:p>
    <w:p w14:paraId="450914DB" w14:textId="677EFC64" w:rsidR="00AC6B79" w:rsidRDefault="00AC6B79">
      <w:pPr>
        <w:pStyle w:val="TOC2"/>
        <w:rPr>
          <w:ins w:id="85" w:author="Vladymyr Kozyr" w:date="2021-08-15T21:54:00Z"/>
          <w:rFonts w:asciiTheme="minorHAnsi" w:eastAsiaTheme="minorEastAsia" w:hAnsiTheme="minorHAnsi"/>
          <w:b w:val="0"/>
          <w:sz w:val="24"/>
          <w:szCs w:val="24"/>
          <w:lang w:val="en-CA"/>
        </w:rPr>
      </w:pPr>
      <w:ins w:id="86" w:author="Vladymyr Kozyr" w:date="2021-08-15T21:54:00Z">
        <w:r w:rsidRPr="00EE1A84">
          <w:rPr>
            <w:rStyle w:val="Hyperlink"/>
          </w:rPr>
          <w:fldChar w:fldCharType="begin"/>
        </w:r>
        <w:r w:rsidRPr="00EE1A84">
          <w:rPr>
            <w:rStyle w:val="Hyperlink"/>
          </w:rPr>
          <w:instrText xml:space="preserve"> </w:instrText>
        </w:r>
        <w:r>
          <w:instrText>HYPERLINK \l "_Toc79956904"</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List of Acronyms</w:t>
        </w:r>
        <w:r>
          <w:rPr>
            <w:webHidden/>
          </w:rPr>
          <w:tab/>
        </w:r>
        <w:r>
          <w:rPr>
            <w:webHidden/>
          </w:rPr>
          <w:fldChar w:fldCharType="begin"/>
        </w:r>
        <w:r>
          <w:rPr>
            <w:webHidden/>
          </w:rPr>
          <w:instrText xml:space="preserve"> PAGEREF _Toc79956904 \h </w:instrText>
        </w:r>
        <w:r>
          <w:rPr>
            <w:webHidden/>
          </w:rPr>
        </w:r>
      </w:ins>
      <w:r>
        <w:rPr>
          <w:webHidden/>
        </w:rPr>
        <w:fldChar w:fldCharType="separate"/>
      </w:r>
      <w:ins w:id="87" w:author="Vladymyr Kozyr" w:date="2021-08-15T21:54:00Z">
        <w:r>
          <w:rPr>
            <w:webHidden/>
          </w:rPr>
          <w:t>ix</w:t>
        </w:r>
        <w:r>
          <w:rPr>
            <w:webHidden/>
          </w:rPr>
          <w:fldChar w:fldCharType="end"/>
        </w:r>
        <w:r w:rsidRPr="00EE1A84">
          <w:rPr>
            <w:rStyle w:val="Hyperlink"/>
          </w:rPr>
          <w:fldChar w:fldCharType="end"/>
        </w:r>
      </w:ins>
    </w:p>
    <w:p w14:paraId="0871F1B9" w14:textId="1105575D" w:rsidR="00AC6B79" w:rsidRDefault="00AC6B79">
      <w:pPr>
        <w:pStyle w:val="TOC1"/>
        <w:tabs>
          <w:tab w:val="left" w:pos="1440"/>
        </w:tabs>
        <w:rPr>
          <w:ins w:id="88" w:author="Vladymyr Kozyr" w:date="2021-08-15T21:54:00Z"/>
          <w:rFonts w:asciiTheme="minorHAnsi" w:eastAsiaTheme="minorEastAsia" w:hAnsiTheme="minorHAnsi"/>
          <w:b w:val="0"/>
          <w:bCs w:val="0"/>
          <w:sz w:val="24"/>
          <w:lang w:val="en-CA"/>
        </w:rPr>
      </w:pPr>
      <w:ins w:id="89" w:author="Vladymyr Kozyr" w:date="2021-08-15T21:54:00Z">
        <w:r w:rsidRPr="00EE1A84">
          <w:rPr>
            <w:rStyle w:val="Hyperlink"/>
          </w:rPr>
          <w:fldChar w:fldCharType="begin"/>
        </w:r>
        <w:r w:rsidRPr="00EE1A84">
          <w:rPr>
            <w:rStyle w:val="Hyperlink"/>
          </w:rPr>
          <w:instrText xml:space="preserve"> </w:instrText>
        </w:r>
        <w:r>
          <w:instrText>HYPERLINK \l "_Toc79956905"</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Chapter 1.</w:t>
        </w:r>
        <w:r>
          <w:rPr>
            <w:rFonts w:asciiTheme="minorHAnsi" w:eastAsiaTheme="minorEastAsia" w:hAnsiTheme="minorHAnsi"/>
            <w:b w:val="0"/>
            <w:bCs w:val="0"/>
            <w:sz w:val="24"/>
            <w:lang w:val="en-CA"/>
          </w:rPr>
          <w:tab/>
        </w:r>
        <w:r w:rsidRPr="00EE1A84">
          <w:rPr>
            <w:rStyle w:val="Hyperlink"/>
          </w:rPr>
          <w:t>Introduction</w:t>
        </w:r>
        <w:r>
          <w:rPr>
            <w:webHidden/>
          </w:rPr>
          <w:tab/>
        </w:r>
        <w:r>
          <w:rPr>
            <w:webHidden/>
          </w:rPr>
          <w:fldChar w:fldCharType="begin"/>
        </w:r>
        <w:r>
          <w:rPr>
            <w:webHidden/>
          </w:rPr>
          <w:instrText xml:space="preserve"> PAGEREF _Toc79956905 \h </w:instrText>
        </w:r>
        <w:r>
          <w:rPr>
            <w:webHidden/>
          </w:rPr>
        </w:r>
      </w:ins>
      <w:r>
        <w:rPr>
          <w:webHidden/>
        </w:rPr>
        <w:fldChar w:fldCharType="separate"/>
      </w:r>
      <w:ins w:id="90" w:author="Vladymyr Kozyr" w:date="2021-08-15T21:54:00Z">
        <w:r>
          <w:rPr>
            <w:webHidden/>
          </w:rPr>
          <w:t>1</w:t>
        </w:r>
        <w:r>
          <w:rPr>
            <w:webHidden/>
          </w:rPr>
          <w:fldChar w:fldCharType="end"/>
        </w:r>
        <w:r w:rsidRPr="00EE1A84">
          <w:rPr>
            <w:rStyle w:val="Hyperlink"/>
          </w:rPr>
          <w:fldChar w:fldCharType="end"/>
        </w:r>
      </w:ins>
    </w:p>
    <w:p w14:paraId="165309B8" w14:textId="61C320DE" w:rsidR="00AC6B79" w:rsidRDefault="00AC6B79">
      <w:pPr>
        <w:pStyle w:val="TOC1"/>
        <w:tabs>
          <w:tab w:val="left" w:pos="1440"/>
        </w:tabs>
        <w:rPr>
          <w:ins w:id="91" w:author="Vladymyr Kozyr" w:date="2021-08-15T21:54:00Z"/>
          <w:rFonts w:asciiTheme="minorHAnsi" w:eastAsiaTheme="minorEastAsia" w:hAnsiTheme="minorHAnsi"/>
          <w:b w:val="0"/>
          <w:bCs w:val="0"/>
          <w:sz w:val="24"/>
          <w:lang w:val="en-CA"/>
        </w:rPr>
      </w:pPr>
      <w:ins w:id="92" w:author="Vladymyr Kozyr" w:date="2021-08-15T21:54:00Z">
        <w:r w:rsidRPr="00EE1A84">
          <w:rPr>
            <w:rStyle w:val="Hyperlink"/>
          </w:rPr>
          <w:fldChar w:fldCharType="begin"/>
        </w:r>
        <w:r w:rsidRPr="00EE1A84">
          <w:rPr>
            <w:rStyle w:val="Hyperlink"/>
          </w:rPr>
          <w:instrText xml:space="preserve"> </w:instrText>
        </w:r>
        <w:r>
          <w:instrText>HYPERLINK \l "_Toc79956906"</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Chapter 2.</w:t>
        </w:r>
        <w:r>
          <w:rPr>
            <w:rFonts w:asciiTheme="minorHAnsi" w:eastAsiaTheme="minorEastAsia" w:hAnsiTheme="minorHAnsi"/>
            <w:b w:val="0"/>
            <w:bCs w:val="0"/>
            <w:sz w:val="24"/>
            <w:lang w:val="en-CA"/>
          </w:rPr>
          <w:tab/>
        </w:r>
        <w:r w:rsidRPr="00EE1A84">
          <w:rPr>
            <w:rStyle w:val="Hyperlink"/>
          </w:rPr>
          <w:t>Related Work</w:t>
        </w:r>
        <w:r>
          <w:rPr>
            <w:webHidden/>
          </w:rPr>
          <w:tab/>
        </w:r>
        <w:r>
          <w:rPr>
            <w:webHidden/>
          </w:rPr>
          <w:fldChar w:fldCharType="begin"/>
        </w:r>
        <w:r>
          <w:rPr>
            <w:webHidden/>
          </w:rPr>
          <w:instrText xml:space="preserve"> PAGEREF _Toc79956906 \h </w:instrText>
        </w:r>
        <w:r>
          <w:rPr>
            <w:webHidden/>
          </w:rPr>
        </w:r>
      </w:ins>
      <w:r>
        <w:rPr>
          <w:webHidden/>
        </w:rPr>
        <w:fldChar w:fldCharType="separate"/>
      </w:r>
      <w:ins w:id="93" w:author="Vladymyr Kozyr" w:date="2021-08-15T21:54:00Z">
        <w:r>
          <w:rPr>
            <w:webHidden/>
          </w:rPr>
          <w:t>3</w:t>
        </w:r>
        <w:r>
          <w:rPr>
            <w:webHidden/>
          </w:rPr>
          <w:fldChar w:fldCharType="end"/>
        </w:r>
        <w:r w:rsidRPr="00EE1A84">
          <w:rPr>
            <w:rStyle w:val="Hyperlink"/>
          </w:rPr>
          <w:fldChar w:fldCharType="end"/>
        </w:r>
      </w:ins>
    </w:p>
    <w:p w14:paraId="0AA8A493" w14:textId="2B25A499" w:rsidR="00AC6B79" w:rsidRDefault="00AC6B79">
      <w:pPr>
        <w:pStyle w:val="TOC2"/>
        <w:rPr>
          <w:ins w:id="94" w:author="Vladymyr Kozyr" w:date="2021-08-15T21:54:00Z"/>
          <w:rFonts w:asciiTheme="minorHAnsi" w:eastAsiaTheme="minorEastAsia" w:hAnsiTheme="minorHAnsi"/>
          <w:b w:val="0"/>
          <w:sz w:val="24"/>
          <w:szCs w:val="24"/>
          <w:lang w:val="en-CA"/>
        </w:rPr>
      </w:pPr>
      <w:ins w:id="95" w:author="Vladymyr Kozyr" w:date="2021-08-15T21:54:00Z">
        <w:r w:rsidRPr="00EE1A84">
          <w:rPr>
            <w:rStyle w:val="Hyperlink"/>
          </w:rPr>
          <w:fldChar w:fldCharType="begin"/>
        </w:r>
        <w:r w:rsidRPr="00EE1A84">
          <w:rPr>
            <w:rStyle w:val="Hyperlink"/>
          </w:rPr>
          <w:instrText xml:space="preserve"> </w:instrText>
        </w:r>
        <w:r>
          <w:instrText>HYPERLINK \l "_Toc79956907"</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2.1.</w:t>
        </w:r>
        <w:r>
          <w:rPr>
            <w:rFonts w:asciiTheme="minorHAnsi" w:eastAsiaTheme="minorEastAsia" w:hAnsiTheme="minorHAnsi"/>
            <w:b w:val="0"/>
            <w:sz w:val="24"/>
            <w:szCs w:val="24"/>
            <w:lang w:val="en-CA"/>
          </w:rPr>
          <w:tab/>
        </w:r>
        <w:r w:rsidRPr="00EE1A84">
          <w:rPr>
            <w:rStyle w:val="Hyperlink"/>
          </w:rPr>
          <w:t>Role of the Fishery Visualization</w:t>
        </w:r>
        <w:r>
          <w:rPr>
            <w:webHidden/>
          </w:rPr>
          <w:tab/>
        </w:r>
        <w:r>
          <w:rPr>
            <w:webHidden/>
          </w:rPr>
          <w:fldChar w:fldCharType="begin"/>
        </w:r>
        <w:r>
          <w:rPr>
            <w:webHidden/>
          </w:rPr>
          <w:instrText xml:space="preserve"> PAGEREF _Toc79956907 \h </w:instrText>
        </w:r>
        <w:r>
          <w:rPr>
            <w:webHidden/>
          </w:rPr>
        </w:r>
      </w:ins>
      <w:r>
        <w:rPr>
          <w:webHidden/>
        </w:rPr>
        <w:fldChar w:fldCharType="separate"/>
      </w:r>
      <w:ins w:id="96" w:author="Vladymyr Kozyr" w:date="2021-08-15T21:54:00Z">
        <w:r>
          <w:rPr>
            <w:webHidden/>
          </w:rPr>
          <w:t>3</w:t>
        </w:r>
        <w:r>
          <w:rPr>
            <w:webHidden/>
          </w:rPr>
          <w:fldChar w:fldCharType="end"/>
        </w:r>
        <w:r w:rsidRPr="00EE1A84">
          <w:rPr>
            <w:rStyle w:val="Hyperlink"/>
          </w:rPr>
          <w:fldChar w:fldCharType="end"/>
        </w:r>
      </w:ins>
    </w:p>
    <w:p w14:paraId="02BE4EE2" w14:textId="0D1DEAFE" w:rsidR="00AC6B79" w:rsidRDefault="00AC6B79">
      <w:pPr>
        <w:pStyle w:val="TOC2"/>
        <w:rPr>
          <w:ins w:id="97" w:author="Vladymyr Kozyr" w:date="2021-08-15T21:54:00Z"/>
          <w:rFonts w:asciiTheme="minorHAnsi" w:eastAsiaTheme="minorEastAsia" w:hAnsiTheme="minorHAnsi"/>
          <w:b w:val="0"/>
          <w:sz w:val="24"/>
          <w:szCs w:val="24"/>
          <w:lang w:val="en-CA"/>
        </w:rPr>
      </w:pPr>
      <w:ins w:id="98" w:author="Vladymyr Kozyr" w:date="2021-08-15T21:54:00Z">
        <w:r w:rsidRPr="00EE1A84">
          <w:rPr>
            <w:rStyle w:val="Hyperlink"/>
          </w:rPr>
          <w:fldChar w:fldCharType="begin"/>
        </w:r>
        <w:r w:rsidRPr="00EE1A84">
          <w:rPr>
            <w:rStyle w:val="Hyperlink"/>
          </w:rPr>
          <w:instrText xml:space="preserve"> </w:instrText>
        </w:r>
        <w:r>
          <w:instrText>HYPERLINK \l "_Toc79956908"</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2.2.</w:t>
        </w:r>
        <w:r>
          <w:rPr>
            <w:rFonts w:asciiTheme="minorHAnsi" w:eastAsiaTheme="minorEastAsia" w:hAnsiTheme="minorHAnsi"/>
            <w:b w:val="0"/>
            <w:sz w:val="24"/>
            <w:szCs w:val="24"/>
            <w:lang w:val="en-CA"/>
          </w:rPr>
          <w:tab/>
        </w:r>
        <w:r w:rsidRPr="00EE1A84">
          <w:rPr>
            <w:rStyle w:val="Hyperlink"/>
          </w:rPr>
          <w:t>Marine Environmental Management</w:t>
        </w:r>
        <w:r>
          <w:rPr>
            <w:webHidden/>
          </w:rPr>
          <w:tab/>
        </w:r>
        <w:r>
          <w:rPr>
            <w:webHidden/>
          </w:rPr>
          <w:fldChar w:fldCharType="begin"/>
        </w:r>
        <w:r>
          <w:rPr>
            <w:webHidden/>
          </w:rPr>
          <w:instrText xml:space="preserve"> PAGEREF _Toc79956908 \h </w:instrText>
        </w:r>
        <w:r>
          <w:rPr>
            <w:webHidden/>
          </w:rPr>
        </w:r>
      </w:ins>
      <w:r>
        <w:rPr>
          <w:webHidden/>
        </w:rPr>
        <w:fldChar w:fldCharType="separate"/>
      </w:r>
      <w:ins w:id="99" w:author="Vladymyr Kozyr" w:date="2021-08-15T21:54:00Z">
        <w:r>
          <w:rPr>
            <w:webHidden/>
          </w:rPr>
          <w:t>4</w:t>
        </w:r>
        <w:r>
          <w:rPr>
            <w:webHidden/>
          </w:rPr>
          <w:fldChar w:fldCharType="end"/>
        </w:r>
        <w:r w:rsidRPr="00EE1A84">
          <w:rPr>
            <w:rStyle w:val="Hyperlink"/>
          </w:rPr>
          <w:fldChar w:fldCharType="end"/>
        </w:r>
      </w:ins>
    </w:p>
    <w:p w14:paraId="59E4DF69" w14:textId="47F815E7" w:rsidR="00AC6B79" w:rsidRDefault="00AC6B79">
      <w:pPr>
        <w:pStyle w:val="TOC2"/>
        <w:rPr>
          <w:ins w:id="100" w:author="Vladymyr Kozyr" w:date="2021-08-15T21:54:00Z"/>
          <w:rFonts w:asciiTheme="minorHAnsi" w:eastAsiaTheme="minorEastAsia" w:hAnsiTheme="minorHAnsi"/>
          <w:b w:val="0"/>
          <w:sz w:val="24"/>
          <w:szCs w:val="24"/>
          <w:lang w:val="en-CA"/>
        </w:rPr>
      </w:pPr>
      <w:ins w:id="101" w:author="Vladymyr Kozyr" w:date="2021-08-15T21:54:00Z">
        <w:r w:rsidRPr="00EE1A84">
          <w:rPr>
            <w:rStyle w:val="Hyperlink"/>
          </w:rPr>
          <w:fldChar w:fldCharType="begin"/>
        </w:r>
        <w:r w:rsidRPr="00EE1A84">
          <w:rPr>
            <w:rStyle w:val="Hyperlink"/>
          </w:rPr>
          <w:instrText xml:space="preserve"> </w:instrText>
        </w:r>
        <w:r>
          <w:instrText>HYPERLINK \l "_Toc79956909"</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2.3.</w:t>
        </w:r>
        <w:r>
          <w:rPr>
            <w:rFonts w:asciiTheme="minorHAnsi" w:eastAsiaTheme="minorEastAsia" w:hAnsiTheme="minorHAnsi"/>
            <w:b w:val="0"/>
            <w:sz w:val="24"/>
            <w:szCs w:val="24"/>
            <w:lang w:val="en-CA"/>
          </w:rPr>
          <w:tab/>
        </w:r>
        <w:r w:rsidRPr="00EE1A84">
          <w:rPr>
            <w:rStyle w:val="Hyperlink"/>
          </w:rPr>
          <w:t>Approaches to Visualization</w:t>
        </w:r>
        <w:r>
          <w:rPr>
            <w:webHidden/>
          </w:rPr>
          <w:tab/>
        </w:r>
        <w:r>
          <w:rPr>
            <w:webHidden/>
          </w:rPr>
          <w:fldChar w:fldCharType="begin"/>
        </w:r>
        <w:r>
          <w:rPr>
            <w:webHidden/>
          </w:rPr>
          <w:instrText xml:space="preserve"> PAGEREF _Toc79956909 \h </w:instrText>
        </w:r>
        <w:r>
          <w:rPr>
            <w:webHidden/>
          </w:rPr>
        </w:r>
      </w:ins>
      <w:r>
        <w:rPr>
          <w:webHidden/>
        </w:rPr>
        <w:fldChar w:fldCharType="separate"/>
      </w:r>
      <w:ins w:id="102" w:author="Vladymyr Kozyr" w:date="2021-08-15T21:54:00Z">
        <w:r>
          <w:rPr>
            <w:webHidden/>
          </w:rPr>
          <w:t>7</w:t>
        </w:r>
        <w:r>
          <w:rPr>
            <w:webHidden/>
          </w:rPr>
          <w:fldChar w:fldCharType="end"/>
        </w:r>
        <w:r w:rsidRPr="00EE1A84">
          <w:rPr>
            <w:rStyle w:val="Hyperlink"/>
          </w:rPr>
          <w:fldChar w:fldCharType="end"/>
        </w:r>
      </w:ins>
    </w:p>
    <w:p w14:paraId="3C5B9889" w14:textId="716A97CF" w:rsidR="00AC6B79" w:rsidRDefault="00AC6B79">
      <w:pPr>
        <w:pStyle w:val="TOC1"/>
        <w:tabs>
          <w:tab w:val="left" w:pos="1440"/>
        </w:tabs>
        <w:rPr>
          <w:ins w:id="103" w:author="Vladymyr Kozyr" w:date="2021-08-15T21:54:00Z"/>
          <w:rFonts w:asciiTheme="minorHAnsi" w:eastAsiaTheme="minorEastAsia" w:hAnsiTheme="minorHAnsi"/>
          <w:b w:val="0"/>
          <w:bCs w:val="0"/>
          <w:sz w:val="24"/>
          <w:lang w:val="en-CA"/>
        </w:rPr>
      </w:pPr>
      <w:ins w:id="104" w:author="Vladymyr Kozyr" w:date="2021-08-15T21:54:00Z">
        <w:r w:rsidRPr="00EE1A84">
          <w:rPr>
            <w:rStyle w:val="Hyperlink"/>
          </w:rPr>
          <w:fldChar w:fldCharType="begin"/>
        </w:r>
        <w:r w:rsidRPr="00EE1A84">
          <w:rPr>
            <w:rStyle w:val="Hyperlink"/>
          </w:rPr>
          <w:instrText xml:space="preserve"> </w:instrText>
        </w:r>
        <w:r>
          <w:instrText>HYPERLINK \l "_Toc79956910"</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Chapter 3.</w:t>
        </w:r>
        <w:r>
          <w:rPr>
            <w:rFonts w:asciiTheme="minorHAnsi" w:eastAsiaTheme="minorEastAsia" w:hAnsiTheme="minorHAnsi"/>
            <w:b w:val="0"/>
            <w:bCs w:val="0"/>
            <w:sz w:val="24"/>
            <w:lang w:val="en-CA"/>
          </w:rPr>
          <w:tab/>
        </w:r>
        <w:r w:rsidRPr="00EE1A84">
          <w:rPr>
            <w:rStyle w:val="Hyperlink"/>
          </w:rPr>
          <w:t>Design and Visualization Tasks</w:t>
        </w:r>
        <w:r>
          <w:rPr>
            <w:webHidden/>
          </w:rPr>
          <w:tab/>
        </w:r>
        <w:r>
          <w:rPr>
            <w:webHidden/>
          </w:rPr>
          <w:fldChar w:fldCharType="begin"/>
        </w:r>
        <w:r>
          <w:rPr>
            <w:webHidden/>
          </w:rPr>
          <w:instrText xml:space="preserve"> PAGEREF _Toc79956910 \h </w:instrText>
        </w:r>
        <w:r>
          <w:rPr>
            <w:webHidden/>
          </w:rPr>
        </w:r>
      </w:ins>
      <w:r>
        <w:rPr>
          <w:webHidden/>
        </w:rPr>
        <w:fldChar w:fldCharType="separate"/>
      </w:r>
      <w:ins w:id="105" w:author="Vladymyr Kozyr" w:date="2021-08-15T21:54:00Z">
        <w:r>
          <w:rPr>
            <w:webHidden/>
          </w:rPr>
          <w:t>9</w:t>
        </w:r>
        <w:r>
          <w:rPr>
            <w:webHidden/>
          </w:rPr>
          <w:fldChar w:fldCharType="end"/>
        </w:r>
        <w:r w:rsidRPr="00EE1A84">
          <w:rPr>
            <w:rStyle w:val="Hyperlink"/>
          </w:rPr>
          <w:fldChar w:fldCharType="end"/>
        </w:r>
      </w:ins>
    </w:p>
    <w:p w14:paraId="20F7A500" w14:textId="14E2643A" w:rsidR="00AC6B79" w:rsidRDefault="00AC6B79">
      <w:pPr>
        <w:pStyle w:val="TOC2"/>
        <w:rPr>
          <w:ins w:id="106" w:author="Vladymyr Kozyr" w:date="2021-08-15T21:54:00Z"/>
          <w:rFonts w:asciiTheme="minorHAnsi" w:eastAsiaTheme="minorEastAsia" w:hAnsiTheme="minorHAnsi"/>
          <w:b w:val="0"/>
          <w:sz w:val="24"/>
          <w:szCs w:val="24"/>
          <w:lang w:val="en-CA"/>
        </w:rPr>
      </w:pPr>
      <w:ins w:id="107" w:author="Vladymyr Kozyr" w:date="2021-08-15T21:54:00Z">
        <w:r w:rsidRPr="00EE1A84">
          <w:rPr>
            <w:rStyle w:val="Hyperlink"/>
          </w:rPr>
          <w:fldChar w:fldCharType="begin"/>
        </w:r>
        <w:r w:rsidRPr="00EE1A84">
          <w:rPr>
            <w:rStyle w:val="Hyperlink"/>
          </w:rPr>
          <w:instrText xml:space="preserve"> </w:instrText>
        </w:r>
        <w:r>
          <w:instrText>HYPERLINK \l "_Toc79956911"</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3.1.</w:t>
        </w:r>
        <w:r>
          <w:rPr>
            <w:rFonts w:asciiTheme="minorHAnsi" w:eastAsiaTheme="minorEastAsia" w:hAnsiTheme="minorHAnsi"/>
            <w:b w:val="0"/>
            <w:sz w:val="24"/>
            <w:szCs w:val="24"/>
            <w:lang w:val="en-CA"/>
          </w:rPr>
          <w:tab/>
        </w:r>
        <w:r w:rsidRPr="00EE1A84">
          <w:rPr>
            <w:rStyle w:val="Hyperlink"/>
          </w:rPr>
          <w:t>Fishery Reports</w:t>
        </w:r>
        <w:r>
          <w:rPr>
            <w:webHidden/>
          </w:rPr>
          <w:tab/>
        </w:r>
        <w:r>
          <w:rPr>
            <w:webHidden/>
          </w:rPr>
          <w:fldChar w:fldCharType="begin"/>
        </w:r>
        <w:r>
          <w:rPr>
            <w:webHidden/>
          </w:rPr>
          <w:instrText xml:space="preserve"> PAGEREF _Toc79956911 \h </w:instrText>
        </w:r>
        <w:r>
          <w:rPr>
            <w:webHidden/>
          </w:rPr>
        </w:r>
      </w:ins>
      <w:r>
        <w:rPr>
          <w:webHidden/>
        </w:rPr>
        <w:fldChar w:fldCharType="separate"/>
      </w:r>
      <w:ins w:id="108" w:author="Vladymyr Kozyr" w:date="2021-08-15T21:54:00Z">
        <w:r>
          <w:rPr>
            <w:webHidden/>
          </w:rPr>
          <w:t>10</w:t>
        </w:r>
        <w:r>
          <w:rPr>
            <w:webHidden/>
          </w:rPr>
          <w:fldChar w:fldCharType="end"/>
        </w:r>
        <w:r w:rsidRPr="00EE1A84">
          <w:rPr>
            <w:rStyle w:val="Hyperlink"/>
          </w:rPr>
          <w:fldChar w:fldCharType="end"/>
        </w:r>
      </w:ins>
    </w:p>
    <w:p w14:paraId="25D733BE" w14:textId="48FDDCF9" w:rsidR="00AC6B79" w:rsidRDefault="00AC6B79" w:rsidP="00AC6B79">
      <w:pPr>
        <w:pStyle w:val="TOC2"/>
        <w:rPr>
          <w:ins w:id="109" w:author="Vladymyr Kozyr" w:date="2021-08-15T21:54:00Z"/>
          <w:rFonts w:asciiTheme="minorHAnsi" w:eastAsiaTheme="minorEastAsia" w:hAnsiTheme="minorHAnsi"/>
          <w:sz w:val="24"/>
          <w:szCs w:val="24"/>
          <w:lang w:val="en-CA"/>
        </w:rPr>
        <w:pPrChange w:id="110" w:author="Vladymyr Kozyr" w:date="2021-08-15T21:54:00Z">
          <w:pPr>
            <w:pStyle w:val="TOC3"/>
            <w:tabs>
              <w:tab w:val="right" w:leader="dot" w:pos="8630"/>
            </w:tabs>
          </w:pPr>
        </w:pPrChange>
      </w:pPr>
      <w:ins w:id="111" w:author="Vladymyr Kozyr" w:date="2021-08-15T21:54:00Z">
        <w:r w:rsidRPr="00EE1A84">
          <w:rPr>
            <w:rStyle w:val="Hyperlink"/>
          </w:rPr>
          <w:fldChar w:fldCharType="begin"/>
        </w:r>
        <w:r w:rsidRPr="00EE1A84">
          <w:rPr>
            <w:rStyle w:val="Hyperlink"/>
          </w:rPr>
          <w:instrText xml:space="preserve"> </w:instrText>
        </w:r>
        <w:r>
          <w:instrText>HYPERLINK \l "_Toc79956912"</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3.2.</w:t>
        </w:r>
        <w:r>
          <w:rPr>
            <w:rFonts w:asciiTheme="minorHAnsi" w:eastAsiaTheme="minorEastAsia" w:hAnsiTheme="minorHAnsi"/>
            <w:b w:val="0"/>
            <w:sz w:val="24"/>
            <w:szCs w:val="24"/>
            <w:lang w:val="en-CA"/>
          </w:rPr>
          <w:tab/>
        </w:r>
        <w:r w:rsidRPr="00EE1A84">
          <w:rPr>
            <w:rStyle w:val="Hyperlink"/>
          </w:rPr>
          <w:t xml:space="preserve">Data Sources </w:t>
        </w:r>
        <w:r>
          <w:rPr>
            <w:webHidden/>
          </w:rPr>
          <w:tab/>
        </w:r>
        <w:r>
          <w:rPr>
            <w:webHidden/>
          </w:rPr>
          <w:fldChar w:fldCharType="begin"/>
        </w:r>
        <w:r>
          <w:rPr>
            <w:webHidden/>
          </w:rPr>
          <w:instrText xml:space="preserve"> PAGEREF _Toc79956912 \h </w:instrText>
        </w:r>
        <w:r>
          <w:rPr>
            <w:webHidden/>
          </w:rPr>
        </w:r>
      </w:ins>
      <w:r>
        <w:rPr>
          <w:webHidden/>
        </w:rPr>
        <w:fldChar w:fldCharType="separate"/>
      </w:r>
      <w:ins w:id="112" w:author="Vladymyr Kozyr" w:date="2021-08-15T21:54:00Z">
        <w:r>
          <w:rPr>
            <w:webHidden/>
          </w:rPr>
          <w:t>14</w:t>
        </w:r>
        <w:r>
          <w:rPr>
            <w:webHidden/>
          </w:rPr>
          <w:fldChar w:fldCharType="end"/>
        </w:r>
        <w:r w:rsidRPr="00EE1A84">
          <w:rPr>
            <w:rStyle w:val="Hyperlink"/>
          </w:rPr>
          <w:fldChar w:fldCharType="end"/>
        </w:r>
      </w:ins>
    </w:p>
    <w:p w14:paraId="4BE8BA78" w14:textId="02B698BC" w:rsidR="00AC6B79" w:rsidRDefault="00AC6B79">
      <w:pPr>
        <w:pStyle w:val="TOC2"/>
        <w:rPr>
          <w:ins w:id="113" w:author="Vladymyr Kozyr" w:date="2021-08-15T21:54:00Z"/>
          <w:rFonts w:asciiTheme="minorHAnsi" w:eastAsiaTheme="minorEastAsia" w:hAnsiTheme="minorHAnsi"/>
          <w:b w:val="0"/>
          <w:sz w:val="24"/>
          <w:szCs w:val="24"/>
          <w:lang w:val="en-CA"/>
        </w:rPr>
      </w:pPr>
      <w:ins w:id="114" w:author="Vladymyr Kozyr" w:date="2021-08-15T21:54:00Z">
        <w:r w:rsidRPr="00EE1A84">
          <w:rPr>
            <w:rStyle w:val="Hyperlink"/>
          </w:rPr>
          <w:fldChar w:fldCharType="begin"/>
        </w:r>
        <w:r w:rsidRPr="00EE1A84">
          <w:rPr>
            <w:rStyle w:val="Hyperlink"/>
          </w:rPr>
          <w:instrText xml:space="preserve"> </w:instrText>
        </w:r>
        <w:r>
          <w:instrText>HYPERLINK \l "_Toc79956914"</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3.3.</w:t>
        </w:r>
        <w:r>
          <w:rPr>
            <w:rFonts w:asciiTheme="minorHAnsi" w:eastAsiaTheme="minorEastAsia" w:hAnsiTheme="minorHAnsi"/>
            <w:b w:val="0"/>
            <w:sz w:val="24"/>
            <w:szCs w:val="24"/>
            <w:lang w:val="en-CA"/>
          </w:rPr>
          <w:tab/>
        </w:r>
        <w:r w:rsidRPr="00EE1A84">
          <w:rPr>
            <w:rStyle w:val="Hyperlink"/>
          </w:rPr>
          <w:t>Fishery Domain Problems</w:t>
        </w:r>
        <w:r>
          <w:rPr>
            <w:webHidden/>
          </w:rPr>
          <w:tab/>
        </w:r>
        <w:r>
          <w:rPr>
            <w:webHidden/>
          </w:rPr>
          <w:fldChar w:fldCharType="begin"/>
        </w:r>
        <w:r>
          <w:rPr>
            <w:webHidden/>
          </w:rPr>
          <w:instrText xml:space="preserve"> PAGEREF _Toc79956914 \h </w:instrText>
        </w:r>
        <w:r>
          <w:rPr>
            <w:webHidden/>
          </w:rPr>
        </w:r>
      </w:ins>
      <w:r>
        <w:rPr>
          <w:webHidden/>
        </w:rPr>
        <w:fldChar w:fldCharType="separate"/>
      </w:r>
      <w:ins w:id="115" w:author="Vladymyr Kozyr" w:date="2021-08-15T21:54:00Z">
        <w:r>
          <w:rPr>
            <w:webHidden/>
          </w:rPr>
          <w:t>16</w:t>
        </w:r>
        <w:r>
          <w:rPr>
            <w:webHidden/>
          </w:rPr>
          <w:fldChar w:fldCharType="end"/>
        </w:r>
        <w:r w:rsidRPr="00EE1A84">
          <w:rPr>
            <w:rStyle w:val="Hyperlink"/>
          </w:rPr>
          <w:fldChar w:fldCharType="end"/>
        </w:r>
      </w:ins>
    </w:p>
    <w:p w14:paraId="3A465B25" w14:textId="5E0B66BE" w:rsidR="00AC6B79" w:rsidRDefault="00AC6B79">
      <w:pPr>
        <w:pStyle w:val="TOC2"/>
        <w:rPr>
          <w:ins w:id="116" w:author="Vladymyr Kozyr" w:date="2021-08-15T21:54:00Z"/>
          <w:rFonts w:asciiTheme="minorHAnsi" w:eastAsiaTheme="minorEastAsia" w:hAnsiTheme="minorHAnsi"/>
          <w:b w:val="0"/>
          <w:sz w:val="24"/>
          <w:szCs w:val="24"/>
          <w:lang w:val="en-CA"/>
        </w:rPr>
      </w:pPr>
      <w:ins w:id="117" w:author="Vladymyr Kozyr" w:date="2021-08-15T21:54:00Z">
        <w:r w:rsidRPr="00EE1A84">
          <w:rPr>
            <w:rStyle w:val="Hyperlink"/>
          </w:rPr>
          <w:fldChar w:fldCharType="begin"/>
        </w:r>
        <w:r w:rsidRPr="00EE1A84">
          <w:rPr>
            <w:rStyle w:val="Hyperlink"/>
          </w:rPr>
          <w:instrText xml:space="preserve"> </w:instrText>
        </w:r>
        <w:r>
          <w:instrText>HYPERLINK \l "_Toc79956915"</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3.4.</w:t>
        </w:r>
        <w:r>
          <w:rPr>
            <w:rFonts w:asciiTheme="minorHAnsi" w:eastAsiaTheme="minorEastAsia" w:hAnsiTheme="minorHAnsi"/>
            <w:b w:val="0"/>
            <w:sz w:val="24"/>
            <w:szCs w:val="24"/>
            <w:lang w:val="en-CA"/>
          </w:rPr>
          <w:tab/>
        </w:r>
        <w:r w:rsidRPr="00EE1A84">
          <w:rPr>
            <w:rStyle w:val="Hyperlink"/>
          </w:rPr>
          <w:t>Visualization Motivation</w:t>
        </w:r>
        <w:r>
          <w:rPr>
            <w:webHidden/>
          </w:rPr>
          <w:tab/>
        </w:r>
        <w:r>
          <w:rPr>
            <w:webHidden/>
          </w:rPr>
          <w:fldChar w:fldCharType="begin"/>
        </w:r>
        <w:r>
          <w:rPr>
            <w:webHidden/>
          </w:rPr>
          <w:instrText xml:space="preserve"> PAGEREF _Toc79956915 \h </w:instrText>
        </w:r>
        <w:r>
          <w:rPr>
            <w:webHidden/>
          </w:rPr>
        </w:r>
      </w:ins>
      <w:r>
        <w:rPr>
          <w:webHidden/>
        </w:rPr>
        <w:fldChar w:fldCharType="separate"/>
      </w:r>
      <w:ins w:id="118" w:author="Vladymyr Kozyr" w:date="2021-08-15T21:54:00Z">
        <w:r>
          <w:rPr>
            <w:webHidden/>
          </w:rPr>
          <w:t>18</w:t>
        </w:r>
        <w:r>
          <w:rPr>
            <w:webHidden/>
          </w:rPr>
          <w:fldChar w:fldCharType="end"/>
        </w:r>
        <w:r w:rsidRPr="00EE1A84">
          <w:rPr>
            <w:rStyle w:val="Hyperlink"/>
          </w:rPr>
          <w:fldChar w:fldCharType="end"/>
        </w:r>
      </w:ins>
    </w:p>
    <w:p w14:paraId="38237435" w14:textId="47388136" w:rsidR="00AC6B79" w:rsidRDefault="00AC6B79">
      <w:pPr>
        <w:pStyle w:val="TOC2"/>
        <w:rPr>
          <w:ins w:id="119" w:author="Vladymyr Kozyr" w:date="2021-08-15T21:54:00Z"/>
          <w:rFonts w:asciiTheme="minorHAnsi" w:eastAsiaTheme="minorEastAsia" w:hAnsiTheme="minorHAnsi"/>
          <w:b w:val="0"/>
          <w:sz w:val="24"/>
          <w:szCs w:val="24"/>
          <w:lang w:val="en-CA"/>
        </w:rPr>
      </w:pPr>
      <w:ins w:id="120" w:author="Vladymyr Kozyr" w:date="2021-08-15T21:54:00Z">
        <w:r w:rsidRPr="00EE1A84">
          <w:rPr>
            <w:rStyle w:val="Hyperlink"/>
          </w:rPr>
          <w:fldChar w:fldCharType="begin"/>
        </w:r>
        <w:r w:rsidRPr="00EE1A84">
          <w:rPr>
            <w:rStyle w:val="Hyperlink"/>
          </w:rPr>
          <w:instrText xml:space="preserve"> </w:instrText>
        </w:r>
        <w:r>
          <w:instrText>HYPERLINK \l "_Toc79956916"</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3.5.</w:t>
        </w:r>
        <w:r>
          <w:rPr>
            <w:rFonts w:asciiTheme="minorHAnsi" w:eastAsiaTheme="minorEastAsia" w:hAnsiTheme="minorHAnsi"/>
            <w:b w:val="0"/>
            <w:sz w:val="24"/>
            <w:szCs w:val="24"/>
            <w:lang w:val="en-CA"/>
          </w:rPr>
          <w:tab/>
        </w:r>
        <w:r w:rsidRPr="00EE1A84">
          <w:rPr>
            <w:rStyle w:val="Hyperlink"/>
          </w:rPr>
          <w:t>Task Abstraction</w:t>
        </w:r>
        <w:r>
          <w:rPr>
            <w:webHidden/>
          </w:rPr>
          <w:tab/>
        </w:r>
        <w:r>
          <w:rPr>
            <w:webHidden/>
          </w:rPr>
          <w:fldChar w:fldCharType="begin"/>
        </w:r>
        <w:r>
          <w:rPr>
            <w:webHidden/>
          </w:rPr>
          <w:instrText xml:space="preserve"> PAGEREF _Toc79956916 \h </w:instrText>
        </w:r>
        <w:r>
          <w:rPr>
            <w:webHidden/>
          </w:rPr>
        </w:r>
      </w:ins>
      <w:r>
        <w:rPr>
          <w:webHidden/>
        </w:rPr>
        <w:fldChar w:fldCharType="separate"/>
      </w:r>
      <w:ins w:id="121" w:author="Vladymyr Kozyr" w:date="2021-08-15T21:54:00Z">
        <w:r>
          <w:rPr>
            <w:webHidden/>
          </w:rPr>
          <w:t>19</w:t>
        </w:r>
        <w:r>
          <w:rPr>
            <w:webHidden/>
          </w:rPr>
          <w:fldChar w:fldCharType="end"/>
        </w:r>
        <w:r w:rsidRPr="00EE1A84">
          <w:rPr>
            <w:rStyle w:val="Hyperlink"/>
          </w:rPr>
          <w:fldChar w:fldCharType="end"/>
        </w:r>
      </w:ins>
    </w:p>
    <w:p w14:paraId="432DDFF5" w14:textId="05069CDD" w:rsidR="00AC6B79" w:rsidRDefault="00AC6B79">
      <w:pPr>
        <w:pStyle w:val="TOC3"/>
        <w:tabs>
          <w:tab w:val="left" w:pos="1440"/>
          <w:tab w:val="right" w:leader="dot" w:pos="8630"/>
        </w:tabs>
        <w:rPr>
          <w:ins w:id="122" w:author="Vladymyr Kozyr" w:date="2021-08-15T21:54:00Z"/>
          <w:rFonts w:asciiTheme="minorHAnsi" w:eastAsiaTheme="minorEastAsia" w:hAnsiTheme="minorHAnsi"/>
          <w:noProof/>
          <w:sz w:val="24"/>
          <w:szCs w:val="24"/>
          <w:lang w:val="en-CA"/>
        </w:rPr>
      </w:pPr>
      <w:ins w:id="123"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"_Toc79956917"</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bCs/>
            <w:noProof/>
          </w:rPr>
          <w:t>3.5.1.</w:t>
        </w:r>
        <w:r>
          <w:rPr>
            <w:rFonts w:asciiTheme="minorHAnsi" w:eastAsiaTheme="minorEastAsia" w:hAnsiTheme="minorHAnsi"/>
            <w:noProof/>
            <w:sz w:val="24"/>
            <w:szCs w:val="24"/>
            <w:lang w:val="en-CA"/>
          </w:rPr>
          <w:tab/>
        </w:r>
        <w:r w:rsidRPr="00EE1A84">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_Toc79956917 \h </w:instrText>
        </w:r>
        <w:r>
          <w:rPr>
            <w:noProof/>
            <w:webHidden/>
          </w:rPr>
        </w:r>
      </w:ins>
      <w:r>
        <w:rPr>
          <w:noProof/>
          <w:webHidden/>
        </w:rPr>
        <w:fldChar w:fldCharType="separate"/>
      </w:r>
      <w:ins w:id="124" w:author="Vladymyr Kozyr" w:date="2021-08-15T21:54:00Z">
        <w:r>
          <w:rPr>
            <w:noProof/>
            <w:webHidden/>
          </w:rPr>
          <w:t>19</w:t>
        </w:r>
        <w:r>
          <w:rPr>
            <w:noProof/>
            <w:webHidden/>
          </w:rPr>
          <w:fldChar w:fldCharType="end"/>
        </w:r>
        <w:r w:rsidRPr="00EE1A84">
          <w:rPr>
            <w:rStyle w:val="Hyperlink"/>
            <w:noProof/>
          </w:rPr>
          <w:fldChar w:fldCharType="end"/>
        </w:r>
      </w:ins>
    </w:p>
    <w:p w14:paraId="51F59783" w14:textId="64DA12B2" w:rsidR="00AC6B79" w:rsidRDefault="00AC6B79">
      <w:pPr>
        <w:pStyle w:val="TOC3"/>
        <w:tabs>
          <w:tab w:val="left" w:pos="1440"/>
          <w:tab w:val="right" w:leader="dot" w:pos="8630"/>
        </w:tabs>
        <w:rPr>
          <w:ins w:id="125" w:author="Vladymyr Kozyr" w:date="2021-08-15T21:54:00Z"/>
          <w:rFonts w:asciiTheme="minorHAnsi" w:eastAsiaTheme="minorEastAsia" w:hAnsiTheme="minorHAnsi"/>
          <w:noProof/>
          <w:sz w:val="24"/>
          <w:szCs w:val="24"/>
          <w:lang w:val="en-CA"/>
        </w:rPr>
      </w:pPr>
      <w:ins w:id="126"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"_Toc79956918"</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noProof/>
          </w:rPr>
          <w:t>3.5.2.</w:t>
        </w:r>
        <w:r>
          <w:rPr>
            <w:rFonts w:asciiTheme="minorHAnsi" w:eastAsiaTheme="minorEastAsia" w:hAnsiTheme="minorHAnsi"/>
            <w:noProof/>
            <w:sz w:val="24"/>
            <w:szCs w:val="24"/>
            <w:lang w:val="en-CA"/>
          </w:rPr>
          <w:tab/>
        </w:r>
        <w:r w:rsidRPr="00EE1A84">
          <w:rPr>
            <w:rStyle w:val="Hyperlink"/>
            <w:noProof/>
          </w:rPr>
          <w:t>Task 2. Paired Time Series for Fish Amount and Price</w:t>
        </w:r>
        <w:r>
          <w:rPr>
            <w:noProof/>
            <w:webHidden/>
          </w:rPr>
          <w:tab/>
        </w:r>
        <w:r>
          <w:rPr>
            <w:noProof/>
            <w:webHidden/>
          </w:rPr>
          <w:fldChar w:fldCharType="begin"/>
        </w:r>
        <w:r>
          <w:rPr>
            <w:noProof/>
            <w:webHidden/>
          </w:rPr>
          <w:instrText xml:space="preserve"> PAGEREF _Toc79956918 \h </w:instrText>
        </w:r>
        <w:r>
          <w:rPr>
            <w:noProof/>
            <w:webHidden/>
          </w:rPr>
        </w:r>
      </w:ins>
      <w:r>
        <w:rPr>
          <w:noProof/>
          <w:webHidden/>
        </w:rPr>
        <w:fldChar w:fldCharType="separate"/>
      </w:r>
      <w:ins w:id="127" w:author="Vladymyr Kozyr" w:date="2021-08-15T21:54:00Z">
        <w:r>
          <w:rPr>
            <w:noProof/>
            <w:webHidden/>
          </w:rPr>
          <w:t>20</w:t>
        </w:r>
        <w:r>
          <w:rPr>
            <w:noProof/>
            <w:webHidden/>
          </w:rPr>
          <w:fldChar w:fldCharType="end"/>
        </w:r>
        <w:r w:rsidRPr="00EE1A84">
          <w:rPr>
            <w:rStyle w:val="Hyperlink"/>
            <w:noProof/>
          </w:rPr>
          <w:fldChar w:fldCharType="end"/>
        </w:r>
      </w:ins>
    </w:p>
    <w:p w14:paraId="55C270CD" w14:textId="25CA2EA8" w:rsidR="00AC6B79" w:rsidRDefault="00AC6B79">
      <w:pPr>
        <w:pStyle w:val="TOC3"/>
        <w:tabs>
          <w:tab w:val="left" w:pos="1440"/>
          <w:tab w:val="right" w:leader="dot" w:pos="8630"/>
        </w:tabs>
        <w:rPr>
          <w:ins w:id="128" w:author="Vladymyr Kozyr" w:date="2021-08-15T21:54:00Z"/>
          <w:rFonts w:asciiTheme="minorHAnsi" w:eastAsiaTheme="minorEastAsia" w:hAnsiTheme="minorHAnsi"/>
          <w:noProof/>
          <w:sz w:val="24"/>
          <w:szCs w:val="24"/>
          <w:lang w:val="en-CA"/>
        </w:rPr>
      </w:pPr>
      <w:ins w:id="129"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"_Toc79956919"</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noProof/>
          </w:rPr>
          <w:t>3.5.3.</w:t>
        </w:r>
        <w:r>
          <w:rPr>
            <w:rFonts w:asciiTheme="minorHAnsi" w:eastAsiaTheme="minorEastAsia" w:hAnsiTheme="minorHAnsi"/>
            <w:noProof/>
            <w:sz w:val="24"/>
            <w:szCs w:val="24"/>
            <w:lang w:val="en-CA"/>
          </w:rPr>
          <w:tab/>
        </w:r>
        <w:r w:rsidRPr="00EE1A84">
          <w:rPr>
            <w:rStyle w:val="Hyperlink"/>
            <w:bCs/>
            <w:noProof/>
          </w:rPr>
          <w:t>Task 3.</w:t>
        </w:r>
        <w:r w:rsidRPr="00EE1A84">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_Toc79956919 \h </w:instrText>
        </w:r>
        <w:r>
          <w:rPr>
            <w:noProof/>
            <w:webHidden/>
          </w:rPr>
        </w:r>
      </w:ins>
      <w:r>
        <w:rPr>
          <w:noProof/>
          <w:webHidden/>
        </w:rPr>
        <w:fldChar w:fldCharType="separate"/>
      </w:r>
      <w:ins w:id="130" w:author="Vladymyr Kozyr" w:date="2021-08-15T21:54:00Z">
        <w:r>
          <w:rPr>
            <w:noProof/>
            <w:webHidden/>
          </w:rPr>
          <w:t>21</w:t>
        </w:r>
        <w:r>
          <w:rPr>
            <w:noProof/>
            <w:webHidden/>
          </w:rPr>
          <w:fldChar w:fldCharType="end"/>
        </w:r>
        <w:r w:rsidRPr="00EE1A84">
          <w:rPr>
            <w:rStyle w:val="Hyperlink"/>
            <w:noProof/>
          </w:rPr>
          <w:fldChar w:fldCharType="end"/>
        </w:r>
      </w:ins>
    </w:p>
    <w:p w14:paraId="1F6E5E1D" w14:textId="0A8450B5" w:rsidR="00AC6B79" w:rsidRDefault="00AC6B79">
      <w:pPr>
        <w:pStyle w:val="TOC3"/>
        <w:tabs>
          <w:tab w:val="left" w:pos="1440"/>
          <w:tab w:val="right" w:leader="dot" w:pos="8630"/>
        </w:tabs>
        <w:rPr>
          <w:ins w:id="131" w:author="Vladymyr Kozyr" w:date="2021-08-15T21:54:00Z"/>
          <w:rFonts w:asciiTheme="minorHAnsi" w:eastAsiaTheme="minorEastAsia" w:hAnsiTheme="minorHAnsi"/>
          <w:noProof/>
          <w:sz w:val="24"/>
          <w:szCs w:val="24"/>
          <w:lang w:val="en-CA"/>
        </w:rPr>
      </w:pPr>
      <w:ins w:id="132"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"_Toc79956920"</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bCs/>
            <w:noProof/>
          </w:rPr>
          <w:t>3.5.4.</w:t>
        </w:r>
        <w:r>
          <w:rPr>
            <w:rFonts w:asciiTheme="minorHAnsi" w:eastAsiaTheme="minorEastAsia" w:hAnsiTheme="minorHAnsi"/>
            <w:noProof/>
            <w:sz w:val="24"/>
            <w:szCs w:val="24"/>
            <w:lang w:val="en-CA"/>
          </w:rPr>
          <w:tab/>
        </w:r>
        <w:r w:rsidRPr="00EE1A84">
          <w:rPr>
            <w:rStyle w:val="Hyperlink"/>
            <w:bCs/>
            <w:noProof/>
          </w:rPr>
          <w:t>Task 4. Consequent Years Fishery Data Comparison</w:t>
        </w:r>
        <w:r>
          <w:rPr>
            <w:noProof/>
            <w:webHidden/>
          </w:rPr>
          <w:tab/>
        </w:r>
        <w:r>
          <w:rPr>
            <w:noProof/>
            <w:webHidden/>
          </w:rPr>
          <w:fldChar w:fldCharType="begin"/>
        </w:r>
        <w:r>
          <w:rPr>
            <w:noProof/>
            <w:webHidden/>
          </w:rPr>
          <w:instrText xml:space="preserve"> PAGEREF _Toc79956920 \h </w:instrText>
        </w:r>
        <w:r>
          <w:rPr>
            <w:noProof/>
            <w:webHidden/>
          </w:rPr>
        </w:r>
      </w:ins>
      <w:r>
        <w:rPr>
          <w:noProof/>
          <w:webHidden/>
        </w:rPr>
        <w:fldChar w:fldCharType="separate"/>
      </w:r>
      <w:ins w:id="133" w:author="Vladymyr Kozyr" w:date="2021-08-15T21:54:00Z">
        <w:r>
          <w:rPr>
            <w:noProof/>
            <w:webHidden/>
          </w:rPr>
          <w:t>21</w:t>
        </w:r>
        <w:r>
          <w:rPr>
            <w:noProof/>
            <w:webHidden/>
          </w:rPr>
          <w:fldChar w:fldCharType="end"/>
        </w:r>
        <w:r w:rsidRPr="00EE1A84">
          <w:rPr>
            <w:rStyle w:val="Hyperlink"/>
            <w:noProof/>
          </w:rPr>
          <w:fldChar w:fldCharType="end"/>
        </w:r>
      </w:ins>
    </w:p>
    <w:p w14:paraId="681D38C1" w14:textId="19927715" w:rsidR="00AC6B79" w:rsidRDefault="00AC6B79">
      <w:pPr>
        <w:pStyle w:val="TOC1"/>
        <w:tabs>
          <w:tab w:val="left" w:pos="1440"/>
        </w:tabs>
        <w:rPr>
          <w:ins w:id="134" w:author="Vladymyr Kozyr" w:date="2021-08-15T21:54:00Z"/>
          <w:rFonts w:asciiTheme="minorHAnsi" w:eastAsiaTheme="minorEastAsia" w:hAnsiTheme="minorHAnsi"/>
          <w:b w:val="0"/>
          <w:bCs w:val="0"/>
          <w:sz w:val="24"/>
          <w:lang w:val="en-CA"/>
        </w:rPr>
      </w:pPr>
      <w:ins w:id="135" w:author="Vladymyr Kozyr" w:date="2021-08-15T21:54:00Z">
        <w:r w:rsidRPr="00EE1A84">
          <w:rPr>
            <w:rStyle w:val="Hyperlink"/>
          </w:rPr>
          <w:fldChar w:fldCharType="begin"/>
        </w:r>
        <w:r w:rsidRPr="00EE1A84">
          <w:rPr>
            <w:rStyle w:val="Hyperlink"/>
          </w:rPr>
          <w:instrText xml:space="preserve"> </w:instrText>
        </w:r>
        <w:r>
          <w:instrText>HYPERLINK \l "_Toc79956921"</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Chapter 4.</w:t>
        </w:r>
        <w:r>
          <w:rPr>
            <w:rFonts w:asciiTheme="minorHAnsi" w:eastAsiaTheme="minorEastAsia" w:hAnsiTheme="minorHAnsi"/>
            <w:b w:val="0"/>
            <w:bCs w:val="0"/>
            <w:sz w:val="24"/>
            <w:lang w:val="en-CA"/>
          </w:rPr>
          <w:tab/>
        </w:r>
        <w:r w:rsidRPr="00EE1A84">
          <w:rPr>
            <w:rStyle w:val="Hyperlink"/>
          </w:rPr>
          <w:t>Implementation and Evaluation</w:t>
        </w:r>
        <w:r>
          <w:rPr>
            <w:webHidden/>
          </w:rPr>
          <w:tab/>
        </w:r>
        <w:r>
          <w:rPr>
            <w:webHidden/>
          </w:rPr>
          <w:fldChar w:fldCharType="begin"/>
        </w:r>
        <w:r>
          <w:rPr>
            <w:webHidden/>
          </w:rPr>
          <w:instrText xml:space="preserve"> PAGEREF _Toc79956921 \h </w:instrText>
        </w:r>
        <w:r>
          <w:rPr>
            <w:webHidden/>
          </w:rPr>
        </w:r>
      </w:ins>
      <w:r>
        <w:rPr>
          <w:webHidden/>
        </w:rPr>
        <w:fldChar w:fldCharType="separate"/>
      </w:r>
      <w:ins w:id="136" w:author="Vladymyr Kozyr" w:date="2021-08-15T21:54:00Z">
        <w:r>
          <w:rPr>
            <w:webHidden/>
          </w:rPr>
          <w:t>22</w:t>
        </w:r>
        <w:r>
          <w:rPr>
            <w:webHidden/>
          </w:rPr>
          <w:fldChar w:fldCharType="end"/>
        </w:r>
        <w:r w:rsidRPr="00EE1A84">
          <w:rPr>
            <w:rStyle w:val="Hyperlink"/>
          </w:rPr>
          <w:fldChar w:fldCharType="end"/>
        </w:r>
      </w:ins>
    </w:p>
    <w:p w14:paraId="4417231F" w14:textId="29A6E492" w:rsidR="00AC6B79" w:rsidRDefault="00AC6B79">
      <w:pPr>
        <w:pStyle w:val="TOC2"/>
        <w:rPr>
          <w:ins w:id="137" w:author="Vladymyr Kozyr" w:date="2021-08-15T21:54:00Z"/>
          <w:rFonts w:asciiTheme="minorHAnsi" w:eastAsiaTheme="minorEastAsia" w:hAnsiTheme="minorHAnsi"/>
          <w:b w:val="0"/>
          <w:sz w:val="24"/>
          <w:szCs w:val="24"/>
          <w:lang w:val="en-CA"/>
        </w:rPr>
      </w:pPr>
      <w:ins w:id="138" w:author="Vladymyr Kozyr" w:date="2021-08-15T21:54:00Z">
        <w:r w:rsidRPr="00EE1A84">
          <w:rPr>
            <w:rStyle w:val="Hyperlink"/>
          </w:rPr>
          <w:fldChar w:fldCharType="begin"/>
        </w:r>
        <w:r w:rsidRPr="00EE1A84">
          <w:rPr>
            <w:rStyle w:val="Hyperlink"/>
          </w:rPr>
          <w:instrText xml:space="preserve"> </w:instrText>
        </w:r>
        <w:r>
          <w:instrText>HYPERLINK \l "_Toc79956922"</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4.1.</w:t>
        </w:r>
        <w:r>
          <w:rPr>
            <w:rFonts w:asciiTheme="minorHAnsi" w:eastAsiaTheme="minorEastAsia" w:hAnsiTheme="minorHAnsi"/>
            <w:b w:val="0"/>
            <w:sz w:val="24"/>
            <w:szCs w:val="24"/>
            <w:lang w:val="en-CA"/>
          </w:rPr>
          <w:tab/>
        </w:r>
        <w:r w:rsidRPr="00EE1A84">
          <w:rPr>
            <w:rStyle w:val="Hyperlink"/>
          </w:rPr>
          <w:t>System Overview</w:t>
        </w:r>
        <w:r>
          <w:rPr>
            <w:webHidden/>
          </w:rPr>
          <w:tab/>
        </w:r>
        <w:r>
          <w:rPr>
            <w:webHidden/>
          </w:rPr>
          <w:fldChar w:fldCharType="begin"/>
        </w:r>
        <w:r>
          <w:rPr>
            <w:webHidden/>
          </w:rPr>
          <w:instrText xml:space="preserve"> PAGEREF _Toc79956922 \h </w:instrText>
        </w:r>
        <w:r>
          <w:rPr>
            <w:webHidden/>
          </w:rPr>
        </w:r>
      </w:ins>
      <w:r>
        <w:rPr>
          <w:webHidden/>
        </w:rPr>
        <w:fldChar w:fldCharType="separate"/>
      </w:r>
      <w:ins w:id="139" w:author="Vladymyr Kozyr" w:date="2021-08-15T21:54:00Z">
        <w:r>
          <w:rPr>
            <w:webHidden/>
          </w:rPr>
          <w:t>22</w:t>
        </w:r>
        <w:r>
          <w:rPr>
            <w:webHidden/>
          </w:rPr>
          <w:fldChar w:fldCharType="end"/>
        </w:r>
        <w:r w:rsidRPr="00EE1A84">
          <w:rPr>
            <w:rStyle w:val="Hyperlink"/>
          </w:rPr>
          <w:fldChar w:fldCharType="end"/>
        </w:r>
      </w:ins>
    </w:p>
    <w:p w14:paraId="46AB4264" w14:textId="453168DA" w:rsidR="00AC6B79" w:rsidRDefault="00AC6B79">
      <w:pPr>
        <w:pStyle w:val="TOC2"/>
        <w:rPr>
          <w:ins w:id="140" w:author="Vladymyr Kozyr" w:date="2021-08-15T21:54:00Z"/>
          <w:rFonts w:asciiTheme="minorHAnsi" w:eastAsiaTheme="minorEastAsia" w:hAnsiTheme="minorHAnsi"/>
          <w:b w:val="0"/>
          <w:sz w:val="24"/>
          <w:szCs w:val="24"/>
          <w:lang w:val="en-CA"/>
        </w:rPr>
      </w:pPr>
      <w:ins w:id="141" w:author="Vladymyr Kozyr" w:date="2021-08-15T21:54:00Z">
        <w:r w:rsidRPr="00EE1A84">
          <w:rPr>
            <w:rStyle w:val="Hyperlink"/>
          </w:rPr>
          <w:fldChar w:fldCharType="begin"/>
        </w:r>
        <w:r w:rsidRPr="00EE1A84">
          <w:rPr>
            <w:rStyle w:val="Hyperlink"/>
          </w:rPr>
          <w:instrText xml:space="preserve"> </w:instrText>
        </w:r>
        <w:r>
          <w:instrText>HYPERLINK \l "_Toc79956923"</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4.2.</w:t>
        </w:r>
        <w:r>
          <w:rPr>
            <w:rFonts w:asciiTheme="minorHAnsi" w:eastAsiaTheme="minorEastAsia" w:hAnsiTheme="minorHAnsi"/>
            <w:b w:val="0"/>
            <w:sz w:val="24"/>
            <w:szCs w:val="24"/>
            <w:lang w:val="en-CA"/>
          </w:rPr>
          <w:tab/>
        </w:r>
        <w:r w:rsidRPr="00EE1A84">
          <w:rPr>
            <w:rStyle w:val="Hyperlink"/>
          </w:rPr>
          <w:t>Data Processing</w:t>
        </w:r>
        <w:r>
          <w:rPr>
            <w:webHidden/>
          </w:rPr>
          <w:tab/>
        </w:r>
        <w:r>
          <w:rPr>
            <w:webHidden/>
          </w:rPr>
          <w:fldChar w:fldCharType="begin"/>
        </w:r>
        <w:r>
          <w:rPr>
            <w:webHidden/>
          </w:rPr>
          <w:instrText xml:space="preserve"> PAGEREF _Toc79956923 \h </w:instrText>
        </w:r>
        <w:r>
          <w:rPr>
            <w:webHidden/>
          </w:rPr>
        </w:r>
      </w:ins>
      <w:r>
        <w:rPr>
          <w:webHidden/>
        </w:rPr>
        <w:fldChar w:fldCharType="separate"/>
      </w:r>
      <w:ins w:id="142" w:author="Vladymyr Kozyr" w:date="2021-08-15T21:54:00Z">
        <w:r>
          <w:rPr>
            <w:webHidden/>
          </w:rPr>
          <w:t>24</w:t>
        </w:r>
        <w:r>
          <w:rPr>
            <w:webHidden/>
          </w:rPr>
          <w:fldChar w:fldCharType="end"/>
        </w:r>
        <w:r w:rsidRPr="00EE1A84">
          <w:rPr>
            <w:rStyle w:val="Hyperlink"/>
          </w:rPr>
          <w:fldChar w:fldCharType="end"/>
        </w:r>
      </w:ins>
    </w:p>
    <w:p w14:paraId="331EBFE9" w14:textId="1B4DC915" w:rsidR="00AC6B79" w:rsidRDefault="00AC6B79">
      <w:pPr>
        <w:pStyle w:val="TOC2"/>
        <w:rPr>
          <w:ins w:id="143" w:author="Vladymyr Kozyr" w:date="2021-08-15T21:54:00Z"/>
          <w:rFonts w:asciiTheme="minorHAnsi" w:eastAsiaTheme="minorEastAsia" w:hAnsiTheme="minorHAnsi"/>
          <w:b w:val="0"/>
          <w:sz w:val="24"/>
          <w:szCs w:val="24"/>
          <w:lang w:val="en-CA"/>
        </w:rPr>
      </w:pPr>
      <w:ins w:id="144" w:author="Vladymyr Kozyr" w:date="2021-08-15T21:54:00Z">
        <w:r w:rsidRPr="00EE1A84">
          <w:rPr>
            <w:rStyle w:val="Hyperlink"/>
          </w:rPr>
          <w:fldChar w:fldCharType="begin"/>
        </w:r>
        <w:r w:rsidRPr="00EE1A84">
          <w:rPr>
            <w:rStyle w:val="Hyperlink"/>
          </w:rPr>
          <w:instrText xml:space="preserve"> </w:instrText>
        </w:r>
        <w:r>
          <w:instrText>HYPERLINK \l "_Toc79956924"</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Fonts w:cs="Arial"/>
          </w:rPr>
          <w:t>4.3.</w:t>
        </w:r>
        <w:r>
          <w:rPr>
            <w:rFonts w:asciiTheme="minorHAnsi" w:eastAsiaTheme="minorEastAsia" w:hAnsiTheme="minorHAnsi"/>
            <w:b w:val="0"/>
            <w:sz w:val="24"/>
            <w:szCs w:val="24"/>
            <w:lang w:val="en-CA"/>
          </w:rPr>
          <w:tab/>
        </w:r>
        <w:r w:rsidRPr="00EE1A84">
          <w:rPr>
            <w:rStyle w:val="Hyperlink"/>
          </w:rPr>
          <w:t>Visualizations Overview</w:t>
        </w:r>
        <w:r>
          <w:rPr>
            <w:webHidden/>
          </w:rPr>
          <w:tab/>
        </w:r>
        <w:r>
          <w:rPr>
            <w:webHidden/>
          </w:rPr>
          <w:fldChar w:fldCharType="begin"/>
        </w:r>
        <w:r>
          <w:rPr>
            <w:webHidden/>
          </w:rPr>
          <w:instrText xml:space="preserve"> PAGEREF _Toc79956924 \h </w:instrText>
        </w:r>
        <w:r>
          <w:rPr>
            <w:webHidden/>
          </w:rPr>
        </w:r>
      </w:ins>
      <w:r>
        <w:rPr>
          <w:webHidden/>
        </w:rPr>
        <w:fldChar w:fldCharType="separate"/>
      </w:r>
      <w:ins w:id="145" w:author="Vladymyr Kozyr" w:date="2021-08-15T21:54:00Z">
        <w:r>
          <w:rPr>
            <w:webHidden/>
          </w:rPr>
          <w:t>24</w:t>
        </w:r>
        <w:r>
          <w:rPr>
            <w:webHidden/>
          </w:rPr>
          <w:fldChar w:fldCharType="end"/>
        </w:r>
        <w:r w:rsidRPr="00EE1A84">
          <w:rPr>
            <w:rStyle w:val="Hyperlink"/>
          </w:rPr>
          <w:fldChar w:fldCharType="end"/>
        </w:r>
      </w:ins>
    </w:p>
    <w:p w14:paraId="661AFB5C" w14:textId="07CA9A7C" w:rsidR="00AC6B79" w:rsidRDefault="00AC6B79" w:rsidP="00AC6B79">
      <w:pPr>
        <w:pStyle w:val="TOC3"/>
        <w:tabs>
          <w:tab w:val="right" w:leader="dot" w:pos="8630"/>
        </w:tabs>
        <w:rPr>
          <w:ins w:id="146" w:author="Vladymyr Kozyr" w:date="2021-08-15T21:54:00Z"/>
          <w:rFonts w:asciiTheme="minorHAnsi" w:eastAsiaTheme="minorEastAsia" w:hAnsiTheme="minorHAnsi"/>
          <w:noProof/>
          <w:sz w:val="24"/>
          <w:szCs w:val="24"/>
          <w:lang w:val="en-CA"/>
        </w:rPr>
        <w:pPrChange w:id="147" w:author="Vladymyr Kozyr" w:date="2021-08-15T21:54:00Z">
          <w:pPr>
            <w:pStyle w:val="TOC3"/>
            <w:tabs>
              <w:tab w:val="right" w:leader="dot" w:pos="8630"/>
            </w:tabs>
          </w:pPr>
        </w:pPrChange>
      </w:pPr>
      <w:ins w:id="148" w:author="Vladymyr Kozyr" w:date="2021-08-15T21:55:00Z">
        <w:r w:rsidRPr="00AC6B79">
          <w:rPr>
            <w:rStyle w:val="Hyperlink"/>
            <w:noProof/>
            <w:color w:val="000000" w:themeColor="text1"/>
            <w:u w:val="none"/>
            <w:rPrChange w:id="149" w:author="Vladymyr Kozyr" w:date="2021-08-15T21:55:00Z">
              <w:rPr>
                <w:rStyle w:val="Hyperlink"/>
                <w:noProof/>
              </w:rPr>
            </w:rPrChange>
          </w:rPr>
          <w:t>4.3.1.</w:t>
        </w:r>
      </w:ins>
      <w:ins w:id="150"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"_Toc79956925"</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Pr>
            <w:rFonts w:asciiTheme="minorHAnsi" w:eastAsiaTheme="minorEastAsia" w:hAnsiTheme="minorHAnsi"/>
            <w:noProof/>
            <w:sz w:val="24"/>
            <w:szCs w:val="24"/>
            <w:lang w:val="en-CA"/>
          </w:rPr>
          <w:tab/>
        </w:r>
        <w:r w:rsidRPr="00EE1A84">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_Toc79956925 \h </w:instrText>
        </w:r>
        <w:r>
          <w:rPr>
            <w:noProof/>
            <w:webHidden/>
          </w:rPr>
        </w:r>
      </w:ins>
      <w:r>
        <w:rPr>
          <w:noProof/>
          <w:webHidden/>
        </w:rPr>
        <w:fldChar w:fldCharType="separate"/>
      </w:r>
      <w:ins w:id="151" w:author="Vladymyr Kozyr" w:date="2021-08-15T21:54:00Z">
        <w:r>
          <w:rPr>
            <w:noProof/>
            <w:webHidden/>
          </w:rPr>
          <w:t>25</w:t>
        </w:r>
        <w:r>
          <w:rPr>
            <w:noProof/>
            <w:webHidden/>
          </w:rPr>
          <w:fldChar w:fldCharType="end"/>
        </w:r>
        <w:r w:rsidRPr="00EE1A84">
          <w:rPr>
            <w:rStyle w:val="Hyperlink"/>
            <w:noProof/>
          </w:rPr>
          <w:fldChar w:fldCharType="end"/>
        </w:r>
      </w:ins>
    </w:p>
    <w:p w14:paraId="3429E871" w14:textId="72A77572" w:rsidR="00AC6B79" w:rsidRDefault="00AC6B79">
      <w:pPr>
        <w:pStyle w:val="TOC3"/>
        <w:tabs>
          <w:tab w:val="left" w:pos="1440"/>
          <w:tab w:val="right" w:leader="dot" w:pos="8630"/>
        </w:tabs>
        <w:rPr>
          <w:ins w:id="152" w:author="Vladymyr Kozyr" w:date="2021-08-15T21:54:00Z"/>
          <w:rFonts w:asciiTheme="minorHAnsi" w:eastAsiaTheme="minorEastAsia" w:hAnsiTheme="minorHAnsi"/>
          <w:noProof/>
          <w:sz w:val="24"/>
          <w:szCs w:val="24"/>
          <w:lang w:val="en-CA"/>
        </w:rPr>
      </w:pPr>
      <w:ins w:id="153"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"_Toc79956928"</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noProof/>
          </w:rPr>
          <w:t>4.3.2.</w:t>
        </w:r>
        <w:r>
          <w:rPr>
            <w:rFonts w:asciiTheme="minorHAnsi" w:eastAsiaTheme="minorEastAsia" w:hAnsiTheme="minorHAnsi"/>
            <w:noProof/>
            <w:sz w:val="24"/>
            <w:szCs w:val="24"/>
            <w:lang w:val="en-CA"/>
          </w:rPr>
          <w:tab/>
        </w:r>
        <w:r w:rsidRPr="00EE1A84">
          <w:rPr>
            <w:rStyle w:val="Hyperlink"/>
            <w:noProof/>
          </w:rPr>
          <w:t>Task 2. Paired Time Series for Fish Amount and Price</w:t>
        </w:r>
        <w:r>
          <w:rPr>
            <w:noProof/>
            <w:webHidden/>
          </w:rPr>
          <w:tab/>
        </w:r>
        <w:r>
          <w:rPr>
            <w:noProof/>
            <w:webHidden/>
          </w:rPr>
          <w:fldChar w:fldCharType="begin"/>
        </w:r>
        <w:r>
          <w:rPr>
            <w:noProof/>
            <w:webHidden/>
          </w:rPr>
          <w:instrText xml:space="preserve"> PAGEREF _Toc79956928 \h </w:instrText>
        </w:r>
        <w:r>
          <w:rPr>
            <w:noProof/>
            <w:webHidden/>
          </w:rPr>
        </w:r>
      </w:ins>
      <w:r>
        <w:rPr>
          <w:noProof/>
          <w:webHidden/>
        </w:rPr>
        <w:fldChar w:fldCharType="separate"/>
      </w:r>
      <w:ins w:id="154" w:author="Vladymyr Kozyr" w:date="2021-08-15T21:54:00Z">
        <w:r>
          <w:rPr>
            <w:noProof/>
            <w:webHidden/>
          </w:rPr>
          <w:t>26</w:t>
        </w:r>
        <w:r>
          <w:rPr>
            <w:noProof/>
            <w:webHidden/>
          </w:rPr>
          <w:fldChar w:fldCharType="end"/>
        </w:r>
        <w:r w:rsidRPr="00EE1A84">
          <w:rPr>
            <w:rStyle w:val="Hyperlink"/>
            <w:noProof/>
          </w:rPr>
          <w:fldChar w:fldCharType="end"/>
        </w:r>
      </w:ins>
    </w:p>
    <w:p w14:paraId="46C6FFBB" w14:textId="01CBFF83" w:rsidR="00AC6B79" w:rsidRDefault="00AC6B79">
      <w:pPr>
        <w:pStyle w:val="TOC3"/>
        <w:tabs>
          <w:tab w:val="left" w:pos="1440"/>
          <w:tab w:val="right" w:leader="dot" w:pos="8630"/>
        </w:tabs>
        <w:rPr>
          <w:ins w:id="155" w:author="Vladymyr Kozyr" w:date="2021-08-15T21:54:00Z"/>
          <w:rFonts w:asciiTheme="minorHAnsi" w:eastAsiaTheme="minorEastAsia" w:hAnsiTheme="minorHAnsi"/>
          <w:noProof/>
          <w:sz w:val="24"/>
          <w:szCs w:val="24"/>
          <w:lang w:val="en-CA"/>
        </w:rPr>
      </w:pPr>
      <w:ins w:id="156"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"_Toc79956930"</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noProof/>
          </w:rPr>
          <w:t>4.3.3.</w:t>
        </w:r>
        <w:r>
          <w:rPr>
            <w:rFonts w:asciiTheme="minorHAnsi" w:eastAsiaTheme="minorEastAsia" w:hAnsiTheme="minorHAnsi"/>
            <w:noProof/>
            <w:sz w:val="24"/>
            <w:szCs w:val="24"/>
            <w:lang w:val="en-CA"/>
          </w:rPr>
          <w:tab/>
        </w:r>
        <w:r w:rsidRPr="00EE1A84">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_Toc79956930 \h </w:instrText>
        </w:r>
        <w:r>
          <w:rPr>
            <w:noProof/>
            <w:webHidden/>
          </w:rPr>
        </w:r>
      </w:ins>
      <w:r>
        <w:rPr>
          <w:noProof/>
          <w:webHidden/>
        </w:rPr>
        <w:fldChar w:fldCharType="separate"/>
      </w:r>
      <w:ins w:id="157" w:author="Vladymyr Kozyr" w:date="2021-08-15T21:54:00Z">
        <w:r>
          <w:rPr>
            <w:noProof/>
            <w:webHidden/>
          </w:rPr>
          <w:t>27</w:t>
        </w:r>
        <w:r>
          <w:rPr>
            <w:noProof/>
            <w:webHidden/>
          </w:rPr>
          <w:fldChar w:fldCharType="end"/>
        </w:r>
        <w:r w:rsidRPr="00EE1A84">
          <w:rPr>
            <w:rStyle w:val="Hyperlink"/>
            <w:noProof/>
          </w:rPr>
          <w:fldChar w:fldCharType="end"/>
        </w:r>
      </w:ins>
    </w:p>
    <w:p w14:paraId="5B4D8A1D" w14:textId="4DA4E341" w:rsidR="00AC6B79" w:rsidRDefault="00AC6B79">
      <w:pPr>
        <w:pStyle w:val="TOC3"/>
        <w:tabs>
          <w:tab w:val="left" w:pos="1440"/>
          <w:tab w:val="right" w:leader="dot" w:pos="8630"/>
        </w:tabs>
        <w:rPr>
          <w:ins w:id="158" w:author="Vladymyr Kozyr" w:date="2021-08-15T21:54:00Z"/>
          <w:rFonts w:asciiTheme="minorHAnsi" w:eastAsiaTheme="minorEastAsia" w:hAnsiTheme="minorHAnsi"/>
          <w:noProof/>
          <w:sz w:val="24"/>
          <w:szCs w:val="24"/>
          <w:lang w:val="en-CA"/>
        </w:rPr>
      </w:pPr>
      <w:ins w:id="159" w:author="Vladymyr Kozyr" w:date="2021-08-15T21:54:00Z">
        <w:r w:rsidRPr="00EE1A84">
          <w:rPr>
            <w:rStyle w:val="Hyperlink"/>
            <w:noProof/>
          </w:rPr>
          <w:fldChar w:fldCharType="begin"/>
        </w:r>
        <w:r w:rsidRPr="00EE1A84">
          <w:rPr>
            <w:rStyle w:val="Hyperlink"/>
            <w:noProof/>
          </w:rPr>
          <w:instrText xml:space="preserve"> </w:instrText>
        </w:r>
        <w:r>
          <w:rPr>
            <w:noProof/>
          </w:rPr>
          <w:instrText>HYPERLINK \l "_Toc79956931"</w:instrText>
        </w:r>
        <w:r w:rsidRPr="00EE1A84">
          <w:rPr>
            <w:rStyle w:val="Hyperlink"/>
            <w:noProof/>
          </w:rPr>
          <w:instrText xml:space="preserve"> </w:instrText>
        </w:r>
        <w:r w:rsidRPr="00EE1A84">
          <w:rPr>
            <w:rStyle w:val="Hyperlink"/>
            <w:noProof/>
          </w:rPr>
        </w:r>
        <w:r w:rsidRPr="00EE1A84">
          <w:rPr>
            <w:rStyle w:val="Hyperlink"/>
            <w:noProof/>
          </w:rPr>
          <w:fldChar w:fldCharType="separate"/>
        </w:r>
        <w:r w:rsidRPr="00EE1A84">
          <w:rPr>
            <w:rStyle w:val="Hyperlink"/>
            <w:rFonts w:cs="Arial"/>
            <w:noProof/>
          </w:rPr>
          <w:t>4.3.4.</w:t>
        </w:r>
        <w:r>
          <w:rPr>
            <w:rFonts w:asciiTheme="minorHAnsi" w:eastAsiaTheme="minorEastAsia" w:hAnsiTheme="minorHAnsi"/>
            <w:noProof/>
            <w:sz w:val="24"/>
            <w:szCs w:val="24"/>
            <w:lang w:val="en-CA"/>
          </w:rPr>
          <w:tab/>
        </w:r>
        <w:r w:rsidRPr="00EE1A84">
          <w:rPr>
            <w:rStyle w:val="Hyperlink"/>
            <w:noProof/>
          </w:rPr>
          <w:t>Task 4. Consequent Years Fishery Data Comparison</w:t>
        </w:r>
        <w:r>
          <w:rPr>
            <w:noProof/>
            <w:webHidden/>
          </w:rPr>
          <w:tab/>
        </w:r>
        <w:r>
          <w:rPr>
            <w:noProof/>
            <w:webHidden/>
          </w:rPr>
          <w:fldChar w:fldCharType="begin"/>
        </w:r>
        <w:r>
          <w:rPr>
            <w:noProof/>
            <w:webHidden/>
          </w:rPr>
          <w:instrText xml:space="preserve"> PAGEREF _Toc79956931 \h </w:instrText>
        </w:r>
        <w:r>
          <w:rPr>
            <w:noProof/>
            <w:webHidden/>
          </w:rPr>
        </w:r>
      </w:ins>
      <w:r>
        <w:rPr>
          <w:noProof/>
          <w:webHidden/>
        </w:rPr>
        <w:fldChar w:fldCharType="separate"/>
      </w:r>
      <w:ins w:id="160" w:author="Vladymyr Kozyr" w:date="2021-08-15T21:54:00Z">
        <w:r>
          <w:rPr>
            <w:noProof/>
            <w:webHidden/>
          </w:rPr>
          <w:t>28</w:t>
        </w:r>
        <w:r>
          <w:rPr>
            <w:noProof/>
            <w:webHidden/>
          </w:rPr>
          <w:fldChar w:fldCharType="end"/>
        </w:r>
        <w:r w:rsidRPr="00EE1A84">
          <w:rPr>
            <w:rStyle w:val="Hyperlink"/>
            <w:noProof/>
          </w:rPr>
          <w:fldChar w:fldCharType="end"/>
        </w:r>
      </w:ins>
    </w:p>
    <w:p w14:paraId="48B86AED" w14:textId="2BA30908" w:rsidR="00AC6B79" w:rsidRDefault="00AC6B79">
      <w:pPr>
        <w:pStyle w:val="TOC1"/>
        <w:tabs>
          <w:tab w:val="left" w:pos="1440"/>
        </w:tabs>
        <w:rPr>
          <w:ins w:id="161" w:author="Vladymyr Kozyr" w:date="2021-08-15T21:54:00Z"/>
          <w:rFonts w:asciiTheme="minorHAnsi" w:eastAsiaTheme="minorEastAsia" w:hAnsiTheme="minorHAnsi"/>
          <w:b w:val="0"/>
          <w:bCs w:val="0"/>
          <w:sz w:val="24"/>
          <w:lang w:val="en-CA"/>
        </w:rPr>
      </w:pPr>
      <w:ins w:id="162" w:author="Vladymyr Kozyr" w:date="2021-08-15T21:54:00Z">
        <w:r w:rsidRPr="00EE1A84">
          <w:rPr>
            <w:rStyle w:val="Hyperlink"/>
          </w:rPr>
          <w:fldChar w:fldCharType="begin"/>
        </w:r>
        <w:r w:rsidRPr="00EE1A84">
          <w:rPr>
            <w:rStyle w:val="Hyperlink"/>
          </w:rPr>
          <w:instrText xml:space="preserve"> </w:instrText>
        </w:r>
        <w:r>
          <w:instrText>HYPERLINK \l "_Toc79956933"</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Chapter 5.</w:t>
        </w:r>
        <w:r>
          <w:rPr>
            <w:rFonts w:asciiTheme="minorHAnsi" w:eastAsiaTheme="minorEastAsia" w:hAnsiTheme="minorHAnsi"/>
            <w:b w:val="0"/>
            <w:bCs w:val="0"/>
            <w:sz w:val="24"/>
            <w:lang w:val="en-CA"/>
          </w:rPr>
          <w:tab/>
        </w:r>
        <w:r w:rsidRPr="00EE1A84">
          <w:rPr>
            <w:rStyle w:val="Hyperlink"/>
          </w:rPr>
          <w:t>Conclusions and Future Work</w:t>
        </w:r>
        <w:r>
          <w:rPr>
            <w:webHidden/>
          </w:rPr>
          <w:tab/>
        </w:r>
        <w:r>
          <w:rPr>
            <w:webHidden/>
          </w:rPr>
          <w:fldChar w:fldCharType="begin"/>
        </w:r>
        <w:r>
          <w:rPr>
            <w:webHidden/>
          </w:rPr>
          <w:instrText xml:space="preserve"> PAGEREF _Toc79956933 \h </w:instrText>
        </w:r>
        <w:r>
          <w:rPr>
            <w:webHidden/>
          </w:rPr>
        </w:r>
      </w:ins>
      <w:r>
        <w:rPr>
          <w:webHidden/>
        </w:rPr>
        <w:fldChar w:fldCharType="separate"/>
      </w:r>
      <w:ins w:id="163" w:author="Vladymyr Kozyr" w:date="2021-08-15T21:54:00Z">
        <w:r>
          <w:rPr>
            <w:webHidden/>
          </w:rPr>
          <w:t>29</w:t>
        </w:r>
        <w:r>
          <w:rPr>
            <w:webHidden/>
          </w:rPr>
          <w:fldChar w:fldCharType="end"/>
        </w:r>
        <w:r w:rsidRPr="00EE1A84">
          <w:rPr>
            <w:rStyle w:val="Hyperlink"/>
          </w:rPr>
          <w:fldChar w:fldCharType="end"/>
        </w:r>
      </w:ins>
    </w:p>
    <w:p w14:paraId="65EAF19E" w14:textId="5C2FF35A" w:rsidR="00AC6B79" w:rsidRDefault="00AC6B79">
      <w:pPr>
        <w:pStyle w:val="TOC2"/>
        <w:rPr>
          <w:ins w:id="164" w:author="Vladymyr Kozyr" w:date="2021-08-15T21:54:00Z"/>
          <w:rFonts w:asciiTheme="minorHAnsi" w:eastAsiaTheme="minorEastAsia" w:hAnsiTheme="minorHAnsi"/>
          <w:b w:val="0"/>
          <w:sz w:val="24"/>
          <w:szCs w:val="24"/>
          <w:lang w:val="en-CA"/>
        </w:rPr>
      </w:pPr>
      <w:ins w:id="165" w:author="Vladymyr Kozyr" w:date="2021-08-15T21:54:00Z">
        <w:r w:rsidRPr="00EE1A84">
          <w:rPr>
            <w:rStyle w:val="Hyperlink"/>
          </w:rPr>
          <w:fldChar w:fldCharType="begin"/>
        </w:r>
        <w:r w:rsidRPr="00EE1A84">
          <w:rPr>
            <w:rStyle w:val="Hyperlink"/>
          </w:rPr>
          <w:instrText xml:space="preserve"> </w:instrText>
        </w:r>
        <w:r>
          <w:instrText>HYPERLINK \l "_Toc79956934"</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Bibliography</w:t>
        </w:r>
        <w:r>
          <w:rPr>
            <w:webHidden/>
          </w:rPr>
          <w:tab/>
        </w:r>
        <w:r>
          <w:rPr>
            <w:webHidden/>
          </w:rPr>
          <w:fldChar w:fldCharType="begin"/>
        </w:r>
        <w:r>
          <w:rPr>
            <w:webHidden/>
          </w:rPr>
          <w:instrText xml:space="preserve"> PAGEREF _Toc79956934 \h </w:instrText>
        </w:r>
        <w:r>
          <w:rPr>
            <w:webHidden/>
          </w:rPr>
        </w:r>
      </w:ins>
      <w:r>
        <w:rPr>
          <w:webHidden/>
        </w:rPr>
        <w:fldChar w:fldCharType="separate"/>
      </w:r>
      <w:ins w:id="166" w:author="Vladymyr Kozyr" w:date="2021-08-15T21:54:00Z">
        <w:r>
          <w:rPr>
            <w:webHidden/>
          </w:rPr>
          <w:t>30</w:t>
        </w:r>
        <w:r>
          <w:rPr>
            <w:webHidden/>
          </w:rPr>
          <w:fldChar w:fldCharType="end"/>
        </w:r>
        <w:r w:rsidRPr="00EE1A84">
          <w:rPr>
            <w:rStyle w:val="Hyperlink"/>
          </w:rPr>
          <w:fldChar w:fldCharType="end"/>
        </w:r>
      </w:ins>
    </w:p>
    <w:p w14:paraId="01442D58" w14:textId="18B838ED" w:rsidR="00AC6B79" w:rsidRDefault="00AC6B79">
      <w:pPr>
        <w:pStyle w:val="TOC1"/>
        <w:rPr>
          <w:ins w:id="167" w:author="Vladymyr Kozyr" w:date="2021-08-15T21:54:00Z"/>
          <w:rFonts w:asciiTheme="minorHAnsi" w:eastAsiaTheme="minorEastAsia" w:hAnsiTheme="minorHAnsi"/>
          <w:b w:val="0"/>
          <w:bCs w:val="0"/>
          <w:sz w:val="24"/>
          <w:lang w:val="en-CA"/>
        </w:rPr>
      </w:pPr>
      <w:ins w:id="168" w:author="Vladymyr Kozyr" w:date="2021-08-15T21:54:00Z">
        <w:r w:rsidRPr="00EE1A84">
          <w:rPr>
            <w:rStyle w:val="Hyperlink"/>
          </w:rPr>
          <w:fldChar w:fldCharType="begin"/>
        </w:r>
        <w:r w:rsidRPr="00EE1A84">
          <w:rPr>
            <w:rStyle w:val="Hyperlink"/>
          </w:rPr>
          <w:instrText xml:space="preserve"> </w:instrText>
        </w:r>
        <w:r>
          <w:instrText>HYPERLINK \l "_Toc79956935"</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New References (not used yet)</w:t>
        </w:r>
        <w:r>
          <w:rPr>
            <w:webHidden/>
          </w:rPr>
          <w:tab/>
        </w:r>
        <w:r>
          <w:rPr>
            <w:webHidden/>
          </w:rPr>
          <w:fldChar w:fldCharType="begin"/>
        </w:r>
        <w:r>
          <w:rPr>
            <w:webHidden/>
          </w:rPr>
          <w:instrText xml:space="preserve"> PAGEREF _Toc79956935 \h </w:instrText>
        </w:r>
        <w:r>
          <w:rPr>
            <w:webHidden/>
          </w:rPr>
        </w:r>
      </w:ins>
      <w:r>
        <w:rPr>
          <w:webHidden/>
        </w:rPr>
        <w:fldChar w:fldCharType="separate"/>
      </w:r>
      <w:ins w:id="169" w:author="Vladymyr Kozyr" w:date="2021-08-15T21:54:00Z">
        <w:r>
          <w:rPr>
            <w:webHidden/>
          </w:rPr>
          <w:t>32</w:t>
        </w:r>
        <w:r>
          <w:rPr>
            <w:webHidden/>
          </w:rPr>
          <w:fldChar w:fldCharType="end"/>
        </w:r>
        <w:r w:rsidRPr="00EE1A84">
          <w:rPr>
            <w:rStyle w:val="Hyperlink"/>
          </w:rPr>
          <w:fldChar w:fldCharType="end"/>
        </w:r>
      </w:ins>
    </w:p>
    <w:p w14:paraId="2F8C2E82" w14:textId="21015A58" w:rsidR="00AC6B79" w:rsidRDefault="00AC6B79">
      <w:pPr>
        <w:pStyle w:val="TOC1"/>
        <w:rPr>
          <w:ins w:id="170" w:author="Vladymyr Kozyr" w:date="2021-08-15T21:54:00Z"/>
          <w:rFonts w:asciiTheme="minorHAnsi" w:eastAsiaTheme="minorEastAsia" w:hAnsiTheme="minorHAnsi"/>
          <w:b w:val="0"/>
          <w:bCs w:val="0"/>
          <w:sz w:val="24"/>
          <w:lang w:val="en-CA"/>
        </w:rPr>
      </w:pPr>
      <w:ins w:id="171" w:author="Vladymyr Kozyr" w:date="2021-08-15T21:54:00Z">
        <w:r w:rsidRPr="00EE1A84">
          <w:rPr>
            <w:rStyle w:val="Hyperlink"/>
          </w:rPr>
          <w:fldChar w:fldCharType="begin"/>
        </w:r>
        <w:r w:rsidRPr="00EE1A84">
          <w:rPr>
            <w:rStyle w:val="Hyperlink"/>
          </w:rPr>
          <w:instrText xml:space="preserve"> </w:instrText>
        </w:r>
        <w:r>
          <w:instrText>HYPERLINK \l "_Toc79956936"</w:instrText>
        </w:r>
        <w:r w:rsidRPr="00EE1A84">
          <w:rPr>
            <w:rStyle w:val="Hyperlink"/>
          </w:rPr>
          <w:instrText xml:space="preserve"> </w:instrText>
        </w:r>
        <w:r w:rsidRPr="00EE1A84">
          <w:rPr>
            <w:rStyle w:val="Hyperlink"/>
          </w:rPr>
        </w:r>
        <w:r w:rsidRPr="00EE1A84">
          <w:rPr>
            <w:rStyle w:val="Hyperlink"/>
          </w:rPr>
          <w:fldChar w:fldCharType="separate"/>
        </w:r>
        <w:r w:rsidRPr="00EE1A84">
          <w:rPr>
            <w:rStyle w:val="Hyperlink"/>
          </w:rPr>
          <w:t>Appendix A.  An Example of an Appendix</w:t>
        </w:r>
        <w:r>
          <w:rPr>
            <w:webHidden/>
          </w:rPr>
          <w:tab/>
        </w:r>
        <w:r>
          <w:rPr>
            <w:webHidden/>
          </w:rPr>
          <w:fldChar w:fldCharType="begin"/>
        </w:r>
        <w:r>
          <w:rPr>
            <w:webHidden/>
          </w:rPr>
          <w:instrText xml:space="preserve"> PAGEREF _Toc79956936 \h </w:instrText>
        </w:r>
        <w:r>
          <w:rPr>
            <w:webHidden/>
          </w:rPr>
        </w:r>
      </w:ins>
      <w:r>
        <w:rPr>
          <w:webHidden/>
        </w:rPr>
        <w:fldChar w:fldCharType="separate"/>
      </w:r>
      <w:ins w:id="172" w:author="Vladymyr Kozyr" w:date="2021-08-15T21:54:00Z">
        <w:r>
          <w:rPr>
            <w:webHidden/>
          </w:rPr>
          <w:t>34</w:t>
        </w:r>
        <w:r>
          <w:rPr>
            <w:webHidden/>
          </w:rPr>
          <w:fldChar w:fldCharType="end"/>
        </w:r>
        <w:r w:rsidRPr="00EE1A84">
          <w:rPr>
            <w:rStyle w:val="Hyperlink"/>
          </w:rPr>
          <w:fldChar w:fldCharType="end"/>
        </w:r>
      </w:ins>
    </w:p>
    <w:p w14:paraId="06E27F17" w14:textId="5E791CE4" w:rsidR="00FD00CC" w:rsidRPr="005A2161" w:rsidDel="00D65547" w:rsidRDefault="00AD1AB3" w:rsidP="00A01DEA">
      <w:pPr>
        <w:pStyle w:val="TOC2"/>
        <w:rPr>
          <w:del w:id="173" w:author="Vladymyr Kozyr" w:date="2021-08-15T21:16:00Z"/>
          <w:rFonts w:asciiTheme="minorHAnsi" w:eastAsiaTheme="minorEastAsia" w:hAnsiTheme="minorHAnsi"/>
          <w:sz w:val="24"/>
          <w:szCs w:val="24"/>
          <w:lang w:val="en-CA"/>
        </w:rPr>
      </w:pPr>
      <w:del w:id="174" w:author="Vladymyr Kozyr" w:date="2021-08-15T21:16:00Z">
        <w:r w:rsidDel="00D65547">
          <w:fldChar w:fldCharType="begin"/>
        </w:r>
        <w:r w:rsidDel="00D65547">
          <w:delInstrText xml:space="preserve"> HYPERLINK \l "_Toc67830726" </w:delInstrText>
        </w:r>
        <w:r w:rsidDel="00D65547">
          <w:fldChar w:fldCharType="separate"/>
        </w:r>
      </w:del>
      <w:ins w:id="175" w:author="Vladymyr Kozyr" w:date="2021-08-15T21:54:00Z">
        <w:r w:rsidR="00AC6B79">
          <w:rPr>
            <w:b w:val="0"/>
            <w:bCs/>
          </w:rPr>
          <w:t>Error! Hyperlink reference not valid.</w:t>
        </w:r>
      </w:ins>
      <w:del w:id="176" w:author="Vladymyr Kozyr" w:date="2021-08-15T21:16:00Z">
        <w:r w:rsidR="00FD00CC" w:rsidRPr="005A2161" w:rsidDel="00D65547">
          <w:rPr>
            <w:rStyle w:val="Hyperlink"/>
            <w:rFonts w:cs="Times New Roman (Body CS)"/>
            <w:color w:val="000000" w:themeColor="text1"/>
            <w:lang w:val="en-CA"/>
          </w:rPr>
          <w:delText>Declaration</w:delText>
        </w:r>
        <w:r w:rsidR="00FD00CC" w:rsidRPr="005A2161" w:rsidDel="00D65547">
          <w:rPr>
            <w:rStyle w:val="Hyperlink"/>
            <w:lang w:val="en-CA"/>
          </w:rPr>
          <w:delText xml:space="preserve"> of Committee</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_Toc67830726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ii</w:delText>
        </w:r>
        <w:r w:rsidR="00FD00CC" w:rsidRPr="005A2161" w:rsidDel="00D65547">
          <w:rPr>
            <w:webHidden/>
            <w:lang w:val="en-CA"/>
          </w:rPr>
          <w:fldChar w:fldCharType="end"/>
        </w:r>
        <w:r w:rsidDel="00D65547">
          <w:rPr>
            <w:lang w:val="en-CA"/>
          </w:rPr>
          <w:fldChar w:fldCharType="end"/>
        </w:r>
      </w:del>
    </w:p>
    <w:p w14:paraId="3A324DB4" w14:textId="7136DA8C" w:rsidR="00FD00CC" w:rsidRPr="005A2161" w:rsidDel="00D65547" w:rsidRDefault="00AD1AB3" w:rsidP="00A01DEA">
      <w:pPr>
        <w:pStyle w:val="TOC2"/>
        <w:rPr>
          <w:del w:id="177" w:author="Vladymyr Kozyr" w:date="2021-08-15T21:16:00Z"/>
          <w:rFonts w:asciiTheme="minorHAnsi" w:eastAsiaTheme="minorEastAsia" w:hAnsiTheme="minorHAnsi"/>
          <w:sz w:val="24"/>
          <w:szCs w:val="24"/>
          <w:lang w:val="en-CA"/>
        </w:rPr>
      </w:pPr>
      <w:del w:id="178" w:author="Vladymyr Kozyr" w:date="2021-08-15T21:16:00Z">
        <w:r w:rsidDel="00D65547">
          <w:fldChar w:fldCharType="begin"/>
        </w:r>
        <w:r w:rsidDel="00D65547">
          <w:delInstrText xml:space="preserve"> HYPERLINK \l "_Toc67830727" </w:delInstrText>
        </w:r>
        <w:r w:rsidDel="00D65547">
          <w:fldChar w:fldCharType="separate"/>
        </w:r>
      </w:del>
      <w:ins w:id="179" w:author="Vladymyr Kozyr" w:date="2021-08-15T21:54:00Z">
        <w:r w:rsidR="00AC6B79">
          <w:rPr>
            <w:b w:val="0"/>
            <w:bCs/>
          </w:rPr>
          <w:t>Error! Hyperlink reference not valid.</w:t>
        </w:r>
      </w:ins>
      <w:del w:id="180" w:author="Vladymyr Kozyr" w:date="2021-08-15T21:16:00Z">
        <w:r w:rsidR="00FD00CC" w:rsidRPr="005A2161" w:rsidDel="00D65547">
          <w:rPr>
            <w:rStyle w:val="Hyperlink"/>
            <w:lang w:val="en-CA"/>
          </w:rPr>
          <w:delText>Ethics Statement</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_Toc67830727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iii</w:delText>
        </w:r>
        <w:r w:rsidR="00FD00CC" w:rsidRPr="005A2161" w:rsidDel="00D65547">
          <w:rPr>
            <w:webHidden/>
            <w:lang w:val="en-CA"/>
          </w:rPr>
          <w:fldChar w:fldCharType="end"/>
        </w:r>
        <w:r w:rsidDel="00D65547">
          <w:rPr>
            <w:lang w:val="en-CA"/>
          </w:rPr>
          <w:fldChar w:fldCharType="end"/>
        </w:r>
      </w:del>
    </w:p>
    <w:p w14:paraId="36DBBCA5" w14:textId="0A845260" w:rsidR="00FD00CC" w:rsidRPr="005A2161" w:rsidDel="00D65547" w:rsidRDefault="00AD1AB3" w:rsidP="00A01DEA">
      <w:pPr>
        <w:pStyle w:val="TOC2"/>
        <w:rPr>
          <w:del w:id="181" w:author="Vladymyr Kozyr" w:date="2021-08-15T21:16:00Z"/>
          <w:rFonts w:asciiTheme="minorHAnsi" w:eastAsiaTheme="minorEastAsia" w:hAnsiTheme="minorHAnsi"/>
          <w:sz w:val="24"/>
          <w:szCs w:val="24"/>
          <w:lang w:val="en-CA"/>
        </w:rPr>
      </w:pPr>
      <w:del w:id="182" w:author="Vladymyr Kozyr" w:date="2021-08-15T21:16:00Z">
        <w:r w:rsidDel="00D65547">
          <w:fldChar w:fldCharType="begin"/>
        </w:r>
        <w:r w:rsidDel="00D65547">
          <w:delInstrText xml:space="preserve"> HYPERLINK \l "_Toc67830728" </w:delInstrText>
        </w:r>
        <w:r w:rsidDel="00D65547">
          <w:fldChar w:fldCharType="separate"/>
        </w:r>
      </w:del>
      <w:ins w:id="183" w:author="Vladymyr Kozyr" w:date="2021-08-15T21:54:00Z">
        <w:r w:rsidR="00AC6B79">
          <w:rPr>
            <w:b w:val="0"/>
            <w:bCs/>
          </w:rPr>
          <w:t>Error! Hyperlink reference not valid.</w:t>
        </w:r>
      </w:ins>
      <w:del w:id="184" w:author="Vladymyr Kozyr" w:date="2021-08-15T21:16:00Z">
        <w:r w:rsidR="00FD00CC" w:rsidRPr="005A2161" w:rsidDel="00D65547">
          <w:rPr>
            <w:rStyle w:val="Hyperlink"/>
            <w:lang w:val="en-CA"/>
          </w:rPr>
          <w:delText>Abstract</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_Toc67830728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iv</w:delText>
        </w:r>
        <w:r w:rsidR="00FD00CC" w:rsidRPr="005A2161" w:rsidDel="00D65547">
          <w:rPr>
            <w:webHidden/>
            <w:lang w:val="en-CA"/>
          </w:rPr>
          <w:fldChar w:fldCharType="end"/>
        </w:r>
        <w:r w:rsidDel="00D65547">
          <w:rPr>
            <w:lang w:val="en-CA"/>
          </w:rPr>
          <w:fldChar w:fldCharType="end"/>
        </w:r>
      </w:del>
    </w:p>
    <w:p w14:paraId="26E0E002" w14:textId="17C3A3F8" w:rsidR="00FD00CC" w:rsidRPr="005A2161" w:rsidDel="00D65547" w:rsidRDefault="00AD1AB3" w:rsidP="00A01DEA">
      <w:pPr>
        <w:pStyle w:val="TOC2"/>
        <w:rPr>
          <w:del w:id="185" w:author="Vladymyr Kozyr" w:date="2021-08-15T21:16:00Z"/>
          <w:rFonts w:asciiTheme="minorHAnsi" w:eastAsiaTheme="minorEastAsia" w:hAnsiTheme="minorHAnsi"/>
          <w:sz w:val="24"/>
          <w:szCs w:val="24"/>
          <w:lang w:val="en-CA"/>
        </w:rPr>
      </w:pPr>
      <w:del w:id="186" w:author="Vladymyr Kozyr" w:date="2021-08-15T21:16:00Z">
        <w:r w:rsidDel="00D65547">
          <w:fldChar w:fldCharType="begin"/>
        </w:r>
        <w:r w:rsidDel="00D65547">
          <w:delInstrText xml:space="preserve"> HYPERLINK \l "_Toc67830729" </w:delInstrText>
        </w:r>
        <w:r w:rsidDel="00D65547">
          <w:fldChar w:fldCharType="separate"/>
        </w:r>
      </w:del>
      <w:ins w:id="187" w:author="Vladymyr Kozyr" w:date="2021-08-15T21:54:00Z">
        <w:r w:rsidR="00AC6B79">
          <w:rPr>
            <w:b w:val="0"/>
            <w:bCs/>
          </w:rPr>
          <w:t>Error! Hyperlink reference not valid.</w:t>
        </w:r>
      </w:ins>
      <w:del w:id="188" w:author="Vladymyr Kozyr" w:date="2021-08-15T21:16:00Z">
        <w:r w:rsidR="00FD00CC" w:rsidRPr="005A2161" w:rsidDel="00D65547">
          <w:rPr>
            <w:rStyle w:val="Hyperlink"/>
            <w:lang w:val="en-CA"/>
          </w:rPr>
          <w:delText>Dedication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_Toc67830729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v</w:delText>
        </w:r>
        <w:r w:rsidR="00FD00CC" w:rsidRPr="005A2161" w:rsidDel="00D65547">
          <w:rPr>
            <w:webHidden/>
            <w:lang w:val="en-CA"/>
          </w:rPr>
          <w:fldChar w:fldCharType="end"/>
        </w:r>
        <w:r w:rsidDel="00D65547">
          <w:rPr>
            <w:lang w:val="en-CA"/>
          </w:rPr>
          <w:fldChar w:fldCharType="end"/>
        </w:r>
      </w:del>
    </w:p>
    <w:p w14:paraId="1BFE6CF1" w14:textId="17959B80" w:rsidR="00FD00CC" w:rsidRPr="005A2161" w:rsidDel="00D65547" w:rsidRDefault="00AD1AB3" w:rsidP="00A01DEA">
      <w:pPr>
        <w:pStyle w:val="TOC2"/>
        <w:rPr>
          <w:del w:id="189" w:author="Vladymyr Kozyr" w:date="2021-08-15T21:16:00Z"/>
          <w:rFonts w:asciiTheme="minorHAnsi" w:eastAsiaTheme="minorEastAsia" w:hAnsiTheme="minorHAnsi"/>
          <w:sz w:val="24"/>
          <w:szCs w:val="24"/>
          <w:lang w:val="en-CA"/>
        </w:rPr>
      </w:pPr>
      <w:del w:id="190" w:author="Vladymyr Kozyr" w:date="2021-08-15T21:16:00Z">
        <w:r w:rsidDel="00D65547">
          <w:fldChar w:fldCharType="begin"/>
        </w:r>
        <w:r w:rsidDel="00D65547">
          <w:delInstrText xml:space="preserve"> HYPERLINK \l "_Toc67830730" </w:delInstrText>
        </w:r>
        <w:r w:rsidDel="00D65547">
          <w:fldChar w:fldCharType="separate"/>
        </w:r>
      </w:del>
      <w:ins w:id="191" w:author="Vladymyr Kozyr" w:date="2021-08-15T21:54:00Z">
        <w:r w:rsidR="00AC6B79">
          <w:rPr>
            <w:b w:val="0"/>
            <w:bCs/>
          </w:rPr>
          <w:t>Error! Hyperlink reference not valid.</w:t>
        </w:r>
      </w:ins>
      <w:del w:id="192" w:author="Vladymyr Kozyr" w:date="2021-08-15T21:16:00Z">
        <w:r w:rsidR="00FD00CC" w:rsidRPr="005A2161" w:rsidDel="00D65547">
          <w:rPr>
            <w:rStyle w:val="Hyperlink"/>
            <w:lang w:val="en-CA"/>
          </w:rPr>
          <w:delText>Acknowledgements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_Toc67830730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vi</w:delText>
        </w:r>
        <w:r w:rsidR="00FD00CC" w:rsidRPr="005A2161" w:rsidDel="00D65547">
          <w:rPr>
            <w:webHidden/>
            <w:lang w:val="en-CA"/>
          </w:rPr>
          <w:fldChar w:fldCharType="end"/>
        </w:r>
        <w:r w:rsidDel="00D65547">
          <w:rPr>
            <w:lang w:val="en-CA"/>
          </w:rPr>
          <w:fldChar w:fldCharType="end"/>
        </w:r>
      </w:del>
    </w:p>
    <w:p w14:paraId="0AA62695" w14:textId="4DDC1AF3" w:rsidR="00FD00CC" w:rsidRPr="005A2161" w:rsidDel="00D65547" w:rsidRDefault="00AD1AB3" w:rsidP="00A01DEA">
      <w:pPr>
        <w:pStyle w:val="TOC2"/>
        <w:rPr>
          <w:del w:id="193" w:author="Vladymyr Kozyr" w:date="2021-08-15T21:16:00Z"/>
          <w:rFonts w:asciiTheme="minorHAnsi" w:eastAsiaTheme="minorEastAsia" w:hAnsiTheme="minorHAnsi"/>
          <w:sz w:val="24"/>
          <w:szCs w:val="24"/>
          <w:lang w:val="en-CA"/>
        </w:rPr>
      </w:pPr>
      <w:del w:id="194" w:author="Vladymyr Kozyr" w:date="2021-08-15T21:16:00Z">
        <w:r w:rsidDel="00D65547">
          <w:fldChar w:fldCharType="begin"/>
        </w:r>
        <w:r w:rsidDel="00D65547">
          <w:delInstrText xml:space="preserve"> HYPERLINK \l "_Toc67830731" </w:delInstrText>
        </w:r>
        <w:r w:rsidDel="00D65547">
          <w:fldChar w:fldCharType="separate"/>
        </w:r>
      </w:del>
      <w:ins w:id="195" w:author="Vladymyr Kozyr" w:date="2021-08-15T21:54:00Z">
        <w:r w:rsidR="00AC6B79">
          <w:rPr>
            <w:b w:val="0"/>
            <w:bCs/>
          </w:rPr>
          <w:t>Error! Hyperlink reference not valid.</w:t>
        </w:r>
      </w:ins>
      <w:del w:id="196" w:author="Vladymyr Kozyr" w:date="2021-08-15T21:16:00Z">
        <w:r w:rsidR="00FD00CC" w:rsidRPr="005A2161" w:rsidDel="00D65547">
          <w:rPr>
            <w:rStyle w:val="Hyperlink"/>
            <w:lang w:val="en-CA"/>
          </w:rPr>
          <w:delText>Table of Contents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_Toc67830731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vii</w:delText>
        </w:r>
        <w:r w:rsidR="00FD00CC" w:rsidRPr="005A2161" w:rsidDel="00D65547">
          <w:rPr>
            <w:webHidden/>
            <w:lang w:val="en-CA"/>
          </w:rPr>
          <w:fldChar w:fldCharType="end"/>
        </w:r>
        <w:r w:rsidDel="00D65547">
          <w:rPr>
            <w:lang w:val="en-CA"/>
          </w:rPr>
          <w:fldChar w:fldCharType="end"/>
        </w:r>
      </w:del>
    </w:p>
    <w:p w14:paraId="2322CB1E" w14:textId="533C8CA1" w:rsidR="00FD00CC" w:rsidRPr="005A2161" w:rsidDel="00D65547" w:rsidRDefault="00AD1AB3" w:rsidP="00A01DEA">
      <w:pPr>
        <w:pStyle w:val="TOC2"/>
        <w:rPr>
          <w:del w:id="197" w:author="Vladymyr Kozyr" w:date="2021-08-15T21:16:00Z"/>
          <w:rFonts w:asciiTheme="minorHAnsi" w:eastAsiaTheme="minorEastAsia" w:hAnsiTheme="minorHAnsi"/>
          <w:sz w:val="24"/>
          <w:szCs w:val="24"/>
          <w:lang w:val="en-CA"/>
        </w:rPr>
      </w:pPr>
      <w:del w:id="198" w:author="Vladymyr Kozyr" w:date="2021-08-15T21:16:00Z">
        <w:r w:rsidDel="00D65547">
          <w:fldChar w:fldCharType="begin"/>
        </w:r>
        <w:r w:rsidDel="00D65547">
          <w:delInstrText xml:space="preserve"> HYPERLINK \l "_Toc67830732" </w:delInstrText>
        </w:r>
        <w:r w:rsidDel="00D65547">
          <w:fldChar w:fldCharType="separate"/>
        </w:r>
      </w:del>
      <w:ins w:id="199" w:author="Vladymyr Kozyr" w:date="2021-08-15T21:54:00Z">
        <w:r w:rsidR="00AC6B79">
          <w:rPr>
            <w:b w:val="0"/>
            <w:bCs/>
          </w:rPr>
          <w:t>Error! Hyperlink reference not valid.</w:t>
        </w:r>
      </w:ins>
      <w:del w:id="200" w:author="Vladymyr Kozyr" w:date="2021-08-15T21:16:00Z">
        <w:r w:rsidR="00FD00CC" w:rsidRPr="005A2161" w:rsidDel="00D65547">
          <w:rPr>
            <w:rStyle w:val="Hyperlink"/>
            <w:lang w:val="en-CA"/>
          </w:rPr>
          <w:delText>List of Tables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_Toc67830732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ix</w:delText>
        </w:r>
        <w:r w:rsidR="00FD00CC" w:rsidRPr="005A2161" w:rsidDel="00D65547">
          <w:rPr>
            <w:webHidden/>
            <w:lang w:val="en-CA"/>
          </w:rPr>
          <w:fldChar w:fldCharType="end"/>
        </w:r>
        <w:r w:rsidDel="00D65547">
          <w:rPr>
            <w:lang w:val="en-CA"/>
          </w:rPr>
          <w:fldChar w:fldCharType="end"/>
        </w:r>
      </w:del>
    </w:p>
    <w:p w14:paraId="08D6FF17" w14:textId="78B4ED39" w:rsidR="00FD00CC" w:rsidRPr="005A2161" w:rsidDel="00D65547" w:rsidRDefault="00AD1AB3" w:rsidP="00A01DEA">
      <w:pPr>
        <w:pStyle w:val="TOC2"/>
        <w:rPr>
          <w:del w:id="201" w:author="Vladymyr Kozyr" w:date="2021-08-15T21:16:00Z"/>
          <w:rFonts w:asciiTheme="minorHAnsi" w:eastAsiaTheme="minorEastAsia" w:hAnsiTheme="minorHAnsi"/>
          <w:sz w:val="24"/>
          <w:szCs w:val="24"/>
          <w:lang w:val="en-CA"/>
        </w:rPr>
      </w:pPr>
      <w:del w:id="202" w:author="Vladymyr Kozyr" w:date="2021-08-15T21:16:00Z">
        <w:r w:rsidDel="00D65547">
          <w:fldChar w:fldCharType="begin"/>
        </w:r>
        <w:r w:rsidDel="00D65547">
          <w:delInstrText xml:space="preserve"> HYPERLINK \l "_Toc67830733" </w:delInstrText>
        </w:r>
        <w:r w:rsidDel="00D65547">
          <w:fldChar w:fldCharType="separate"/>
        </w:r>
      </w:del>
      <w:ins w:id="203" w:author="Vladymyr Kozyr" w:date="2021-08-15T21:54:00Z">
        <w:r w:rsidR="00AC6B79">
          <w:rPr>
            <w:b w:val="0"/>
            <w:bCs/>
          </w:rPr>
          <w:t>Error! Hyperlink reference not valid.</w:t>
        </w:r>
      </w:ins>
      <w:del w:id="204" w:author="Vladymyr Kozyr" w:date="2021-08-15T21:16:00Z">
        <w:r w:rsidR="00FD00CC" w:rsidRPr="005A2161" w:rsidDel="00D65547">
          <w:rPr>
            <w:rStyle w:val="Hyperlink"/>
            <w:lang w:val="en-CA"/>
          </w:rPr>
          <w:delText>List of Figures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_Toc67830733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x</w:delText>
        </w:r>
        <w:r w:rsidR="00FD00CC" w:rsidRPr="005A2161" w:rsidDel="00D65547">
          <w:rPr>
            <w:webHidden/>
            <w:lang w:val="en-CA"/>
          </w:rPr>
          <w:fldChar w:fldCharType="end"/>
        </w:r>
        <w:r w:rsidDel="00D65547">
          <w:rPr>
            <w:lang w:val="en-CA"/>
          </w:rPr>
          <w:fldChar w:fldCharType="end"/>
        </w:r>
      </w:del>
    </w:p>
    <w:p w14:paraId="3B04C9E1" w14:textId="51FE8286" w:rsidR="00FD00CC" w:rsidRPr="005A2161" w:rsidDel="00D65547" w:rsidRDefault="00AD1AB3" w:rsidP="00A01DEA">
      <w:pPr>
        <w:pStyle w:val="TOC2"/>
        <w:rPr>
          <w:del w:id="205" w:author="Vladymyr Kozyr" w:date="2021-08-15T21:16:00Z"/>
          <w:rFonts w:asciiTheme="minorHAnsi" w:eastAsiaTheme="minorEastAsia" w:hAnsiTheme="minorHAnsi"/>
          <w:sz w:val="24"/>
          <w:szCs w:val="24"/>
          <w:lang w:val="en-CA"/>
        </w:rPr>
      </w:pPr>
      <w:del w:id="206" w:author="Vladymyr Kozyr" w:date="2021-08-15T21:16:00Z">
        <w:r w:rsidDel="00D65547">
          <w:fldChar w:fldCharType="begin"/>
        </w:r>
        <w:r w:rsidDel="00D65547">
          <w:delInstrText xml:space="preserve"> HYPERLINK \l "_Toc67830734" </w:delInstrText>
        </w:r>
        <w:r w:rsidDel="00D65547">
          <w:fldChar w:fldCharType="separate"/>
        </w:r>
      </w:del>
      <w:ins w:id="207" w:author="Vladymyr Kozyr" w:date="2021-08-15T21:54:00Z">
        <w:r w:rsidR="00AC6B79">
          <w:rPr>
            <w:b w:val="0"/>
            <w:bCs/>
          </w:rPr>
          <w:t>Error! Hyperlink reference not valid.</w:t>
        </w:r>
      </w:ins>
      <w:del w:id="208" w:author="Vladymyr Kozyr" w:date="2021-08-15T21:16:00Z">
        <w:r w:rsidR="00FD00CC" w:rsidRPr="005A2161" w:rsidDel="00D65547">
          <w:rPr>
            <w:rStyle w:val="Hyperlink"/>
            <w:lang w:val="en-CA"/>
          </w:rPr>
          <w:delText>List of Acronyms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_Toc67830734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xi</w:delText>
        </w:r>
        <w:r w:rsidR="00FD00CC" w:rsidRPr="005A2161" w:rsidDel="00D65547">
          <w:rPr>
            <w:webHidden/>
            <w:lang w:val="en-CA"/>
          </w:rPr>
          <w:fldChar w:fldCharType="end"/>
        </w:r>
        <w:r w:rsidDel="00D65547">
          <w:rPr>
            <w:lang w:val="en-CA"/>
          </w:rPr>
          <w:fldChar w:fldCharType="end"/>
        </w:r>
      </w:del>
    </w:p>
    <w:p w14:paraId="41C1A33E" w14:textId="1FD4557F" w:rsidR="00FD00CC" w:rsidRPr="005A2161" w:rsidDel="00D65547" w:rsidRDefault="00AD1AB3" w:rsidP="00A01DEA">
      <w:pPr>
        <w:pStyle w:val="TOC2"/>
        <w:rPr>
          <w:del w:id="209" w:author="Vladymyr Kozyr" w:date="2021-08-15T21:16:00Z"/>
          <w:rFonts w:asciiTheme="minorHAnsi" w:eastAsiaTheme="minorEastAsia" w:hAnsiTheme="minorHAnsi"/>
          <w:sz w:val="24"/>
          <w:szCs w:val="24"/>
          <w:lang w:val="en-CA"/>
        </w:rPr>
      </w:pPr>
      <w:del w:id="210" w:author="Vladymyr Kozyr" w:date="2021-08-15T21:16:00Z">
        <w:r w:rsidDel="00D65547">
          <w:fldChar w:fldCharType="begin"/>
        </w:r>
        <w:r w:rsidDel="00D65547">
          <w:delInstrText xml:space="preserve"> HYPERLINK \l "_Toc67830735" </w:delInstrText>
        </w:r>
        <w:r w:rsidDel="00D65547">
          <w:fldChar w:fldCharType="separate"/>
        </w:r>
      </w:del>
      <w:ins w:id="211" w:author="Vladymyr Kozyr" w:date="2021-08-15T21:54:00Z">
        <w:r w:rsidR="00AC6B79">
          <w:rPr>
            <w:b w:val="0"/>
            <w:bCs/>
          </w:rPr>
          <w:t>Error! Hyperlink reference not valid.</w:t>
        </w:r>
      </w:ins>
      <w:del w:id="212" w:author="Vladymyr Kozyr" w:date="2021-08-15T21:16:00Z">
        <w:r w:rsidR="00FD00CC" w:rsidRPr="005A2161" w:rsidDel="00D65547">
          <w:rPr>
            <w:rStyle w:val="Hyperlink"/>
            <w:lang w:val="en-CA"/>
          </w:rPr>
          <w:delText>Glossary</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_Toc67830735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xii</w:delText>
        </w:r>
        <w:r w:rsidR="00FD00CC" w:rsidRPr="005A2161" w:rsidDel="00D65547">
          <w:rPr>
            <w:webHidden/>
            <w:lang w:val="en-CA"/>
          </w:rPr>
          <w:fldChar w:fldCharType="end"/>
        </w:r>
        <w:r w:rsidDel="00D65547">
          <w:rPr>
            <w:lang w:val="en-CA"/>
          </w:rPr>
          <w:fldChar w:fldCharType="end"/>
        </w:r>
      </w:del>
    </w:p>
    <w:p w14:paraId="3CA04795" w14:textId="5A7FBB31" w:rsidR="00FD00CC" w:rsidRPr="005A2161" w:rsidDel="00D65547" w:rsidRDefault="00AD1AB3" w:rsidP="00A01DEA">
      <w:pPr>
        <w:pStyle w:val="TOC2"/>
        <w:rPr>
          <w:del w:id="213" w:author="Vladymyr Kozyr" w:date="2021-08-15T21:16:00Z"/>
          <w:rFonts w:asciiTheme="minorHAnsi" w:eastAsiaTheme="minorEastAsia" w:hAnsiTheme="minorHAnsi"/>
          <w:sz w:val="24"/>
          <w:szCs w:val="24"/>
          <w:lang w:val="en-CA"/>
        </w:rPr>
      </w:pPr>
      <w:del w:id="214" w:author="Vladymyr Kozyr" w:date="2021-08-15T21:16:00Z">
        <w:r w:rsidDel="00D65547">
          <w:fldChar w:fldCharType="begin"/>
        </w:r>
        <w:r w:rsidDel="00D65547">
          <w:delInstrText xml:space="preserve"> HYPERLINK \l "_Toc67830736" </w:delInstrText>
        </w:r>
        <w:r w:rsidDel="00D65547">
          <w:fldChar w:fldCharType="separate"/>
        </w:r>
      </w:del>
      <w:ins w:id="215" w:author="Vladymyr Kozyr" w:date="2021-08-15T21:54:00Z">
        <w:r w:rsidR="00AC6B79">
          <w:rPr>
            <w:b w:val="0"/>
            <w:bCs/>
          </w:rPr>
          <w:t>Error! Hyperlink reference not valid.</w:t>
        </w:r>
      </w:ins>
      <w:del w:id="216" w:author="Vladymyr Kozyr" w:date="2021-08-15T21:16:00Z">
        <w:r w:rsidR="00FD00CC" w:rsidRPr="005A2161" w:rsidDel="00D65547">
          <w:rPr>
            <w:rStyle w:val="Hyperlink"/>
            <w:lang w:val="en-CA"/>
          </w:rPr>
          <w:delText>Preface/Executive Summary/Image</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_Toc67830736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xiii</w:delText>
        </w:r>
        <w:r w:rsidR="00FD00CC" w:rsidRPr="005A2161" w:rsidDel="00D65547">
          <w:rPr>
            <w:webHidden/>
            <w:lang w:val="en-CA"/>
          </w:rPr>
          <w:fldChar w:fldCharType="end"/>
        </w:r>
        <w:r w:rsidDel="00D65547">
          <w:rPr>
            <w:lang w:val="en-CA"/>
          </w:rPr>
          <w:fldChar w:fldCharType="end"/>
        </w:r>
      </w:del>
    </w:p>
    <w:p w14:paraId="6BE6F299" w14:textId="540283C1" w:rsidR="00FD00CC" w:rsidRPr="005A2161" w:rsidDel="00D65547" w:rsidRDefault="00AD1AB3">
      <w:pPr>
        <w:pStyle w:val="TOC1"/>
        <w:tabs>
          <w:tab w:val="left" w:pos="1440"/>
        </w:tabs>
        <w:rPr>
          <w:del w:id="217" w:author="Vladymyr Kozyr" w:date="2021-08-15T21:16:00Z"/>
          <w:rFonts w:asciiTheme="minorHAnsi" w:eastAsiaTheme="minorEastAsia" w:hAnsiTheme="minorHAnsi"/>
          <w:b w:val="0"/>
          <w:bCs w:val="0"/>
          <w:sz w:val="24"/>
          <w:lang w:val="en-CA"/>
        </w:rPr>
      </w:pPr>
      <w:del w:id="218" w:author="Vladymyr Kozyr" w:date="2021-08-15T21:16:00Z">
        <w:r w:rsidDel="00D65547">
          <w:fldChar w:fldCharType="begin"/>
        </w:r>
        <w:r w:rsidDel="00D65547">
          <w:delInstrText xml:space="preserve"> HYPERLINK \l "_Toc67830737" </w:delInstrText>
        </w:r>
        <w:r w:rsidDel="00D65547">
          <w:fldChar w:fldCharType="separate"/>
        </w:r>
      </w:del>
      <w:ins w:id="219" w:author="Vladymyr Kozyr" w:date="2021-08-15T21:54:00Z">
        <w:r w:rsidR="00AC6B79">
          <w:rPr>
            <w:b w:val="0"/>
            <w:bCs w:val="0"/>
          </w:rPr>
          <w:t>Error! Hyperlink reference not valid.</w:t>
        </w:r>
      </w:ins>
      <w:del w:id="220" w:author="Vladymyr Kozyr" w:date="2021-08-15T21:16:00Z">
        <w:r w:rsidR="00FD00CC" w:rsidRPr="005A2161" w:rsidDel="00D65547">
          <w:rPr>
            <w:rStyle w:val="Hyperlink"/>
            <w:lang w:val="en-CA"/>
          </w:rPr>
          <w:delText>Chapter 1.</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Introduction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_Toc67830737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w:delText>
        </w:r>
        <w:r w:rsidR="00FD00CC" w:rsidRPr="005A2161" w:rsidDel="00D65547">
          <w:rPr>
            <w:webHidden/>
            <w:lang w:val="en-CA"/>
          </w:rPr>
          <w:fldChar w:fldCharType="end"/>
        </w:r>
        <w:r w:rsidDel="00D65547">
          <w:rPr>
            <w:lang w:val="en-CA"/>
          </w:rPr>
          <w:fldChar w:fldCharType="end"/>
        </w:r>
      </w:del>
    </w:p>
    <w:p w14:paraId="15F5BEC3" w14:textId="3B430331" w:rsidR="00FD00CC" w:rsidRPr="005A2161" w:rsidDel="00D65547" w:rsidRDefault="00AD1AB3">
      <w:pPr>
        <w:pStyle w:val="TOC1"/>
        <w:tabs>
          <w:tab w:val="left" w:pos="1440"/>
        </w:tabs>
        <w:rPr>
          <w:del w:id="221" w:author="Vladymyr Kozyr" w:date="2021-08-15T21:16:00Z"/>
          <w:rFonts w:asciiTheme="minorHAnsi" w:eastAsiaTheme="minorEastAsia" w:hAnsiTheme="minorHAnsi"/>
          <w:b w:val="0"/>
          <w:bCs w:val="0"/>
          <w:sz w:val="24"/>
          <w:lang w:val="en-CA"/>
        </w:rPr>
      </w:pPr>
      <w:del w:id="222" w:author="Vladymyr Kozyr" w:date="2021-08-15T21:16:00Z">
        <w:r w:rsidDel="00D65547">
          <w:fldChar w:fldCharType="begin"/>
        </w:r>
        <w:r w:rsidDel="00D65547">
          <w:delInstrText xml:space="preserve"> HYPERLINK \l "_Toc67830738" </w:delInstrText>
        </w:r>
        <w:r w:rsidDel="00D65547">
          <w:fldChar w:fldCharType="separate"/>
        </w:r>
      </w:del>
      <w:ins w:id="223" w:author="Vladymyr Kozyr" w:date="2021-08-15T21:54:00Z">
        <w:r w:rsidR="00AC6B79">
          <w:rPr>
            <w:b w:val="0"/>
            <w:bCs w:val="0"/>
          </w:rPr>
          <w:t>Error! Hyperlink reference not valid.</w:t>
        </w:r>
      </w:ins>
      <w:del w:id="224" w:author="Vladymyr Kozyr" w:date="2021-08-15T21:16:00Z">
        <w:r w:rsidR="00FD00CC" w:rsidRPr="005A2161" w:rsidDel="00D65547">
          <w:rPr>
            <w:rStyle w:val="Hyperlink"/>
            <w:lang w:val="en-CA"/>
          </w:rPr>
          <w:delText>Chapter 2.</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Related Work</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_Toc67830738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w:delText>
        </w:r>
        <w:r w:rsidR="00FD00CC" w:rsidRPr="005A2161" w:rsidDel="00D65547">
          <w:rPr>
            <w:webHidden/>
            <w:lang w:val="en-CA"/>
          </w:rPr>
          <w:fldChar w:fldCharType="end"/>
        </w:r>
        <w:r w:rsidDel="00D65547">
          <w:rPr>
            <w:lang w:val="en-CA"/>
          </w:rPr>
          <w:fldChar w:fldCharType="end"/>
        </w:r>
      </w:del>
    </w:p>
    <w:p w14:paraId="0FA3F6F7" w14:textId="2D259DCE" w:rsidR="00FD00CC" w:rsidRPr="005A2161" w:rsidDel="00D65547" w:rsidRDefault="00AD1AB3" w:rsidP="00A01DEA">
      <w:pPr>
        <w:pStyle w:val="TOC2"/>
        <w:rPr>
          <w:del w:id="225" w:author="Vladymyr Kozyr" w:date="2021-08-15T21:16:00Z"/>
          <w:rFonts w:asciiTheme="minorHAnsi" w:eastAsiaTheme="minorEastAsia" w:hAnsiTheme="minorHAnsi"/>
          <w:sz w:val="24"/>
          <w:szCs w:val="24"/>
          <w:lang w:val="en-CA"/>
        </w:rPr>
      </w:pPr>
      <w:del w:id="226" w:author="Vladymyr Kozyr" w:date="2021-08-15T21:16:00Z">
        <w:r w:rsidDel="00D65547">
          <w:fldChar w:fldCharType="begin"/>
        </w:r>
        <w:r w:rsidDel="00D65547">
          <w:delInstrText xml:space="preserve"> HYPERLINK \l "_Toc67830739" </w:delInstrText>
        </w:r>
        <w:r w:rsidDel="00D65547">
          <w:fldChar w:fldCharType="separate"/>
        </w:r>
      </w:del>
      <w:ins w:id="227" w:author="Vladymyr Kozyr" w:date="2021-08-15T21:54:00Z">
        <w:r w:rsidR="00AC6B79">
          <w:rPr>
            <w:b w:val="0"/>
            <w:bCs/>
          </w:rPr>
          <w:t>Error! Hyperlink reference not valid.</w:t>
        </w:r>
      </w:ins>
      <w:del w:id="228" w:author="Vladymyr Kozyr" w:date="2021-08-15T21:16:00Z">
        <w:r w:rsidR="00FD00CC" w:rsidRPr="005A2161" w:rsidDel="00D65547">
          <w:rPr>
            <w:rStyle w:val="Hyperlink"/>
            <w:rFonts w:cs="Arial"/>
            <w:lang w:val="en-CA"/>
          </w:rPr>
          <w:delText>2.1.</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Role of the Fishery Visualization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_Toc67830739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w:delText>
        </w:r>
        <w:r w:rsidR="00FD00CC" w:rsidRPr="005A2161" w:rsidDel="00D65547">
          <w:rPr>
            <w:webHidden/>
            <w:lang w:val="en-CA"/>
          </w:rPr>
          <w:fldChar w:fldCharType="end"/>
        </w:r>
        <w:r w:rsidDel="00D65547">
          <w:rPr>
            <w:lang w:val="en-CA"/>
          </w:rPr>
          <w:fldChar w:fldCharType="end"/>
        </w:r>
      </w:del>
    </w:p>
    <w:p w14:paraId="20461715" w14:textId="5048ACD9" w:rsidR="00FD00CC" w:rsidRPr="005A2161" w:rsidDel="00D65547" w:rsidRDefault="00AD1AB3" w:rsidP="00A01DEA">
      <w:pPr>
        <w:pStyle w:val="TOC2"/>
        <w:rPr>
          <w:del w:id="229" w:author="Vladymyr Kozyr" w:date="2021-08-15T21:16:00Z"/>
          <w:rFonts w:asciiTheme="minorHAnsi" w:eastAsiaTheme="minorEastAsia" w:hAnsiTheme="minorHAnsi"/>
          <w:sz w:val="24"/>
          <w:szCs w:val="24"/>
          <w:lang w:val="en-CA"/>
        </w:rPr>
      </w:pPr>
      <w:del w:id="230" w:author="Vladymyr Kozyr" w:date="2021-08-15T21:16:00Z">
        <w:r w:rsidDel="00D65547">
          <w:fldChar w:fldCharType="begin"/>
        </w:r>
        <w:r w:rsidDel="00D65547">
          <w:delInstrText xml:space="preserve"> HYPERLINK \l "_Toc67830743" </w:delInstrText>
        </w:r>
        <w:r w:rsidDel="00D65547">
          <w:fldChar w:fldCharType="separate"/>
        </w:r>
      </w:del>
      <w:ins w:id="231" w:author="Vladymyr Kozyr" w:date="2021-08-15T21:54:00Z">
        <w:r w:rsidR="00AC6B79">
          <w:rPr>
            <w:b w:val="0"/>
            <w:bCs/>
          </w:rPr>
          <w:t>Error! Hyperlink reference not valid.</w:t>
        </w:r>
      </w:ins>
      <w:del w:id="232" w:author="Vladymyr Kozyr" w:date="2021-08-15T21:16:00Z">
        <w:r w:rsidR="00FD00CC" w:rsidRPr="005A2161" w:rsidDel="00D65547">
          <w:rPr>
            <w:rStyle w:val="Hyperlink"/>
            <w:rFonts w:cs="Arial"/>
            <w:lang w:val="en-CA"/>
          </w:rPr>
          <w:delText>2.2.</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Marine Environmental Management</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_Toc67830743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w:delText>
        </w:r>
        <w:r w:rsidR="00FD00CC" w:rsidRPr="005A2161" w:rsidDel="00D65547">
          <w:rPr>
            <w:webHidden/>
            <w:lang w:val="en-CA"/>
          </w:rPr>
          <w:fldChar w:fldCharType="end"/>
        </w:r>
        <w:r w:rsidDel="00D65547">
          <w:rPr>
            <w:lang w:val="en-CA"/>
          </w:rPr>
          <w:fldChar w:fldCharType="end"/>
        </w:r>
      </w:del>
    </w:p>
    <w:p w14:paraId="3BF040B1" w14:textId="3CD430CF" w:rsidR="00FD00CC" w:rsidRPr="005A2161" w:rsidDel="00D65547" w:rsidRDefault="00AD1AB3" w:rsidP="00A01DEA">
      <w:pPr>
        <w:pStyle w:val="TOC2"/>
        <w:rPr>
          <w:del w:id="233" w:author="Vladymyr Kozyr" w:date="2021-08-15T21:16:00Z"/>
          <w:rFonts w:asciiTheme="minorHAnsi" w:eastAsiaTheme="minorEastAsia" w:hAnsiTheme="minorHAnsi"/>
          <w:sz w:val="24"/>
          <w:szCs w:val="24"/>
          <w:lang w:val="en-CA"/>
        </w:rPr>
      </w:pPr>
      <w:del w:id="234" w:author="Vladymyr Kozyr" w:date="2021-08-15T21:16:00Z">
        <w:r w:rsidDel="00D65547">
          <w:fldChar w:fldCharType="begin"/>
        </w:r>
        <w:r w:rsidDel="00D65547">
          <w:delInstrText xml:space="preserve"> HYPERLINK \l "_Toc67830744" </w:delInstrText>
        </w:r>
        <w:r w:rsidDel="00D65547">
          <w:fldChar w:fldCharType="separate"/>
        </w:r>
      </w:del>
      <w:ins w:id="235" w:author="Vladymyr Kozyr" w:date="2021-08-15T21:54:00Z">
        <w:r w:rsidR="00AC6B79">
          <w:rPr>
            <w:b w:val="0"/>
            <w:bCs/>
          </w:rPr>
          <w:t>Error! Hyperlink reference not valid.</w:t>
        </w:r>
      </w:ins>
      <w:del w:id="236" w:author="Vladymyr Kozyr" w:date="2021-08-15T21:16:00Z">
        <w:r w:rsidR="00FD00CC" w:rsidRPr="005A2161" w:rsidDel="00D65547">
          <w:rPr>
            <w:rStyle w:val="Hyperlink"/>
            <w:rFonts w:cs="Arial"/>
            <w:lang w:val="en-CA"/>
          </w:rPr>
          <w:delText>2.3.</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Approaches to Visualization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_Toc67830744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4</w:delText>
        </w:r>
        <w:r w:rsidR="00FD00CC" w:rsidRPr="005A2161" w:rsidDel="00D65547">
          <w:rPr>
            <w:webHidden/>
            <w:lang w:val="en-CA"/>
          </w:rPr>
          <w:fldChar w:fldCharType="end"/>
        </w:r>
        <w:r w:rsidDel="00D65547">
          <w:rPr>
            <w:lang w:val="en-CA"/>
          </w:rPr>
          <w:fldChar w:fldCharType="end"/>
        </w:r>
      </w:del>
    </w:p>
    <w:p w14:paraId="0AEEABC2" w14:textId="36C048B4" w:rsidR="00FD00CC" w:rsidRPr="005A2161" w:rsidDel="00D65547" w:rsidRDefault="00AD1AB3">
      <w:pPr>
        <w:pStyle w:val="TOC1"/>
        <w:tabs>
          <w:tab w:val="left" w:pos="1440"/>
        </w:tabs>
        <w:rPr>
          <w:del w:id="237" w:author="Vladymyr Kozyr" w:date="2021-08-15T21:16:00Z"/>
          <w:rFonts w:asciiTheme="minorHAnsi" w:eastAsiaTheme="minorEastAsia" w:hAnsiTheme="minorHAnsi"/>
          <w:b w:val="0"/>
          <w:bCs w:val="0"/>
          <w:sz w:val="24"/>
          <w:lang w:val="en-CA"/>
        </w:rPr>
      </w:pPr>
      <w:del w:id="238" w:author="Vladymyr Kozyr" w:date="2021-08-15T21:16:00Z">
        <w:r w:rsidDel="00D65547">
          <w:fldChar w:fldCharType="begin"/>
        </w:r>
        <w:r w:rsidDel="00D65547">
          <w:delInstrText xml:space="preserve"> HYPERLINK \l "_Toc67830745" </w:delInstrText>
        </w:r>
        <w:r w:rsidDel="00D65547">
          <w:fldChar w:fldCharType="separate"/>
        </w:r>
      </w:del>
      <w:ins w:id="239" w:author="Vladymyr Kozyr" w:date="2021-08-15T21:54:00Z">
        <w:r w:rsidR="00AC6B79">
          <w:rPr>
            <w:b w:val="0"/>
            <w:bCs w:val="0"/>
          </w:rPr>
          <w:t>Error! Hyperlink reference not valid.</w:t>
        </w:r>
      </w:ins>
      <w:del w:id="240" w:author="Vladymyr Kozyr" w:date="2021-08-15T21:16:00Z">
        <w:r w:rsidR="00FD00CC" w:rsidRPr="005A2161" w:rsidDel="00D65547">
          <w:rPr>
            <w:rStyle w:val="Hyperlink"/>
            <w:lang w:val="en-CA"/>
          </w:rPr>
          <w:delText>Chapter 3.</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Design and Use Cases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_Toc67830745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6</w:delText>
        </w:r>
        <w:r w:rsidR="00FD00CC" w:rsidRPr="005A2161" w:rsidDel="00D65547">
          <w:rPr>
            <w:webHidden/>
            <w:lang w:val="en-CA"/>
          </w:rPr>
          <w:fldChar w:fldCharType="end"/>
        </w:r>
        <w:r w:rsidDel="00D65547">
          <w:rPr>
            <w:lang w:val="en-CA"/>
          </w:rPr>
          <w:fldChar w:fldCharType="end"/>
        </w:r>
      </w:del>
    </w:p>
    <w:p w14:paraId="013FE2B5" w14:textId="09EEEFE8" w:rsidR="00FD00CC" w:rsidRPr="005A2161" w:rsidDel="00D65547" w:rsidRDefault="00FD00CC" w:rsidP="00A01DEA">
      <w:pPr>
        <w:pStyle w:val="TOC2"/>
        <w:rPr>
          <w:del w:id="241" w:author="Vladymyr Kozyr" w:date="2021-08-15T21:16:00Z"/>
          <w:rFonts w:asciiTheme="minorHAnsi" w:eastAsiaTheme="minorEastAsia" w:hAnsiTheme="minorHAnsi"/>
          <w:sz w:val="24"/>
          <w:szCs w:val="24"/>
          <w:lang w:val="en-CA"/>
        </w:rPr>
      </w:pPr>
      <w:del w:id="242" w:author="Vladymyr Kozyr" w:date="2021-08-15T21:16:00Z">
        <w:r w:rsidRPr="005A2161" w:rsidDel="00D65547">
          <w:rPr>
            <w:rStyle w:val="Hyperlink"/>
            <w:lang w:val="en-CA"/>
          </w:rPr>
          <w:delText>3.1.</w:delText>
        </w:r>
        <w:r w:rsidR="00AD1AB3" w:rsidDel="00D65547">
          <w:fldChar w:fldCharType="begin"/>
        </w:r>
        <w:r w:rsidR="00AD1AB3" w:rsidDel="00D65547">
          <w:delInstrText xml:space="preserve"> HYPERLINK \l "_Toc67830746" </w:delInstrText>
        </w:r>
        <w:r w:rsidR="00AD1AB3" w:rsidDel="00D65547">
          <w:fldChar w:fldCharType="separate"/>
        </w:r>
      </w:del>
      <w:ins w:id="243" w:author="Vladymyr Kozyr" w:date="2021-08-15T21:54:00Z">
        <w:r w:rsidR="00AC6B79">
          <w:rPr>
            <w:b w:val="0"/>
            <w:bCs/>
          </w:rPr>
          <w:t>Error! Hyperlink reference not valid.</w:t>
        </w:r>
      </w:ins>
      <w:del w:id="244" w:author="Vladymyr Kozyr" w:date="2021-08-15T21:16:00Z">
        <w:r w:rsidRPr="005A2161" w:rsidDel="00D65547">
          <w:rPr>
            <w:rFonts w:asciiTheme="minorHAnsi" w:eastAsiaTheme="minorEastAsia" w:hAnsiTheme="minorHAnsi"/>
            <w:sz w:val="24"/>
            <w:szCs w:val="24"/>
            <w:lang w:val="en-CA"/>
          </w:rPr>
          <w:tab/>
        </w:r>
        <w:r w:rsidRPr="005A2161" w:rsidDel="00D65547">
          <w:rPr>
            <w:rStyle w:val="Hyperlink"/>
            <w:lang w:val="en-CA"/>
          </w:rPr>
          <w:delText>Fishery Reports</w:delText>
        </w:r>
        <w:r w:rsidRPr="005A2161" w:rsidDel="00D65547">
          <w:rPr>
            <w:webHidden/>
            <w:lang w:val="en-CA"/>
          </w:rPr>
          <w:tab/>
        </w:r>
        <w:r w:rsidRPr="005A2161" w:rsidDel="00D65547">
          <w:rPr>
            <w:webHidden/>
            <w:lang w:val="en-CA"/>
          </w:rPr>
          <w:fldChar w:fldCharType="begin"/>
        </w:r>
        <w:r w:rsidRPr="005A2161" w:rsidDel="00D65547">
          <w:rPr>
            <w:webHidden/>
            <w:lang w:val="en-CA"/>
          </w:rPr>
          <w:delInstrText xml:space="preserve"> PAGEREF _Toc67830746 \h </w:delInstrText>
        </w:r>
        <w:r w:rsidRPr="005A2161" w:rsidDel="00D65547">
          <w:rPr>
            <w:webHidden/>
            <w:lang w:val="en-CA"/>
          </w:rPr>
        </w:r>
        <w:r w:rsidRPr="005A2161" w:rsidDel="00D65547">
          <w:rPr>
            <w:webHidden/>
            <w:lang w:val="en-CA"/>
          </w:rPr>
          <w:fldChar w:fldCharType="separate"/>
        </w:r>
        <w:r w:rsidRPr="005A2161" w:rsidDel="00D65547">
          <w:rPr>
            <w:webHidden/>
            <w:lang w:val="en-CA"/>
          </w:rPr>
          <w:delText>6</w:delText>
        </w:r>
        <w:r w:rsidRPr="005A2161" w:rsidDel="00D65547">
          <w:rPr>
            <w:webHidden/>
            <w:lang w:val="en-CA"/>
          </w:rPr>
          <w:fldChar w:fldCharType="end"/>
        </w:r>
        <w:r w:rsidR="00AD1AB3" w:rsidDel="00D65547">
          <w:rPr>
            <w:lang w:val="en-CA"/>
          </w:rPr>
          <w:fldChar w:fldCharType="end"/>
        </w:r>
      </w:del>
    </w:p>
    <w:p w14:paraId="26D30BBC" w14:textId="09B49672" w:rsidR="00FD00CC" w:rsidRPr="005A2161" w:rsidDel="00D65547" w:rsidRDefault="00AD1AB3" w:rsidP="00A01DEA">
      <w:pPr>
        <w:pStyle w:val="TOC2"/>
        <w:rPr>
          <w:del w:id="245" w:author="Vladymyr Kozyr" w:date="2021-08-15T21:16:00Z"/>
          <w:rFonts w:asciiTheme="minorHAnsi" w:eastAsiaTheme="minorEastAsia" w:hAnsiTheme="minorHAnsi"/>
          <w:sz w:val="24"/>
          <w:szCs w:val="24"/>
          <w:lang w:val="en-CA"/>
        </w:rPr>
      </w:pPr>
      <w:del w:id="246" w:author="Vladymyr Kozyr" w:date="2021-08-15T21:16:00Z">
        <w:r w:rsidDel="00D65547">
          <w:fldChar w:fldCharType="begin"/>
        </w:r>
        <w:r w:rsidDel="00D65547">
          <w:delInstrText xml:space="preserve"> HYPERLINK \l "_Toc67830749" </w:delInstrText>
        </w:r>
        <w:r w:rsidDel="00D65547">
          <w:fldChar w:fldCharType="separate"/>
        </w:r>
      </w:del>
      <w:ins w:id="247" w:author="Vladymyr Kozyr" w:date="2021-08-15T21:54:00Z">
        <w:r w:rsidR="00AC6B79">
          <w:rPr>
            <w:b w:val="0"/>
            <w:bCs/>
          </w:rPr>
          <w:t>Error! Hyperlink reference not valid.</w:t>
        </w:r>
      </w:ins>
      <w:del w:id="248" w:author="Vladymyr Kozyr" w:date="2021-08-15T21:16:00Z">
        <w:r w:rsidR="00FD00CC" w:rsidRPr="005A2161" w:rsidDel="00D65547">
          <w:rPr>
            <w:rStyle w:val="Hyperlink"/>
            <w:rFonts w:cs="Arial"/>
            <w:lang w:val="en-CA"/>
          </w:rPr>
          <w:delText>3.2.</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 xml:space="preserve">Data Sources </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_Toc67830749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12</w:delText>
        </w:r>
        <w:r w:rsidR="00FD00CC" w:rsidRPr="005A2161" w:rsidDel="00D65547">
          <w:rPr>
            <w:webHidden/>
            <w:lang w:val="en-CA"/>
          </w:rPr>
          <w:fldChar w:fldCharType="end"/>
        </w:r>
        <w:r w:rsidDel="00D65547">
          <w:rPr>
            <w:lang w:val="en-CA"/>
          </w:rPr>
          <w:fldChar w:fldCharType="end"/>
        </w:r>
      </w:del>
    </w:p>
    <w:p w14:paraId="0975F9CA" w14:textId="3F3AC7D7" w:rsidR="00FD00CC" w:rsidRPr="005A2161" w:rsidDel="00D65547" w:rsidRDefault="00AD1AB3" w:rsidP="00A01DEA">
      <w:pPr>
        <w:pStyle w:val="TOC2"/>
        <w:rPr>
          <w:del w:id="249" w:author="Vladymyr Kozyr" w:date="2021-08-15T21:16:00Z"/>
          <w:rFonts w:asciiTheme="minorHAnsi" w:eastAsiaTheme="minorEastAsia" w:hAnsiTheme="minorHAnsi"/>
          <w:sz w:val="24"/>
          <w:szCs w:val="24"/>
          <w:lang w:val="en-CA"/>
        </w:rPr>
      </w:pPr>
      <w:del w:id="250" w:author="Vladymyr Kozyr" w:date="2021-08-15T21:16:00Z">
        <w:r w:rsidDel="00D65547">
          <w:fldChar w:fldCharType="begin"/>
        </w:r>
        <w:r w:rsidDel="00D65547">
          <w:delInstrText xml:space="preserve"> HYPERLINK \l "_Toc67830750" </w:delInstrText>
        </w:r>
        <w:r w:rsidDel="00D65547">
          <w:fldChar w:fldCharType="separate"/>
        </w:r>
      </w:del>
      <w:ins w:id="251" w:author="Vladymyr Kozyr" w:date="2021-08-15T21:54:00Z">
        <w:r w:rsidR="00AC6B79">
          <w:rPr>
            <w:b w:val="0"/>
            <w:bCs/>
          </w:rPr>
          <w:t>Error! Hyperlink reference not valid.</w:t>
        </w:r>
      </w:ins>
      <w:del w:id="252" w:author="Vladymyr Kozyr" w:date="2021-08-15T21:16:00Z">
        <w:r w:rsidR="00FD00CC" w:rsidRPr="005A2161" w:rsidDel="00D65547">
          <w:rPr>
            <w:rStyle w:val="Hyperlink"/>
            <w:lang w:val="en-CA"/>
          </w:rPr>
          <w:delText>3.3.</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Fishery Domain Problems</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_Toc67830750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13</w:delText>
        </w:r>
        <w:r w:rsidR="00FD00CC" w:rsidRPr="005A2161" w:rsidDel="00D65547">
          <w:rPr>
            <w:webHidden/>
            <w:lang w:val="en-CA"/>
          </w:rPr>
          <w:fldChar w:fldCharType="end"/>
        </w:r>
        <w:r w:rsidDel="00D65547">
          <w:rPr>
            <w:lang w:val="en-CA"/>
          </w:rPr>
          <w:fldChar w:fldCharType="end"/>
        </w:r>
      </w:del>
    </w:p>
    <w:p w14:paraId="26BAC1EC" w14:textId="3297B16A" w:rsidR="00FD00CC" w:rsidRPr="005A2161" w:rsidDel="00D65547" w:rsidRDefault="00AD1AB3" w:rsidP="00A01DEA">
      <w:pPr>
        <w:pStyle w:val="TOC2"/>
        <w:rPr>
          <w:del w:id="253" w:author="Vladymyr Kozyr" w:date="2021-08-15T21:16:00Z"/>
          <w:rFonts w:asciiTheme="minorHAnsi" w:eastAsiaTheme="minorEastAsia" w:hAnsiTheme="minorHAnsi"/>
          <w:sz w:val="24"/>
          <w:szCs w:val="24"/>
          <w:lang w:val="en-CA"/>
        </w:rPr>
      </w:pPr>
      <w:del w:id="254" w:author="Vladymyr Kozyr" w:date="2021-08-15T21:16:00Z">
        <w:r w:rsidDel="00D65547">
          <w:fldChar w:fldCharType="begin"/>
        </w:r>
        <w:r w:rsidDel="00D65547">
          <w:delInstrText xml:space="preserve"> HYPERLINK \l "_Toc67830751" </w:delInstrText>
        </w:r>
        <w:r w:rsidDel="00D65547">
          <w:fldChar w:fldCharType="separate"/>
        </w:r>
      </w:del>
      <w:ins w:id="255" w:author="Vladymyr Kozyr" w:date="2021-08-15T21:54:00Z">
        <w:r w:rsidR="00AC6B79">
          <w:rPr>
            <w:b w:val="0"/>
            <w:bCs/>
          </w:rPr>
          <w:t>Error! Hyperlink reference not valid.</w:t>
        </w:r>
      </w:ins>
      <w:del w:id="256" w:author="Vladymyr Kozyr" w:date="2021-08-15T21:16:00Z">
        <w:r w:rsidR="00FD00CC" w:rsidRPr="005A2161" w:rsidDel="00D65547">
          <w:rPr>
            <w:rStyle w:val="Hyperlink"/>
            <w:lang w:val="en-CA"/>
          </w:rPr>
          <w:delText>3.4.</w:delText>
        </w:r>
        <w:r w:rsidDel="00D65547">
          <w:rPr>
            <w:rStyle w:val="Hyperlink"/>
            <w:lang w:val="en-CA"/>
          </w:rPr>
          <w:fldChar w:fldCharType="end"/>
        </w:r>
        <w:r w:rsidR="00FD00CC" w:rsidRPr="005A2161" w:rsidDel="00D65547">
          <w:rPr>
            <w:rStyle w:val="Hyperlink"/>
            <w:lang w:val="en-CA"/>
          </w:rPr>
          <w:tab/>
        </w:r>
        <w:r w:rsidDel="00D65547">
          <w:fldChar w:fldCharType="begin"/>
        </w:r>
        <w:r w:rsidDel="00D65547">
          <w:delInstrText xml:space="preserve"> HYPERLINK \l "_Toc67830752" </w:delInstrText>
        </w:r>
        <w:r w:rsidDel="00D65547">
          <w:fldChar w:fldCharType="separate"/>
        </w:r>
      </w:del>
      <w:ins w:id="257" w:author="Vladymyr Kozyr" w:date="2021-08-15T21:54:00Z">
        <w:r w:rsidR="00AC6B79">
          <w:rPr>
            <w:b w:val="0"/>
            <w:bCs/>
          </w:rPr>
          <w:t>Error! Hyperlink reference not valid.</w:t>
        </w:r>
      </w:ins>
      <w:del w:id="258" w:author="Vladymyr Kozyr" w:date="2021-08-15T21:16:00Z">
        <w:r w:rsidR="00FD00CC" w:rsidRPr="005A2161" w:rsidDel="00D65547">
          <w:rPr>
            <w:rStyle w:val="Hyperlink"/>
            <w:lang w:val="en-CA"/>
          </w:rPr>
          <w:delText>Visualization Motivation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_Toc67830752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15</w:delText>
        </w:r>
        <w:r w:rsidR="00FD00CC" w:rsidRPr="005A2161" w:rsidDel="00D65547">
          <w:rPr>
            <w:webHidden/>
            <w:lang w:val="en-CA"/>
          </w:rPr>
          <w:fldChar w:fldCharType="end"/>
        </w:r>
        <w:r w:rsidDel="00D65547">
          <w:rPr>
            <w:lang w:val="en-CA"/>
          </w:rPr>
          <w:fldChar w:fldCharType="end"/>
        </w:r>
      </w:del>
    </w:p>
    <w:p w14:paraId="65AE3690" w14:textId="7EB7E74F" w:rsidR="00FD00CC" w:rsidRPr="005A2161" w:rsidDel="00D65547" w:rsidRDefault="00AD1AB3" w:rsidP="00A01DEA">
      <w:pPr>
        <w:pStyle w:val="TOC2"/>
        <w:rPr>
          <w:del w:id="259" w:author="Vladymyr Kozyr" w:date="2021-08-15T21:16:00Z"/>
          <w:rFonts w:asciiTheme="minorHAnsi" w:eastAsiaTheme="minorEastAsia" w:hAnsiTheme="minorHAnsi"/>
          <w:sz w:val="24"/>
          <w:szCs w:val="24"/>
          <w:lang w:val="en-CA"/>
        </w:rPr>
      </w:pPr>
      <w:del w:id="260" w:author="Vladymyr Kozyr" w:date="2021-08-15T21:16:00Z">
        <w:r w:rsidDel="00D65547">
          <w:fldChar w:fldCharType="begin"/>
        </w:r>
        <w:r w:rsidDel="00D65547">
          <w:delInstrText xml:space="preserve"> HYPERLINK \l "_Toc67830753" </w:delInstrText>
        </w:r>
        <w:r w:rsidDel="00D65547">
          <w:fldChar w:fldCharType="separate"/>
        </w:r>
      </w:del>
      <w:ins w:id="261" w:author="Vladymyr Kozyr" w:date="2021-08-15T21:54:00Z">
        <w:r w:rsidR="00AC6B79">
          <w:rPr>
            <w:b w:val="0"/>
            <w:bCs/>
          </w:rPr>
          <w:t>Error! Hyperlink reference not valid.</w:t>
        </w:r>
      </w:ins>
      <w:del w:id="262" w:author="Vladymyr Kozyr" w:date="2021-08-15T21:16:00Z">
        <w:r w:rsidR="00FD00CC" w:rsidRPr="005A2161" w:rsidDel="00D65547">
          <w:rPr>
            <w:rStyle w:val="Hyperlink"/>
            <w:rFonts w:cs="Arial"/>
            <w:lang w:val="en-CA"/>
          </w:rPr>
          <w:delText>3.5.</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Task Abstraction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_Toc67830753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16</w:delText>
        </w:r>
        <w:r w:rsidR="00FD00CC" w:rsidRPr="005A2161" w:rsidDel="00D65547">
          <w:rPr>
            <w:webHidden/>
            <w:lang w:val="en-CA"/>
          </w:rPr>
          <w:fldChar w:fldCharType="end"/>
        </w:r>
        <w:r w:rsidDel="00D65547">
          <w:rPr>
            <w:lang w:val="en-CA"/>
          </w:rPr>
          <w:fldChar w:fldCharType="end"/>
        </w:r>
      </w:del>
    </w:p>
    <w:p w14:paraId="677020DE" w14:textId="4169C6E0" w:rsidR="00FD00CC" w:rsidRPr="005A2161" w:rsidDel="00D65547" w:rsidRDefault="00AD1AB3">
      <w:pPr>
        <w:pStyle w:val="TOC3"/>
        <w:tabs>
          <w:tab w:val="right" w:leader="dot" w:pos="8630"/>
        </w:tabs>
        <w:rPr>
          <w:del w:id="263" w:author="Vladymyr Kozyr" w:date="2021-08-15T21:16:00Z"/>
          <w:rFonts w:asciiTheme="minorHAnsi" w:eastAsiaTheme="minorEastAsia" w:hAnsiTheme="minorHAnsi"/>
          <w:noProof/>
          <w:sz w:val="24"/>
          <w:szCs w:val="24"/>
          <w:lang w:val="en-CA"/>
        </w:rPr>
      </w:pPr>
      <w:del w:id="264" w:author="Vladymyr Kozyr" w:date="2021-08-15T21:16:00Z">
        <w:r w:rsidDel="00D65547">
          <w:rPr>
            <w:noProof/>
          </w:rPr>
          <w:fldChar w:fldCharType="begin"/>
        </w:r>
        <w:r w:rsidDel="00D65547">
          <w:rPr>
            <w:noProof/>
          </w:rPr>
          <w:delInstrText xml:space="preserve"> HYPERLINK \l "_Toc67830754" </w:delInstrText>
        </w:r>
        <w:r w:rsidDel="00D65547">
          <w:rPr>
            <w:noProof/>
          </w:rPr>
          <w:fldChar w:fldCharType="separate"/>
        </w:r>
      </w:del>
      <w:ins w:id="265" w:author="Vladymyr Kozyr" w:date="2021-08-15T21:54:00Z">
        <w:r w:rsidR="00AC6B79">
          <w:rPr>
            <w:b/>
            <w:bCs/>
            <w:noProof/>
          </w:rPr>
          <w:t>Error! Hyperlink reference not valid.</w:t>
        </w:r>
      </w:ins>
      <w:del w:id="266" w:author="Vladymyr Kozyr" w:date="2021-08-15T21:16:00Z">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1. Exploring Relationships for Fish Amount and Price</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_Toc67830754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16</w:delText>
        </w:r>
        <w:r w:rsidR="00FD00CC" w:rsidRPr="005A2161" w:rsidDel="00D65547">
          <w:rPr>
            <w:noProof/>
            <w:webHidden/>
            <w:lang w:val="en-CA"/>
          </w:rPr>
          <w:fldChar w:fldCharType="end"/>
        </w:r>
        <w:r w:rsidDel="00D65547">
          <w:rPr>
            <w:noProof/>
            <w:lang w:val="en-CA"/>
          </w:rPr>
          <w:fldChar w:fldCharType="end"/>
        </w:r>
      </w:del>
    </w:p>
    <w:p w14:paraId="53A9D20B" w14:textId="0A9E7536" w:rsidR="00FD00CC" w:rsidRPr="005A2161" w:rsidDel="00D65547" w:rsidRDefault="00AD1AB3">
      <w:pPr>
        <w:pStyle w:val="TOC3"/>
        <w:tabs>
          <w:tab w:val="right" w:leader="dot" w:pos="8630"/>
        </w:tabs>
        <w:rPr>
          <w:del w:id="267" w:author="Vladymyr Kozyr" w:date="2021-08-15T21:16:00Z"/>
          <w:rFonts w:asciiTheme="minorHAnsi" w:eastAsiaTheme="minorEastAsia" w:hAnsiTheme="minorHAnsi"/>
          <w:noProof/>
          <w:sz w:val="24"/>
          <w:szCs w:val="24"/>
          <w:lang w:val="en-CA"/>
        </w:rPr>
      </w:pPr>
      <w:del w:id="268" w:author="Vladymyr Kozyr" w:date="2021-08-15T21:16:00Z">
        <w:r w:rsidDel="00D65547">
          <w:rPr>
            <w:noProof/>
          </w:rPr>
          <w:fldChar w:fldCharType="begin"/>
        </w:r>
        <w:r w:rsidDel="00D65547">
          <w:rPr>
            <w:noProof/>
          </w:rPr>
          <w:delInstrText xml:space="preserve"> HYPERLINK \l "_Toc67830755" </w:delInstrText>
        </w:r>
        <w:r w:rsidDel="00D65547">
          <w:rPr>
            <w:noProof/>
          </w:rPr>
          <w:fldChar w:fldCharType="separate"/>
        </w:r>
      </w:del>
      <w:ins w:id="269" w:author="Vladymyr Kozyr" w:date="2021-08-15T21:54:00Z">
        <w:r w:rsidR="00AC6B79">
          <w:rPr>
            <w:b/>
            <w:bCs/>
            <w:noProof/>
          </w:rPr>
          <w:t>Error! Hyperlink reference not valid.</w:t>
        </w:r>
      </w:ins>
      <w:del w:id="270" w:author="Vladymyr Kozyr" w:date="2021-08-15T21:16:00Z">
        <w:r w:rsidR="00FD00CC" w:rsidRPr="005A2161" w:rsidDel="00D65547">
          <w:rPr>
            <w:rStyle w:val="Hyperlink"/>
            <w:rFonts w:cs="Arial"/>
            <w:noProof/>
            <w:lang w:val="en-CA"/>
          </w:rPr>
          <w:delText>3.5.1.</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_Toc67830755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16</w:delText>
        </w:r>
        <w:r w:rsidR="00FD00CC" w:rsidRPr="005A2161" w:rsidDel="00D65547">
          <w:rPr>
            <w:noProof/>
            <w:webHidden/>
            <w:lang w:val="en-CA"/>
          </w:rPr>
          <w:fldChar w:fldCharType="end"/>
        </w:r>
        <w:r w:rsidDel="00D65547">
          <w:rPr>
            <w:noProof/>
            <w:lang w:val="en-CA"/>
          </w:rPr>
          <w:fldChar w:fldCharType="end"/>
        </w:r>
      </w:del>
    </w:p>
    <w:p w14:paraId="34EBD154" w14:textId="2409D7B9" w:rsidR="00FD00CC" w:rsidRPr="005A2161" w:rsidDel="00D65547" w:rsidRDefault="00AD1AB3">
      <w:pPr>
        <w:pStyle w:val="TOC3"/>
        <w:tabs>
          <w:tab w:val="left" w:pos="1440"/>
          <w:tab w:val="right" w:leader="dot" w:pos="8630"/>
        </w:tabs>
        <w:rPr>
          <w:del w:id="271" w:author="Vladymyr Kozyr" w:date="2021-08-15T21:16:00Z"/>
          <w:rFonts w:asciiTheme="minorHAnsi" w:eastAsiaTheme="minorEastAsia" w:hAnsiTheme="minorHAnsi"/>
          <w:noProof/>
          <w:sz w:val="24"/>
          <w:szCs w:val="24"/>
          <w:lang w:val="en-CA"/>
        </w:rPr>
      </w:pPr>
      <w:del w:id="272" w:author="Vladymyr Kozyr" w:date="2021-08-15T21:16:00Z">
        <w:r w:rsidDel="00D65547">
          <w:rPr>
            <w:noProof/>
          </w:rPr>
          <w:fldChar w:fldCharType="begin"/>
        </w:r>
        <w:r w:rsidDel="00D65547">
          <w:rPr>
            <w:noProof/>
          </w:rPr>
          <w:delInstrText xml:space="preserve"> HYPERLINK \l "_Toc67830756" </w:delInstrText>
        </w:r>
        <w:r w:rsidDel="00D65547">
          <w:rPr>
            <w:noProof/>
          </w:rPr>
          <w:fldChar w:fldCharType="separate"/>
        </w:r>
      </w:del>
      <w:ins w:id="273" w:author="Vladymyr Kozyr" w:date="2021-08-15T21:54:00Z">
        <w:r w:rsidR="00AC6B79">
          <w:rPr>
            <w:b/>
            <w:bCs/>
            <w:noProof/>
          </w:rPr>
          <w:t>Error! Hyperlink reference not valid.</w:t>
        </w:r>
      </w:ins>
      <w:del w:id="274" w:author="Vladymyr Kozyr" w:date="2021-08-15T21:16:00Z">
        <w:r w:rsidR="00FD00CC" w:rsidRPr="005A2161" w:rsidDel="00D65547">
          <w:rPr>
            <w:rStyle w:val="Hyperlink"/>
            <w:rFonts w:cs="Arial"/>
            <w:noProof/>
            <w:lang w:val="en-CA"/>
          </w:rPr>
          <w:delText>3.5.2.</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2. Paired Time Series for Fish Amount and Price</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_Toc67830756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16</w:delText>
        </w:r>
        <w:r w:rsidR="00FD00CC" w:rsidRPr="005A2161" w:rsidDel="00D65547">
          <w:rPr>
            <w:noProof/>
            <w:webHidden/>
            <w:lang w:val="en-CA"/>
          </w:rPr>
          <w:fldChar w:fldCharType="end"/>
        </w:r>
        <w:r w:rsidDel="00D65547">
          <w:rPr>
            <w:noProof/>
            <w:lang w:val="en-CA"/>
          </w:rPr>
          <w:fldChar w:fldCharType="end"/>
        </w:r>
      </w:del>
    </w:p>
    <w:p w14:paraId="55CA5B7B" w14:textId="73867CE5" w:rsidR="00FD00CC" w:rsidRPr="005A2161" w:rsidDel="00D65547" w:rsidRDefault="00AD1AB3">
      <w:pPr>
        <w:pStyle w:val="TOC3"/>
        <w:tabs>
          <w:tab w:val="right" w:leader="dot" w:pos="8630"/>
        </w:tabs>
        <w:rPr>
          <w:del w:id="275" w:author="Vladymyr Kozyr" w:date="2021-08-15T21:16:00Z"/>
          <w:rFonts w:asciiTheme="minorHAnsi" w:eastAsiaTheme="minorEastAsia" w:hAnsiTheme="minorHAnsi"/>
          <w:noProof/>
          <w:sz w:val="24"/>
          <w:szCs w:val="24"/>
          <w:lang w:val="en-CA"/>
        </w:rPr>
      </w:pPr>
      <w:del w:id="276" w:author="Vladymyr Kozyr" w:date="2021-08-15T21:16:00Z">
        <w:r w:rsidDel="00D65547">
          <w:rPr>
            <w:noProof/>
          </w:rPr>
          <w:fldChar w:fldCharType="begin"/>
        </w:r>
        <w:r w:rsidDel="00D65547">
          <w:rPr>
            <w:noProof/>
          </w:rPr>
          <w:delInstrText xml:space="preserve"> HYP</w:delInstrText>
        </w:r>
        <w:r w:rsidDel="00D65547">
          <w:rPr>
            <w:noProof/>
          </w:rPr>
          <w:delInstrText xml:space="preserve">ERLINK \l "_Toc67830758" </w:delInstrText>
        </w:r>
        <w:r w:rsidDel="00D65547">
          <w:rPr>
            <w:noProof/>
          </w:rPr>
          <w:fldChar w:fldCharType="separate"/>
        </w:r>
      </w:del>
      <w:ins w:id="277" w:author="Vladymyr Kozyr" w:date="2021-08-15T21:54:00Z">
        <w:r w:rsidR="00AC6B79">
          <w:rPr>
            <w:b/>
            <w:bCs/>
            <w:noProof/>
          </w:rPr>
          <w:t>Error! Hyperlink reference not valid.</w:t>
        </w:r>
      </w:ins>
      <w:del w:id="278" w:author="Vladymyr Kozyr" w:date="2021-08-15T21:16:00Z">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3.</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_Toc67830758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17</w:delText>
        </w:r>
        <w:r w:rsidR="00FD00CC" w:rsidRPr="005A2161" w:rsidDel="00D65547">
          <w:rPr>
            <w:noProof/>
            <w:webHidden/>
            <w:lang w:val="en-CA"/>
          </w:rPr>
          <w:fldChar w:fldCharType="end"/>
        </w:r>
        <w:r w:rsidDel="00D65547">
          <w:rPr>
            <w:noProof/>
            <w:lang w:val="en-CA"/>
          </w:rPr>
          <w:fldChar w:fldCharType="end"/>
        </w:r>
      </w:del>
    </w:p>
    <w:p w14:paraId="4F2460F7" w14:textId="031401D7" w:rsidR="00FD00CC" w:rsidRPr="005A2161" w:rsidDel="00D65547" w:rsidRDefault="00AD1AB3">
      <w:pPr>
        <w:pStyle w:val="TOC3"/>
        <w:tabs>
          <w:tab w:val="left" w:pos="1440"/>
          <w:tab w:val="right" w:leader="dot" w:pos="8630"/>
        </w:tabs>
        <w:rPr>
          <w:del w:id="279" w:author="Vladymyr Kozyr" w:date="2021-08-15T21:16:00Z"/>
          <w:rFonts w:asciiTheme="minorHAnsi" w:eastAsiaTheme="minorEastAsia" w:hAnsiTheme="minorHAnsi"/>
          <w:noProof/>
          <w:sz w:val="24"/>
          <w:szCs w:val="24"/>
          <w:lang w:val="en-CA"/>
        </w:rPr>
      </w:pPr>
      <w:del w:id="280" w:author="Vladymyr Kozyr" w:date="2021-08-15T21:16:00Z">
        <w:r w:rsidDel="00D65547">
          <w:rPr>
            <w:noProof/>
          </w:rPr>
          <w:fldChar w:fldCharType="begin"/>
        </w:r>
        <w:r w:rsidDel="00D65547">
          <w:rPr>
            <w:noProof/>
          </w:rPr>
          <w:delInstrText xml:space="preserve"> HYPERLINK \l "_Toc67830759" </w:delInstrText>
        </w:r>
        <w:r w:rsidDel="00D65547">
          <w:rPr>
            <w:noProof/>
          </w:rPr>
          <w:fldChar w:fldCharType="separate"/>
        </w:r>
      </w:del>
      <w:ins w:id="281" w:author="Vladymyr Kozyr" w:date="2021-08-15T21:54:00Z">
        <w:r w:rsidR="00AC6B79">
          <w:rPr>
            <w:b/>
            <w:bCs/>
            <w:noProof/>
          </w:rPr>
          <w:t>Error! Hyperlink reference not valid.</w:t>
        </w:r>
      </w:ins>
      <w:del w:id="282" w:author="Vladymyr Kozyr" w:date="2021-08-15T21:16:00Z">
        <w:r w:rsidR="00FD00CC" w:rsidRPr="005A2161" w:rsidDel="00D65547">
          <w:rPr>
            <w:rStyle w:val="Hyperlink"/>
            <w:rFonts w:cs="Arial"/>
            <w:noProof/>
            <w:lang w:val="en-CA"/>
          </w:rPr>
          <w:delText>3.5.3.</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Identifying Top Fish Species by Catch Amount or Price</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_Toc67830759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17</w:delText>
        </w:r>
        <w:r w:rsidR="00FD00CC" w:rsidRPr="005A2161" w:rsidDel="00D65547">
          <w:rPr>
            <w:noProof/>
            <w:webHidden/>
            <w:lang w:val="en-CA"/>
          </w:rPr>
          <w:fldChar w:fldCharType="end"/>
        </w:r>
        <w:r w:rsidDel="00D65547">
          <w:rPr>
            <w:noProof/>
            <w:lang w:val="en-CA"/>
          </w:rPr>
          <w:fldChar w:fldCharType="end"/>
        </w:r>
      </w:del>
    </w:p>
    <w:p w14:paraId="41A8B10F" w14:textId="12C2B993" w:rsidR="00FD00CC" w:rsidRPr="005A2161" w:rsidDel="00D65547" w:rsidRDefault="00AD1AB3">
      <w:pPr>
        <w:pStyle w:val="TOC3"/>
        <w:tabs>
          <w:tab w:val="right" w:leader="dot" w:pos="8630"/>
        </w:tabs>
        <w:rPr>
          <w:del w:id="283" w:author="Vladymyr Kozyr" w:date="2021-08-15T21:16:00Z"/>
          <w:rFonts w:asciiTheme="minorHAnsi" w:eastAsiaTheme="minorEastAsia" w:hAnsiTheme="minorHAnsi"/>
          <w:noProof/>
          <w:sz w:val="24"/>
          <w:szCs w:val="24"/>
          <w:lang w:val="en-CA"/>
        </w:rPr>
      </w:pPr>
      <w:del w:id="284" w:author="Vladymyr Kozyr" w:date="2021-08-15T21:16:00Z">
        <w:r w:rsidDel="00D65547">
          <w:rPr>
            <w:noProof/>
          </w:rPr>
          <w:fldChar w:fldCharType="begin"/>
        </w:r>
        <w:r w:rsidDel="00D65547">
          <w:rPr>
            <w:noProof/>
          </w:rPr>
          <w:delInstrText xml:space="preserve"> HYPERLINK \l "_Toc67830760" </w:delInstrText>
        </w:r>
        <w:r w:rsidDel="00D65547">
          <w:rPr>
            <w:noProof/>
          </w:rPr>
          <w:fldChar w:fldCharType="separate"/>
        </w:r>
      </w:del>
      <w:ins w:id="285" w:author="Vladymyr Kozyr" w:date="2021-08-15T21:54:00Z">
        <w:r w:rsidR="00AC6B79">
          <w:rPr>
            <w:b/>
            <w:bCs/>
            <w:noProof/>
          </w:rPr>
          <w:t>Error! Hyperlink reference not valid.</w:t>
        </w:r>
      </w:ins>
      <w:del w:id="286" w:author="Vladymyr Kozyr" w:date="2021-08-15T21:16:00Z">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4.</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_Toc67830760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18</w:delText>
        </w:r>
        <w:r w:rsidR="00FD00CC" w:rsidRPr="005A2161" w:rsidDel="00D65547">
          <w:rPr>
            <w:noProof/>
            <w:webHidden/>
            <w:lang w:val="en-CA"/>
          </w:rPr>
          <w:fldChar w:fldCharType="end"/>
        </w:r>
        <w:r w:rsidDel="00D65547">
          <w:rPr>
            <w:noProof/>
            <w:lang w:val="en-CA"/>
          </w:rPr>
          <w:fldChar w:fldCharType="end"/>
        </w:r>
      </w:del>
    </w:p>
    <w:p w14:paraId="7F9D514E" w14:textId="24F7045C" w:rsidR="00FD00CC" w:rsidRPr="005A2161" w:rsidDel="00D65547" w:rsidRDefault="00AD1AB3">
      <w:pPr>
        <w:pStyle w:val="TOC3"/>
        <w:tabs>
          <w:tab w:val="left" w:pos="1440"/>
          <w:tab w:val="right" w:leader="dot" w:pos="8630"/>
        </w:tabs>
        <w:rPr>
          <w:del w:id="287" w:author="Vladymyr Kozyr" w:date="2021-08-15T21:16:00Z"/>
          <w:rFonts w:asciiTheme="minorHAnsi" w:eastAsiaTheme="minorEastAsia" w:hAnsiTheme="minorHAnsi"/>
          <w:noProof/>
          <w:sz w:val="24"/>
          <w:szCs w:val="24"/>
          <w:lang w:val="en-CA"/>
        </w:rPr>
      </w:pPr>
      <w:del w:id="288" w:author="Vladymyr Kozyr" w:date="2021-08-15T21:16:00Z">
        <w:r w:rsidDel="00D65547">
          <w:rPr>
            <w:noProof/>
          </w:rPr>
          <w:fldChar w:fldCharType="begin"/>
        </w:r>
        <w:r w:rsidDel="00D65547">
          <w:rPr>
            <w:noProof/>
          </w:rPr>
          <w:delInstrText xml:space="preserve"> HYPERLINK \l "_Toc67830761" </w:delInstrText>
        </w:r>
        <w:r w:rsidDel="00D65547">
          <w:rPr>
            <w:noProof/>
          </w:rPr>
          <w:fldChar w:fldCharType="separate"/>
        </w:r>
      </w:del>
      <w:ins w:id="289" w:author="Vladymyr Kozyr" w:date="2021-08-15T21:54:00Z">
        <w:r w:rsidR="00AC6B79">
          <w:rPr>
            <w:b/>
            <w:bCs/>
            <w:noProof/>
          </w:rPr>
          <w:t>Error! Hyperlink reference not valid.</w:t>
        </w:r>
      </w:ins>
      <w:del w:id="290" w:author="Vladymyr Kozyr" w:date="2021-08-15T21:16:00Z">
        <w:r w:rsidR="00FD00CC" w:rsidRPr="005A2161" w:rsidDel="00D65547">
          <w:rPr>
            <w:rStyle w:val="Hyperlink"/>
            <w:rFonts w:cs="Arial"/>
            <w:noProof/>
            <w:lang w:val="en-CA"/>
          </w:rPr>
          <w:delText>3.5.4.</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Consequent Years Fishery Data Comparison</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_Toc67830761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18</w:delText>
        </w:r>
        <w:r w:rsidR="00FD00CC" w:rsidRPr="005A2161" w:rsidDel="00D65547">
          <w:rPr>
            <w:noProof/>
            <w:webHidden/>
            <w:lang w:val="en-CA"/>
          </w:rPr>
          <w:fldChar w:fldCharType="end"/>
        </w:r>
        <w:r w:rsidDel="00D65547">
          <w:rPr>
            <w:noProof/>
            <w:lang w:val="en-CA"/>
          </w:rPr>
          <w:fldChar w:fldCharType="end"/>
        </w:r>
      </w:del>
    </w:p>
    <w:p w14:paraId="51451AC4" w14:textId="4227F8B6" w:rsidR="00FD00CC" w:rsidRPr="005A2161" w:rsidDel="00D65547" w:rsidRDefault="00AD1AB3">
      <w:pPr>
        <w:pStyle w:val="TOC1"/>
        <w:tabs>
          <w:tab w:val="left" w:pos="1440"/>
        </w:tabs>
        <w:rPr>
          <w:del w:id="291" w:author="Vladymyr Kozyr" w:date="2021-08-15T21:16:00Z"/>
          <w:rFonts w:asciiTheme="minorHAnsi" w:eastAsiaTheme="minorEastAsia" w:hAnsiTheme="minorHAnsi"/>
          <w:b w:val="0"/>
          <w:bCs w:val="0"/>
          <w:sz w:val="24"/>
          <w:lang w:val="en-CA"/>
        </w:rPr>
      </w:pPr>
      <w:del w:id="292" w:author="Vladymyr Kozyr" w:date="2021-08-15T21:16:00Z">
        <w:r w:rsidDel="00D65547">
          <w:fldChar w:fldCharType="begin"/>
        </w:r>
        <w:r w:rsidDel="00D65547">
          <w:delInstrText xml:space="preserve"> HYPERLINK \l "_</w:delInstrText>
        </w:r>
        <w:r w:rsidDel="00D65547">
          <w:delInstrText xml:space="preserve">Toc67830762" </w:delInstrText>
        </w:r>
        <w:r w:rsidDel="00D65547">
          <w:fldChar w:fldCharType="separate"/>
        </w:r>
      </w:del>
      <w:ins w:id="293" w:author="Vladymyr Kozyr" w:date="2021-08-15T21:54:00Z">
        <w:r w:rsidR="00AC6B79">
          <w:rPr>
            <w:b w:val="0"/>
            <w:bCs w:val="0"/>
          </w:rPr>
          <w:t>Error! Hyperlink reference not valid.</w:t>
        </w:r>
      </w:ins>
      <w:del w:id="294" w:author="Vladymyr Kozyr" w:date="2021-08-15T21:16:00Z">
        <w:r w:rsidR="00FD00CC" w:rsidRPr="005A2161" w:rsidDel="00D65547">
          <w:rPr>
            <w:rStyle w:val="Hyperlink"/>
            <w:lang w:val="en-CA"/>
          </w:rPr>
          <w:delText>Chapter 4.</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Implementation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_Toc67830762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19</w:delText>
        </w:r>
        <w:r w:rsidR="00FD00CC" w:rsidRPr="005A2161" w:rsidDel="00D65547">
          <w:rPr>
            <w:webHidden/>
            <w:lang w:val="en-CA"/>
          </w:rPr>
          <w:fldChar w:fldCharType="end"/>
        </w:r>
        <w:r w:rsidDel="00D65547">
          <w:rPr>
            <w:lang w:val="en-CA"/>
          </w:rPr>
          <w:fldChar w:fldCharType="end"/>
        </w:r>
      </w:del>
    </w:p>
    <w:p w14:paraId="6320ADBD" w14:textId="664EE0E7" w:rsidR="00FD00CC" w:rsidRPr="005A2161" w:rsidDel="00D65547" w:rsidRDefault="00AD1AB3" w:rsidP="00A01DEA">
      <w:pPr>
        <w:pStyle w:val="TOC2"/>
        <w:rPr>
          <w:del w:id="295" w:author="Vladymyr Kozyr" w:date="2021-08-15T21:16:00Z"/>
          <w:rFonts w:asciiTheme="minorHAnsi" w:eastAsiaTheme="minorEastAsia" w:hAnsiTheme="minorHAnsi"/>
          <w:sz w:val="24"/>
          <w:szCs w:val="24"/>
          <w:lang w:val="en-CA"/>
        </w:rPr>
      </w:pPr>
      <w:del w:id="296" w:author="Vladymyr Kozyr" w:date="2021-08-15T21:16:00Z">
        <w:r w:rsidDel="00D65547">
          <w:fldChar w:fldCharType="begin"/>
        </w:r>
        <w:r w:rsidDel="00D65547">
          <w:delInstrText xml:space="preserve"> HYPERLINK \l "_Toc67830763" </w:delInstrText>
        </w:r>
        <w:r w:rsidDel="00D65547">
          <w:fldChar w:fldCharType="separate"/>
        </w:r>
      </w:del>
      <w:ins w:id="297" w:author="Vladymyr Kozyr" w:date="2021-08-15T21:54:00Z">
        <w:r w:rsidR="00AC6B79">
          <w:rPr>
            <w:b w:val="0"/>
            <w:bCs/>
          </w:rPr>
          <w:t>Error! Hyperlink reference not valid.</w:t>
        </w:r>
      </w:ins>
      <w:del w:id="298" w:author="Vladymyr Kozyr" w:date="2021-08-15T21:16:00Z">
        <w:r w:rsidR="00FD00CC" w:rsidRPr="005A2161" w:rsidDel="00D65547">
          <w:rPr>
            <w:rStyle w:val="Hyperlink"/>
            <w:rFonts w:cs="Arial"/>
            <w:lang w:val="en-CA"/>
          </w:rPr>
          <w:delText>4.1.</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Overview of the Tool’s User Interface</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_Toc67830763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19</w:delText>
        </w:r>
        <w:r w:rsidR="00FD00CC" w:rsidRPr="005A2161" w:rsidDel="00D65547">
          <w:rPr>
            <w:webHidden/>
            <w:lang w:val="en-CA"/>
          </w:rPr>
          <w:fldChar w:fldCharType="end"/>
        </w:r>
        <w:r w:rsidDel="00D65547">
          <w:rPr>
            <w:lang w:val="en-CA"/>
          </w:rPr>
          <w:fldChar w:fldCharType="end"/>
        </w:r>
      </w:del>
    </w:p>
    <w:p w14:paraId="77B61202" w14:textId="37E6ED90" w:rsidR="00FD00CC" w:rsidRPr="005A2161" w:rsidDel="00D65547" w:rsidRDefault="00AD1AB3" w:rsidP="00A01DEA">
      <w:pPr>
        <w:pStyle w:val="TOC2"/>
        <w:rPr>
          <w:del w:id="299" w:author="Vladymyr Kozyr" w:date="2021-08-15T21:16:00Z"/>
          <w:rFonts w:asciiTheme="minorHAnsi" w:eastAsiaTheme="minorEastAsia" w:hAnsiTheme="minorHAnsi"/>
          <w:sz w:val="24"/>
          <w:szCs w:val="24"/>
          <w:lang w:val="en-CA"/>
        </w:rPr>
      </w:pPr>
      <w:del w:id="300" w:author="Vladymyr Kozyr" w:date="2021-08-15T21:16:00Z">
        <w:r w:rsidDel="00D65547">
          <w:fldChar w:fldCharType="begin"/>
        </w:r>
        <w:r w:rsidDel="00D65547">
          <w:delInstrText xml:space="preserve"> HYPERLINK \l "_Toc6</w:delInstrText>
        </w:r>
        <w:r w:rsidDel="00D65547">
          <w:delInstrText xml:space="preserve">7830764" </w:delInstrText>
        </w:r>
        <w:r w:rsidDel="00D65547">
          <w:fldChar w:fldCharType="separate"/>
        </w:r>
      </w:del>
      <w:ins w:id="301" w:author="Vladymyr Kozyr" w:date="2021-08-15T21:54:00Z">
        <w:r w:rsidR="00AC6B79">
          <w:rPr>
            <w:b w:val="0"/>
            <w:bCs/>
          </w:rPr>
          <w:t>Error! Hyperlink reference not valid.</w:t>
        </w:r>
      </w:ins>
      <w:del w:id="302" w:author="Vladymyr Kozyr" w:date="2021-08-15T21:16:00Z">
        <w:r w:rsidR="00FD00CC" w:rsidRPr="005A2161" w:rsidDel="00D65547">
          <w:rPr>
            <w:rStyle w:val="Hyperlink"/>
            <w:rFonts w:cs="Arial"/>
            <w:lang w:val="en-CA"/>
          </w:rPr>
          <w:delText>4.2.</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Data Processing</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_Toc67830764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19</w:delText>
        </w:r>
        <w:r w:rsidR="00FD00CC" w:rsidRPr="005A2161" w:rsidDel="00D65547">
          <w:rPr>
            <w:webHidden/>
            <w:lang w:val="en-CA"/>
          </w:rPr>
          <w:fldChar w:fldCharType="end"/>
        </w:r>
        <w:r w:rsidDel="00D65547">
          <w:rPr>
            <w:lang w:val="en-CA"/>
          </w:rPr>
          <w:fldChar w:fldCharType="end"/>
        </w:r>
      </w:del>
    </w:p>
    <w:p w14:paraId="1EDDDB94" w14:textId="43A55DB5" w:rsidR="00FD00CC" w:rsidRPr="005A2161" w:rsidDel="00D65547" w:rsidRDefault="00AD1AB3" w:rsidP="00A01DEA">
      <w:pPr>
        <w:pStyle w:val="TOC2"/>
        <w:rPr>
          <w:del w:id="303" w:author="Vladymyr Kozyr" w:date="2021-08-15T21:16:00Z"/>
          <w:rFonts w:asciiTheme="minorHAnsi" w:eastAsiaTheme="minorEastAsia" w:hAnsiTheme="minorHAnsi"/>
          <w:sz w:val="24"/>
          <w:szCs w:val="24"/>
          <w:lang w:val="en-CA"/>
        </w:rPr>
      </w:pPr>
      <w:del w:id="304" w:author="Vladymyr Kozyr" w:date="2021-08-15T21:16:00Z">
        <w:r w:rsidDel="00D65547">
          <w:fldChar w:fldCharType="begin"/>
        </w:r>
        <w:r w:rsidDel="00D65547">
          <w:delInstrText xml:space="preserve"> HYPERLINK \l "_Toc67830765" </w:delInstrText>
        </w:r>
        <w:r w:rsidDel="00D65547">
          <w:fldChar w:fldCharType="separate"/>
        </w:r>
      </w:del>
      <w:ins w:id="305" w:author="Vladymyr Kozyr" w:date="2021-08-15T21:54:00Z">
        <w:r w:rsidR="00AC6B79">
          <w:rPr>
            <w:b w:val="0"/>
            <w:bCs/>
          </w:rPr>
          <w:t>Error! Hyperlink reference not valid.</w:t>
        </w:r>
      </w:ins>
      <w:del w:id="306" w:author="Vladymyr Kozyr" w:date="2021-08-15T21:16:00Z">
        <w:r w:rsidR="00FD00CC" w:rsidRPr="005A2161" w:rsidDel="00D65547">
          <w:rPr>
            <w:rStyle w:val="Hyperlink"/>
            <w:rFonts w:cs="Arial"/>
            <w:lang w:val="en-CA"/>
          </w:rPr>
          <w:delText>4.3.</w:delText>
        </w:r>
        <w:r w:rsidR="00FD00CC" w:rsidRPr="005A2161" w:rsidDel="00D65547">
          <w:rPr>
            <w:rFonts w:asciiTheme="minorHAnsi" w:eastAsiaTheme="minorEastAsia" w:hAnsiTheme="minorHAnsi"/>
            <w:sz w:val="24"/>
            <w:szCs w:val="24"/>
            <w:lang w:val="en-CA"/>
          </w:rPr>
          <w:tab/>
        </w:r>
        <w:r w:rsidR="00FD00CC" w:rsidRPr="005A2161" w:rsidDel="00D65547">
          <w:rPr>
            <w:rStyle w:val="Hyperlink"/>
            <w:lang w:val="en-CA"/>
          </w:rPr>
          <w:delText>Visualizations Overview</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_Toc67830765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20</w:delText>
        </w:r>
        <w:r w:rsidR="00FD00CC" w:rsidRPr="005A2161" w:rsidDel="00D65547">
          <w:rPr>
            <w:webHidden/>
            <w:lang w:val="en-CA"/>
          </w:rPr>
          <w:fldChar w:fldCharType="end"/>
        </w:r>
        <w:r w:rsidDel="00D65547">
          <w:rPr>
            <w:lang w:val="en-CA"/>
          </w:rPr>
          <w:fldChar w:fldCharType="end"/>
        </w:r>
      </w:del>
    </w:p>
    <w:p w14:paraId="403D7231" w14:textId="7CBC5749" w:rsidR="00FD00CC" w:rsidRPr="005A2161" w:rsidDel="00D65547" w:rsidRDefault="00AD1AB3">
      <w:pPr>
        <w:pStyle w:val="TOC3"/>
        <w:tabs>
          <w:tab w:val="left" w:pos="1440"/>
          <w:tab w:val="right" w:leader="dot" w:pos="8630"/>
        </w:tabs>
        <w:rPr>
          <w:del w:id="307" w:author="Vladymyr Kozyr" w:date="2021-08-15T21:16:00Z"/>
          <w:rFonts w:asciiTheme="minorHAnsi" w:eastAsiaTheme="minorEastAsia" w:hAnsiTheme="minorHAnsi"/>
          <w:noProof/>
          <w:sz w:val="24"/>
          <w:szCs w:val="24"/>
          <w:lang w:val="en-CA"/>
        </w:rPr>
      </w:pPr>
      <w:del w:id="308" w:author="Vladymyr Kozyr" w:date="2021-08-15T21:16:00Z">
        <w:r w:rsidDel="00D65547">
          <w:rPr>
            <w:noProof/>
          </w:rPr>
          <w:fldChar w:fldCharType="begin"/>
        </w:r>
        <w:r w:rsidDel="00D65547">
          <w:rPr>
            <w:noProof/>
          </w:rPr>
          <w:delInstrText xml:space="preserve"> HYPERLINK \l "_Toc67830766" </w:delInstrText>
        </w:r>
        <w:r w:rsidDel="00D65547">
          <w:rPr>
            <w:noProof/>
          </w:rPr>
          <w:fldChar w:fldCharType="separate"/>
        </w:r>
      </w:del>
      <w:ins w:id="309" w:author="Vladymyr Kozyr" w:date="2021-08-15T21:54:00Z">
        <w:r w:rsidR="00AC6B79">
          <w:rPr>
            <w:b/>
            <w:bCs/>
            <w:noProof/>
          </w:rPr>
          <w:t>Error! Hyperlink reference not valid.</w:t>
        </w:r>
      </w:ins>
      <w:del w:id="310" w:author="Vladymyr Kozyr" w:date="2021-08-15T21:16:00Z">
        <w:r w:rsidR="00FD00CC" w:rsidRPr="005A2161" w:rsidDel="00D65547">
          <w:rPr>
            <w:rStyle w:val="Hyperlink"/>
            <w:rFonts w:cs="Arial"/>
            <w:noProof/>
            <w:lang w:val="en-CA"/>
          </w:rPr>
          <w:delText>4.3.1.</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1</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_Toc67830766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20</w:delText>
        </w:r>
        <w:r w:rsidR="00FD00CC" w:rsidRPr="005A2161" w:rsidDel="00D65547">
          <w:rPr>
            <w:noProof/>
            <w:webHidden/>
            <w:lang w:val="en-CA"/>
          </w:rPr>
          <w:fldChar w:fldCharType="end"/>
        </w:r>
        <w:r w:rsidDel="00D65547">
          <w:rPr>
            <w:noProof/>
            <w:lang w:val="en-CA"/>
          </w:rPr>
          <w:fldChar w:fldCharType="end"/>
        </w:r>
      </w:del>
    </w:p>
    <w:p w14:paraId="105288D6" w14:textId="638521BF" w:rsidR="00FD00CC" w:rsidRPr="005A2161" w:rsidDel="00D65547" w:rsidRDefault="00AD1AB3">
      <w:pPr>
        <w:pStyle w:val="TOC3"/>
        <w:tabs>
          <w:tab w:val="left" w:pos="1440"/>
          <w:tab w:val="right" w:leader="dot" w:pos="8630"/>
        </w:tabs>
        <w:rPr>
          <w:del w:id="311" w:author="Vladymyr Kozyr" w:date="2021-08-15T21:16:00Z"/>
          <w:rFonts w:asciiTheme="minorHAnsi" w:eastAsiaTheme="minorEastAsia" w:hAnsiTheme="minorHAnsi"/>
          <w:noProof/>
          <w:sz w:val="24"/>
          <w:szCs w:val="24"/>
          <w:lang w:val="en-CA"/>
        </w:rPr>
      </w:pPr>
      <w:del w:id="312" w:author="Vladymyr Kozyr" w:date="2021-08-15T21:16:00Z">
        <w:r w:rsidDel="00D65547">
          <w:rPr>
            <w:noProof/>
          </w:rPr>
          <w:fldChar w:fldCharType="begin"/>
        </w:r>
        <w:r w:rsidDel="00D65547">
          <w:rPr>
            <w:noProof/>
          </w:rPr>
          <w:delInstrText xml:space="preserve"> HYPERLINK \l "_Toc67830767" </w:delInstrText>
        </w:r>
        <w:r w:rsidDel="00D65547">
          <w:rPr>
            <w:noProof/>
          </w:rPr>
          <w:fldChar w:fldCharType="separate"/>
        </w:r>
      </w:del>
      <w:ins w:id="313" w:author="Vladymyr Kozyr" w:date="2021-08-15T21:54:00Z">
        <w:r w:rsidR="00AC6B79">
          <w:rPr>
            <w:b/>
            <w:bCs/>
            <w:noProof/>
          </w:rPr>
          <w:t>Error! Hyperlink reference not valid.</w:t>
        </w:r>
      </w:ins>
      <w:del w:id="314" w:author="Vladymyr Kozyr" w:date="2021-08-15T21:16:00Z">
        <w:r w:rsidR="00FD00CC" w:rsidRPr="005A2161" w:rsidDel="00D65547">
          <w:rPr>
            <w:rStyle w:val="Hyperlink"/>
            <w:rFonts w:cs="Arial"/>
            <w:noProof/>
            <w:lang w:val="en-CA"/>
          </w:rPr>
          <w:delText>4.3.2.</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2</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_Toc67830767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21</w:delText>
        </w:r>
        <w:r w:rsidR="00FD00CC" w:rsidRPr="005A2161" w:rsidDel="00D65547">
          <w:rPr>
            <w:noProof/>
            <w:webHidden/>
            <w:lang w:val="en-CA"/>
          </w:rPr>
          <w:fldChar w:fldCharType="end"/>
        </w:r>
        <w:r w:rsidDel="00D65547">
          <w:rPr>
            <w:noProof/>
            <w:lang w:val="en-CA"/>
          </w:rPr>
          <w:fldChar w:fldCharType="end"/>
        </w:r>
      </w:del>
    </w:p>
    <w:p w14:paraId="495834B6" w14:textId="326142CC" w:rsidR="00FD00CC" w:rsidRPr="005A2161" w:rsidDel="00D65547" w:rsidRDefault="00AD1AB3">
      <w:pPr>
        <w:pStyle w:val="TOC3"/>
        <w:tabs>
          <w:tab w:val="left" w:pos="1440"/>
          <w:tab w:val="right" w:leader="dot" w:pos="8630"/>
        </w:tabs>
        <w:rPr>
          <w:del w:id="315" w:author="Vladymyr Kozyr" w:date="2021-08-15T21:16:00Z"/>
          <w:rFonts w:asciiTheme="minorHAnsi" w:eastAsiaTheme="minorEastAsia" w:hAnsiTheme="minorHAnsi"/>
          <w:noProof/>
          <w:sz w:val="24"/>
          <w:szCs w:val="24"/>
          <w:lang w:val="en-CA"/>
        </w:rPr>
      </w:pPr>
      <w:del w:id="316" w:author="Vladymyr Kozyr" w:date="2021-08-15T21:16:00Z">
        <w:r w:rsidDel="00D65547">
          <w:rPr>
            <w:noProof/>
          </w:rPr>
          <w:fldChar w:fldCharType="begin"/>
        </w:r>
        <w:r w:rsidDel="00D65547">
          <w:rPr>
            <w:noProof/>
          </w:rPr>
          <w:delInstrText xml:space="preserve"> HYPERLINK \l "_Toc67830769" </w:delInstrText>
        </w:r>
        <w:r w:rsidDel="00D65547">
          <w:rPr>
            <w:noProof/>
          </w:rPr>
          <w:fldChar w:fldCharType="separate"/>
        </w:r>
      </w:del>
      <w:ins w:id="317" w:author="Vladymyr Kozyr" w:date="2021-08-15T21:54:00Z">
        <w:r w:rsidR="00AC6B79">
          <w:rPr>
            <w:b/>
            <w:bCs/>
            <w:noProof/>
          </w:rPr>
          <w:t>Error! Hyperlink reference not valid.</w:t>
        </w:r>
      </w:ins>
      <w:del w:id="318" w:author="Vladymyr Kozyr" w:date="2021-08-15T21:16:00Z">
        <w:r w:rsidR="00FD00CC" w:rsidRPr="005A2161" w:rsidDel="00D65547">
          <w:rPr>
            <w:rStyle w:val="Hyperlink"/>
            <w:rFonts w:cs="Arial"/>
            <w:noProof/>
            <w:lang w:val="en-CA"/>
          </w:rPr>
          <w:delText>4.3.3.</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3</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_Toc67830769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21</w:delText>
        </w:r>
        <w:r w:rsidR="00FD00CC" w:rsidRPr="005A2161" w:rsidDel="00D65547">
          <w:rPr>
            <w:noProof/>
            <w:webHidden/>
            <w:lang w:val="en-CA"/>
          </w:rPr>
          <w:fldChar w:fldCharType="end"/>
        </w:r>
        <w:r w:rsidDel="00D65547">
          <w:rPr>
            <w:noProof/>
            <w:lang w:val="en-CA"/>
          </w:rPr>
          <w:fldChar w:fldCharType="end"/>
        </w:r>
      </w:del>
    </w:p>
    <w:p w14:paraId="57EB0215" w14:textId="0340EBDD" w:rsidR="00FD00CC" w:rsidRPr="005A2161" w:rsidDel="00D65547" w:rsidRDefault="00AD1AB3">
      <w:pPr>
        <w:pStyle w:val="TOC3"/>
        <w:tabs>
          <w:tab w:val="left" w:pos="1440"/>
          <w:tab w:val="right" w:leader="dot" w:pos="8630"/>
        </w:tabs>
        <w:rPr>
          <w:del w:id="319" w:author="Vladymyr Kozyr" w:date="2021-08-15T21:16:00Z"/>
          <w:rFonts w:asciiTheme="minorHAnsi" w:eastAsiaTheme="minorEastAsia" w:hAnsiTheme="minorHAnsi"/>
          <w:noProof/>
          <w:sz w:val="24"/>
          <w:szCs w:val="24"/>
          <w:lang w:val="en-CA"/>
        </w:rPr>
      </w:pPr>
      <w:del w:id="320" w:author="Vladymyr Kozyr" w:date="2021-08-15T21:16:00Z">
        <w:r w:rsidDel="00D65547">
          <w:rPr>
            <w:noProof/>
          </w:rPr>
          <w:fldChar w:fldCharType="begin"/>
        </w:r>
        <w:r w:rsidDel="00D65547">
          <w:rPr>
            <w:noProof/>
          </w:rPr>
          <w:delInstrText xml:space="preserve"> HYPERLINK \l "_Toc67830770" </w:delInstrText>
        </w:r>
        <w:r w:rsidDel="00D65547">
          <w:rPr>
            <w:noProof/>
          </w:rPr>
          <w:fldChar w:fldCharType="separate"/>
        </w:r>
      </w:del>
      <w:ins w:id="321" w:author="Vladymyr Kozyr" w:date="2021-08-15T21:54:00Z">
        <w:r w:rsidR="00AC6B79">
          <w:rPr>
            <w:b/>
            <w:bCs/>
            <w:noProof/>
          </w:rPr>
          <w:t>Error! Hyperlink reference not valid.</w:t>
        </w:r>
      </w:ins>
      <w:del w:id="322" w:author="Vladymyr Kozyr" w:date="2021-08-15T21:16:00Z">
        <w:r w:rsidR="00FD00CC" w:rsidRPr="005A2161" w:rsidDel="00D65547">
          <w:rPr>
            <w:rStyle w:val="Hyperlink"/>
            <w:rFonts w:cs="Arial"/>
            <w:noProof/>
            <w:lang w:val="en-CA"/>
          </w:rPr>
          <w:delText>4.3.4.</w:delText>
        </w:r>
        <w:r w:rsidR="00FD00CC" w:rsidRPr="005A2161" w:rsidDel="00D65547">
          <w:rPr>
            <w:rFonts w:asciiTheme="minorHAnsi" w:eastAsiaTheme="minorEastAsia" w:hAnsiTheme="minorHAnsi"/>
            <w:noProof/>
            <w:sz w:val="24"/>
            <w:szCs w:val="24"/>
            <w:lang w:val="en-CA"/>
          </w:rPr>
          <w:tab/>
        </w:r>
        <w:r w:rsidR="00FD00CC" w:rsidRPr="005A2161" w:rsidDel="00D65547">
          <w:rPr>
            <w:rStyle w:val="Hyperlink"/>
            <w:noProof/>
            <w:lang w:val="en-CA"/>
          </w:rPr>
          <w:delText>Task 4</w:delText>
        </w:r>
        <w:r w:rsidR="00FD00CC" w:rsidRPr="005A2161" w:rsidDel="00D65547">
          <w:rPr>
            <w:noProof/>
            <w:webHidden/>
            <w:lang w:val="en-CA"/>
          </w:rPr>
          <w:tab/>
        </w:r>
        <w:r w:rsidR="00FD00CC" w:rsidRPr="005A2161" w:rsidDel="00D65547">
          <w:rPr>
            <w:noProof/>
            <w:webHidden/>
            <w:lang w:val="en-CA"/>
          </w:rPr>
          <w:fldChar w:fldCharType="begin"/>
        </w:r>
        <w:r w:rsidR="00FD00CC" w:rsidRPr="005A2161" w:rsidDel="00D65547">
          <w:rPr>
            <w:noProof/>
            <w:webHidden/>
            <w:lang w:val="en-CA"/>
          </w:rPr>
          <w:delInstrText xml:space="preserve"> PAGEREF _Toc67830770 \h </w:delInstrText>
        </w:r>
        <w:r w:rsidR="00FD00CC" w:rsidRPr="005A2161" w:rsidDel="00D65547">
          <w:rPr>
            <w:noProof/>
            <w:webHidden/>
            <w:lang w:val="en-CA"/>
          </w:rPr>
        </w:r>
        <w:r w:rsidR="00FD00CC" w:rsidRPr="005A2161" w:rsidDel="00D65547">
          <w:rPr>
            <w:noProof/>
            <w:webHidden/>
            <w:lang w:val="en-CA"/>
          </w:rPr>
          <w:fldChar w:fldCharType="separate"/>
        </w:r>
        <w:r w:rsidR="00FD00CC" w:rsidRPr="005A2161" w:rsidDel="00D65547">
          <w:rPr>
            <w:noProof/>
            <w:webHidden/>
            <w:lang w:val="en-CA"/>
          </w:rPr>
          <w:delText>22</w:delText>
        </w:r>
        <w:r w:rsidR="00FD00CC" w:rsidRPr="005A2161" w:rsidDel="00D65547">
          <w:rPr>
            <w:noProof/>
            <w:webHidden/>
            <w:lang w:val="en-CA"/>
          </w:rPr>
          <w:fldChar w:fldCharType="end"/>
        </w:r>
        <w:r w:rsidDel="00D65547">
          <w:rPr>
            <w:noProof/>
            <w:lang w:val="en-CA"/>
          </w:rPr>
          <w:fldChar w:fldCharType="end"/>
        </w:r>
      </w:del>
    </w:p>
    <w:p w14:paraId="6DBBC2E8" w14:textId="165B30E4" w:rsidR="00FD00CC" w:rsidRPr="005A2161" w:rsidDel="00D65547" w:rsidRDefault="00AD1AB3">
      <w:pPr>
        <w:pStyle w:val="TOC1"/>
        <w:tabs>
          <w:tab w:val="left" w:pos="1440"/>
        </w:tabs>
        <w:rPr>
          <w:del w:id="323" w:author="Vladymyr Kozyr" w:date="2021-08-15T21:16:00Z"/>
          <w:rFonts w:asciiTheme="minorHAnsi" w:eastAsiaTheme="minorEastAsia" w:hAnsiTheme="minorHAnsi"/>
          <w:b w:val="0"/>
          <w:bCs w:val="0"/>
          <w:sz w:val="24"/>
          <w:lang w:val="en-CA"/>
        </w:rPr>
      </w:pPr>
      <w:del w:id="324" w:author="Vladymyr Kozyr" w:date="2021-08-15T21:16:00Z">
        <w:r w:rsidDel="00D65547">
          <w:fldChar w:fldCharType="begin"/>
        </w:r>
        <w:r w:rsidDel="00D65547">
          <w:delInstrText xml:space="preserve"> HYPERLINK \l "_Toc67830774" </w:delInstrText>
        </w:r>
        <w:r w:rsidDel="00D65547">
          <w:fldChar w:fldCharType="separate"/>
        </w:r>
      </w:del>
      <w:ins w:id="325" w:author="Vladymyr Kozyr" w:date="2021-08-15T21:54:00Z">
        <w:r w:rsidR="00AC6B79">
          <w:rPr>
            <w:b w:val="0"/>
            <w:bCs w:val="0"/>
          </w:rPr>
          <w:t>Error! Hyperlink reference not valid.</w:t>
        </w:r>
      </w:ins>
      <w:del w:id="326" w:author="Vladymyr Kozyr" w:date="2021-08-15T21:16:00Z">
        <w:r w:rsidR="00FD00CC" w:rsidRPr="005A2161" w:rsidDel="00D65547">
          <w:rPr>
            <w:rStyle w:val="Hyperlink"/>
            <w:lang w:val="en-CA"/>
          </w:rPr>
          <w:delText>Chapter 5.</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Evaluation</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_Toc67830774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24</w:delText>
        </w:r>
        <w:r w:rsidR="00FD00CC" w:rsidRPr="005A2161" w:rsidDel="00D65547">
          <w:rPr>
            <w:webHidden/>
            <w:lang w:val="en-CA"/>
          </w:rPr>
          <w:fldChar w:fldCharType="end"/>
        </w:r>
        <w:r w:rsidDel="00D65547">
          <w:rPr>
            <w:lang w:val="en-CA"/>
          </w:rPr>
          <w:fldChar w:fldCharType="end"/>
        </w:r>
      </w:del>
    </w:p>
    <w:p w14:paraId="573131F8" w14:textId="2118CCA1" w:rsidR="00FD00CC" w:rsidRPr="005A2161" w:rsidDel="00D65547" w:rsidRDefault="00AD1AB3">
      <w:pPr>
        <w:pStyle w:val="TOC1"/>
        <w:tabs>
          <w:tab w:val="left" w:pos="1440"/>
        </w:tabs>
        <w:rPr>
          <w:del w:id="327" w:author="Vladymyr Kozyr" w:date="2021-08-15T21:16:00Z"/>
          <w:rFonts w:asciiTheme="minorHAnsi" w:eastAsiaTheme="minorEastAsia" w:hAnsiTheme="minorHAnsi"/>
          <w:b w:val="0"/>
          <w:bCs w:val="0"/>
          <w:sz w:val="24"/>
          <w:lang w:val="en-CA"/>
        </w:rPr>
      </w:pPr>
      <w:del w:id="328" w:author="Vladymyr Kozyr" w:date="2021-08-15T21:16:00Z">
        <w:r w:rsidDel="00D65547">
          <w:fldChar w:fldCharType="begin"/>
        </w:r>
        <w:r w:rsidDel="00D65547">
          <w:delInstrText xml:space="preserve"> HYPERLINK \l "_Toc67830775" </w:delInstrText>
        </w:r>
        <w:r w:rsidDel="00D65547">
          <w:fldChar w:fldCharType="separate"/>
        </w:r>
      </w:del>
      <w:ins w:id="329" w:author="Vladymyr Kozyr" w:date="2021-08-15T21:54:00Z">
        <w:r w:rsidR="00AC6B79">
          <w:rPr>
            <w:b w:val="0"/>
            <w:bCs w:val="0"/>
          </w:rPr>
          <w:t>Error! Hyperlink reference not valid.</w:t>
        </w:r>
      </w:ins>
      <w:del w:id="330" w:author="Vladymyr Kozyr" w:date="2021-08-15T21:16:00Z">
        <w:r w:rsidR="00FD00CC" w:rsidRPr="005A2161" w:rsidDel="00D65547">
          <w:rPr>
            <w:rStyle w:val="Hyperlink"/>
            <w:lang w:val="en-CA"/>
          </w:rPr>
          <w:delText>Chapter 6.</w:delText>
        </w:r>
        <w:r w:rsidR="00FD00CC" w:rsidRPr="005A2161" w:rsidDel="00D65547">
          <w:rPr>
            <w:rFonts w:asciiTheme="minorHAnsi" w:eastAsiaTheme="minorEastAsia" w:hAnsiTheme="minorHAnsi"/>
            <w:b w:val="0"/>
            <w:bCs w:val="0"/>
            <w:sz w:val="24"/>
            <w:lang w:val="en-CA"/>
          </w:rPr>
          <w:tab/>
        </w:r>
        <w:r w:rsidR="00FD00CC" w:rsidRPr="005A2161" w:rsidDel="00D65547">
          <w:rPr>
            <w:rStyle w:val="Hyperlink"/>
            <w:lang w:val="en-CA"/>
          </w:rPr>
          <w:delText>Conclusions and Future Work</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_Toc67830775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25</w:delText>
        </w:r>
        <w:r w:rsidR="00FD00CC" w:rsidRPr="005A2161" w:rsidDel="00D65547">
          <w:rPr>
            <w:webHidden/>
            <w:lang w:val="en-CA"/>
          </w:rPr>
          <w:fldChar w:fldCharType="end"/>
        </w:r>
        <w:r w:rsidDel="00D65547">
          <w:rPr>
            <w:lang w:val="en-CA"/>
          </w:rPr>
          <w:fldChar w:fldCharType="end"/>
        </w:r>
      </w:del>
    </w:p>
    <w:p w14:paraId="1556E252" w14:textId="710C44F7" w:rsidR="00FD00CC" w:rsidRPr="005A2161" w:rsidDel="00D65547" w:rsidRDefault="00AD1AB3" w:rsidP="005A2161">
      <w:pPr>
        <w:pStyle w:val="TOC2"/>
        <w:rPr>
          <w:del w:id="331" w:author="Vladymyr Kozyr" w:date="2021-08-15T21:16:00Z"/>
          <w:rFonts w:asciiTheme="minorHAnsi" w:eastAsiaTheme="minorEastAsia" w:hAnsiTheme="minorHAnsi"/>
          <w:sz w:val="24"/>
          <w:szCs w:val="24"/>
          <w:lang w:val="en-CA"/>
        </w:rPr>
      </w:pPr>
      <w:del w:id="332" w:author="Vladymyr Kozyr" w:date="2021-08-15T21:16:00Z">
        <w:r w:rsidDel="00D65547">
          <w:fldChar w:fldCharType="begin"/>
        </w:r>
        <w:r w:rsidDel="00D65547">
          <w:delInstrText xml:space="preserve"> HYPERLINK \l "_Toc67830776" </w:delInstrText>
        </w:r>
        <w:r w:rsidDel="00D65547">
          <w:fldChar w:fldCharType="separate"/>
        </w:r>
      </w:del>
      <w:ins w:id="333" w:author="Vladymyr Kozyr" w:date="2021-08-15T21:54:00Z">
        <w:r w:rsidR="00AC6B79">
          <w:rPr>
            <w:b w:val="0"/>
            <w:bCs/>
          </w:rPr>
          <w:t>Error! Hyperlink reference not valid.</w:t>
        </w:r>
      </w:ins>
      <w:del w:id="334" w:author="Vladymyr Kozyr" w:date="2021-08-15T21:16:00Z">
        <w:r w:rsidR="00FD00CC" w:rsidRPr="005A2161" w:rsidDel="00D65547">
          <w:rPr>
            <w:rStyle w:val="Hyperlink"/>
            <w:lang w:val="en-CA"/>
          </w:rPr>
          <w:delText>Chapter 7.</w:delText>
        </w:r>
        <w:r w:rsidR="00583D68" w:rsidRPr="005A2161" w:rsidDel="00D65547">
          <w:rPr>
            <w:rFonts w:asciiTheme="minorHAnsi" w:eastAsiaTheme="minorEastAsia" w:hAnsiTheme="minorHAnsi"/>
            <w:sz w:val="24"/>
            <w:szCs w:val="24"/>
            <w:lang w:val="en-CA"/>
          </w:rPr>
          <w:delText xml:space="preserve">       </w:delText>
        </w:r>
        <w:r w:rsidR="00FD00CC" w:rsidRPr="005A2161" w:rsidDel="00D65547">
          <w:rPr>
            <w:rStyle w:val="Hyperlink"/>
            <w:lang w:val="en-CA"/>
          </w:rPr>
          <w:delText>Bibliography</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_Toc67830776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26</w:delText>
        </w:r>
        <w:r w:rsidR="00FD00CC" w:rsidRPr="005A2161" w:rsidDel="00D65547">
          <w:rPr>
            <w:webHidden/>
            <w:lang w:val="en-CA"/>
          </w:rPr>
          <w:fldChar w:fldCharType="end"/>
        </w:r>
        <w:r w:rsidDel="00D65547">
          <w:rPr>
            <w:lang w:val="en-CA"/>
          </w:rPr>
          <w:fldChar w:fldCharType="end"/>
        </w:r>
      </w:del>
    </w:p>
    <w:p w14:paraId="4135147E" w14:textId="7313BB0E" w:rsidR="00FD00CC" w:rsidRPr="005A2161" w:rsidDel="00D65547" w:rsidRDefault="00AD1AB3">
      <w:pPr>
        <w:pStyle w:val="TOC1"/>
        <w:rPr>
          <w:del w:id="335" w:author="Vladymyr Kozyr" w:date="2021-08-15T21:16:00Z"/>
          <w:rFonts w:asciiTheme="minorHAnsi" w:eastAsiaTheme="minorEastAsia" w:hAnsiTheme="minorHAnsi"/>
          <w:b w:val="0"/>
          <w:bCs w:val="0"/>
          <w:sz w:val="24"/>
          <w:lang w:val="en-CA"/>
        </w:rPr>
      </w:pPr>
      <w:del w:id="336" w:author="Vladymyr Kozyr" w:date="2021-08-15T21:16:00Z">
        <w:r w:rsidDel="00D65547">
          <w:fldChar w:fldCharType="begin"/>
        </w:r>
        <w:r w:rsidDel="00D65547">
          <w:delInstrText xml:space="preserve"> HYPERLINK \l "_Toc67830777" </w:delInstrText>
        </w:r>
        <w:r w:rsidDel="00D65547">
          <w:fldChar w:fldCharType="separate"/>
        </w:r>
      </w:del>
      <w:ins w:id="337" w:author="Vladymyr Kozyr" w:date="2021-08-15T21:54:00Z">
        <w:r w:rsidR="00AC6B79">
          <w:rPr>
            <w:b w:val="0"/>
            <w:bCs w:val="0"/>
          </w:rPr>
          <w:t>Error! Hyperlink reference not valid.</w:t>
        </w:r>
      </w:ins>
      <w:del w:id="338" w:author="Vladymyr Kozyr" w:date="2021-08-15T21:16:00Z">
        <w:r w:rsidR="00FD00CC" w:rsidRPr="005A2161" w:rsidDel="00D65547">
          <w:rPr>
            <w:rStyle w:val="Hyperlink"/>
            <w:lang w:val="en-CA"/>
          </w:rPr>
          <w:delText>New References (not used yet)</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_Toc67830777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28</w:delText>
        </w:r>
        <w:r w:rsidR="00FD00CC" w:rsidRPr="005A2161" w:rsidDel="00D65547">
          <w:rPr>
            <w:webHidden/>
            <w:lang w:val="en-CA"/>
          </w:rPr>
          <w:fldChar w:fldCharType="end"/>
        </w:r>
        <w:r w:rsidDel="00D65547">
          <w:rPr>
            <w:lang w:val="en-CA"/>
          </w:rPr>
          <w:fldChar w:fldCharType="end"/>
        </w:r>
      </w:del>
    </w:p>
    <w:p w14:paraId="2C600229" w14:textId="1BE866E0" w:rsidR="00FD00CC" w:rsidRPr="005A2161" w:rsidDel="00D65547" w:rsidRDefault="00AD1AB3">
      <w:pPr>
        <w:pStyle w:val="TOC1"/>
        <w:rPr>
          <w:del w:id="339" w:author="Vladymyr Kozyr" w:date="2021-08-15T21:16:00Z"/>
          <w:rFonts w:asciiTheme="minorHAnsi" w:eastAsiaTheme="minorEastAsia" w:hAnsiTheme="minorHAnsi"/>
          <w:b w:val="0"/>
          <w:bCs w:val="0"/>
          <w:sz w:val="24"/>
          <w:lang w:val="en-CA"/>
        </w:rPr>
      </w:pPr>
      <w:del w:id="340" w:author="Vladymyr Kozyr" w:date="2021-08-15T21:16:00Z">
        <w:r w:rsidDel="00D65547">
          <w:fldChar w:fldCharType="begin"/>
        </w:r>
        <w:r w:rsidDel="00D65547">
          <w:delInstrText xml:space="preserve"> HYPERLINK \l "_Toc67830778" </w:delInstrText>
        </w:r>
        <w:r w:rsidDel="00D65547">
          <w:fldChar w:fldCharType="separate"/>
        </w:r>
      </w:del>
      <w:ins w:id="341" w:author="Vladymyr Kozyr" w:date="2021-08-15T21:54:00Z">
        <w:r w:rsidR="00AC6B79">
          <w:rPr>
            <w:b w:val="0"/>
            <w:bCs w:val="0"/>
          </w:rPr>
          <w:t>Error! Hyperlink reference not valid.</w:t>
        </w:r>
      </w:ins>
      <w:del w:id="342" w:author="Vladymyr Kozyr" w:date="2021-08-15T21:16:00Z">
        <w:r w:rsidR="00FD00CC" w:rsidRPr="005A2161" w:rsidDel="00D65547">
          <w:rPr>
            <w:rStyle w:val="Hyperlink"/>
            <w:lang w:val="en-CA"/>
          </w:rPr>
          <w:delText>Appendix A.  An Example of an Appendix</w:delText>
        </w:r>
        <w:r w:rsidR="00FD00CC" w:rsidRPr="005A2161" w:rsidDel="00D65547">
          <w:rPr>
            <w:webHidden/>
            <w:lang w:val="en-CA"/>
          </w:rPr>
          <w:tab/>
        </w:r>
        <w:r w:rsidR="00FD00CC" w:rsidRPr="005A2161" w:rsidDel="00D65547">
          <w:rPr>
            <w:webHidden/>
            <w:lang w:val="en-CA"/>
          </w:rPr>
          <w:fldChar w:fldCharType="begin"/>
        </w:r>
        <w:r w:rsidR="00FD00CC" w:rsidRPr="005A2161" w:rsidDel="00D65547">
          <w:rPr>
            <w:webHidden/>
            <w:lang w:val="en-CA"/>
          </w:rPr>
          <w:delInstrText xml:space="preserve"> PAGEREF _Toc67830778 \h </w:delInstrText>
        </w:r>
        <w:r w:rsidR="00FD00CC" w:rsidRPr="005A2161" w:rsidDel="00D65547">
          <w:rPr>
            <w:webHidden/>
            <w:lang w:val="en-CA"/>
          </w:rPr>
        </w:r>
        <w:r w:rsidR="00FD00CC" w:rsidRPr="005A2161" w:rsidDel="00D65547">
          <w:rPr>
            <w:webHidden/>
            <w:lang w:val="en-CA"/>
          </w:rPr>
          <w:fldChar w:fldCharType="separate"/>
        </w:r>
        <w:r w:rsidR="00FD00CC" w:rsidRPr="005A2161" w:rsidDel="00D65547">
          <w:rPr>
            <w:webHidden/>
            <w:lang w:val="en-CA"/>
          </w:rPr>
          <w:delText>30</w:delText>
        </w:r>
        <w:r w:rsidR="00FD00CC" w:rsidRPr="005A2161" w:rsidDel="00D65547">
          <w:rPr>
            <w:webHidden/>
            <w:lang w:val="en-CA"/>
          </w:rPr>
          <w:fldChar w:fldCharType="end"/>
        </w:r>
        <w:r w:rsidDel="00D65547">
          <w:rPr>
            <w:lang w:val="en-CA"/>
          </w:rPr>
          <w:fldChar w:fldCharType="end"/>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343" w:author="Vladymyr Kozyr" w:date="2021-08-15T20:32:00Z"/>
        </w:rPr>
      </w:pPr>
      <w:del w:id="344"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345" w:author="Vladymyr Kozyr" w:date="2021-08-15T20:32:00Z"/>
        </w:rPr>
      </w:pPr>
      <w:del w:id="346"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347" w:author="Vladymyr Kozyr" w:date="2021-08-15T20:32:00Z"/>
          <w:highlight w:val="yellow"/>
        </w:rPr>
      </w:pPr>
      <w:del w:id="348"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349" w:author="Vladymyr Kozyr" w:date="2021-08-15T20:32:00Z"/>
          <w:highlight w:val="yellow"/>
        </w:rPr>
      </w:pPr>
      <w:del w:id="350"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351" w:author="Vladymyr Kozyr" w:date="2021-08-15T20:32:00Z"/>
        </w:rPr>
      </w:pPr>
      <w:del w:id="352"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353" w:name="_Toc79956903"/>
      <w:r w:rsidRPr="00CE178C">
        <w:lastRenderedPageBreak/>
        <w:t>List of Figures</w:t>
      </w:r>
      <w:bookmarkEnd w:id="353"/>
    </w:p>
    <w:p w14:paraId="3D28908E" w14:textId="78B60FA3" w:rsidR="00AC6B79" w:rsidRDefault="00F54916">
      <w:pPr>
        <w:pStyle w:val="TableofFigures"/>
        <w:tabs>
          <w:tab w:val="right" w:leader="dot" w:pos="8630"/>
        </w:tabs>
        <w:rPr>
          <w:ins w:id="354" w:author="Vladymyr Kozyr" w:date="2021-08-15T21:54: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355" w:author="Vladymyr Kozyr" w:date="2021-08-15T21:54:00Z">
        <w:r w:rsidR="00AC6B79">
          <w:rPr>
            <w:noProof/>
          </w:rPr>
          <w:t>Figure 1. FishCAM2000 user interface</w:t>
        </w:r>
        <w:r w:rsidR="00AC6B79">
          <w:rPr>
            <w:noProof/>
          </w:rPr>
          <w:tab/>
        </w:r>
        <w:r w:rsidR="00AC6B79">
          <w:rPr>
            <w:noProof/>
          </w:rPr>
          <w:fldChar w:fldCharType="begin"/>
        </w:r>
        <w:r w:rsidR="00AC6B79">
          <w:rPr>
            <w:noProof/>
          </w:rPr>
          <w:instrText xml:space="preserve"> PAGEREF _Toc79956880 \h </w:instrText>
        </w:r>
        <w:r w:rsidR="00AC6B79">
          <w:rPr>
            <w:noProof/>
          </w:rPr>
        </w:r>
      </w:ins>
      <w:r w:rsidR="00AC6B79">
        <w:rPr>
          <w:noProof/>
        </w:rPr>
        <w:fldChar w:fldCharType="separate"/>
      </w:r>
      <w:ins w:id="356" w:author="Vladymyr Kozyr" w:date="2021-08-15T21:54:00Z">
        <w:r w:rsidR="00AC6B79">
          <w:rPr>
            <w:noProof/>
          </w:rPr>
          <w:t>4</w:t>
        </w:r>
        <w:r w:rsidR="00AC6B79">
          <w:rPr>
            <w:noProof/>
          </w:rPr>
          <w:fldChar w:fldCharType="end"/>
        </w:r>
      </w:ins>
    </w:p>
    <w:p w14:paraId="583E6F8D" w14:textId="39746A5B" w:rsidR="00AC6B79" w:rsidRDefault="00AC6B79">
      <w:pPr>
        <w:pStyle w:val="TableofFigures"/>
        <w:tabs>
          <w:tab w:val="right" w:leader="dot" w:pos="8630"/>
        </w:tabs>
        <w:rPr>
          <w:ins w:id="357" w:author="Vladymyr Kozyr" w:date="2021-08-15T21:54:00Z"/>
          <w:rFonts w:asciiTheme="minorHAnsi" w:eastAsiaTheme="minorEastAsia" w:hAnsiTheme="minorHAnsi"/>
          <w:noProof/>
          <w:sz w:val="24"/>
          <w:szCs w:val="24"/>
          <w:lang w:val="en-CA"/>
        </w:rPr>
      </w:pPr>
      <w:ins w:id="358" w:author="Vladymyr Kozyr" w:date="2021-08-15T21:54:00Z">
        <w:r>
          <w:rPr>
            <w:noProof/>
          </w:rPr>
          <w:t>Figure 2. Heatmap fish trawl visualization</w:t>
        </w:r>
        <w:r>
          <w:rPr>
            <w:noProof/>
          </w:rPr>
          <w:tab/>
        </w:r>
        <w:r>
          <w:rPr>
            <w:noProof/>
          </w:rPr>
          <w:fldChar w:fldCharType="begin"/>
        </w:r>
        <w:r>
          <w:rPr>
            <w:noProof/>
          </w:rPr>
          <w:instrText xml:space="preserve"> PAGEREF _Toc79956881 \h </w:instrText>
        </w:r>
        <w:r>
          <w:rPr>
            <w:noProof/>
          </w:rPr>
        </w:r>
      </w:ins>
      <w:r>
        <w:rPr>
          <w:noProof/>
        </w:rPr>
        <w:fldChar w:fldCharType="separate"/>
      </w:r>
      <w:ins w:id="359" w:author="Vladymyr Kozyr" w:date="2021-08-15T21:54:00Z">
        <w:r>
          <w:rPr>
            <w:noProof/>
          </w:rPr>
          <w:t>5</w:t>
        </w:r>
        <w:r>
          <w:rPr>
            <w:noProof/>
          </w:rPr>
          <w:fldChar w:fldCharType="end"/>
        </w:r>
      </w:ins>
    </w:p>
    <w:p w14:paraId="6E4A5780" w14:textId="4DB19CE8" w:rsidR="00AC6B79" w:rsidRDefault="00AC6B79">
      <w:pPr>
        <w:pStyle w:val="TableofFigures"/>
        <w:tabs>
          <w:tab w:val="right" w:leader="dot" w:pos="8630"/>
        </w:tabs>
        <w:rPr>
          <w:ins w:id="360" w:author="Vladymyr Kozyr" w:date="2021-08-15T21:54:00Z"/>
          <w:rFonts w:asciiTheme="minorHAnsi" w:eastAsiaTheme="minorEastAsia" w:hAnsiTheme="minorHAnsi"/>
          <w:noProof/>
          <w:sz w:val="24"/>
          <w:szCs w:val="24"/>
          <w:lang w:val="en-CA"/>
        </w:rPr>
      </w:pPr>
      <w:ins w:id="361" w:author="Vladymyr Kozyr" w:date="2021-08-15T21:54:00Z">
        <w:r>
          <w:rPr>
            <w:noProof/>
          </w:rPr>
          <w:t>Figure 3. Land-sea connections</w:t>
        </w:r>
        <w:r>
          <w:rPr>
            <w:noProof/>
          </w:rPr>
          <w:tab/>
        </w:r>
        <w:r>
          <w:rPr>
            <w:noProof/>
          </w:rPr>
          <w:fldChar w:fldCharType="begin"/>
        </w:r>
        <w:r>
          <w:rPr>
            <w:noProof/>
          </w:rPr>
          <w:instrText xml:space="preserve"> PAGEREF _Toc79956882 \h </w:instrText>
        </w:r>
        <w:r>
          <w:rPr>
            <w:noProof/>
          </w:rPr>
        </w:r>
      </w:ins>
      <w:r>
        <w:rPr>
          <w:noProof/>
        </w:rPr>
        <w:fldChar w:fldCharType="separate"/>
      </w:r>
      <w:ins w:id="362" w:author="Vladymyr Kozyr" w:date="2021-08-15T21:54:00Z">
        <w:r>
          <w:rPr>
            <w:noProof/>
          </w:rPr>
          <w:t>6</w:t>
        </w:r>
        <w:r>
          <w:rPr>
            <w:noProof/>
          </w:rPr>
          <w:fldChar w:fldCharType="end"/>
        </w:r>
      </w:ins>
    </w:p>
    <w:p w14:paraId="350BBD31" w14:textId="2E4AB272" w:rsidR="00AC6B79" w:rsidRDefault="00AC6B79">
      <w:pPr>
        <w:pStyle w:val="TableofFigures"/>
        <w:tabs>
          <w:tab w:val="right" w:leader="dot" w:pos="8630"/>
        </w:tabs>
        <w:rPr>
          <w:ins w:id="363" w:author="Vladymyr Kozyr" w:date="2021-08-15T21:54:00Z"/>
          <w:rFonts w:asciiTheme="minorHAnsi" w:eastAsiaTheme="minorEastAsia" w:hAnsiTheme="minorHAnsi"/>
          <w:noProof/>
          <w:sz w:val="24"/>
          <w:szCs w:val="24"/>
          <w:lang w:val="en-CA"/>
        </w:rPr>
      </w:pPr>
      <w:ins w:id="364" w:author="Vladymyr Kozyr" w:date="2021-08-15T21:54:00Z">
        <w:r>
          <w:rPr>
            <w:noProof/>
          </w:rPr>
          <w:t>Figure 4. Color coding example</w:t>
        </w:r>
        <w:r>
          <w:rPr>
            <w:noProof/>
          </w:rPr>
          <w:tab/>
        </w:r>
        <w:r>
          <w:rPr>
            <w:noProof/>
          </w:rPr>
          <w:fldChar w:fldCharType="begin"/>
        </w:r>
        <w:r>
          <w:rPr>
            <w:noProof/>
          </w:rPr>
          <w:instrText xml:space="preserve"> PAGEREF _Toc79956883 \h </w:instrText>
        </w:r>
        <w:r>
          <w:rPr>
            <w:noProof/>
          </w:rPr>
        </w:r>
      </w:ins>
      <w:r>
        <w:rPr>
          <w:noProof/>
        </w:rPr>
        <w:fldChar w:fldCharType="separate"/>
      </w:r>
      <w:ins w:id="365" w:author="Vladymyr Kozyr" w:date="2021-08-15T21:54:00Z">
        <w:r>
          <w:rPr>
            <w:noProof/>
          </w:rPr>
          <w:t>7</w:t>
        </w:r>
        <w:r>
          <w:rPr>
            <w:noProof/>
          </w:rPr>
          <w:fldChar w:fldCharType="end"/>
        </w:r>
      </w:ins>
    </w:p>
    <w:p w14:paraId="1E65C5AA" w14:textId="1F30B9F2" w:rsidR="00AC6B79" w:rsidRDefault="00AC6B79">
      <w:pPr>
        <w:pStyle w:val="TableofFigures"/>
        <w:tabs>
          <w:tab w:val="right" w:leader="dot" w:pos="8630"/>
        </w:tabs>
        <w:rPr>
          <w:ins w:id="366" w:author="Vladymyr Kozyr" w:date="2021-08-15T21:54:00Z"/>
          <w:rFonts w:asciiTheme="minorHAnsi" w:eastAsiaTheme="minorEastAsia" w:hAnsiTheme="minorHAnsi"/>
          <w:noProof/>
          <w:sz w:val="24"/>
          <w:szCs w:val="24"/>
          <w:lang w:val="en-CA"/>
        </w:rPr>
      </w:pPr>
      <w:ins w:id="367" w:author="Vladymyr Kozyr" w:date="2021-08-15T21:54:00Z">
        <w:r>
          <w:rPr>
            <w:noProof/>
          </w:rPr>
          <w:t>Figure 5. Daily sugar level for patient</w:t>
        </w:r>
        <w:r>
          <w:rPr>
            <w:noProof/>
          </w:rPr>
          <w:tab/>
        </w:r>
        <w:r>
          <w:rPr>
            <w:noProof/>
          </w:rPr>
          <w:fldChar w:fldCharType="begin"/>
        </w:r>
        <w:r>
          <w:rPr>
            <w:noProof/>
          </w:rPr>
          <w:instrText xml:space="preserve"> PAGEREF _Toc79956884 \h </w:instrText>
        </w:r>
        <w:r>
          <w:rPr>
            <w:noProof/>
          </w:rPr>
        </w:r>
      </w:ins>
      <w:r>
        <w:rPr>
          <w:noProof/>
        </w:rPr>
        <w:fldChar w:fldCharType="separate"/>
      </w:r>
      <w:ins w:id="368" w:author="Vladymyr Kozyr" w:date="2021-08-15T21:54:00Z">
        <w:r>
          <w:rPr>
            <w:noProof/>
          </w:rPr>
          <w:t>8</w:t>
        </w:r>
        <w:r>
          <w:rPr>
            <w:noProof/>
          </w:rPr>
          <w:fldChar w:fldCharType="end"/>
        </w:r>
      </w:ins>
    </w:p>
    <w:p w14:paraId="415CBB76" w14:textId="71248700" w:rsidR="00AC6B79" w:rsidRDefault="00AC6B79">
      <w:pPr>
        <w:pStyle w:val="TableofFigures"/>
        <w:tabs>
          <w:tab w:val="right" w:leader="dot" w:pos="8630"/>
        </w:tabs>
        <w:rPr>
          <w:ins w:id="369" w:author="Vladymyr Kozyr" w:date="2021-08-15T21:54:00Z"/>
          <w:rFonts w:asciiTheme="minorHAnsi" w:eastAsiaTheme="minorEastAsia" w:hAnsiTheme="minorHAnsi"/>
          <w:noProof/>
          <w:sz w:val="24"/>
          <w:szCs w:val="24"/>
          <w:lang w:val="en-CA"/>
        </w:rPr>
      </w:pPr>
      <w:ins w:id="370" w:author="Vladymyr Kozyr" w:date="2021-08-15T21:54:00Z">
        <w:r>
          <w:rPr>
            <w:noProof/>
          </w:rPr>
          <w:t>Figure 6. Various visualization types</w:t>
        </w:r>
        <w:r>
          <w:rPr>
            <w:noProof/>
          </w:rPr>
          <w:tab/>
        </w:r>
        <w:r>
          <w:rPr>
            <w:noProof/>
          </w:rPr>
          <w:fldChar w:fldCharType="begin"/>
        </w:r>
        <w:r>
          <w:rPr>
            <w:noProof/>
          </w:rPr>
          <w:instrText xml:space="preserve"> PAGEREF _Toc79956885 \h </w:instrText>
        </w:r>
        <w:r>
          <w:rPr>
            <w:noProof/>
          </w:rPr>
        </w:r>
      </w:ins>
      <w:r>
        <w:rPr>
          <w:noProof/>
        </w:rPr>
        <w:fldChar w:fldCharType="separate"/>
      </w:r>
      <w:ins w:id="371" w:author="Vladymyr Kozyr" w:date="2021-08-15T21:54:00Z">
        <w:r>
          <w:rPr>
            <w:noProof/>
          </w:rPr>
          <w:t>8</w:t>
        </w:r>
        <w:r>
          <w:rPr>
            <w:noProof/>
          </w:rPr>
          <w:fldChar w:fldCharType="end"/>
        </w:r>
      </w:ins>
    </w:p>
    <w:p w14:paraId="1D907A42" w14:textId="265E3191" w:rsidR="00AC6B79" w:rsidRDefault="00AC6B79">
      <w:pPr>
        <w:pStyle w:val="TableofFigures"/>
        <w:tabs>
          <w:tab w:val="right" w:leader="dot" w:pos="8630"/>
        </w:tabs>
        <w:rPr>
          <w:ins w:id="372" w:author="Vladymyr Kozyr" w:date="2021-08-15T21:54:00Z"/>
          <w:rFonts w:asciiTheme="minorHAnsi" w:eastAsiaTheme="minorEastAsia" w:hAnsiTheme="minorHAnsi"/>
          <w:noProof/>
          <w:sz w:val="24"/>
          <w:szCs w:val="24"/>
          <w:lang w:val="en-CA"/>
        </w:rPr>
      </w:pPr>
      <w:ins w:id="373" w:author="Vladymyr Kozyr" w:date="2021-08-15T21:54:00Z">
        <w:r>
          <w:rPr>
            <w:noProof/>
          </w:rPr>
          <w:t>Figure 7. Table Data Presentation</w:t>
        </w:r>
        <w:r>
          <w:rPr>
            <w:noProof/>
          </w:rPr>
          <w:tab/>
        </w:r>
        <w:r>
          <w:rPr>
            <w:noProof/>
          </w:rPr>
          <w:fldChar w:fldCharType="begin"/>
        </w:r>
        <w:r>
          <w:rPr>
            <w:noProof/>
          </w:rPr>
          <w:instrText xml:space="preserve"> PAGEREF _Toc79956886 \h </w:instrText>
        </w:r>
        <w:r>
          <w:rPr>
            <w:noProof/>
          </w:rPr>
        </w:r>
      </w:ins>
      <w:r>
        <w:rPr>
          <w:noProof/>
        </w:rPr>
        <w:fldChar w:fldCharType="separate"/>
      </w:r>
      <w:ins w:id="374" w:author="Vladymyr Kozyr" w:date="2021-08-15T21:54:00Z">
        <w:r>
          <w:rPr>
            <w:noProof/>
          </w:rPr>
          <w:t>10</w:t>
        </w:r>
        <w:r>
          <w:rPr>
            <w:noProof/>
          </w:rPr>
          <w:fldChar w:fldCharType="end"/>
        </w:r>
      </w:ins>
    </w:p>
    <w:p w14:paraId="4AAEE807" w14:textId="63132D7A" w:rsidR="00AC6B79" w:rsidRDefault="00AC6B79">
      <w:pPr>
        <w:pStyle w:val="TableofFigures"/>
        <w:tabs>
          <w:tab w:val="right" w:leader="dot" w:pos="8630"/>
        </w:tabs>
        <w:rPr>
          <w:ins w:id="375" w:author="Vladymyr Kozyr" w:date="2021-08-15T21:54:00Z"/>
          <w:rFonts w:asciiTheme="minorHAnsi" w:eastAsiaTheme="minorEastAsia" w:hAnsiTheme="minorHAnsi"/>
          <w:noProof/>
          <w:sz w:val="24"/>
          <w:szCs w:val="24"/>
          <w:lang w:val="en-CA"/>
        </w:rPr>
      </w:pPr>
      <w:ins w:id="376" w:author="Vladymyr Kozyr" w:date="2021-08-15T21:54:00Z">
        <w:r>
          <w:rPr>
            <w:noProof/>
          </w:rPr>
          <w:t>Figure 8. Northern Abalone data</w:t>
        </w:r>
        <w:r>
          <w:rPr>
            <w:noProof/>
          </w:rPr>
          <w:tab/>
        </w:r>
        <w:r>
          <w:rPr>
            <w:noProof/>
          </w:rPr>
          <w:fldChar w:fldCharType="begin"/>
        </w:r>
        <w:r>
          <w:rPr>
            <w:noProof/>
          </w:rPr>
          <w:instrText xml:space="preserve"> PAGEREF _Toc79956887 \h </w:instrText>
        </w:r>
        <w:r>
          <w:rPr>
            <w:noProof/>
          </w:rPr>
        </w:r>
      </w:ins>
      <w:r>
        <w:rPr>
          <w:noProof/>
        </w:rPr>
        <w:fldChar w:fldCharType="separate"/>
      </w:r>
      <w:ins w:id="377" w:author="Vladymyr Kozyr" w:date="2021-08-15T21:54:00Z">
        <w:r>
          <w:rPr>
            <w:noProof/>
          </w:rPr>
          <w:t>11</w:t>
        </w:r>
        <w:r>
          <w:rPr>
            <w:noProof/>
          </w:rPr>
          <w:fldChar w:fldCharType="end"/>
        </w:r>
      </w:ins>
    </w:p>
    <w:p w14:paraId="33083B45" w14:textId="48D903F1" w:rsidR="00AC6B79" w:rsidRDefault="00AC6B79">
      <w:pPr>
        <w:pStyle w:val="TableofFigures"/>
        <w:tabs>
          <w:tab w:val="right" w:leader="dot" w:pos="8630"/>
        </w:tabs>
        <w:rPr>
          <w:ins w:id="378" w:author="Vladymyr Kozyr" w:date="2021-08-15T21:54:00Z"/>
          <w:rFonts w:asciiTheme="minorHAnsi" w:eastAsiaTheme="minorEastAsia" w:hAnsiTheme="minorHAnsi"/>
          <w:noProof/>
          <w:sz w:val="24"/>
          <w:szCs w:val="24"/>
          <w:lang w:val="en-CA"/>
        </w:rPr>
      </w:pPr>
      <w:ins w:id="379" w:author="Vladymyr Kozyr" w:date="2021-08-15T21:54:00Z">
        <w:r>
          <w:rPr>
            <w:noProof/>
          </w:rPr>
          <w:t>Figure 9. Tonnage and value for fish landings</w:t>
        </w:r>
        <w:r>
          <w:rPr>
            <w:noProof/>
          </w:rPr>
          <w:tab/>
        </w:r>
        <w:r>
          <w:rPr>
            <w:noProof/>
          </w:rPr>
          <w:fldChar w:fldCharType="begin"/>
        </w:r>
        <w:r>
          <w:rPr>
            <w:noProof/>
          </w:rPr>
          <w:instrText xml:space="preserve"> PAGEREF _Toc79956888 \h </w:instrText>
        </w:r>
        <w:r>
          <w:rPr>
            <w:noProof/>
          </w:rPr>
        </w:r>
      </w:ins>
      <w:r>
        <w:rPr>
          <w:noProof/>
        </w:rPr>
        <w:fldChar w:fldCharType="separate"/>
      </w:r>
      <w:ins w:id="380" w:author="Vladymyr Kozyr" w:date="2021-08-15T21:54:00Z">
        <w:r>
          <w:rPr>
            <w:noProof/>
          </w:rPr>
          <w:t>12</w:t>
        </w:r>
        <w:r>
          <w:rPr>
            <w:noProof/>
          </w:rPr>
          <w:fldChar w:fldCharType="end"/>
        </w:r>
      </w:ins>
    </w:p>
    <w:p w14:paraId="5DD6A107" w14:textId="6C64BA28" w:rsidR="00AC6B79" w:rsidRDefault="00AC6B79">
      <w:pPr>
        <w:pStyle w:val="TableofFigures"/>
        <w:tabs>
          <w:tab w:val="right" w:leader="dot" w:pos="8630"/>
        </w:tabs>
        <w:rPr>
          <w:ins w:id="381" w:author="Vladymyr Kozyr" w:date="2021-08-15T21:54:00Z"/>
          <w:rFonts w:asciiTheme="minorHAnsi" w:eastAsiaTheme="minorEastAsia" w:hAnsiTheme="minorHAnsi"/>
          <w:noProof/>
          <w:sz w:val="24"/>
          <w:szCs w:val="24"/>
          <w:lang w:val="en-CA"/>
        </w:rPr>
      </w:pPr>
      <w:ins w:id="382" w:author="Vladymyr Kozyr" w:date="2021-08-15T21:54:00Z">
        <w:r>
          <w:rPr>
            <w:noProof/>
          </w:rPr>
          <w:t>Figure 10. Percentage of Scottish vessels’ landings by species type</w:t>
        </w:r>
        <w:r>
          <w:rPr>
            <w:noProof/>
          </w:rPr>
          <w:tab/>
        </w:r>
        <w:r>
          <w:rPr>
            <w:noProof/>
          </w:rPr>
          <w:fldChar w:fldCharType="begin"/>
        </w:r>
        <w:r>
          <w:rPr>
            <w:noProof/>
          </w:rPr>
          <w:instrText xml:space="preserve"> PAGEREF _Toc79956889 \h </w:instrText>
        </w:r>
        <w:r>
          <w:rPr>
            <w:noProof/>
          </w:rPr>
        </w:r>
      </w:ins>
      <w:r>
        <w:rPr>
          <w:noProof/>
        </w:rPr>
        <w:fldChar w:fldCharType="separate"/>
      </w:r>
      <w:ins w:id="383" w:author="Vladymyr Kozyr" w:date="2021-08-15T21:54:00Z">
        <w:r>
          <w:rPr>
            <w:noProof/>
          </w:rPr>
          <w:t>12</w:t>
        </w:r>
        <w:r>
          <w:rPr>
            <w:noProof/>
          </w:rPr>
          <w:fldChar w:fldCharType="end"/>
        </w:r>
      </w:ins>
    </w:p>
    <w:p w14:paraId="0DEC7704" w14:textId="40503735" w:rsidR="00AC6B79" w:rsidRDefault="00AC6B79">
      <w:pPr>
        <w:pStyle w:val="TableofFigures"/>
        <w:tabs>
          <w:tab w:val="right" w:leader="dot" w:pos="8630"/>
        </w:tabs>
        <w:rPr>
          <w:ins w:id="384" w:author="Vladymyr Kozyr" w:date="2021-08-15T21:54:00Z"/>
          <w:rFonts w:asciiTheme="minorHAnsi" w:eastAsiaTheme="minorEastAsia" w:hAnsiTheme="minorHAnsi"/>
          <w:noProof/>
          <w:sz w:val="24"/>
          <w:szCs w:val="24"/>
          <w:lang w:val="en-CA"/>
        </w:rPr>
      </w:pPr>
      <w:ins w:id="385" w:author="Vladymyr Kozyr" w:date="2021-08-15T21:54:00Z">
        <w:r>
          <w:rPr>
            <w:noProof/>
          </w:rPr>
          <w:t>Figure 11. Price per tonne for key species for years 2018 and 2019</w:t>
        </w:r>
        <w:r>
          <w:rPr>
            <w:noProof/>
          </w:rPr>
          <w:tab/>
        </w:r>
        <w:r>
          <w:rPr>
            <w:noProof/>
          </w:rPr>
          <w:fldChar w:fldCharType="begin"/>
        </w:r>
        <w:r>
          <w:rPr>
            <w:noProof/>
          </w:rPr>
          <w:instrText xml:space="preserve"> PAGEREF _Toc79956890 \h </w:instrText>
        </w:r>
        <w:r>
          <w:rPr>
            <w:noProof/>
          </w:rPr>
        </w:r>
      </w:ins>
      <w:r>
        <w:rPr>
          <w:noProof/>
        </w:rPr>
        <w:fldChar w:fldCharType="separate"/>
      </w:r>
      <w:ins w:id="386" w:author="Vladymyr Kozyr" w:date="2021-08-15T21:54:00Z">
        <w:r>
          <w:rPr>
            <w:noProof/>
          </w:rPr>
          <w:t>13</w:t>
        </w:r>
        <w:r>
          <w:rPr>
            <w:noProof/>
          </w:rPr>
          <w:fldChar w:fldCharType="end"/>
        </w:r>
      </w:ins>
    </w:p>
    <w:p w14:paraId="439E9664" w14:textId="52A2C2A3" w:rsidR="00AC6B79" w:rsidRDefault="00AC6B79">
      <w:pPr>
        <w:pStyle w:val="TableofFigures"/>
        <w:tabs>
          <w:tab w:val="right" w:leader="dot" w:pos="8630"/>
        </w:tabs>
        <w:rPr>
          <w:ins w:id="387" w:author="Vladymyr Kozyr" w:date="2021-08-15T21:54:00Z"/>
          <w:rFonts w:asciiTheme="minorHAnsi" w:eastAsiaTheme="minorEastAsia" w:hAnsiTheme="minorHAnsi"/>
          <w:noProof/>
          <w:sz w:val="24"/>
          <w:szCs w:val="24"/>
          <w:lang w:val="en-CA"/>
        </w:rPr>
      </w:pPr>
      <w:ins w:id="388" w:author="Vladymyr Kozyr" w:date="2021-08-15T21:54:00Z">
        <w:r>
          <w:rPr>
            <w:noProof/>
          </w:rPr>
          <w:t>Figure 12. Scatter plot example</w:t>
        </w:r>
        <w:r>
          <w:rPr>
            <w:noProof/>
          </w:rPr>
          <w:tab/>
        </w:r>
        <w:r>
          <w:rPr>
            <w:noProof/>
          </w:rPr>
          <w:fldChar w:fldCharType="begin"/>
        </w:r>
        <w:r>
          <w:rPr>
            <w:noProof/>
          </w:rPr>
          <w:instrText xml:space="preserve"> PAGEREF _Toc79956891 \h </w:instrText>
        </w:r>
        <w:r>
          <w:rPr>
            <w:noProof/>
          </w:rPr>
        </w:r>
      </w:ins>
      <w:r>
        <w:rPr>
          <w:noProof/>
        </w:rPr>
        <w:fldChar w:fldCharType="separate"/>
      </w:r>
      <w:ins w:id="389" w:author="Vladymyr Kozyr" w:date="2021-08-15T21:54:00Z">
        <w:r>
          <w:rPr>
            <w:noProof/>
          </w:rPr>
          <w:t>20</w:t>
        </w:r>
        <w:r>
          <w:rPr>
            <w:noProof/>
          </w:rPr>
          <w:fldChar w:fldCharType="end"/>
        </w:r>
      </w:ins>
    </w:p>
    <w:p w14:paraId="35FC4E2C" w14:textId="5EABE7BA" w:rsidR="00AC6B79" w:rsidRDefault="00AC6B79">
      <w:pPr>
        <w:pStyle w:val="TableofFigures"/>
        <w:tabs>
          <w:tab w:val="right" w:leader="dot" w:pos="8630"/>
        </w:tabs>
        <w:rPr>
          <w:ins w:id="390" w:author="Vladymyr Kozyr" w:date="2021-08-15T21:54:00Z"/>
          <w:rFonts w:asciiTheme="minorHAnsi" w:eastAsiaTheme="minorEastAsia" w:hAnsiTheme="minorHAnsi"/>
          <w:noProof/>
          <w:sz w:val="24"/>
          <w:szCs w:val="24"/>
          <w:lang w:val="en-CA"/>
        </w:rPr>
      </w:pPr>
      <w:ins w:id="391" w:author="Vladymyr Kozyr" w:date="2021-08-15T21:54:00Z">
        <w:r>
          <w:rPr>
            <w:noProof/>
          </w:rPr>
          <w:t>Figure 13. System Diagram</w:t>
        </w:r>
        <w:r>
          <w:rPr>
            <w:noProof/>
          </w:rPr>
          <w:tab/>
        </w:r>
        <w:r>
          <w:rPr>
            <w:noProof/>
          </w:rPr>
          <w:fldChar w:fldCharType="begin"/>
        </w:r>
        <w:r>
          <w:rPr>
            <w:noProof/>
          </w:rPr>
          <w:instrText xml:space="preserve"> PAGEREF _Toc79956892 \h </w:instrText>
        </w:r>
        <w:r>
          <w:rPr>
            <w:noProof/>
          </w:rPr>
        </w:r>
      </w:ins>
      <w:r>
        <w:rPr>
          <w:noProof/>
        </w:rPr>
        <w:fldChar w:fldCharType="separate"/>
      </w:r>
      <w:ins w:id="392" w:author="Vladymyr Kozyr" w:date="2021-08-15T21:54:00Z">
        <w:r>
          <w:rPr>
            <w:noProof/>
          </w:rPr>
          <w:t>22</w:t>
        </w:r>
        <w:r>
          <w:rPr>
            <w:noProof/>
          </w:rPr>
          <w:fldChar w:fldCharType="end"/>
        </w:r>
      </w:ins>
    </w:p>
    <w:p w14:paraId="2B4FD1A4" w14:textId="1CDC3F92" w:rsidR="00AC6B79" w:rsidRDefault="00AC6B79">
      <w:pPr>
        <w:pStyle w:val="TableofFigures"/>
        <w:tabs>
          <w:tab w:val="right" w:leader="dot" w:pos="8630"/>
        </w:tabs>
        <w:rPr>
          <w:ins w:id="393" w:author="Vladymyr Kozyr" w:date="2021-08-15T21:54:00Z"/>
          <w:rFonts w:asciiTheme="minorHAnsi" w:eastAsiaTheme="minorEastAsia" w:hAnsiTheme="minorHAnsi"/>
          <w:noProof/>
          <w:sz w:val="24"/>
          <w:szCs w:val="24"/>
          <w:lang w:val="en-CA"/>
        </w:rPr>
      </w:pPr>
      <w:ins w:id="394" w:author="Vladymyr Kozyr" w:date="2021-08-15T21:54:00Z">
        <w:r>
          <w:rPr>
            <w:noProof/>
          </w:rPr>
          <w:t>Figure 14. Filter interface</w:t>
        </w:r>
        <w:r>
          <w:rPr>
            <w:noProof/>
          </w:rPr>
          <w:tab/>
        </w:r>
        <w:r>
          <w:rPr>
            <w:noProof/>
          </w:rPr>
          <w:fldChar w:fldCharType="begin"/>
        </w:r>
        <w:r>
          <w:rPr>
            <w:noProof/>
          </w:rPr>
          <w:instrText xml:space="preserve"> PAGEREF _Toc79956893 \h </w:instrText>
        </w:r>
        <w:r>
          <w:rPr>
            <w:noProof/>
          </w:rPr>
        </w:r>
      </w:ins>
      <w:r>
        <w:rPr>
          <w:noProof/>
        </w:rPr>
        <w:fldChar w:fldCharType="separate"/>
      </w:r>
      <w:ins w:id="395" w:author="Vladymyr Kozyr" w:date="2021-08-15T21:54:00Z">
        <w:r>
          <w:rPr>
            <w:noProof/>
          </w:rPr>
          <w:t>23</w:t>
        </w:r>
        <w:r>
          <w:rPr>
            <w:noProof/>
          </w:rPr>
          <w:fldChar w:fldCharType="end"/>
        </w:r>
      </w:ins>
    </w:p>
    <w:p w14:paraId="302A4A62" w14:textId="26052EBB" w:rsidR="00AC6B79" w:rsidRDefault="00AC6B79">
      <w:pPr>
        <w:pStyle w:val="TableofFigures"/>
        <w:tabs>
          <w:tab w:val="right" w:leader="dot" w:pos="8630"/>
        </w:tabs>
        <w:rPr>
          <w:ins w:id="396" w:author="Vladymyr Kozyr" w:date="2021-08-15T21:54:00Z"/>
          <w:rFonts w:asciiTheme="minorHAnsi" w:eastAsiaTheme="minorEastAsia" w:hAnsiTheme="minorHAnsi"/>
          <w:noProof/>
          <w:sz w:val="24"/>
          <w:szCs w:val="24"/>
          <w:lang w:val="en-CA"/>
        </w:rPr>
      </w:pPr>
      <w:ins w:id="397" w:author="Vladymyr Kozyr" w:date="2021-08-15T21:54:00Z">
        <w:r>
          <w:rPr>
            <w:noProof/>
          </w:rPr>
          <w:t>Figure 15. Multiline chart</w:t>
        </w:r>
        <w:r>
          <w:rPr>
            <w:noProof/>
          </w:rPr>
          <w:tab/>
        </w:r>
        <w:r>
          <w:rPr>
            <w:noProof/>
          </w:rPr>
          <w:fldChar w:fldCharType="begin"/>
        </w:r>
        <w:r>
          <w:rPr>
            <w:noProof/>
          </w:rPr>
          <w:instrText xml:space="preserve"> PAGEREF _Toc79956894 \h </w:instrText>
        </w:r>
        <w:r>
          <w:rPr>
            <w:noProof/>
          </w:rPr>
        </w:r>
      </w:ins>
      <w:r>
        <w:rPr>
          <w:noProof/>
        </w:rPr>
        <w:fldChar w:fldCharType="separate"/>
      </w:r>
      <w:ins w:id="398" w:author="Vladymyr Kozyr" w:date="2021-08-15T21:54:00Z">
        <w:r>
          <w:rPr>
            <w:noProof/>
          </w:rPr>
          <w:t>25</w:t>
        </w:r>
        <w:r>
          <w:rPr>
            <w:noProof/>
          </w:rPr>
          <w:fldChar w:fldCharType="end"/>
        </w:r>
      </w:ins>
    </w:p>
    <w:p w14:paraId="61746838" w14:textId="20B8924A" w:rsidR="00AC6B79" w:rsidRDefault="00AC6B79">
      <w:pPr>
        <w:pStyle w:val="TableofFigures"/>
        <w:tabs>
          <w:tab w:val="right" w:leader="dot" w:pos="8630"/>
        </w:tabs>
        <w:rPr>
          <w:ins w:id="399" w:author="Vladymyr Kozyr" w:date="2021-08-15T21:54:00Z"/>
          <w:rFonts w:asciiTheme="minorHAnsi" w:eastAsiaTheme="minorEastAsia" w:hAnsiTheme="minorHAnsi"/>
          <w:noProof/>
          <w:sz w:val="24"/>
          <w:szCs w:val="24"/>
          <w:lang w:val="en-CA"/>
        </w:rPr>
      </w:pPr>
      <w:ins w:id="400" w:author="Vladymyr Kozyr" w:date="2021-08-15T21:54:00Z">
        <w:r>
          <w:rPr>
            <w:noProof/>
          </w:rPr>
          <w:t>Figure 16. Scatter plot</w:t>
        </w:r>
        <w:r>
          <w:rPr>
            <w:noProof/>
          </w:rPr>
          <w:tab/>
        </w:r>
        <w:r>
          <w:rPr>
            <w:noProof/>
          </w:rPr>
          <w:fldChar w:fldCharType="begin"/>
        </w:r>
        <w:r>
          <w:rPr>
            <w:noProof/>
          </w:rPr>
          <w:instrText xml:space="preserve"> PAGEREF _Toc79956895 \h </w:instrText>
        </w:r>
        <w:r>
          <w:rPr>
            <w:noProof/>
          </w:rPr>
        </w:r>
      </w:ins>
      <w:r>
        <w:rPr>
          <w:noProof/>
        </w:rPr>
        <w:fldChar w:fldCharType="separate"/>
      </w:r>
      <w:ins w:id="401" w:author="Vladymyr Kozyr" w:date="2021-08-15T21:54:00Z">
        <w:r>
          <w:rPr>
            <w:noProof/>
          </w:rPr>
          <w:t>26</w:t>
        </w:r>
        <w:r>
          <w:rPr>
            <w:noProof/>
          </w:rPr>
          <w:fldChar w:fldCharType="end"/>
        </w:r>
      </w:ins>
    </w:p>
    <w:p w14:paraId="49CF0549" w14:textId="6CD83AE8" w:rsidR="00AC6B79" w:rsidRDefault="00AC6B79">
      <w:pPr>
        <w:pStyle w:val="TableofFigures"/>
        <w:tabs>
          <w:tab w:val="right" w:leader="dot" w:pos="8630"/>
        </w:tabs>
        <w:rPr>
          <w:ins w:id="402" w:author="Vladymyr Kozyr" w:date="2021-08-15T21:54:00Z"/>
          <w:rFonts w:asciiTheme="minorHAnsi" w:eastAsiaTheme="minorEastAsia" w:hAnsiTheme="minorHAnsi"/>
          <w:noProof/>
          <w:sz w:val="24"/>
          <w:szCs w:val="24"/>
          <w:lang w:val="en-CA"/>
        </w:rPr>
      </w:pPr>
      <w:ins w:id="403" w:author="Vladymyr Kozyr" w:date="2021-08-15T21:54:00Z">
        <w:r>
          <w:rPr>
            <w:noProof/>
          </w:rPr>
          <w:t>Figure 17. Pie chart</w:t>
        </w:r>
        <w:r>
          <w:rPr>
            <w:noProof/>
          </w:rPr>
          <w:tab/>
        </w:r>
        <w:r>
          <w:rPr>
            <w:noProof/>
          </w:rPr>
          <w:fldChar w:fldCharType="begin"/>
        </w:r>
        <w:r>
          <w:rPr>
            <w:noProof/>
          </w:rPr>
          <w:instrText xml:space="preserve"> PAGEREF _Toc79956896 \h </w:instrText>
        </w:r>
        <w:r>
          <w:rPr>
            <w:noProof/>
          </w:rPr>
        </w:r>
      </w:ins>
      <w:r>
        <w:rPr>
          <w:noProof/>
        </w:rPr>
        <w:fldChar w:fldCharType="separate"/>
      </w:r>
      <w:ins w:id="404" w:author="Vladymyr Kozyr" w:date="2021-08-15T21:54:00Z">
        <w:r>
          <w:rPr>
            <w:noProof/>
          </w:rPr>
          <w:t>27</w:t>
        </w:r>
        <w:r>
          <w:rPr>
            <w:noProof/>
          </w:rPr>
          <w:fldChar w:fldCharType="end"/>
        </w:r>
      </w:ins>
    </w:p>
    <w:p w14:paraId="260A8C4D" w14:textId="0A249809" w:rsidR="00AC6B79" w:rsidRDefault="00AC6B79">
      <w:pPr>
        <w:pStyle w:val="TableofFigures"/>
        <w:tabs>
          <w:tab w:val="right" w:leader="dot" w:pos="8630"/>
        </w:tabs>
        <w:rPr>
          <w:ins w:id="405" w:author="Vladymyr Kozyr" w:date="2021-08-15T21:54:00Z"/>
          <w:rFonts w:asciiTheme="minorHAnsi" w:eastAsiaTheme="minorEastAsia" w:hAnsiTheme="minorHAnsi"/>
          <w:noProof/>
          <w:sz w:val="24"/>
          <w:szCs w:val="24"/>
          <w:lang w:val="en-CA"/>
        </w:rPr>
      </w:pPr>
      <w:ins w:id="406" w:author="Vladymyr Kozyr" w:date="2021-08-15T21:54:00Z">
        <w:r>
          <w:rPr>
            <w:noProof/>
          </w:rPr>
          <w:t>Figure 18. Bar chart</w:t>
        </w:r>
        <w:r>
          <w:rPr>
            <w:noProof/>
          </w:rPr>
          <w:tab/>
        </w:r>
        <w:r>
          <w:rPr>
            <w:noProof/>
          </w:rPr>
          <w:fldChar w:fldCharType="begin"/>
        </w:r>
        <w:r>
          <w:rPr>
            <w:noProof/>
          </w:rPr>
          <w:instrText xml:space="preserve"> PAGEREF _Toc79956897 \h </w:instrText>
        </w:r>
        <w:r>
          <w:rPr>
            <w:noProof/>
          </w:rPr>
        </w:r>
      </w:ins>
      <w:r>
        <w:rPr>
          <w:noProof/>
        </w:rPr>
        <w:fldChar w:fldCharType="separate"/>
      </w:r>
      <w:ins w:id="407" w:author="Vladymyr Kozyr" w:date="2021-08-15T21:54:00Z">
        <w:r>
          <w:rPr>
            <w:noProof/>
          </w:rPr>
          <w:t>28</w:t>
        </w:r>
        <w:r>
          <w:rPr>
            <w:noProof/>
          </w:rPr>
          <w:fldChar w:fldCharType="end"/>
        </w:r>
      </w:ins>
    </w:p>
    <w:p w14:paraId="5D73F0EC" w14:textId="7DB52416" w:rsidR="00276693" w:rsidRPr="00CE178C" w:rsidRDefault="005F3C06" w:rsidP="00276693">
      <w:pPr>
        <w:pStyle w:val="1Para"/>
      </w:pPr>
      <w:del w:id="408"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09" w:name="_Toc79956904"/>
      <w:r w:rsidRPr="00CE178C">
        <w:lastRenderedPageBreak/>
        <w:t>List of Acronyms</w:t>
      </w:r>
      <w:bookmarkEnd w:id="4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10" w:author="Vladymyr Kozyr" w:date="2021-08-15T20:29:00Z">
              <w:r w:rsidRPr="00CE178C" w:rsidDel="00073C6D">
                <w:delText>SFU</w:delText>
              </w:r>
            </w:del>
            <w:ins w:id="411" w:author="Vladymyr Kozyr" w:date="2021-08-15T20:29:00Z">
              <w:r w:rsidR="00073C6D">
                <w:t>DFO</w:t>
              </w:r>
            </w:ins>
          </w:p>
        </w:tc>
        <w:tc>
          <w:tcPr>
            <w:tcW w:w="6830" w:type="dxa"/>
          </w:tcPr>
          <w:p w14:paraId="327D0108" w14:textId="2733E970" w:rsidR="00646F8D" w:rsidRPr="00CE178C" w:rsidRDefault="00646F8D" w:rsidP="007352F3">
            <w:pPr>
              <w:pStyle w:val="1ParaNoSpace"/>
            </w:pPr>
            <w:del w:id="412" w:author="Vladymyr Kozyr" w:date="2021-08-15T20:29:00Z">
              <w:r w:rsidRPr="00CE178C" w:rsidDel="00073C6D">
                <w:delText>Simon Fraser University</w:delText>
              </w:r>
            </w:del>
            <w:ins w:id="413" w:author="Vladymyr Kozyr" w:date="2021-08-15T20:29:00Z">
              <w:r w:rsidR="00073C6D">
                <w:t>De</w:t>
              </w:r>
            </w:ins>
            <w:ins w:id="414" w:author="Vladymyr Kozyr" w:date="2021-08-15T20:30:00Z">
              <w:r w:rsidR="00073C6D">
                <w:t>partment of Fishery and Oceans</w:t>
              </w:r>
            </w:ins>
          </w:p>
        </w:tc>
      </w:tr>
      <w:tr w:rsidR="00646F8D" w:rsidRPr="00CE178C" w:rsidDel="00073C6D" w14:paraId="7AFAF102" w14:textId="3C205486" w:rsidTr="00572D69">
        <w:trPr>
          <w:del w:id="415" w:author="Vladymyr Kozyr" w:date="2021-08-15T20:30:00Z"/>
        </w:trPr>
        <w:tc>
          <w:tcPr>
            <w:tcW w:w="1800" w:type="dxa"/>
          </w:tcPr>
          <w:p w14:paraId="3039A9B8" w14:textId="47BE7102" w:rsidR="00646F8D" w:rsidRPr="00CE178C" w:rsidDel="00073C6D" w:rsidRDefault="00646F8D" w:rsidP="007352F3">
            <w:pPr>
              <w:pStyle w:val="1ParaNoSpace"/>
              <w:rPr>
                <w:del w:id="416" w:author="Vladymyr Kozyr" w:date="2021-08-15T20:30:00Z"/>
              </w:rPr>
            </w:pPr>
            <w:del w:id="417"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18" w:author="Vladymyr Kozyr" w:date="2021-08-15T20:30:00Z"/>
              </w:rPr>
            </w:pPr>
            <w:del w:id="419" w:author="Vladymyr Kozyr" w:date="2021-08-15T20:30:00Z">
              <w:r w:rsidRPr="00CE178C" w:rsidDel="00073C6D">
                <w:delText>Library and Archives Canada</w:delText>
              </w:r>
            </w:del>
          </w:p>
        </w:tc>
      </w:tr>
      <w:tr w:rsidR="00646F8D" w:rsidRPr="00CE178C" w:rsidDel="00073C6D" w14:paraId="6B4CDB59" w14:textId="6E4ED741" w:rsidTr="00572D69">
        <w:trPr>
          <w:del w:id="420" w:author="Vladymyr Kozyr" w:date="2021-08-15T20:30:00Z"/>
        </w:trPr>
        <w:tc>
          <w:tcPr>
            <w:tcW w:w="1800" w:type="dxa"/>
          </w:tcPr>
          <w:p w14:paraId="07FCD8B2" w14:textId="3F57694E" w:rsidR="00646F8D" w:rsidRPr="00CE178C" w:rsidDel="00073C6D" w:rsidRDefault="00646F8D" w:rsidP="007352F3">
            <w:pPr>
              <w:pStyle w:val="1ParaNoSpace"/>
              <w:rPr>
                <w:del w:id="421" w:author="Vladymyr Kozyr" w:date="2021-08-15T20:30:00Z"/>
              </w:rPr>
            </w:pPr>
          </w:p>
        </w:tc>
        <w:tc>
          <w:tcPr>
            <w:tcW w:w="6830" w:type="dxa"/>
          </w:tcPr>
          <w:p w14:paraId="0A11E362" w14:textId="2F6FC7C0" w:rsidR="00646F8D" w:rsidRPr="00CE178C" w:rsidDel="00073C6D" w:rsidRDefault="00910A03" w:rsidP="007352F3">
            <w:pPr>
              <w:pStyle w:val="1ParaNoSpace"/>
              <w:rPr>
                <w:del w:id="422" w:author="Vladymyr Kozyr" w:date="2021-08-15T20:30:00Z"/>
              </w:rPr>
            </w:pPr>
            <w:del w:id="423"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24" w:author="Vladymyr Kozyr" w:date="2021-08-15T20:30:00Z"/>
        </w:trPr>
        <w:tc>
          <w:tcPr>
            <w:tcW w:w="1800" w:type="dxa"/>
          </w:tcPr>
          <w:p w14:paraId="3147FC10" w14:textId="61A4D5E4" w:rsidR="00646F8D" w:rsidRPr="00CE178C" w:rsidDel="00073C6D" w:rsidRDefault="00646F8D" w:rsidP="007352F3">
            <w:pPr>
              <w:pStyle w:val="1ParaNoSpace"/>
              <w:rPr>
                <w:del w:id="425" w:author="Vladymyr Kozyr" w:date="2021-08-15T20:30:00Z"/>
              </w:rPr>
            </w:pPr>
          </w:p>
        </w:tc>
        <w:tc>
          <w:tcPr>
            <w:tcW w:w="6830" w:type="dxa"/>
          </w:tcPr>
          <w:p w14:paraId="319DB506" w14:textId="4089F43C" w:rsidR="00646F8D" w:rsidRPr="00CE178C" w:rsidDel="00073C6D" w:rsidRDefault="00910A03" w:rsidP="007352F3">
            <w:pPr>
              <w:pStyle w:val="1ParaNoSpace"/>
              <w:rPr>
                <w:del w:id="426" w:author="Vladymyr Kozyr" w:date="2021-08-15T20:30:00Z"/>
              </w:rPr>
            </w:pPr>
            <w:del w:id="427"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428" w:author="Vladymyr Kozyr" w:date="2021-08-15T20:30:00Z"/>
        </w:trPr>
        <w:tc>
          <w:tcPr>
            <w:tcW w:w="1800" w:type="dxa"/>
          </w:tcPr>
          <w:p w14:paraId="679BD303" w14:textId="434498F0" w:rsidR="00646F8D" w:rsidRPr="00CE178C" w:rsidDel="00073C6D" w:rsidRDefault="00646F8D" w:rsidP="007352F3">
            <w:pPr>
              <w:pStyle w:val="1ParaNoSpace"/>
              <w:rPr>
                <w:del w:id="429" w:author="Vladymyr Kozyr" w:date="2021-08-15T20:30:00Z"/>
              </w:rPr>
            </w:pPr>
          </w:p>
        </w:tc>
        <w:tc>
          <w:tcPr>
            <w:tcW w:w="6830" w:type="dxa"/>
          </w:tcPr>
          <w:p w14:paraId="5FFB10A0" w14:textId="3C972430" w:rsidR="00646F8D" w:rsidRPr="00CE178C" w:rsidDel="00073C6D" w:rsidRDefault="007D079E" w:rsidP="007352F3">
            <w:pPr>
              <w:pStyle w:val="1ParaNoSpace"/>
              <w:rPr>
                <w:del w:id="430" w:author="Vladymyr Kozyr" w:date="2021-08-15T20:30:00Z"/>
              </w:rPr>
            </w:pPr>
            <w:del w:id="431"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432" w:author="Vladymyr Kozyr" w:date="2021-08-15T20:31:00Z"/>
        </w:rPr>
      </w:pPr>
      <w:del w:id="433"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434" w:author="Vladymyr Kozyr" w:date="2021-08-15T20:31:00Z"/>
        </w:trPr>
        <w:tc>
          <w:tcPr>
            <w:tcW w:w="2785" w:type="dxa"/>
          </w:tcPr>
          <w:p w14:paraId="7B84D4B1" w14:textId="32A8B587" w:rsidR="00646F8D" w:rsidRPr="00CE178C" w:rsidDel="00073C6D" w:rsidRDefault="009642AF" w:rsidP="00910A03">
            <w:pPr>
              <w:pStyle w:val="1ParaNoSpace"/>
              <w:rPr>
                <w:del w:id="435" w:author="Vladymyr Kozyr" w:date="2021-08-15T20:31:00Z"/>
              </w:rPr>
            </w:pPr>
            <w:del w:id="436"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437" w:author="Vladymyr Kozyr" w:date="2021-08-15T20:31:00Z"/>
              </w:rPr>
            </w:pPr>
            <w:del w:id="438"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439" w:author="Vladymyr Kozyr" w:date="2021-08-15T20:31:00Z"/>
        </w:trPr>
        <w:tc>
          <w:tcPr>
            <w:tcW w:w="2785" w:type="dxa"/>
          </w:tcPr>
          <w:p w14:paraId="2637183F" w14:textId="4D42BBEF" w:rsidR="00646F8D" w:rsidRPr="00CE178C" w:rsidDel="00073C6D" w:rsidRDefault="00910A03" w:rsidP="00910A03">
            <w:pPr>
              <w:pStyle w:val="1ParaNoSpace"/>
              <w:rPr>
                <w:del w:id="440" w:author="Vladymyr Kozyr" w:date="2021-08-15T20:31:00Z"/>
              </w:rPr>
            </w:pPr>
            <w:del w:id="441"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442" w:author="Vladymyr Kozyr" w:date="2021-08-15T20:31:00Z"/>
              </w:rPr>
            </w:pPr>
            <w:del w:id="443" w:author="Vladymyr Kozyr" w:date="2021-08-15T20:31:00Z">
              <w:r w:rsidRPr="00CE178C" w:rsidDel="00073C6D">
                <w:delText>An alphabetical list of key terms</w:delText>
              </w:r>
            </w:del>
          </w:p>
        </w:tc>
      </w:tr>
      <w:tr w:rsidR="00910A03" w:rsidRPr="00CE178C" w:rsidDel="00073C6D" w14:paraId="5F3134AF" w14:textId="484E5A0D" w:rsidTr="00646F8D">
        <w:trPr>
          <w:del w:id="444" w:author="Vladymyr Kozyr" w:date="2021-08-15T20:31:00Z"/>
        </w:trPr>
        <w:tc>
          <w:tcPr>
            <w:tcW w:w="2785" w:type="dxa"/>
          </w:tcPr>
          <w:p w14:paraId="41BC213F" w14:textId="63DDD416" w:rsidR="00910A03" w:rsidRPr="00CE178C" w:rsidDel="00073C6D" w:rsidRDefault="00910A03" w:rsidP="00910A03">
            <w:pPr>
              <w:pStyle w:val="1ParaNoSpace"/>
              <w:rPr>
                <w:del w:id="445" w:author="Vladymyr Kozyr" w:date="2021-08-15T20:31:00Z"/>
              </w:rPr>
            </w:pPr>
          </w:p>
        </w:tc>
        <w:tc>
          <w:tcPr>
            <w:tcW w:w="5845" w:type="dxa"/>
          </w:tcPr>
          <w:p w14:paraId="69543990" w14:textId="1C3214A2" w:rsidR="00910A03" w:rsidRPr="00CE178C" w:rsidDel="00073C6D" w:rsidRDefault="00910A03" w:rsidP="00910A03">
            <w:pPr>
              <w:pStyle w:val="1ParaNoSpace"/>
              <w:rPr>
                <w:del w:id="446" w:author="Vladymyr Kozyr" w:date="2021-08-15T20:31:00Z"/>
              </w:rPr>
            </w:pPr>
            <w:del w:id="447"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448" w:author="Vladymyr Kozyr" w:date="2021-08-15T20:31:00Z"/>
        </w:trPr>
        <w:tc>
          <w:tcPr>
            <w:tcW w:w="2785" w:type="dxa"/>
          </w:tcPr>
          <w:p w14:paraId="4845FFFB" w14:textId="00E17E57" w:rsidR="00910A03" w:rsidRPr="00CE178C" w:rsidDel="00073C6D" w:rsidRDefault="00910A03" w:rsidP="00910A03">
            <w:pPr>
              <w:pStyle w:val="1ParaNoSpace"/>
              <w:rPr>
                <w:del w:id="449" w:author="Vladymyr Kozyr" w:date="2021-08-15T20:31:00Z"/>
              </w:rPr>
            </w:pPr>
          </w:p>
        </w:tc>
        <w:tc>
          <w:tcPr>
            <w:tcW w:w="5845" w:type="dxa"/>
          </w:tcPr>
          <w:p w14:paraId="407A178D" w14:textId="73EDFE43" w:rsidR="00910A03" w:rsidRPr="00CE178C" w:rsidDel="00073C6D" w:rsidRDefault="00910A03" w:rsidP="00910A03">
            <w:pPr>
              <w:pStyle w:val="1ParaNoSpace"/>
              <w:rPr>
                <w:del w:id="450" w:author="Vladymyr Kozyr" w:date="2021-08-15T20:31:00Z"/>
              </w:rPr>
            </w:pPr>
            <w:del w:id="451"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452" w:author="Vladymyr Kozyr" w:date="2021-08-15T20:31:00Z"/>
        </w:trPr>
        <w:tc>
          <w:tcPr>
            <w:tcW w:w="2785" w:type="dxa"/>
          </w:tcPr>
          <w:p w14:paraId="6C4FC331" w14:textId="1A2DD885" w:rsidR="00910A03" w:rsidRPr="00CE178C" w:rsidDel="00073C6D" w:rsidRDefault="00910A03" w:rsidP="00910A03">
            <w:pPr>
              <w:pStyle w:val="1ParaNoSpace"/>
              <w:rPr>
                <w:del w:id="453" w:author="Vladymyr Kozyr" w:date="2021-08-15T20:31:00Z"/>
              </w:rPr>
            </w:pPr>
          </w:p>
        </w:tc>
        <w:tc>
          <w:tcPr>
            <w:tcW w:w="5845" w:type="dxa"/>
          </w:tcPr>
          <w:p w14:paraId="4B001707" w14:textId="0E7502E7" w:rsidR="00910A03" w:rsidRPr="00CE178C" w:rsidDel="00073C6D" w:rsidRDefault="00910A03" w:rsidP="007D079E">
            <w:pPr>
              <w:pStyle w:val="1ParaNoSpace"/>
              <w:rPr>
                <w:del w:id="454" w:author="Vladymyr Kozyr" w:date="2021-08-15T20:31:00Z"/>
              </w:rPr>
            </w:pPr>
            <w:del w:id="455"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456" w:author="Vladymyr Kozyr" w:date="2021-08-15T20:31:00Z"/>
        </w:trPr>
        <w:tc>
          <w:tcPr>
            <w:tcW w:w="2785" w:type="dxa"/>
          </w:tcPr>
          <w:p w14:paraId="1A6AB485" w14:textId="3A5AA27F" w:rsidR="00910A03" w:rsidRPr="00CE178C" w:rsidDel="00073C6D" w:rsidRDefault="00910A03" w:rsidP="00910A03">
            <w:pPr>
              <w:pStyle w:val="1ParaNoSpace"/>
              <w:rPr>
                <w:del w:id="457" w:author="Vladymyr Kozyr" w:date="2021-08-15T20:31:00Z"/>
              </w:rPr>
            </w:pPr>
          </w:p>
        </w:tc>
        <w:tc>
          <w:tcPr>
            <w:tcW w:w="5845" w:type="dxa"/>
          </w:tcPr>
          <w:p w14:paraId="0A9C17A1" w14:textId="4218AAF8" w:rsidR="00910A03" w:rsidRPr="00CE178C" w:rsidDel="00073C6D" w:rsidRDefault="00910A03" w:rsidP="00910A03">
            <w:pPr>
              <w:pStyle w:val="1ParaNoSpace"/>
              <w:rPr>
                <w:del w:id="458" w:author="Vladymyr Kozyr" w:date="2021-08-15T20:31:00Z"/>
              </w:rPr>
            </w:pPr>
          </w:p>
        </w:tc>
      </w:tr>
    </w:tbl>
    <w:p w14:paraId="2D862DD5" w14:textId="6013695E" w:rsidR="00A542EF" w:rsidRPr="00CE178C" w:rsidDel="00073C6D" w:rsidRDefault="00CC28A7" w:rsidP="00DB02CC">
      <w:pPr>
        <w:pStyle w:val="Heading1Preliminary"/>
        <w:rPr>
          <w:del w:id="459" w:author="Vladymyr Kozyr" w:date="2021-08-15T20:31:00Z"/>
        </w:rPr>
      </w:pPr>
      <w:del w:id="460"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461" w:author="Vladymyr Kozyr" w:date="2021-08-15T20:31:00Z"/>
        </w:rPr>
      </w:pPr>
      <w:del w:id="462"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463" w:author="Vladymyr Kozyr" w:date="2021-08-15T20:31:00Z"/>
        </w:rPr>
      </w:pPr>
      <w:del w:id="464"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465" w:author="Vladymyr Kozyr" w:date="2021-08-15T20:31:00Z"/>
        </w:rPr>
      </w:pPr>
      <w:del w:id="466"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467" w:name="_Toc79956905"/>
      <w:r w:rsidRPr="00CE178C">
        <w:lastRenderedPageBreak/>
        <w:t>Introduction</w:t>
      </w:r>
      <w:bookmarkEnd w:id="467"/>
    </w:p>
    <w:p w14:paraId="33E3C7CE" w14:textId="3C6A6042"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still be an vey time consuming </w:t>
      </w:r>
      <w:proofErr w:type="spellStart"/>
      <w:r w:rsidRPr="00CE178C">
        <w:t>activitiy</w:t>
      </w:r>
      <w:proofErr w:type="spellEnd"/>
      <w:r w:rsidR="00D329FD" w:rsidRPr="00CE178C">
        <w:t>.</w:t>
      </w:r>
      <w:r w:rsidR="00CE178C" w:rsidRPr="00CE178C">
        <w:t xml:space="preserve"> </w:t>
      </w:r>
      <w:r w:rsidR="00D329FD" w:rsidRPr="00CE178C">
        <w:t xml:space="preserve">Of course, digging into raw data might give the expected results, but it usually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226EF9B6" w:rsidR="00D329FD" w:rsidRPr="00CE178C" w:rsidRDefault="00D329FD">
      <w:pPr>
        <w:pStyle w:val="1Para"/>
        <w:ind w:firstLine="0"/>
      </w:pPr>
      <w:commentRangeStart w:id="468"/>
      <w:commentRangeStart w:id="469"/>
      <w:r w:rsidRPr="00CE178C">
        <w:t>Visual data representation plays a crucial role in data analysis. It can condense vast amounts of data into several plots and labels, giving information about trends; it is also much easier to compare pictures than data rows for sure.</w:t>
      </w:r>
      <w:commentRangeEnd w:id="468"/>
      <w:r w:rsidR="006A6EB1" w:rsidRPr="005A2161">
        <w:rPr>
          <w:rStyle w:val="CommentReference"/>
        </w:rPr>
        <w:commentReference w:id="468"/>
      </w:r>
      <w:commentRangeEnd w:id="469"/>
      <w:r w:rsidR="00107283" w:rsidRPr="005A2161">
        <w:rPr>
          <w:rStyle w:val="CommentReference"/>
        </w:rPr>
        <w:commentReference w:id="469"/>
      </w:r>
      <w:r w:rsidR="0013393D">
        <w:t xml:space="preserve"> As an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8B60A9" w:rsidRPr="008B60A9">
            <w:rPr>
              <w:noProof/>
            </w:rPr>
            <w:t>[1]</w:t>
          </w:r>
          <w:r w:rsidR="008B60A9">
            <w:fldChar w:fldCharType="end"/>
          </w:r>
        </w:sdtContent>
      </w:sdt>
      <w:r w:rsidR="008B60A9">
        <w:t xml:space="preserve"> as a tool, designed for doctors to monitor state of people </w:t>
      </w:r>
      <w:r w:rsidR="00ED1523">
        <w:t>with diabetes whic</w:t>
      </w:r>
      <w:r w:rsidR="007B481E">
        <w:t>h</w:t>
      </w:r>
      <w:r w:rsidR="00ED1523">
        <w:t xml:space="preserve"> will be discussed more in chapter 2.</w:t>
      </w:r>
    </w:p>
    <w:p w14:paraId="57FB03FD" w14:textId="1629699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 can be considered in our work. What is particularly interesting about fisheries data is </w:t>
      </w:r>
      <w:r w:rsidR="00ED1523">
        <w:t xml:space="preserve">that depending on decisions made after analysis it can lead to different </w:t>
      </w:r>
      <w:proofErr w:type="spellStart"/>
      <w:r w:rsidR="00ED1523">
        <w:t>economical</w:t>
      </w:r>
      <w:proofErr w:type="spellEnd"/>
      <w:r w:rsidR="00ED1523">
        <w:t xml:space="preserve"> and environmental </w:t>
      </w:r>
      <w:proofErr w:type="spellStart"/>
      <w:r w:rsidR="00ED1523">
        <w:t>consequenses</w:t>
      </w:r>
      <w:proofErr w:type="spellEnd"/>
      <w:r w:rsidR="00ED1523">
        <w:t>.</w:t>
      </w:r>
      <w:r w:rsidR="006A6EB1" w:rsidRPr="00CE178C">
        <w:t xml:space="preserve"> Also, there are </w:t>
      </w:r>
      <w:proofErr w:type="gramStart"/>
      <w:r w:rsidR="006A6EB1" w:rsidRPr="00CE178C">
        <w:t>a large number of</w:t>
      </w:r>
      <w:proofErr w:type="gramEnd"/>
      <w:r w:rsidR="006A6EB1" w:rsidRPr="00CE178C">
        <w:t xml:space="preserve"> open data sources that we can draw upon.</w:t>
      </w:r>
    </w:p>
    <w:p w14:paraId="650C94D1" w14:textId="6CB88A34" w:rsidR="00943353" w:rsidRPr="00CE178C" w:rsidRDefault="00D329FD">
      <w:pPr>
        <w:pStyle w:val="1Para"/>
        <w:ind w:firstLine="0"/>
      </w:pPr>
      <w:r w:rsidRPr="00CE178C">
        <w:t xml:space="preserve">This </w:t>
      </w:r>
      <w:r w:rsidR="00DF74B7" w:rsidRPr="00CE178C">
        <w:t>work</w:t>
      </w:r>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w:t>
      </w:r>
      <w:proofErr w:type="gramStart"/>
      <w:r w:rsidRPr="00CE178C">
        <w:t>fish</w:t>
      </w:r>
      <w:proofErr w:type="gramEnd"/>
      <w:r w:rsidRPr="00CE178C">
        <w:t xml:space="preserve"> types should be applied.</w:t>
      </w:r>
    </w:p>
    <w:p w14:paraId="17D5602F" w14:textId="7E9AE97E" w:rsidR="00943353" w:rsidRPr="00CE178C" w:rsidRDefault="00943353" w:rsidP="005A2161">
      <w:pPr>
        <w:pStyle w:val="1Para"/>
        <w:ind w:firstLine="0"/>
        <w:rPr>
          <w:rFonts w:ascii="Times New Roman" w:hAnsi="Times New Roman" w:cs="Times New Roman"/>
          <w:sz w:val="24"/>
          <w:szCs w:val="24"/>
        </w:rPr>
      </w:pPr>
      <w:r w:rsidRPr="00CE178C">
        <w:t xml:space="preserve">In our project, </w:t>
      </w:r>
      <w:commentRangeStart w:id="470"/>
      <w:r w:rsidRPr="00CE178C">
        <w:t xml:space="preserve">we will start by </w:t>
      </w:r>
      <w:r w:rsidR="00263034" w:rsidRPr="00CE178C">
        <w:t>introducing some related work</w:t>
      </w:r>
      <w:r w:rsidRPr="00CE178C">
        <w:t xml:space="preserve"> in section 2. Then in section 3, we will </w:t>
      </w:r>
      <w:r w:rsidR="002D3D20" w:rsidRPr="00CE178C">
        <w:t>discuss visualization tasks related to marine industry, what kind of data is important for fishery, visualization tool requirements and 4 use cases where the tool might be used</w:t>
      </w:r>
      <w:r w:rsidRPr="00CE178C">
        <w:t xml:space="preserve">. </w:t>
      </w:r>
      <w:commentRangeEnd w:id="470"/>
      <w:r w:rsidR="00263034" w:rsidRPr="005A2161">
        <w:rPr>
          <w:rStyle w:val="CommentReference"/>
        </w:rPr>
        <w:commentReference w:id="470"/>
      </w:r>
      <w:r w:rsidR="002D3D20" w:rsidRPr="00CE178C">
        <w:t xml:space="preserve">Charter 4 will give details of implementation and usage of the tool. And </w:t>
      </w:r>
      <w:r w:rsidR="002D3D20" w:rsidRPr="00CE178C">
        <w:lastRenderedPageBreak/>
        <w:t>finally, in chapter 5 there will be conclusions and discussions 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471" w:name="_Toc79956906"/>
      <w:r w:rsidRPr="00CE178C">
        <w:lastRenderedPageBreak/>
        <w:t xml:space="preserve">Related </w:t>
      </w:r>
      <w:r w:rsidR="00916D02" w:rsidRPr="00CE178C">
        <w:t>W</w:t>
      </w:r>
      <w:r w:rsidRPr="00CE178C">
        <w:t>ork</w:t>
      </w:r>
      <w:bookmarkEnd w:id="471"/>
    </w:p>
    <w:p w14:paraId="78F30758" w14:textId="1A1A2F1A" w:rsidR="00916D02" w:rsidRPr="00CE178C" w:rsidRDefault="00916D02" w:rsidP="00916D02">
      <w:pPr>
        <w:pStyle w:val="Heading2"/>
      </w:pPr>
      <w:bookmarkStart w:id="472" w:name="_Toc79956907"/>
      <w:r w:rsidRPr="00CE178C">
        <w:t>Role of the Fishery Visualization</w:t>
      </w:r>
      <w:bookmarkEnd w:id="472"/>
    </w:p>
    <w:p w14:paraId="1A0A8C96" w14:textId="160C7DCD" w:rsidR="00D329FD" w:rsidRPr="00CE178C" w:rsidRDefault="00F91F62" w:rsidP="005A2161">
      <w:pPr>
        <w:pStyle w:val="1Para"/>
        <w:ind w:firstLine="0"/>
      </w:pPr>
      <w:r w:rsidRPr="00CE178C">
        <w:t>V</w:t>
      </w:r>
      <w:r w:rsidR="00D329FD" w:rsidRPr="00CE178C">
        <w:t xml:space="preserve">isualization </w:t>
      </w:r>
      <w:r w:rsidRPr="00CE178C">
        <w:t>can play an important role</w:t>
      </w:r>
      <w:r w:rsidR="00D329FD" w:rsidRPr="00CE178C">
        <w:t xml:space="preserve"> for decision support in fisheries information systems. It can give a person who is working with fishery information more insights about data.</w:t>
      </w:r>
      <w:r w:rsidRPr="00CE178C">
        <w:t xml:space="preserve"> As in other </w:t>
      </w:r>
      <w:commentRangeStart w:id="473"/>
      <w:r w:rsidR="00CE178C" w:rsidRPr="00CE178C">
        <w:t>domains, i</w:t>
      </w:r>
      <w:r w:rsidR="00D329FD" w:rsidRPr="00CE178C">
        <w:t xml:space="preserve">t </w:t>
      </w:r>
      <w:r w:rsidRPr="00CE178C">
        <w:t>can save</w:t>
      </w:r>
      <w:r w:rsidR="00D329FD" w:rsidRPr="00CE178C">
        <w:t xml:space="preserve"> time for making correct decisions </w:t>
      </w:r>
      <w:commentRangeEnd w:id="473"/>
      <w:r w:rsidRPr="005A2161">
        <w:rPr>
          <w:rStyle w:val="CommentReference"/>
        </w:rPr>
        <w:commentReference w:id="473"/>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A36B3E" w:rsidRPr="005A2161">
            <w:rPr>
              <w:noProof/>
            </w:rPr>
            <w:t>[2]</w:t>
          </w:r>
          <w:r w:rsidR="00A36B3E">
            <w:fldChar w:fldCharType="end"/>
          </w:r>
        </w:sdtContent>
      </w:sdt>
      <w:r w:rsidR="00A36B3E">
        <w:t xml:space="preserve">, </w:t>
      </w:r>
      <w:r w:rsidR="00D329FD" w:rsidRPr="00CE178C">
        <w:t>because it is easier to see trends and outliers while using charts and interactive diagrams rather than just looking through a spreadsheet, sometimes located even in multiple files.</w:t>
      </w:r>
    </w:p>
    <w:p w14:paraId="21C006C0" w14:textId="44DD7617" w:rsidR="00D329FD" w:rsidRPr="00CE178C" w:rsidRDefault="00D329FD" w:rsidP="005A2161">
      <w:pPr>
        <w:pStyle w:val="1Para"/>
        <w:ind w:firstLine="0"/>
      </w:pPr>
      <w:r w:rsidRPr="00CE178C">
        <w:t xml:space="preserve">There are different groups of </w:t>
      </w:r>
      <w:commentRangeStart w:id="474"/>
      <w:r w:rsidRPr="00CE178C">
        <w:t>users in the fishery domain</w:t>
      </w:r>
      <w:commentRangeEnd w:id="474"/>
      <w:r w:rsidR="00F91F62" w:rsidRPr="005A2161">
        <w:rPr>
          <w:rStyle w:val="CommentReference"/>
        </w:rPr>
        <w:commentReference w:id="474"/>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data about quantity of fish in a particular region, the issue quotas for fishery companies, after that companies analyze fish stock market, </w:t>
      </w:r>
      <w:proofErr w:type="gramStart"/>
      <w:r w:rsidR="00E076DC">
        <w:t>plan</w:t>
      </w:r>
      <w:proofErr w:type="gramEnd"/>
      <w:r w:rsidR="00E076DC">
        <w:t xml:space="preserve"> and distribute information to their employees (</w:t>
      </w:r>
      <w:proofErr w:type="spellStart"/>
      <w:r w:rsidR="00E076DC">
        <w:t>fishermans</w:t>
      </w:r>
      <w:proofErr w:type="spellEnd"/>
      <w:r w:rsidR="00E076DC">
        <w:t>) in a way that it is optimized and profitable.</w:t>
      </w:r>
      <w:r w:rsidRPr="00CE178C">
        <w:t xml:space="preserve"> </w:t>
      </w:r>
      <w:commentRangeStart w:id="475"/>
      <w:r w:rsidRPr="00CE178C">
        <w:t>Papers discussed in this chapter are oriented primarily for fishery management</w:t>
      </w:r>
      <w:r w:rsidR="005C5573">
        <w:t>, because papers for environmentalists for ex., include more information about biological and ecological perspective rather focus on visualization methods</w:t>
      </w:r>
      <w:r w:rsidRPr="00CE178C">
        <w:t xml:space="preserve">. </w:t>
      </w:r>
      <w:commentRangeEnd w:id="475"/>
      <w:r w:rsidR="00F91F62" w:rsidRPr="005A2161">
        <w:rPr>
          <w:rStyle w:val="CommentReference"/>
        </w:rPr>
        <w:commentReference w:id="475"/>
      </w:r>
      <w:r w:rsidRPr="00CE178C">
        <w:t xml:space="preserve">However, the content is complicated for readers who are not data analysts or/and experienced computer users. </w:t>
      </w:r>
    </w:p>
    <w:p w14:paraId="760C86BB" w14:textId="4F92DC19" w:rsidR="00D329FD" w:rsidRDefault="00D329FD">
      <w:pPr>
        <w:pStyle w:val="1Para"/>
        <w:ind w:firstLine="0"/>
        <w:rPr>
          <w:ins w:id="476" w:author="Vladymyr Kozyr" w:date="2021-08-15T20:52:00Z"/>
        </w:rPr>
      </w:pPr>
      <w:commentRangeStart w:id="477"/>
      <w:r w:rsidRPr="00CE178C">
        <w:t xml:space="preserve">So, </w:t>
      </w:r>
      <w:r w:rsidR="005C5573">
        <w:t>i</w:t>
      </w:r>
      <w:r w:rsidR="00F91F62" w:rsidRPr="00CE178C">
        <w:t>nterest</w:t>
      </w:r>
      <w:r w:rsidR="005C5573">
        <w:t xml:space="preserve"> and primal goal of our work and research</w:t>
      </w:r>
      <w:r w:rsidRPr="00CE178C">
        <w:t xml:space="preserve"> </w:t>
      </w:r>
      <w:commentRangeEnd w:id="477"/>
      <w:r w:rsidR="00F91F62" w:rsidRPr="005A2161">
        <w:rPr>
          <w:rStyle w:val="CommentReference"/>
        </w:rPr>
        <w:commentReference w:id="477"/>
      </w:r>
      <w:r w:rsidRPr="00CE178C">
        <w:t xml:space="preserve">is </w:t>
      </w:r>
      <w:r w:rsidR="00F91F62" w:rsidRPr="00CE178C">
        <w:t xml:space="preserve">in the design and use of </w:t>
      </w:r>
      <w:r w:rsidRPr="00CE178C">
        <w:t>tool</w:t>
      </w:r>
      <w:r w:rsidR="00F91F62" w:rsidRPr="00CE178C">
        <w:t>s</w:t>
      </w:r>
      <w:r w:rsidRPr="00CE178C">
        <w:t xml:space="preserve"> that will be easily accessible for</w:t>
      </w:r>
      <w:r w:rsidR="005C5573">
        <w:t xml:space="preserve"> </w:t>
      </w:r>
      <w:r w:rsidRPr="00CE178C">
        <w:t>fishery management</w:t>
      </w:r>
      <w:r w:rsidR="005C5573">
        <w:t xml:space="preserve"> users</w:t>
      </w:r>
      <w:r w:rsidR="00A87890">
        <w:t xml:space="preserve"> as it needs to have more charts, visualizations, etc</w:t>
      </w:r>
      <w:r w:rsidR="00F91F62" w:rsidRPr="00CE178C">
        <w:t>.</w:t>
      </w:r>
      <w:r w:rsidR="00A87890">
        <w:t xml:space="preserve"> than other groups.</w:t>
      </w:r>
      <w:r w:rsidR="00F91F62" w:rsidRPr="00CE178C">
        <w:t xml:space="preserve"> The tools need to support the </w:t>
      </w:r>
      <w:r w:rsidR="00CE178C" w:rsidRPr="00CE178C">
        <w:t>decision-making</w:t>
      </w:r>
      <w:r w:rsidR="00F91F62" w:rsidRPr="00CE178C">
        <w:t xml:space="preserve"> process, so that appropriate</w:t>
      </w:r>
      <w:r w:rsidRPr="00CE178C">
        <w:t xml:space="preserve"> </w:t>
      </w:r>
      <w:r w:rsidR="00F91F62" w:rsidRPr="00CE178C">
        <w:t xml:space="preserve">conclusions can be </w:t>
      </w:r>
      <w:r w:rsidR="005C5573">
        <w:t>made</w:t>
      </w:r>
      <w:r w:rsidR="00F91F62" w:rsidRPr="00CE178C">
        <w:t xml:space="preserve"> </w:t>
      </w:r>
      <w:r w:rsidRPr="00CE178C">
        <w:t xml:space="preserve">based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478" w:name="_Toc67830598"/>
      <w:bookmarkStart w:id="479" w:name="_Toc67830740"/>
      <w:bookmarkStart w:id="480" w:name="_Toc67830599"/>
      <w:bookmarkStart w:id="481" w:name="_Toc67830741"/>
      <w:bookmarkStart w:id="482" w:name="_Toc67830600"/>
      <w:bookmarkStart w:id="483" w:name="_Toc67830742"/>
      <w:bookmarkStart w:id="484" w:name="_Toc79956908"/>
      <w:bookmarkEnd w:id="478"/>
      <w:bookmarkEnd w:id="479"/>
      <w:bookmarkEnd w:id="480"/>
      <w:bookmarkEnd w:id="481"/>
      <w:bookmarkEnd w:id="482"/>
      <w:bookmarkEnd w:id="483"/>
      <w:r w:rsidRPr="00CE178C">
        <w:lastRenderedPageBreak/>
        <w:t>Marine Environmental Management</w:t>
      </w:r>
      <w:bookmarkEnd w:id="484"/>
    </w:p>
    <w:p w14:paraId="769CB0B3" w14:textId="193F82B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18462B" w:rsidRPr="005A2161">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709F517C" w:rsidR="00D329FD" w:rsidRPr="00CE178C" w:rsidDel="00EF0465" w:rsidRDefault="00D329FD">
      <w:pPr>
        <w:pStyle w:val="1Para"/>
        <w:ind w:firstLine="0"/>
        <w:rPr>
          <w:del w:id="485" w:author="Vladymyr Kozyr" w:date="2021-08-15T20:52:00Z"/>
        </w:rPr>
      </w:pPr>
      <w:r w:rsidRPr="00CE178C">
        <w:t xml:space="preserve">Figure </w:t>
      </w:r>
      <w:del w:id="486" w:author="Vladymyr Kozyr" w:date="2021-08-15T21:25:00Z">
        <w:r w:rsidRPr="00CE178C" w:rsidDel="00E41A02">
          <w:delText>2.</w:delText>
        </w:r>
        <w:r w:rsidR="00DE14F0" w:rsidDel="00E41A02">
          <w:delText>2</w:delText>
        </w:r>
        <w:r w:rsidRPr="00CE178C" w:rsidDel="00E41A02">
          <w:delText>.</w:delText>
        </w:r>
      </w:del>
      <w:r w:rsidRPr="00CE178C">
        <w:t xml:space="preserve">1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generic as </w:t>
      </w:r>
      <w:proofErr w:type="gramStart"/>
      <w:r w:rsidRPr="00CE178C">
        <w:t>possible</w:t>
      </w:r>
      <w:r w:rsidR="00F91F62" w:rsidRPr="00CE178C">
        <w:t>, but</w:t>
      </w:r>
      <w:proofErr w:type="gramEnd"/>
      <w:r w:rsidR="00F91F62" w:rsidRPr="00CE178C">
        <w:t xml:space="preserve"> requires a great deal of effort and time from the user</w:t>
      </w:r>
      <w:r w:rsidRPr="00CE178C">
        <w:t xml:space="preserve">. </w:t>
      </w:r>
      <w:r w:rsidR="00F91F62" w:rsidRPr="00CE178C">
        <w:t xml:space="preserve">One important advantage of the system is that </w:t>
      </w:r>
      <w:r w:rsidRPr="00CE178C">
        <w:t xml:space="preserve">it presents </w:t>
      </w:r>
      <w:commentRangeStart w:id="487"/>
      <w:r w:rsidRPr="00CE178C">
        <w:t>complex geodata</w:t>
      </w:r>
      <w:r w:rsidR="00A87890">
        <w:t xml:space="preserve">, which includes </w:t>
      </w:r>
      <w:proofErr w:type="gramStart"/>
      <w:r w:rsidR="00A87890">
        <w:t>amount</w:t>
      </w:r>
      <w:proofErr w:type="gramEnd"/>
      <w:r w:rsidR="00A87890">
        <w:t xml:space="preserve"> of fish caught in geographical zone (polygon area shapes with latitudes and longitudes as data points)</w:t>
      </w:r>
      <w:r w:rsidRPr="00CE178C">
        <w:t xml:space="preserve"> </w:t>
      </w:r>
      <w:commentRangeEnd w:id="487"/>
      <w:r w:rsidR="00C80A73" w:rsidRPr="005A2161">
        <w:rPr>
          <w:rStyle w:val="CommentReference"/>
        </w:rPr>
        <w:commentReference w:id="487"/>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rsidP="00E41A02">
      <w:pPr>
        <w:pStyle w:val="1Para"/>
        <w:jc w:val="center"/>
        <w:rPr>
          <w:ins w:id="488" w:author="Vladymyr Kozyr" w:date="2021-08-15T21:24:00Z"/>
          <w:rFonts w:ascii="Times New Roman" w:hAnsi="Times New Roman" w:cs="Times New Roman"/>
          <w:sz w:val="24"/>
          <w:szCs w:val="24"/>
        </w:rPr>
        <w:pPrChange w:id="489"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6A143104" w:rsidR="00E41A02" w:rsidRDefault="00E41A02" w:rsidP="00E41A02">
      <w:pPr>
        <w:pStyle w:val="Caption"/>
        <w:jc w:val="center"/>
        <w:rPr>
          <w:ins w:id="490" w:author="Vladymyr Kozyr" w:date="2021-08-15T21:22:00Z"/>
          <w:rFonts w:ascii="Times New Roman" w:hAnsi="Times New Roman" w:cs="Times New Roman"/>
          <w:sz w:val="24"/>
          <w:szCs w:val="24"/>
        </w:rPr>
        <w:pPrChange w:id="491" w:author="Vladymyr Kozyr" w:date="2021-08-15T21:25:00Z">
          <w:pPr>
            <w:pStyle w:val="1Para"/>
          </w:pPr>
        </w:pPrChange>
      </w:pPr>
      <w:bookmarkStart w:id="492" w:name="_Toc79956880"/>
      <w:ins w:id="493" w:author="Vladymyr Kozyr" w:date="2021-08-15T21:25:00Z">
        <w:r>
          <w:t xml:space="preserve">Figure </w:t>
        </w:r>
        <w:r>
          <w:fldChar w:fldCharType="begin"/>
        </w:r>
        <w:r>
          <w:instrText xml:space="preserve"> SEQ Figure \* ARABIC </w:instrText>
        </w:r>
      </w:ins>
      <w:r>
        <w:fldChar w:fldCharType="separate"/>
      </w:r>
      <w:ins w:id="494" w:author="Vladymyr Kozyr" w:date="2021-08-15T21:53:00Z">
        <w:r w:rsidR="002F403A">
          <w:rPr>
            <w:noProof/>
          </w:rPr>
          <w:t>1</w:t>
        </w:r>
      </w:ins>
      <w:ins w:id="495" w:author="Vladymyr Kozyr" w:date="2021-08-15T21:25:00Z">
        <w:r>
          <w:fldChar w:fldCharType="end"/>
        </w:r>
        <w:r>
          <w:t xml:space="preserve">. </w:t>
        </w:r>
        <w:r w:rsidRPr="00B93407">
          <w:t>FishCAM2000 user interface</w:t>
        </w:r>
      </w:ins>
      <w:bookmarkEnd w:id="492"/>
    </w:p>
    <w:p w14:paraId="1CD6BAE4" w14:textId="572DE5A6" w:rsidR="00E41A02" w:rsidRPr="00CE178C" w:rsidDel="00E41A02" w:rsidRDefault="00E41A02" w:rsidP="00E41A02">
      <w:pPr>
        <w:pStyle w:val="Caption"/>
        <w:jc w:val="center"/>
        <w:rPr>
          <w:del w:id="496" w:author="Vladymyr Kozyr" w:date="2021-08-15T21:24:00Z"/>
          <w:rFonts w:ascii="Times New Roman" w:hAnsi="Times New Roman" w:cs="Times New Roman"/>
          <w:sz w:val="24"/>
          <w:szCs w:val="24"/>
        </w:rPr>
        <w:pPrChange w:id="497" w:author="Vladymyr Kozyr" w:date="2021-08-15T21:23:00Z">
          <w:pPr>
            <w:pStyle w:val="1Para"/>
          </w:pPr>
        </w:pPrChange>
      </w:pPr>
    </w:p>
    <w:p w14:paraId="3BB64EDD" w14:textId="4FE96E5D" w:rsidR="00534398" w:rsidRPr="00CE178C" w:rsidDel="009F77E2" w:rsidRDefault="00534398" w:rsidP="009F77E2">
      <w:pPr>
        <w:pStyle w:val="1Para"/>
        <w:keepNext/>
        <w:jc w:val="center"/>
        <w:rPr>
          <w:del w:id="498" w:author="Vladymyr Kozyr" w:date="2021-08-15T21:21:00Z"/>
          <w:rFonts w:cs="Arial"/>
        </w:rPr>
        <w:pPrChange w:id="499" w:author="Vladymyr Kozyr" w:date="2021-08-15T21:20:00Z">
          <w:pPr>
            <w:pStyle w:val="1Para"/>
            <w:jc w:val="center"/>
          </w:pPr>
        </w:pPrChange>
      </w:pPr>
      <w:del w:id="500"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3714B909" w:rsidR="00741BFE" w:rsidRPr="00CE178C" w:rsidRDefault="00F25359" w:rsidP="00FD00CC">
      <w:pPr>
        <w:pStyle w:val="1Para"/>
        <w:ind w:firstLine="0"/>
      </w:pPr>
      <w:r w:rsidRPr="00CE178C">
        <w:t xml:space="preserve">While the work mentioned above was focussed on </w:t>
      </w:r>
      <w:r w:rsidR="00A87890">
        <w:t>summarized</w:t>
      </w:r>
      <w:r w:rsidRPr="00CE178C">
        <w:t xml:space="preserve"> data, there is s</w:t>
      </w:r>
      <w:r w:rsidR="00D329FD" w:rsidRPr="00CE178C">
        <w:t>ubsequent work</w:t>
      </w:r>
      <w:r w:rsidRPr="00CE178C">
        <w:t xml:space="preserve"> related to</w:t>
      </w:r>
      <w:r w:rsidR="00D329FD" w:rsidRPr="00CE178C">
        <w:t xml:space="preserve"> a tool that gets and analyzes data that is directly coming from vessels </w:t>
      </w:r>
      <w:sdt>
        <w:sdtPr>
          <w:id w:val="-1555227298"/>
          <w:citation/>
        </w:sdtPr>
        <w:sdtEndPr/>
        <w:sdtContent>
          <w:r w:rsidR="00583D68" w:rsidRPr="0038076D">
            <w:fldChar w:fldCharType="begin"/>
          </w:r>
          <w:r w:rsidR="00583D68" w:rsidRPr="00CE178C">
            <w:instrText xml:space="preserve"> CITATION Sha18 \l 4105 </w:instrText>
          </w:r>
          <w:r w:rsidR="00583D68" w:rsidRPr="0038076D">
            <w:fldChar w:fldCharType="separate"/>
          </w:r>
          <w:r w:rsidR="00991AEB" w:rsidRPr="005A2161">
            <w:rPr>
              <w:noProof/>
            </w:rPr>
            <w:t>[4]</w:t>
          </w:r>
          <w:r w:rsidR="00583D68" w:rsidRPr="0038076D">
            <w:fldChar w:fldCharType="end"/>
          </w:r>
        </w:sdtContent>
      </w:sdt>
      <w:r w:rsidR="00D329FD" w:rsidRPr="00CE178C">
        <w:t xml:space="preserve">. It also depicts geographical data and the </w:t>
      </w:r>
      <w:proofErr w:type="gramStart"/>
      <w:r w:rsidR="00D329FD" w:rsidRPr="00CE178C">
        <w:t>amount</w:t>
      </w:r>
      <w:proofErr w:type="gramEnd"/>
      <w:r w:rsidR="00D329FD" w:rsidRPr="00CE178C">
        <w:t xml:space="preserve"> of fish caught by a particular vessel in a specific region. </w:t>
      </w:r>
      <w:r w:rsidRPr="00CE178C">
        <w:t xml:space="preserve">The </w:t>
      </w:r>
      <w:commentRangeStart w:id="501"/>
      <w:r w:rsidRPr="00CE178C">
        <w:t>a</w:t>
      </w:r>
      <w:r w:rsidR="00D329FD" w:rsidRPr="00CE178C">
        <w:t xml:space="preserve">uthors show </w:t>
      </w:r>
      <w:commentRangeEnd w:id="501"/>
      <w:r w:rsidRPr="007B481E">
        <w:rPr>
          <w:rStyle w:val="CommentReference"/>
        </w:rPr>
        <w:commentReference w:id="501"/>
      </w:r>
      <w:r w:rsidR="00D329FD" w:rsidRPr="00CE178C">
        <w:t>not only the geographical spread of fish but also</w:t>
      </w:r>
      <w:r w:rsidR="00741BFE">
        <w:t xml:space="preserve"> amount </w:t>
      </w:r>
      <w:proofErr w:type="spellStart"/>
      <w:r w:rsidR="00741BFE">
        <w:t>cought</w:t>
      </w:r>
      <w:proofErr w:type="spellEnd"/>
      <w:r w:rsidR="00741BFE">
        <w:t xml:space="preserve"> using color coding </w:t>
      </w:r>
      <w:r w:rsidR="00D329FD" w:rsidRPr="00CE178C">
        <w:t>(Figure 2</w:t>
      </w:r>
      <w:del w:id="502" w:author="Vladymyr Kozyr" w:date="2021-08-15T21:28:00Z">
        <w:r w:rsidR="00D329FD" w:rsidRPr="00CE178C" w:rsidDel="006D34EB">
          <w:delText>.2.2</w:delText>
        </w:r>
      </w:del>
      <w:r w:rsidR="00D329FD" w:rsidRPr="00CE178C">
        <w:t>).</w:t>
      </w:r>
      <w:r w:rsidR="00741BFE">
        <w:t xml:space="preserve"> In this way user can easily analyze both quantities at the same time.</w:t>
      </w:r>
      <w:r w:rsidR="0063251B">
        <w:t xml:space="preserve"> Also, charts are presented for different months for user to know how fishing season was completed.</w:t>
      </w:r>
    </w:p>
    <w:p w14:paraId="7D419F45" w14:textId="0391C211" w:rsidR="00916D02" w:rsidDel="00E41A02" w:rsidRDefault="00741BFE" w:rsidP="00E41A02">
      <w:pPr>
        <w:pStyle w:val="1Para"/>
        <w:ind w:firstLine="0"/>
        <w:rPr>
          <w:del w:id="503"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504" w:author="Vladymyr Kozyr" w:date="2021-08-15T21:26:00Z"/>
        </w:rPr>
      </w:pPr>
      <w:del w:id="505"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rsidP="00E41A02">
      <w:pPr>
        <w:pStyle w:val="1Para"/>
        <w:ind w:firstLine="0"/>
        <w:rPr>
          <w:ins w:id="506" w:author="Vladymyr Kozyr" w:date="2021-08-15T21:27:00Z"/>
          <w:rFonts w:cs="Arial"/>
        </w:rPr>
        <w:pPrChange w:id="507" w:author="Vladymyr Kozyr" w:date="2021-08-15T21:27:00Z">
          <w:pPr>
            <w:pStyle w:val="1Para"/>
            <w:ind w:firstLine="0"/>
          </w:pPr>
        </w:pPrChange>
      </w:pPr>
    </w:p>
    <w:p w14:paraId="606A87FF" w14:textId="502174BC" w:rsidR="00E41A02" w:rsidRPr="00CE178C" w:rsidRDefault="00E41A02" w:rsidP="00E41A02">
      <w:pPr>
        <w:pStyle w:val="Caption"/>
        <w:jc w:val="center"/>
        <w:rPr>
          <w:ins w:id="508" w:author="Vladymyr Kozyr" w:date="2021-08-15T21:26:00Z"/>
          <w:rFonts w:cs="Arial"/>
        </w:rPr>
        <w:pPrChange w:id="509" w:author="Vladymyr Kozyr" w:date="2021-08-15T21:27:00Z">
          <w:pPr>
            <w:pStyle w:val="1Para"/>
            <w:jc w:val="center"/>
          </w:pPr>
        </w:pPrChange>
      </w:pPr>
      <w:bookmarkStart w:id="510" w:name="_Toc79956881"/>
      <w:ins w:id="511" w:author="Vladymyr Kozyr" w:date="2021-08-15T21:27:00Z">
        <w:r>
          <w:t xml:space="preserve">Figure </w:t>
        </w:r>
        <w:r>
          <w:fldChar w:fldCharType="begin"/>
        </w:r>
        <w:r>
          <w:instrText xml:space="preserve"> SEQ Figure \* ARABIC </w:instrText>
        </w:r>
      </w:ins>
      <w:r>
        <w:fldChar w:fldCharType="separate"/>
      </w:r>
      <w:ins w:id="512" w:author="Vladymyr Kozyr" w:date="2021-08-15T21:53:00Z">
        <w:r w:rsidR="002F403A">
          <w:rPr>
            <w:noProof/>
          </w:rPr>
          <w:t>2</w:t>
        </w:r>
      </w:ins>
      <w:ins w:id="513" w:author="Vladymyr Kozyr" w:date="2021-08-15T21:27:00Z">
        <w:r>
          <w:fldChar w:fldCharType="end"/>
        </w:r>
        <w:r>
          <w:t>. H</w:t>
        </w:r>
        <w:r w:rsidRPr="001F567D">
          <w:t>eatmap fish trawl visualization</w:t>
        </w:r>
      </w:ins>
      <w:bookmarkEnd w:id="510"/>
    </w:p>
    <w:p w14:paraId="3D1E3DC3" w14:textId="56A13509" w:rsidR="00916D02" w:rsidRDefault="00370AF1">
      <w:pPr>
        <w:pStyle w:val="1Para"/>
        <w:ind w:firstLine="0"/>
      </w:pPr>
      <w:r w:rsidRPr="00CE178C">
        <w:t xml:space="preserve">Whereas the works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991AEB" w:rsidRPr="005A2161">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514"/>
      <w:r w:rsidRPr="00CE178C">
        <w:t xml:space="preserve">The maps </w:t>
      </w:r>
      <w:commentRangeEnd w:id="514"/>
      <w:r w:rsidR="00F25359" w:rsidRPr="005A2161">
        <w:rPr>
          <w:rStyle w:val="CommentReference"/>
        </w:rPr>
        <w:commentReference w:id="514"/>
      </w:r>
      <w:r w:rsidRPr="00CE178C">
        <w:t>show the connection between vessels and ports and depict the distribution of gear types used in different regions using descriptive labels, lines, and appropriate legends</w:t>
      </w:r>
      <w:commentRangeStart w:id="515"/>
      <w:r w:rsidRPr="00CE178C">
        <w:t xml:space="preserve"> that any person can easily understand</w:t>
      </w:r>
      <w:commentRangeEnd w:id="515"/>
      <w:r w:rsidR="00B83EB3" w:rsidRPr="005A2161">
        <w:rPr>
          <w:rStyle w:val="CommentReference"/>
        </w:rPr>
        <w:commentReference w:id="515"/>
      </w:r>
      <w:r w:rsidR="0020322D">
        <w:t xml:space="preserve"> (Figure </w:t>
      </w:r>
      <w:del w:id="516" w:author="Vladymyr Kozyr" w:date="2021-08-15T21:28:00Z">
        <w:r w:rsidR="0020322D" w:rsidDel="006D34EB">
          <w:delText>2.2.</w:delText>
        </w:r>
      </w:del>
      <w:r w:rsidR="0020322D">
        <w:t>3)</w:t>
      </w:r>
      <w:r w:rsidRPr="00CE178C">
        <w:t>.</w:t>
      </w:r>
    </w:p>
    <w:p w14:paraId="60D759D8" w14:textId="3F036A71" w:rsidR="0020322D" w:rsidDel="006D34EB" w:rsidRDefault="0020322D" w:rsidP="006D34EB">
      <w:pPr>
        <w:pStyle w:val="1Para"/>
        <w:ind w:firstLine="0"/>
        <w:jc w:val="center"/>
        <w:rPr>
          <w:del w:id="517"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518" w:author="Vladymyr Kozyr" w:date="2021-08-15T20:55:00Z"/>
        </w:rPr>
      </w:pPr>
      <w:del w:id="519" w:author="Vladymyr Kozyr" w:date="2021-08-15T21:28:00Z">
        <w:r w:rsidRPr="00A42DEB" w:rsidDel="006D34EB">
          <w:rPr>
            <w:rPrChange w:id="520" w:author="Vladymyr Kozyr" w:date="2021-08-15T20:56:00Z">
              <w:rPr/>
            </w:rPrChange>
          </w:rPr>
          <w:delText>Figure 2.2.3</w:delText>
        </w:r>
      </w:del>
    </w:p>
    <w:p w14:paraId="68722698" w14:textId="77777777" w:rsidR="006D34EB" w:rsidRPr="00A42DEB" w:rsidRDefault="006D34EB" w:rsidP="006D34EB">
      <w:pPr>
        <w:pStyle w:val="1Para"/>
        <w:ind w:firstLine="0"/>
        <w:rPr>
          <w:ins w:id="521" w:author="Vladymyr Kozyr" w:date="2021-08-15T21:28:00Z"/>
          <w:rPrChange w:id="522" w:author="Vladymyr Kozyr" w:date="2021-08-15T20:56:00Z">
            <w:rPr>
              <w:ins w:id="523" w:author="Vladymyr Kozyr" w:date="2021-08-15T21:28:00Z"/>
            </w:rPr>
          </w:rPrChange>
        </w:rPr>
        <w:pPrChange w:id="524" w:author="Vladymyr Kozyr" w:date="2021-08-15T21:28:00Z">
          <w:pPr>
            <w:pStyle w:val="1Para"/>
            <w:ind w:firstLine="0"/>
            <w:jc w:val="center"/>
          </w:pPr>
        </w:pPrChange>
      </w:pPr>
    </w:p>
    <w:p w14:paraId="62A53B72" w14:textId="41FC52D2" w:rsidR="0020322D" w:rsidRPr="00CE178C" w:rsidRDefault="006D34EB" w:rsidP="006D34EB">
      <w:pPr>
        <w:pStyle w:val="Caption"/>
        <w:jc w:val="center"/>
        <w:rPr>
          <w:rFonts w:ascii="Times New Roman" w:hAnsi="Times New Roman" w:cs="Times New Roman"/>
          <w:sz w:val="24"/>
          <w:szCs w:val="24"/>
        </w:rPr>
        <w:pPrChange w:id="525" w:author="Vladymyr Kozyr" w:date="2021-08-15T21:29:00Z">
          <w:pPr>
            <w:pStyle w:val="1Para"/>
            <w:ind w:firstLine="0"/>
          </w:pPr>
        </w:pPrChange>
      </w:pPr>
      <w:bookmarkStart w:id="526" w:name="_Toc79956882"/>
      <w:ins w:id="527" w:author="Vladymyr Kozyr" w:date="2021-08-15T21:29:00Z">
        <w:r>
          <w:t xml:space="preserve">Figure </w:t>
        </w:r>
        <w:r>
          <w:fldChar w:fldCharType="begin"/>
        </w:r>
        <w:r>
          <w:instrText xml:space="preserve"> SEQ Figure \* ARABIC </w:instrText>
        </w:r>
      </w:ins>
      <w:r>
        <w:fldChar w:fldCharType="separate"/>
      </w:r>
      <w:ins w:id="528" w:author="Vladymyr Kozyr" w:date="2021-08-15T21:53:00Z">
        <w:r w:rsidR="002F403A">
          <w:rPr>
            <w:noProof/>
          </w:rPr>
          <w:t>3</w:t>
        </w:r>
      </w:ins>
      <w:ins w:id="529" w:author="Vladymyr Kozyr" w:date="2021-08-15T21:29:00Z">
        <w:r>
          <w:fldChar w:fldCharType="end"/>
        </w:r>
        <w:r>
          <w:t xml:space="preserve">. </w:t>
        </w:r>
        <w:r w:rsidRPr="003E62F2">
          <w:t>Land-sea connections</w:t>
        </w:r>
      </w:ins>
      <w:bookmarkEnd w:id="526"/>
    </w:p>
    <w:p w14:paraId="1E0E272A" w14:textId="2179DFF1" w:rsidR="00370AF1" w:rsidRPr="00CE178C"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991AEB" w:rsidRPr="005A2161">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530"/>
      <w:commentRangeStart w:id="531"/>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530"/>
      <w:r w:rsidRPr="005A2161">
        <w:rPr>
          <w:rStyle w:val="CommentReference"/>
        </w:rPr>
        <w:commentReference w:id="530"/>
      </w:r>
      <w:commentRangeEnd w:id="531"/>
      <w:r w:rsidR="008933FA">
        <w:rPr>
          <w:rStyle w:val="CommentReference"/>
          <w:lang w:val="en-US"/>
        </w:rPr>
        <w:commentReference w:id="531"/>
      </w:r>
      <w:r w:rsidR="00370AF1" w:rsidRPr="00CE178C">
        <w:rPr>
          <w:color w:val="212121"/>
          <w:shd w:val="clear" w:color="auto" w:fill="FFFFFF"/>
        </w:rPr>
        <w:t xml:space="preserve">to support analysis and interaction for fishery data through visualization. It uses </w:t>
      </w:r>
      <w:commentRangeStart w:id="532"/>
      <w:r w:rsidR="00370AF1" w:rsidRPr="00CE178C">
        <w:rPr>
          <w:color w:val="212121"/>
          <w:shd w:val="clear" w:color="auto" w:fill="FFFFFF"/>
        </w:rPr>
        <w:t>DFO</w:t>
      </w:r>
      <w:commentRangeEnd w:id="532"/>
      <w:r w:rsidRPr="005A2161">
        <w:rPr>
          <w:rStyle w:val="CommentReference"/>
        </w:rPr>
        <w:commentReference w:id="532"/>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p>
    <w:p w14:paraId="14EC061E" w14:textId="186C5BC9" w:rsidR="005759ED" w:rsidRPr="00CE178C" w:rsidRDefault="00E76BDA" w:rsidP="005A2161">
      <w:pPr>
        <w:pStyle w:val="1Para"/>
        <w:ind w:firstLine="0"/>
        <w:rPr>
          <w:color w:val="212121"/>
          <w:shd w:val="clear" w:color="auto" w:fill="FFFFFF"/>
        </w:rPr>
      </w:pPr>
      <w:r w:rsidRPr="00CE178C">
        <w:rPr>
          <w:color w:val="212121"/>
          <w:shd w:val="clear" w:color="auto" w:fill="FFFFFF"/>
        </w:rPr>
        <w:t xml:space="preserve">Now that we have seen a representative selection of systems and approaches to dealing with fisheries data in tasks related to fisheries management, let us now look in more detail at the role that visualization can pay in these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fishery’s</w:t>
      </w:r>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533" w:name="_Toc79956909"/>
      <w:r w:rsidRPr="00CE178C">
        <w:lastRenderedPageBreak/>
        <w:t>Approaches to Visualization</w:t>
      </w:r>
      <w:bookmarkEnd w:id="533"/>
    </w:p>
    <w:p w14:paraId="5B63C66F" w14:textId="0232EA1A"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 xml:space="preserve">data 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991AEB" w:rsidRPr="005A2161">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534"/>
      <w:r w:rsidRPr="00CE178C">
        <w:rPr>
          <w:color w:val="212121"/>
          <w:shd w:val="clear" w:color="auto" w:fill="FFFFFF"/>
        </w:rPr>
        <w:t xml:space="preserve">Figure </w:t>
      </w:r>
      <w:ins w:id="535" w:author="Vladymyr Kozyr" w:date="2021-08-15T21:29:00Z">
        <w:r w:rsidR="006D34EB">
          <w:rPr>
            <w:color w:val="212121"/>
            <w:shd w:val="clear" w:color="auto" w:fill="FFFFFF"/>
          </w:rPr>
          <w:t>4</w:t>
        </w:r>
      </w:ins>
      <w:del w:id="536"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534"/>
      <w:r w:rsidRPr="005A2161">
        <w:rPr>
          <w:rStyle w:val="CommentReference"/>
        </w:rPr>
        <w:commentReference w:id="534"/>
      </w:r>
      <w:r w:rsidR="00370AF1" w:rsidRPr="00CE178C">
        <w:rPr>
          <w:color w:val="212121"/>
          <w:shd w:val="clear" w:color="auto" w:fill="FFFFFF"/>
        </w:rPr>
        <w:t xml:space="preserve">shows the difference between </w:t>
      </w:r>
      <w:r w:rsidR="00991AEB">
        <w:rPr>
          <w:color w:val="212121"/>
          <w:shd w:val="clear" w:color="auto" w:fill="FFFFFF"/>
        </w:rPr>
        <w:t xml:space="preserve">train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values of a stock prices</w:t>
      </w:r>
      <w:r w:rsidR="00370AF1" w:rsidRPr="00CE178C">
        <w:rPr>
          <w:color w:val="212121"/>
          <w:shd w:val="clear" w:color="auto" w:fill="FFFFFF"/>
        </w:rPr>
        <w:t>, but the visualization part requires special attention. Authors used different colo</w:t>
      </w:r>
      <w:del w:id="537" w:author="Vladymyr Kozyr" w:date="2021-08-15T20:57:00Z">
        <w:r w:rsidR="00370AF1" w:rsidRPr="00CE178C" w:rsidDel="004B1FDF">
          <w:rPr>
            <w:color w:val="212121"/>
            <w:shd w:val="clear" w:color="auto" w:fill="FFFFFF"/>
          </w:rPr>
          <w:delText>u</w:delText>
        </w:r>
      </w:del>
      <w:r w:rsidR="00370AF1" w:rsidRPr="00CE178C">
        <w:rPr>
          <w:color w:val="212121"/>
          <w:shd w:val="clear" w:color="auto" w:fill="FFFFFF"/>
        </w:rPr>
        <w:t>r coding to show results, and there is no extra information on the chart which distracts or confuses readers.</w:t>
      </w:r>
    </w:p>
    <w:p w14:paraId="1DC074A8" w14:textId="70043A2D" w:rsidR="00916D02" w:rsidDel="006D34EB" w:rsidRDefault="00916D02" w:rsidP="006D34EB">
      <w:pPr>
        <w:pStyle w:val="1Para"/>
        <w:jc w:val="center"/>
        <w:rPr>
          <w:del w:id="538"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539" w:author="Vladymyr Kozyr" w:date="2021-08-15T21:29:00Z"/>
          <w:rFonts w:ascii="Times New Roman" w:hAnsi="Times New Roman" w:cs="Times New Roman"/>
          <w:sz w:val="24"/>
          <w:szCs w:val="24"/>
        </w:rPr>
      </w:pPr>
      <w:del w:id="540" w:author="Vladymyr Kozyr" w:date="2021-08-15T21:29:00Z">
        <w:r w:rsidRPr="005A2161" w:rsidDel="006D34EB">
          <w:rPr>
            <w:rFonts w:cs="Arial"/>
          </w:rPr>
          <w:delText>Figure 2.3.1</w:delText>
        </w:r>
      </w:del>
    </w:p>
    <w:p w14:paraId="475AD1E4" w14:textId="36BB96A9" w:rsidR="006D34EB" w:rsidRPr="005A2161" w:rsidRDefault="006D34EB" w:rsidP="006D34EB">
      <w:pPr>
        <w:pStyle w:val="Caption"/>
        <w:jc w:val="center"/>
        <w:rPr>
          <w:rFonts w:cs="Arial"/>
        </w:rPr>
        <w:pPrChange w:id="541" w:author="Vladymyr Kozyr" w:date="2021-08-15T21:30:00Z">
          <w:pPr>
            <w:pStyle w:val="1Para"/>
            <w:jc w:val="center"/>
          </w:pPr>
        </w:pPrChange>
      </w:pPr>
      <w:bookmarkStart w:id="542" w:name="_Toc79956883"/>
      <w:ins w:id="543" w:author="Vladymyr Kozyr" w:date="2021-08-15T21:30:00Z">
        <w:r>
          <w:t xml:space="preserve">Figure </w:t>
        </w:r>
        <w:r>
          <w:fldChar w:fldCharType="begin"/>
        </w:r>
        <w:r>
          <w:instrText xml:space="preserve"> SEQ Figure \* ARABIC </w:instrText>
        </w:r>
      </w:ins>
      <w:r>
        <w:fldChar w:fldCharType="separate"/>
      </w:r>
      <w:ins w:id="544" w:author="Vladymyr Kozyr" w:date="2021-08-15T21:53:00Z">
        <w:r w:rsidR="002F403A">
          <w:rPr>
            <w:noProof/>
          </w:rPr>
          <w:t>4</w:t>
        </w:r>
      </w:ins>
      <w:ins w:id="545" w:author="Vladymyr Kozyr" w:date="2021-08-15T21:30:00Z">
        <w:r>
          <w:fldChar w:fldCharType="end"/>
        </w:r>
        <w:r>
          <w:t xml:space="preserve">. </w:t>
        </w:r>
        <w:r w:rsidRPr="004A500C">
          <w:t>Color coding example</w:t>
        </w:r>
      </w:ins>
      <w:bookmarkEnd w:id="542"/>
    </w:p>
    <w:p w14:paraId="54A26B86" w14:textId="13127D66" w:rsidR="00D91658" w:rsidRDefault="00370AF1">
      <w:pPr>
        <w:pStyle w:val="1Para"/>
        <w:ind w:firstLine="0"/>
        <w:rPr>
          <w:ins w:id="546"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991AEB" w:rsidRPr="005A2161">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547"/>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547"/>
      <w:r w:rsidR="003E1581" w:rsidRPr="005A2161">
        <w:rPr>
          <w:rStyle w:val="CommentReference"/>
        </w:rPr>
        <w:commentReference w:id="547"/>
      </w:r>
      <w:commentRangeStart w:id="548"/>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549" w:author="Vladymyr Kozyr" w:date="2021-08-15T21:30:00Z">
        <w:r w:rsidR="006D34EB">
          <w:rPr>
            <w:color w:val="212121"/>
            <w:shd w:val="clear" w:color="auto" w:fill="FFFFFF"/>
          </w:rPr>
          <w:t>5</w:t>
        </w:r>
      </w:ins>
      <w:del w:id="550"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548"/>
      <w:r w:rsidR="003E1581" w:rsidRPr="005A2161">
        <w:rPr>
          <w:rStyle w:val="CommentReference"/>
        </w:rPr>
        <w:commentReference w:id="548"/>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551"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552" w:author="Vladymyr Kozyr" w:date="2021-08-15T21:30:00Z"/>
          <w:color w:val="212121"/>
          <w:shd w:val="clear" w:color="auto" w:fill="FFFFFF"/>
        </w:rPr>
      </w:pPr>
      <w:del w:id="553" w:author="Vladymyr Kozyr" w:date="2021-08-15T21:30:00Z">
        <w:r w:rsidDel="006D34EB">
          <w:rPr>
            <w:color w:val="212121"/>
            <w:shd w:val="clear" w:color="auto" w:fill="FFFFFF"/>
          </w:rPr>
          <w:delText>Figure 2.3.2 (“Daily sugar level for patient”)</w:delText>
        </w:r>
      </w:del>
    </w:p>
    <w:p w14:paraId="49E62CD3" w14:textId="77777777" w:rsidR="006D34EB" w:rsidRDefault="006D34EB" w:rsidP="006D34EB">
      <w:pPr>
        <w:pStyle w:val="1Para"/>
        <w:ind w:firstLine="0"/>
        <w:rPr>
          <w:ins w:id="554" w:author="Vladymyr Kozyr" w:date="2021-08-15T21:31:00Z"/>
          <w:color w:val="212121"/>
          <w:shd w:val="clear" w:color="auto" w:fill="FFFFFF"/>
        </w:rPr>
        <w:pPrChange w:id="555" w:author="Vladymyr Kozyr" w:date="2021-08-15T21:31:00Z">
          <w:pPr>
            <w:pStyle w:val="1Para"/>
            <w:ind w:firstLine="0"/>
          </w:pPr>
        </w:pPrChange>
      </w:pPr>
    </w:p>
    <w:p w14:paraId="471BDDA2" w14:textId="3CE6D4F4" w:rsidR="006D34EB" w:rsidRDefault="006D34EB" w:rsidP="006D34EB">
      <w:pPr>
        <w:pStyle w:val="Caption"/>
        <w:jc w:val="center"/>
        <w:rPr>
          <w:ins w:id="556" w:author="Vladymyr Kozyr" w:date="2021-08-15T21:30:00Z"/>
          <w:color w:val="212121"/>
          <w:shd w:val="clear" w:color="auto" w:fill="FFFFFF"/>
        </w:rPr>
        <w:pPrChange w:id="557" w:author="Vladymyr Kozyr" w:date="2021-08-15T21:31:00Z">
          <w:pPr>
            <w:pStyle w:val="1Para"/>
            <w:ind w:firstLine="0"/>
            <w:jc w:val="center"/>
          </w:pPr>
        </w:pPrChange>
      </w:pPr>
      <w:bookmarkStart w:id="558" w:name="_Toc79956884"/>
      <w:ins w:id="559" w:author="Vladymyr Kozyr" w:date="2021-08-15T21:31:00Z">
        <w:r>
          <w:t xml:space="preserve">Figure </w:t>
        </w:r>
        <w:r>
          <w:fldChar w:fldCharType="begin"/>
        </w:r>
        <w:r>
          <w:instrText xml:space="preserve"> SEQ Figure \* ARABIC </w:instrText>
        </w:r>
      </w:ins>
      <w:r>
        <w:fldChar w:fldCharType="separate"/>
      </w:r>
      <w:ins w:id="560" w:author="Vladymyr Kozyr" w:date="2021-08-15T21:53:00Z">
        <w:r w:rsidR="002F403A">
          <w:rPr>
            <w:noProof/>
          </w:rPr>
          <w:t>5</w:t>
        </w:r>
      </w:ins>
      <w:ins w:id="561" w:author="Vladymyr Kozyr" w:date="2021-08-15T21:31:00Z">
        <w:r>
          <w:fldChar w:fldCharType="end"/>
        </w:r>
        <w:r>
          <w:t xml:space="preserve">. </w:t>
        </w:r>
        <w:r w:rsidRPr="00525B23">
          <w:t>Daily sugar level for patient</w:t>
        </w:r>
      </w:ins>
      <w:bookmarkEnd w:id="558"/>
    </w:p>
    <w:p w14:paraId="0439FAE3" w14:textId="4ABD18F3" w:rsidR="00916D02" w:rsidRPr="00CE178C" w:rsidRDefault="00370AF1" w:rsidP="005A2161">
      <w:pPr>
        <w:pStyle w:val="1Para"/>
        <w:ind w:firstLine="0"/>
        <w:rPr>
          <w:color w:val="212121"/>
          <w:shd w:val="clear" w:color="auto" w:fill="FFFFFF"/>
        </w:rPr>
      </w:pPr>
      <w:commentRangeStart w:id="562"/>
      <w:r w:rsidRPr="00CE178C">
        <w:rPr>
          <w:color w:val="212121"/>
          <w:shd w:val="clear" w:color="auto" w:fill="FFFFFF"/>
        </w:rPr>
        <w:t>Six clinicians evaluated design decisions positively</w:t>
      </w:r>
      <w:r w:rsidR="0007543E">
        <w:rPr>
          <w:color w:val="212121"/>
          <w:shd w:val="clear" w:color="auto" w:fill="FFFFFF"/>
        </w:rPr>
        <w:t xml:space="preserve">, the criteria of evaluation </w:t>
      </w:r>
      <w:proofErr w:type="gramStart"/>
      <w:r w:rsidR="0007543E">
        <w:rPr>
          <w:color w:val="212121"/>
          <w:shd w:val="clear" w:color="auto" w:fill="FFFFFF"/>
        </w:rPr>
        <w:t>was</w:t>
      </w:r>
      <w:proofErr w:type="gramEnd"/>
      <w:r w:rsidR="0007543E">
        <w:rPr>
          <w:color w:val="212121"/>
          <w:shd w:val="clear" w:color="auto" w:fill="FFFFFF"/>
        </w:rPr>
        <w:t xml:space="preserve"> how good proposed visualizations help with 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562"/>
      <w:r w:rsidR="003E1581" w:rsidRPr="005A2161">
        <w:rPr>
          <w:rStyle w:val="CommentReference"/>
        </w:rPr>
        <w:commentReference w:id="562"/>
      </w:r>
    </w:p>
    <w:p w14:paraId="2FD766A7" w14:textId="5CFDB1D1"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563"/>
      <w:commentRangeStart w:id="564"/>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563"/>
      <w:r w:rsidRPr="005A2161">
        <w:rPr>
          <w:rStyle w:val="CommentReference"/>
        </w:rPr>
        <w:commentReference w:id="563"/>
      </w:r>
      <w:commentRangeEnd w:id="564"/>
      <w:r w:rsidR="00991AEB">
        <w:rPr>
          <w:rStyle w:val="CommentReference"/>
          <w:lang w:val="en-US"/>
        </w:rPr>
        <w:commentReference w:id="564"/>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0A593B" w:rsidRPr="005A2161">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565"/>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users' studies in her work, showing which </w:t>
      </w:r>
      <w:proofErr w:type="gramStart"/>
      <w:r w:rsidR="00370AF1" w:rsidRPr="00CE178C">
        <w:rPr>
          <w:color w:val="212121"/>
          <w:shd w:val="clear" w:color="auto" w:fill="FFFFFF"/>
        </w:rPr>
        <w:t>particular visualization</w:t>
      </w:r>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566" w:author="Vladymyr Kozyr" w:date="2021-08-15T21:32:00Z">
        <w:r w:rsidR="006E2125">
          <w:rPr>
            <w:color w:val="212121"/>
            <w:shd w:val="clear" w:color="auto" w:fill="FFFFFF"/>
          </w:rPr>
          <w:t>6</w:t>
        </w:r>
      </w:ins>
      <w:del w:id="56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565"/>
      <w:r w:rsidRPr="005A2161">
        <w:rPr>
          <w:rStyle w:val="CommentReference"/>
        </w:rPr>
        <w:commentReference w:id="565"/>
      </w:r>
    </w:p>
    <w:p w14:paraId="7290DDAC" w14:textId="28324C33" w:rsidR="00D91658" w:rsidDel="006E2125" w:rsidRDefault="00D91658" w:rsidP="006E2125">
      <w:pPr>
        <w:pStyle w:val="1Para"/>
        <w:ind w:firstLine="0"/>
        <w:rPr>
          <w:del w:id="56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569" w:author="Vladymyr Kozyr" w:date="2021-08-15T21:33:00Z"/>
          <w:color w:val="212121"/>
          <w:shd w:val="clear" w:color="auto" w:fill="FFFFFF"/>
        </w:rPr>
      </w:pPr>
      <w:del w:id="570" w:author="Vladymyr Kozyr" w:date="2021-08-15T21:32:00Z">
        <w:r w:rsidDel="006E2125">
          <w:rPr>
            <w:color w:val="212121"/>
            <w:shd w:val="clear" w:color="auto" w:fill="FFFFFF"/>
          </w:rPr>
          <w:delText>Figure 2.3.3</w:delText>
        </w:r>
      </w:del>
    </w:p>
    <w:p w14:paraId="686FDB92" w14:textId="58052D67" w:rsidR="006E2125" w:rsidRPr="006E2125" w:rsidRDefault="006E2125" w:rsidP="006E2125">
      <w:pPr>
        <w:pStyle w:val="Caption"/>
        <w:jc w:val="center"/>
        <w:rPr>
          <w:rPrChange w:id="571" w:author="Vladymyr Kozyr" w:date="2021-08-15T21:33:00Z">
            <w:rPr>
              <w:color w:val="212121"/>
              <w:shd w:val="clear" w:color="auto" w:fill="FFFFFF"/>
            </w:rPr>
          </w:rPrChange>
        </w:rPr>
        <w:pPrChange w:id="572" w:author="Vladymyr Kozyr" w:date="2021-08-15T21:33:00Z">
          <w:pPr>
            <w:pStyle w:val="1Para"/>
            <w:ind w:firstLine="0"/>
            <w:jc w:val="center"/>
          </w:pPr>
        </w:pPrChange>
      </w:pPr>
      <w:bookmarkStart w:id="573" w:name="_Toc79956885"/>
      <w:ins w:id="574" w:author="Vladymyr Kozyr" w:date="2021-08-15T21:33:00Z">
        <w:r>
          <w:t xml:space="preserve">Figure </w:t>
        </w:r>
        <w:r>
          <w:fldChar w:fldCharType="begin"/>
        </w:r>
        <w:r>
          <w:instrText xml:space="preserve"> SEQ Figure \* ARABIC </w:instrText>
        </w:r>
      </w:ins>
      <w:r>
        <w:fldChar w:fldCharType="separate"/>
      </w:r>
      <w:ins w:id="575" w:author="Vladymyr Kozyr" w:date="2021-08-15T21:53:00Z">
        <w:r w:rsidR="002F403A">
          <w:rPr>
            <w:noProof/>
          </w:rPr>
          <w:t>6</w:t>
        </w:r>
      </w:ins>
      <w:ins w:id="576" w:author="Vladymyr Kozyr" w:date="2021-08-15T21:33:00Z">
        <w:r>
          <w:fldChar w:fldCharType="end"/>
        </w:r>
        <w:r>
          <w:t xml:space="preserve">. </w:t>
        </w:r>
        <w:r w:rsidRPr="0047199E">
          <w:t>Various visualization types</w:t>
        </w:r>
      </w:ins>
      <w:bookmarkEnd w:id="573"/>
    </w:p>
    <w:p w14:paraId="57BCAD40" w14:textId="27F3590A" w:rsidR="00C45B1A" w:rsidRPr="00CE178C" w:rsidRDefault="00C45B1A" w:rsidP="005A2161">
      <w:pPr>
        <w:pStyle w:val="1Para"/>
        <w:ind w:firstLine="0"/>
        <w:rPr>
          <w:rFonts w:ascii="Times New Roman" w:hAnsi="Times New Roman" w:cs="Times New Roman"/>
          <w:sz w:val="24"/>
          <w:szCs w:val="24"/>
        </w:rPr>
      </w:pPr>
      <w:r w:rsidRPr="00CE178C">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Pr>
          <w:color w:val="212121"/>
          <w:shd w:val="clear" w:color="auto" w:fill="FFFFFF"/>
        </w:rPr>
        <w:t>data visualization</w:t>
      </w:r>
      <w:r w:rsidRPr="00CE178C">
        <w:rPr>
          <w:color w:val="212121"/>
          <w:shd w:val="clear" w:color="auto" w:fill="FFFFFF"/>
        </w:rPr>
        <w:t>.</w:t>
      </w:r>
    </w:p>
    <w:p w14:paraId="71C3D089" w14:textId="3DAB8BB5" w:rsidR="00916D02" w:rsidRPr="005A2161" w:rsidRDefault="00C10319" w:rsidP="00C10319">
      <w:pPr>
        <w:pStyle w:val="Heading1"/>
        <w:rPr>
          <w:b w:val="0"/>
          <w:bCs/>
        </w:rPr>
      </w:pPr>
      <w:bookmarkStart w:id="577" w:name="_Toc79956910"/>
      <w:commentRangeStart w:id="578"/>
      <w:r w:rsidRPr="00CE178C">
        <w:lastRenderedPageBreak/>
        <w:t xml:space="preserve">Design and </w:t>
      </w:r>
      <w:r w:rsidR="00CD4158" w:rsidRPr="00CE178C">
        <w:t>Visualization Tasks</w:t>
      </w:r>
      <w:commentRangeEnd w:id="578"/>
      <w:r w:rsidR="00602329" w:rsidRPr="005A2161">
        <w:rPr>
          <w:rStyle w:val="CommentReference"/>
          <w:rFonts w:eastAsiaTheme="minorHAnsi" w:cstheme="minorBidi"/>
          <w:b w:val="0"/>
          <w:color w:val="auto"/>
        </w:rPr>
        <w:commentReference w:id="578"/>
      </w:r>
      <w:bookmarkEnd w:id="577"/>
    </w:p>
    <w:p w14:paraId="6B0F7064" w14:textId="11854FB7"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reduce the abundance and alter physiology and lifestyles, thereby affecting species' </w:t>
      </w:r>
      <w:r w:rsidR="00723C34" w:rsidRPr="005A2161">
        <w:t>role</w:t>
      </w:r>
      <w:r w:rsidRPr="005A2161">
        <w:t xml:space="preserve"> in the biological community.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2D292EE5" w:rsidR="0010522C" w:rsidRDefault="00370AF1" w:rsidP="005A2161">
      <w:pPr>
        <w:pStyle w:val="1ParaFlushLeft"/>
        <w:rPr>
          <w:ins w:id="579"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0A593B" w:rsidRPr="005A2161">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 and provides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p>
    <w:p w14:paraId="1FF8C8D5" w14:textId="263D4B5A" w:rsidR="000F4779" w:rsidRDefault="000F4779" w:rsidP="000F4779">
      <w:pPr>
        <w:pStyle w:val="1Para"/>
        <w:rPr>
          <w:ins w:id="580" w:author="Vladymyr Kozyr" w:date="2021-08-15T20:58:00Z"/>
        </w:rPr>
      </w:pPr>
    </w:p>
    <w:p w14:paraId="18808979" w14:textId="7FF11022" w:rsidR="000F4779" w:rsidRDefault="000F4779" w:rsidP="000F4779">
      <w:pPr>
        <w:pStyle w:val="1Para"/>
        <w:rPr>
          <w:ins w:id="581" w:author="Vladymyr Kozyr" w:date="2021-08-15T20:58:00Z"/>
        </w:rPr>
      </w:pPr>
    </w:p>
    <w:p w14:paraId="5E04ECE6" w14:textId="77777777" w:rsidR="000F4779" w:rsidRPr="000F4779" w:rsidRDefault="000F4779" w:rsidP="000F4779">
      <w:pPr>
        <w:pStyle w:val="1Para"/>
        <w:rPr>
          <w:rPrChange w:id="582" w:author="Vladymyr Kozyr" w:date="2021-08-15T20:58:00Z">
            <w:rPr>
              <w:rFonts w:ascii="Times New Roman" w:eastAsia="Times New Roman" w:hAnsi="Times New Roman" w:cs="Times New Roman"/>
              <w:sz w:val="24"/>
              <w:szCs w:val="24"/>
            </w:rPr>
          </w:rPrChange>
        </w:rPr>
        <w:pPrChange w:id="583" w:author="Vladymyr Kozyr" w:date="2021-08-15T20:58:00Z">
          <w:pPr>
            <w:pStyle w:val="1ParaFlushLeft"/>
          </w:pPr>
        </w:pPrChange>
      </w:pPr>
    </w:p>
    <w:p w14:paraId="3E2193B8" w14:textId="708E97C2" w:rsidR="00D97021" w:rsidRPr="0038076D" w:rsidRDefault="0010522C" w:rsidP="005A2161">
      <w:pPr>
        <w:pStyle w:val="Heading2"/>
      </w:pPr>
      <w:bookmarkStart w:id="584" w:name="_Toc79956911"/>
      <w:r w:rsidRPr="0038076D">
        <w:lastRenderedPageBreak/>
        <w:t>Fishery Reports</w:t>
      </w:r>
      <w:bookmarkStart w:id="585" w:name="_Toc66300641"/>
      <w:bookmarkStart w:id="586" w:name="_Toc66300717"/>
      <w:bookmarkStart w:id="587" w:name="_Toc67830605"/>
      <w:bookmarkStart w:id="588" w:name="_Toc67830747"/>
      <w:bookmarkStart w:id="589" w:name="_Toc67830748"/>
      <w:bookmarkEnd w:id="585"/>
      <w:bookmarkEnd w:id="586"/>
      <w:bookmarkEnd w:id="587"/>
      <w:bookmarkEnd w:id="588"/>
      <w:commentRangeStart w:id="590"/>
      <w:commentRangeEnd w:id="590"/>
      <w:r w:rsidR="00FD1A4E" w:rsidRPr="007B481E">
        <w:rPr>
          <w:rStyle w:val="CommentReference"/>
        </w:rPr>
        <w:commentReference w:id="590"/>
      </w:r>
      <w:bookmarkEnd w:id="584"/>
      <w:bookmarkEnd w:id="589"/>
    </w:p>
    <w:p w14:paraId="39C146E0" w14:textId="61269480" w:rsidR="00370AF1" w:rsidRPr="0038076D" w:rsidRDefault="00370AF1" w:rsidP="005A2161">
      <w:pPr>
        <w:pStyle w:val="1ParaFlushLeft"/>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58416348" w:rsidR="00370AF1" w:rsidRPr="0038076D" w:rsidDel="000F4779" w:rsidRDefault="00370AF1" w:rsidP="005A2161">
      <w:pPr>
        <w:pStyle w:val="1ParaFlushLeft"/>
        <w:rPr>
          <w:del w:id="591"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0A593B" w:rsidRPr="005A2161">
            <w:rPr>
              <w:noProof/>
            </w:rPr>
            <w:t>[9]</w:t>
          </w:r>
          <w:r w:rsidR="00E024A1" w:rsidRPr="0038076D">
            <w:fldChar w:fldCharType="end"/>
          </w:r>
        </w:sdtContent>
      </w:sdt>
      <w:r w:rsidRPr="007B481E">
        <w:t xml:space="preserve"> reported cod catch data. </w:t>
      </w:r>
      <w:del w:id="592" w:author="Vladymyr Kozyr" w:date="2021-08-15T21:36:00Z">
        <w:r w:rsidRPr="007B481E" w:rsidDel="006E2125">
          <w:delText xml:space="preserve">The </w:delText>
        </w:r>
      </w:del>
      <w:ins w:id="593" w:author="Vladymyr Kozyr" w:date="2021-08-15T21:36:00Z">
        <w:r w:rsidR="006E2125">
          <w:t>A</w:t>
        </w:r>
      </w:ins>
      <w:del w:id="594"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595" w:author="Vladymyr Kozyr" w:date="2021-08-15T20:59:00Z"/>
        </w:rPr>
      </w:pPr>
      <w:r w:rsidRPr="005A2161">
        <w:t xml:space="preserve">Based on these data, it was concluded that fishing </w:t>
      </w:r>
      <w:commentRangeStart w:id="596"/>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596"/>
      <w:r w:rsidR="00781E7F" w:rsidRPr="005A2161">
        <w:rPr>
          <w:rStyle w:val="CommentReference"/>
        </w:rPr>
        <w:commentReference w:id="596"/>
      </w:r>
      <w:r w:rsidR="00FD1A4E" w:rsidRPr="0038076D">
        <w:t xml:space="preserve"> </w:t>
      </w:r>
    </w:p>
    <w:p w14:paraId="6C82CBA6" w14:textId="4BC527AC" w:rsidR="0016722A" w:rsidRPr="0038076D" w:rsidRDefault="00FD1A4E" w:rsidP="005A2161">
      <w:pPr>
        <w:pStyle w:val="1ParaFlushLeft"/>
      </w:pPr>
      <w:r w:rsidRPr="0038076D">
        <w:t xml:space="preserve">This conclusion can be drawn from the following </w:t>
      </w:r>
      <w:del w:id="597" w:author="Vladymyr Kozyr" w:date="2021-08-15T21:35:00Z">
        <w:r w:rsidRPr="0038076D" w:rsidDel="006E2125">
          <w:delText xml:space="preserve">tabular </w:delText>
        </w:r>
      </w:del>
      <w:r w:rsidRPr="0038076D">
        <w:t>presentation of the data</w:t>
      </w:r>
      <w:ins w:id="598" w:author="Vladymyr Kozyr" w:date="2021-08-15T21:34:00Z">
        <w:r w:rsidR="006E2125">
          <w:t xml:space="preserve"> (Figure 7)</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599"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600"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601" w:author="Vladymyr Kozyr" w:date="2021-08-15T21:35:00Z"/>
          <w:rFonts w:eastAsia="Times New Roman" w:cs="Arial"/>
          <w:color w:val="000000"/>
          <w:lang w:val="en-CA"/>
        </w:rPr>
      </w:pPr>
    </w:p>
    <w:p w14:paraId="72734D73" w14:textId="4512E36C" w:rsidR="0016722A" w:rsidRPr="005A2161" w:rsidRDefault="006E2125" w:rsidP="006E2125">
      <w:pPr>
        <w:pStyle w:val="Caption"/>
        <w:jc w:val="center"/>
        <w:rPr>
          <w:rFonts w:eastAsia="Times New Roman" w:cs="Arial"/>
          <w:color w:val="000000"/>
          <w:lang w:val="en-CA"/>
        </w:rPr>
        <w:pPrChange w:id="602" w:author="Vladymyr Kozyr" w:date="2021-08-15T21:36:00Z">
          <w:pPr>
            <w:spacing w:after="0" w:line="240" w:lineRule="auto"/>
            <w:ind w:firstLine="720"/>
            <w:jc w:val="center"/>
          </w:pPr>
        </w:pPrChange>
      </w:pPr>
      <w:bookmarkStart w:id="603" w:name="_Toc79956886"/>
      <w:ins w:id="604" w:author="Vladymyr Kozyr" w:date="2021-08-15T21:35:00Z">
        <w:r>
          <w:t xml:space="preserve">Figure </w:t>
        </w:r>
        <w:r>
          <w:fldChar w:fldCharType="begin"/>
        </w:r>
        <w:r>
          <w:instrText xml:space="preserve"> SEQ Figure \* ARABIC </w:instrText>
        </w:r>
      </w:ins>
      <w:r>
        <w:fldChar w:fldCharType="separate"/>
      </w:r>
      <w:ins w:id="605" w:author="Vladymyr Kozyr" w:date="2021-08-15T21:53:00Z">
        <w:r w:rsidR="002F403A">
          <w:rPr>
            <w:noProof/>
          </w:rPr>
          <w:t>7</w:t>
        </w:r>
      </w:ins>
      <w:ins w:id="606" w:author="Vladymyr Kozyr" w:date="2021-08-15T21:35:00Z">
        <w:r>
          <w:fldChar w:fldCharType="end"/>
        </w:r>
        <w:r>
          <w:t xml:space="preserve">. </w:t>
        </w:r>
        <w:r w:rsidRPr="00411B9F">
          <w:t>Table Data Presentation</w:t>
        </w:r>
      </w:ins>
      <w:bookmarkEnd w:id="603"/>
      <w:del w:id="607" w:author="Vladymyr Kozyr" w:date="2021-08-15T20:59:00Z">
        <w:r w:rsidR="00696245" w:rsidRPr="005A2161" w:rsidDel="000F4779">
          <w:rPr>
            <w:rFonts w:eastAsia="Times New Roman" w:cs="Arial"/>
            <w:color w:val="000000"/>
            <w:lang w:val="en-CA"/>
          </w:rPr>
          <w:delText>“Table Data Presentation”</w:delText>
        </w:r>
      </w:del>
      <w:del w:id="608" w:author="Vladymyr Kozyr" w:date="2021-08-15T21:35:00Z">
        <w:r w:rsidR="00696245" w:rsidRPr="005A2161" w:rsidDel="006E2125">
          <w:rPr>
            <w:rFonts w:eastAsia="Times New Roman" w:cs="Arial"/>
            <w:color w:val="000000"/>
            <w:lang w:val="en-CA"/>
          </w:rPr>
          <w:delText xml:space="preserve"> </w:delText>
        </w:r>
      </w:del>
      <w:del w:id="609" w:author="Vladymyr Kozyr" w:date="2021-08-15T20:59:00Z">
        <w:r w:rsidR="00696245" w:rsidRPr="005A2161" w:rsidDel="000F4779">
          <w:rPr>
            <w:rFonts w:eastAsia="Times New Roman" w:cs="Arial"/>
            <w:color w:val="000000"/>
            <w:lang w:val="en-CA"/>
          </w:rPr>
          <w:delText>(</w:delText>
        </w:r>
      </w:del>
      <w:commentRangeStart w:id="610"/>
      <w:del w:id="611" w:author="Vladymyr Kozyr" w:date="2021-08-15T21:35:00Z">
        <w:r w:rsidR="0016722A" w:rsidRPr="005A2161" w:rsidDel="006E2125">
          <w:rPr>
            <w:rFonts w:eastAsia="Times New Roman" w:cs="Arial"/>
            <w:color w:val="000000"/>
            <w:lang w:val="en-CA"/>
          </w:rPr>
          <w:delText>Figure 3.1.1</w:delText>
        </w:r>
        <w:commentRangeEnd w:id="610"/>
        <w:r w:rsidR="00D5447D" w:rsidRPr="005A2161" w:rsidDel="006E2125">
          <w:rPr>
            <w:rStyle w:val="CommentReference"/>
            <w:lang w:val="en-CA"/>
          </w:rPr>
          <w:commentReference w:id="610"/>
        </w:r>
      </w:del>
      <w:del w:id="612"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rsidP="006E2125">
      <w:pPr>
        <w:spacing w:after="0" w:line="240" w:lineRule="auto"/>
        <w:ind w:firstLine="720"/>
        <w:jc w:val="center"/>
        <w:rPr>
          <w:del w:id="613" w:author="Vladymyr Kozyr" w:date="2021-08-15T21:00:00Z"/>
          <w:rFonts w:eastAsia="Times New Roman" w:cs="Arial"/>
          <w:color w:val="000000"/>
          <w:lang w:val="en-CA"/>
        </w:rPr>
        <w:pPrChange w:id="614" w:author="Vladymyr Kozyr" w:date="2021-08-15T21:35:00Z">
          <w:pPr>
            <w:spacing w:after="0" w:line="240" w:lineRule="auto"/>
            <w:ind w:firstLine="720"/>
            <w:jc w:val="center"/>
          </w:pPr>
        </w:pPrChange>
      </w:pPr>
    </w:p>
    <w:p w14:paraId="6CCD6E52" w14:textId="7C7F5D25" w:rsidR="00B4555E" w:rsidRPr="005A2161"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data on the population of different age groups of this species, fish mortality, recruitment, supply and demand and other data</w:t>
      </w:r>
      <w:commentRangeStart w:id="615"/>
      <w:r w:rsidR="0016722A" w:rsidRPr="005A2161">
        <w:rPr>
          <w:rFonts w:eastAsia="Times New Roman" w:cs="Arial"/>
          <w:color w:val="000000"/>
          <w:lang w:val="en-CA"/>
        </w:rPr>
        <w:t>.</w:t>
      </w:r>
      <w:commentRangeEnd w:id="615"/>
      <w:r w:rsidR="00CA62BE" w:rsidRPr="005A2161">
        <w:rPr>
          <w:rStyle w:val="CommentReference"/>
          <w:lang w:val="en-CA"/>
        </w:rPr>
        <w:commentReference w:id="615"/>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5A2161">
        <w:rPr>
          <w:rFonts w:eastAsia="Times New Roman" w:cs="Arial"/>
          <w:color w:val="000000"/>
          <w:lang w:val="en-CA"/>
        </w:rPr>
        <w:t>co</w:t>
      </w:r>
      <w:r w:rsidR="00CE178C">
        <w:rPr>
          <w:rFonts w:eastAsia="Times New Roman" w:cs="Arial"/>
          <w:color w:val="000000"/>
          <w:lang w:val="en-CA"/>
        </w:rPr>
        <w:t>nc</w:t>
      </w:r>
      <w:r w:rsidR="00CE178C" w:rsidRPr="005A2161">
        <w:rPr>
          <w:rFonts w:eastAsia="Times New Roman" w:cs="Arial"/>
          <w:color w:val="000000"/>
          <w:lang w:val="en-CA"/>
        </w:rPr>
        <w:t>lusions</w:t>
      </w:r>
      <w:r w:rsidR="00BC6DA0" w:rsidRPr="005A2161">
        <w:rPr>
          <w:rFonts w:eastAsia="Times New Roman" w:cs="Arial"/>
          <w:color w:val="000000"/>
          <w:lang w:val="en-CA"/>
        </w:rPr>
        <w:t xml:space="preserve">. User </w:t>
      </w:r>
      <w:proofErr w:type="gramStart"/>
      <w:r w:rsidR="00BC6DA0" w:rsidRPr="005A2161">
        <w:rPr>
          <w:rFonts w:eastAsia="Times New Roman" w:cs="Arial"/>
          <w:color w:val="000000"/>
          <w:lang w:val="en-CA"/>
        </w:rPr>
        <w:t>has to</w:t>
      </w:r>
      <w:proofErr w:type="gramEnd"/>
      <w:r w:rsidR="00BC6DA0" w:rsidRPr="005A2161">
        <w:rPr>
          <w:rFonts w:eastAsia="Times New Roman" w:cs="Arial"/>
          <w:color w:val="000000"/>
          <w:lang w:val="en-CA"/>
        </w:rPr>
        <w:t xml:space="preserve"> look for the value of interest and compare each column year by </w:t>
      </w:r>
      <w:r w:rsidR="00C33D99" w:rsidRPr="005A2161">
        <w:rPr>
          <w:rFonts w:eastAsia="Times New Roman" w:cs="Arial"/>
          <w:color w:val="000000"/>
          <w:lang w:val="en-CA"/>
        </w:rPr>
        <w:t>year to figure out if there is a trend pattern (increase/decrease) in the data.</w:t>
      </w:r>
    </w:p>
    <w:p w14:paraId="25B0B30F" w14:textId="144A6F28" w:rsidR="005256FE" w:rsidRPr="005A2161" w:rsidRDefault="005256FE">
      <w:pPr>
        <w:spacing w:after="0"/>
        <w:rPr>
          <w:rFonts w:eastAsia="Times New Roman" w:cs="Arial"/>
          <w:color w:val="000000"/>
          <w:lang w:val="en-CA"/>
        </w:rPr>
      </w:pPr>
      <w:r w:rsidRPr="005A2161">
        <w:rPr>
          <w:lang w:val="en-CA"/>
        </w:rPr>
        <w:t xml:space="preserve">Instead 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5A2161">
            <w:rPr>
              <w:lang w:val="en-CA"/>
            </w:rPr>
            <w:fldChar w:fldCharType="begin"/>
          </w:r>
          <w:r w:rsidR="00E024A1" w:rsidRPr="00CE178C">
            <w:rPr>
              <w:lang w:val="en-CA"/>
            </w:rPr>
            <w:instrText xml:space="preserve"> CITATION Fis04 \l 4105 </w:instrText>
          </w:r>
          <w:r w:rsidR="00E024A1" w:rsidRPr="005A2161">
            <w:rPr>
              <w:lang w:val="en-CA"/>
            </w:rPr>
            <w:fldChar w:fldCharType="separate"/>
          </w:r>
          <w:r w:rsidR="000A593B" w:rsidRPr="005A2161">
            <w:rPr>
              <w:noProof/>
              <w:lang w:val="en-CA"/>
            </w:rPr>
            <w:t>[10]</w:t>
          </w:r>
          <w:r w:rsidR="00E024A1" w:rsidRPr="005A2161">
            <w:rPr>
              <w:lang w:val="en-CA"/>
            </w:rPr>
            <w:fldChar w:fldCharType="end"/>
          </w:r>
        </w:sdtContent>
      </w:sdt>
      <w:r w:rsidRPr="005A2161">
        <w:rPr>
          <w:lang w:val="en-CA"/>
        </w:rPr>
        <w:t xml:space="preserve"> for the 2004 year provided abundance data for Northern Abalone for each year</w:t>
      </w:r>
      <w:del w:id="616" w:author="Vladymyr Kozyr" w:date="2021-08-15T21:37:00Z">
        <w:r w:rsidRPr="005A2161" w:rsidDel="006E2125">
          <w:rPr>
            <w:lang w:val="en-CA"/>
          </w:rPr>
          <w:delText xml:space="preserve"> (see Fig</w:delText>
        </w:r>
      </w:del>
      <w:del w:id="617" w:author="Vladymyr Kozyr" w:date="2021-08-15T21:36:00Z">
        <w:r w:rsidRPr="005A2161" w:rsidDel="006E2125">
          <w:rPr>
            <w:lang w:val="en-CA"/>
          </w:rPr>
          <w:delText>ure 3.1.2)</w:delText>
        </w:r>
      </w:del>
      <w:r w:rsidRPr="005A2161">
        <w:rPr>
          <w:lang w:val="en-CA"/>
        </w:rPr>
        <w:t>.</w:t>
      </w:r>
    </w:p>
    <w:p w14:paraId="34CA35AA" w14:textId="4377B673" w:rsidR="0016722A" w:rsidRPr="005A2161" w:rsidRDefault="0016722A" w:rsidP="005A2161">
      <w:pPr>
        <w:spacing w:after="0"/>
        <w:rPr>
          <w:rFonts w:eastAsia="Times New Roman" w:cs="Arial"/>
          <w:color w:val="000000"/>
          <w:lang w:val="en-CA"/>
        </w:rPr>
      </w:pPr>
      <w:r w:rsidRPr="005A2161">
        <w:rPr>
          <w:rFonts w:eastAsia="Times New Roman" w:cs="Arial"/>
          <w:color w:val="000000"/>
          <w:lang w:val="en-CA"/>
        </w:rPr>
        <w:t xml:space="preserve">This figure </w:t>
      </w:r>
      <w:commentRangeStart w:id="618"/>
      <w:r w:rsidRPr="005A2161">
        <w:rPr>
          <w:rFonts w:eastAsia="Times New Roman" w:cs="Arial"/>
          <w:color w:val="000000"/>
          <w:lang w:val="en-CA"/>
        </w:rPr>
        <w:t>shows</w:t>
      </w:r>
      <w:commentRangeEnd w:id="618"/>
      <w:r w:rsidR="00FF3619" w:rsidRPr="005A2161">
        <w:rPr>
          <w:rStyle w:val="CommentReference"/>
          <w:lang w:val="en-CA"/>
        </w:rPr>
        <w:commentReference w:id="618"/>
      </w:r>
      <w:r w:rsidR="005256FE" w:rsidRPr="005A2161">
        <w:rPr>
          <w:rFonts w:eastAsia="Times New Roman" w:cs="Arial"/>
          <w:color w:val="000000"/>
          <w:lang w:val="en-CA"/>
        </w:rPr>
        <w:t xml:space="preserve"> that since 1998, this species' abundance has fallen below the permissible short-term recovery objective line.</w:t>
      </w:r>
      <w:r w:rsidR="00C33D99" w:rsidRPr="00CE178C">
        <w:rPr>
          <w:rFonts w:eastAsia="Times New Roman" w:cs="Arial"/>
          <w:color w:val="000000"/>
          <w:lang w:val="en-CA"/>
        </w:rPr>
        <w:t xml:space="preserve"> </w:t>
      </w:r>
      <w:r w:rsidR="00DE118F" w:rsidRPr="00CE178C">
        <w:rPr>
          <w:rFonts w:eastAsia="Times New Roman" w:cs="Arial"/>
          <w:color w:val="000000"/>
          <w:lang w:val="en-CA"/>
        </w:rPr>
        <w:t xml:space="preserve">This can be inferred from a </w:t>
      </w:r>
      <w:ins w:id="619" w:author="Vladymyr Kozyr" w:date="2021-08-15T21:37:00Z">
        <w:r w:rsidR="006E2125">
          <w:rPr>
            <w:rFonts w:eastAsia="Times New Roman" w:cs="Arial"/>
            <w:color w:val="000000"/>
            <w:lang w:val="en-CA"/>
          </w:rPr>
          <w:t>F</w:t>
        </w:r>
      </w:ins>
      <w:del w:id="620" w:author="Vladymyr Kozyr" w:date="2021-08-15T21:37:00Z">
        <w:r w:rsidR="00DE118F" w:rsidRPr="00CE178C" w:rsidDel="006E2125">
          <w:rPr>
            <w:rFonts w:eastAsia="Times New Roman" w:cs="Arial"/>
            <w:color w:val="000000"/>
            <w:lang w:val="en-CA"/>
          </w:rPr>
          <w:delText>f</w:delText>
        </w:r>
      </w:del>
      <w:r w:rsidR="00DE118F" w:rsidRPr="00CE178C">
        <w:rPr>
          <w:rFonts w:eastAsia="Times New Roman" w:cs="Arial"/>
          <w:color w:val="000000"/>
          <w:lang w:val="en-CA"/>
        </w:rPr>
        <w:t xml:space="preserve">igure </w:t>
      </w:r>
      <w:ins w:id="621" w:author="Vladymyr Kozyr" w:date="2021-08-15T21:37:00Z">
        <w:r w:rsidR="006E2125">
          <w:rPr>
            <w:rFonts w:eastAsia="Times New Roman" w:cs="Arial"/>
            <w:color w:val="000000"/>
            <w:lang w:val="en-CA"/>
          </w:rPr>
          <w:t>8</w:t>
        </w:r>
      </w:ins>
      <w:del w:id="622" w:author="Vladymyr Kozyr" w:date="2021-08-15T21:37:00Z">
        <w:r w:rsidR="00DE118F" w:rsidRPr="00CE178C" w:rsidDel="006E2125">
          <w:rPr>
            <w:rFonts w:eastAsia="Times New Roman" w:cs="Arial"/>
            <w:color w:val="000000"/>
            <w:lang w:val="en-CA"/>
          </w:rPr>
          <w:delText>3.1.2</w:delText>
        </w:r>
      </w:del>
      <w:r w:rsidR="00DE118F" w:rsidRPr="00CE178C">
        <w:rPr>
          <w:rFonts w:eastAsia="Times New Roman" w:cs="Arial"/>
          <w:color w:val="000000"/>
          <w:lang w:val="en-CA"/>
        </w:rPr>
        <w:t xml:space="preserve"> listed below. After year of 1998, data points are located below the line which is located on the level of 40%.</w:t>
      </w:r>
    </w:p>
    <w:p w14:paraId="6A72FD77" w14:textId="10AFB18D" w:rsidR="0016722A" w:rsidRPr="005A2161" w:rsidRDefault="0016722A" w:rsidP="00B2275F">
      <w:pPr>
        <w:spacing w:after="0"/>
        <w:ind w:firstLine="720"/>
        <w:jc w:val="center"/>
        <w:rPr>
          <w:rFonts w:eastAsia="Times New Roman" w:cs="Arial"/>
          <w:color w:val="000000"/>
          <w:lang w:val="en-CA"/>
        </w:rPr>
        <w:pPrChange w:id="623"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624" w:author="Vladymyr Kozyr" w:date="2021-08-15T21:37:00Z"/>
          <w:rFonts w:eastAsia="Times New Roman" w:cs="Arial"/>
          <w:color w:val="000000"/>
          <w:lang w:val="en-CA"/>
        </w:rPr>
      </w:pPr>
      <w:del w:id="625" w:author="Vladymyr Kozyr" w:date="2021-08-15T21:37:00Z">
        <w:r w:rsidRPr="005A2161" w:rsidDel="006E2125">
          <w:rPr>
            <w:rFonts w:eastAsia="Times New Roman" w:cs="Arial"/>
            <w:color w:val="000000"/>
            <w:lang w:val="en-CA"/>
          </w:rPr>
          <w:delText>Figure 3.1.2</w:delText>
        </w:r>
      </w:del>
    </w:p>
    <w:p w14:paraId="70B6B9CD" w14:textId="39360DAB" w:rsidR="006E2125" w:rsidRPr="005A2161" w:rsidRDefault="006E2125" w:rsidP="006E2125">
      <w:pPr>
        <w:pStyle w:val="Caption"/>
        <w:jc w:val="center"/>
        <w:rPr>
          <w:ins w:id="626" w:author="Vladymyr Kozyr" w:date="2021-08-15T21:37:00Z"/>
          <w:rFonts w:eastAsia="Times New Roman" w:cs="Arial"/>
          <w:color w:val="000000"/>
          <w:lang w:val="en-CA"/>
        </w:rPr>
        <w:pPrChange w:id="627" w:author="Vladymyr Kozyr" w:date="2021-08-15T21:37:00Z">
          <w:pPr>
            <w:spacing w:after="0"/>
            <w:ind w:firstLine="720"/>
            <w:jc w:val="center"/>
          </w:pPr>
        </w:pPrChange>
      </w:pPr>
      <w:bookmarkStart w:id="628" w:name="_Toc79956887"/>
      <w:ins w:id="629" w:author="Vladymyr Kozyr" w:date="2021-08-15T21:37:00Z">
        <w:r>
          <w:t xml:space="preserve">Figure </w:t>
        </w:r>
        <w:r>
          <w:fldChar w:fldCharType="begin"/>
        </w:r>
        <w:r>
          <w:instrText xml:space="preserve"> SEQ Figure \* ARABIC </w:instrText>
        </w:r>
      </w:ins>
      <w:r>
        <w:fldChar w:fldCharType="separate"/>
      </w:r>
      <w:ins w:id="630" w:author="Vladymyr Kozyr" w:date="2021-08-15T21:53:00Z">
        <w:r w:rsidR="002F403A">
          <w:rPr>
            <w:noProof/>
          </w:rPr>
          <w:t>8</w:t>
        </w:r>
      </w:ins>
      <w:ins w:id="631" w:author="Vladymyr Kozyr" w:date="2021-08-15T21:37:00Z">
        <w:r>
          <w:fldChar w:fldCharType="end"/>
        </w:r>
        <w:r>
          <w:t xml:space="preserve">. </w:t>
        </w:r>
        <w:r w:rsidRPr="00026510">
          <w:t>Northern Abalone data</w:t>
        </w:r>
        <w:bookmarkEnd w:id="628"/>
      </w:ins>
    </w:p>
    <w:p w14:paraId="73C52882" w14:textId="75CCF525" w:rsidR="005256FE" w:rsidRDefault="005256FE" w:rsidP="005256FE">
      <w:pPr>
        <w:spacing w:after="0"/>
        <w:rPr>
          <w:ins w:id="632" w:author="Vladymyr Kozyr" w:date="2021-08-15T21:00: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0A593B" w:rsidRPr="005A2161">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2E57052" w14:textId="4712D893" w:rsidR="00EC5BC9" w:rsidRDefault="00EC5BC9" w:rsidP="005256FE">
      <w:pPr>
        <w:spacing w:after="0"/>
        <w:rPr>
          <w:ins w:id="633"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634"/>
      <w:r w:rsidRPr="005A2161">
        <w:rPr>
          <w:rFonts w:eastAsia="Times New Roman" w:cs="Arial"/>
          <w:color w:val="000000"/>
          <w:lang w:val="en-CA"/>
        </w:rPr>
        <w:lastRenderedPageBreak/>
        <w:t>From the information related to this topic, the following can be distinguished</w:t>
      </w:r>
      <w:del w:id="635" w:author="Vladymyr Kozyr" w:date="2021-08-15T21:03:00Z">
        <w:r w:rsidRPr="005A2161" w:rsidDel="006B7907">
          <w:rPr>
            <w:rFonts w:eastAsia="Times New Roman" w:cs="Arial"/>
            <w:color w:val="000000"/>
            <w:lang w:val="en-CA"/>
          </w:rPr>
          <w:delText>:</w:delText>
        </w:r>
        <w:commentRangeEnd w:id="634"/>
        <w:r w:rsidR="00E0723C" w:rsidRPr="005A2161" w:rsidDel="006B7907">
          <w:rPr>
            <w:rStyle w:val="CommentReference"/>
            <w:lang w:val="en-CA"/>
          </w:rPr>
          <w:commentReference w:id="634"/>
        </w:r>
      </w:del>
      <w:ins w:id="636" w:author="Vladymyr Kozyr" w:date="2021-08-15T21:03:00Z">
        <w:r w:rsidR="006B7907">
          <w:rPr>
            <w:rFonts w:eastAsia="Times New Roman" w:cs="Arial"/>
            <w:color w:val="000000"/>
            <w:lang w:val="en-CA"/>
          </w:rPr>
          <w:t>.</w:t>
        </w:r>
      </w:ins>
    </w:p>
    <w:p w14:paraId="10E0390C" w14:textId="1487EB10" w:rsidR="00DE118F" w:rsidRPr="005A2161" w:rsidRDefault="005256FE" w:rsidP="005A2161">
      <w:pPr>
        <w:rPr>
          <w:lang w:val="en-CA"/>
        </w:rPr>
      </w:pPr>
      <w:r w:rsidRPr="005A2161">
        <w:rPr>
          <w:rFonts w:cs="Arial"/>
          <w:color w:val="000000" w:themeColor="text1"/>
          <w:lang w:val="en-CA"/>
        </w:rPr>
        <w:t>The total amount of fish caught (tonnage) is shown in blue, and the value of all landings by Scottish vessels is shown in red. By comparing the blue and red graphs</w:t>
      </w:r>
      <w:r w:rsidR="00ED1523">
        <w:rPr>
          <w:rFonts w:cs="Arial"/>
          <w:color w:val="000000" w:themeColor="text1"/>
          <w:lang w:val="en-CA"/>
        </w:rPr>
        <w:t xml:space="preserve"> on </w:t>
      </w:r>
      <w:ins w:id="637" w:author="Vladymyr Kozyr" w:date="2021-08-15T21:37:00Z">
        <w:r w:rsidR="006E2125">
          <w:rPr>
            <w:rFonts w:cs="Arial"/>
            <w:color w:val="000000" w:themeColor="text1"/>
            <w:lang w:val="en-CA"/>
          </w:rPr>
          <w:t>F</w:t>
        </w:r>
      </w:ins>
      <w:del w:id="638" w:author="Vladymyr Kozyr" w:date="2021-08-15T21:37:00Z">
        <w:r w:rsidR="00ED1523" w:rsidDel="006E2125">
          <w:rPr>
            <w:rFonts w:cs="Arial"/>
            <w:color w:val="000000" w:themeColor="text1"/>
            <w:lang w:val="en-CA"/>
          </w:rPr>
          <w:delText>f</w:delText>
        </w:r>
      </w:del>
      <w:r w:rsidR="00ED1523">
        <w:rPr>
          <w:rFonts w:cs="Arial"/>
          <w:color w:val="000000" w:themeColor="text1"/>
          <w:lang w:val="en-CA"/>
        </w:rPr>
        <w:t xml:space="preserve">igure </w:t>
      </w:r>
      <w:ins w:id="639" w:author="Vladymyr Kozyr" w:date="2021-08-15T21:37:00Z">
        <w:r w:rsidR="006E2125">
          <w:rPr>
            <w:rFonts w:cs="Arial"/>
            <w:color w:val="000000" w:themeColor="text1"/>
            <w:lang w:val="en-CA"/>
          </w:rPr>
          <w:t>9</w:t>
        </w:r>
      </w:ins>
      <w:del w:id="640" w:author="Vladymyr Kozyr" w:date="2021-08-15T21:37:00Z">
        <w:r w:rsidR="00ED1523" w:rsidDel="006E2125">
          <w:rPr>
            <w:rFonts w:cs="Arial"/>
            <w:color w:val="000000" w:themeColor="text1"/>
            <w:lang w:val="en-CA"/>
          </w:rPr>
          <w:delText>3.1.3</w:delText>
        </w:r>
      </w:del>
      <w:r w:rsidRPr="005A2161">
        <w:rPr>
          <w:rFonts w:cs="Arial"/>
          <w:color w:val="000000" w:themeColor="text1"/>
          <w:lang w:val="en-CA"/>
        </w:rPr>
        <w:t>, user can easily and quickly determine the connection</w:t>
      </w:r>
      <w:r w:rsidR="001775E0" w:rsidRPr="005A2161">
        <w:rPr>
          <w:rFonts w:cs="Arial"/>
          <w:color w:val="000000" w:themeColor="text1"/>
          <w:lang w:val="en-CA"/>
        </w:rPr>
        <w:t xml:space="preserve"> (will be discussed in the following chapter)</w:t>
      </w:r>
      <w:r w:rsidRPr="005A2161">
        <w:rPr>
          <w:rFonts w:cs="Arial"/>
          <w:color w:val="000000" w:themeColor="text1"/>
          <w:lang w:val="en-CA"/>
        </w:rPr>
        <w:t xml:space="preserve"> between the catch's value and the </w:t>
      </w:r>
      <w:proofErr w:type="gramStart"/>
      <w:r w:rsidRPr="005A2161">
        <w:rPr>
          <w:rFonts w:cs="Arial"/>
          <w:color w:val="000000" w:themeColor="text1"/>
          <w:lang w:val="en-CA"/>
        </w:rPr>
        <w:t>amount</w:t>
      </w:r>
      <w:proofErr w:type="gramEnd"/>
      <w:r w:rsidRPr="005A2161">
        <w:rPr>
          <w:rFonts w:cs="Arial"/>
          <w:color w:val="000000" w:themeColor="text1"/>
          <w:lang w:val="en-CA"/>
        </w:rPr>
        <w:t xml:space="preserve"> of fish caught in a specific year. For instance, the user can see that despite the tonnage falling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rsidP="00D54822">
      <w:pPr>
        <w:jc w:val="center"/>
        <w:rPr>
          <w:del w:id="641" w:author="Vladymyr Kozyr" w:date="2021-08-15T21:38:00Z"/>
          <w:rFonts w:cs="Arial"/>
          <w:lang w:val="en-CA"/>
        </w:rPr>
        <w:pPrChange w:id="642" w:author="Vladymyr Kozyr" w:date="2021-08-15T21:39:00Z">
          <w:pPr>
            <w:jc w:val="center"/>
          </w:pPr>
        </w:pPrChange>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rsidP="00D54822">
      <w:pPr>
        <w:jc w:val="center"/>
        <w:rPr>
          <w:del w:id="643" w:author="Vladymyr Kozyr" w:date="2021-08-15T21:38:00Z"/>
          <w:rFonts w:cs="Arial"/>
          <w:lang w:val="en-CA"/>
        </w:rPr>
        <w:pPrChange w:id="644" w:author="Vladymyr Kozyr" w:date="2021-08-15T21:39:00Z">
          <w:pPr/>
        </w:pPrChange>
      </w:pPr>
      <w:del w:id="645" w:author="Vladymyr Kozyr" w:date="2021-08-15T21:38:00Z">
        <w:r w:rsidDel="00D54822">
          <w:rPr>
            <w:rFonts w:cs="Arial"/>
            <w:lang w:val="en-CA"/>
          </w:rPr>
          <w:delText>Figure 3.1.3</w:delText>
        </w:r>
      </w:del>
    </w:p>
    <w:p w14:paraId="2F6D5E19" w14:textId="0843B4F4" w:rsidR="001D584F" w:rsidDel="00D54822" w:rsidRDefault="001D584F" w:rsidP="00D54822">
      <w:pPr>
        <w:jc w:val="center"/>
        <w:rPr>
          <w:del w:id="646" w:author="Vladymyr Kozyr" w:date="2021-08-15T21:39:00Z"/>
          <w:moveFrom w:id="647" w:author="Vladymyr Kozyr" w:date="2021-08-15T21:01:00Z"/>
          <w:rFonts w:cs="Arial"/>
          <w:lang w:val="en-CA"/>
        </w:rPr>
        <w:pPrChange w:id="648" w:author="Vladymyr Kozyr" w:date="2021-08-15T21:39:00Z">
          <w:pPr/>
        </w:pPrChange>
      </w:pPr>
      <w:moveFromRangeStart w:id="649" w:author="Vladymyr Kozyr" w:date="2021-08-15T21:01:00Z" w:name="move79953713"/>
      <w:commentRangeStart w:id="650"/>
      <w:moveFrom w:id="651" w:author="Vladymyr Kozyr" w:date="2021-08-15T21:01:00Z">
        <w:r w:rsidRPr="005A2161" w:rsidDel="00EC5BC9">
          <w:rPr>
            <w:rFonts w:cs="Arial"/>
            <w:lang w:val="en-CA"/>
          </w:rPr>
          <w:t>Percentage of Scottish vessels’ landings by species type in 2019</w:t>
        </w:r>
        <w:commentRangeEnd w:id="650"/>
        <w:r w:rsidR="00E0723C" w:rsidRPr="005A2161" w:rsidDel="00EC5BC9">
          <w:rPr>
            <w:rStyle w:val="CommentReference"/>
            <w:lang w:val="en-CA"/>
          </w:rPr>
          <w:commentReference w:id="650"/>
        </w:r>
      </w:moveFrom>
    </w:p>
    <w:moveFromRangeEnd w:id="649"/>
    <w:p w14:paraId="2881A87E" w14:textId="77777777" w:rsidR="00D54822" w:rsidRPr="005A2161" w:rsidDel="00EC5BC9" w:rsidRDefault="00D54822" w:rsidP="00D54822">
      <w:pPr>
        <w:pStyle w:val="ListParagraph"/>
        <w:spacing w:before="0" w:after="160" w:line="256" w:lineRule="auto"/>
        <w:ind w:left="0"/>
        <w:jc w:val="center"/>
        <w:rPr>
          <w:ins w:id="652" w:author="Vladymyr Kozyr" w:date="2021-08-15T21:39:00Z"/>
          <w:rFonts w:ascii="Arial" w:hAnsi="Arial" w:cs="Arial"/>
          <w:lang w:val="en-CA"/>
        </w:rPr>
        <w:pPrChange w:id="653" w:author="Vladymyr Kozyr" w:date="2021-08-15T21:39:00Z">
          <w:pPr>
            <w:pStyle w:val="ListParagraph"/>
            <w:numPr>
              <w:numId w:val="5"/>
            </w:numPr>
            <w:spacing w:before="0" w:after="160" w:line="256" w:lineRule="auto"/>
            <w:ind w:hanging="360"/>
          </w:pPr>
        </w:pPrChange>
      </w:pPr>
    </w:p>
    <w:p w14:paraId="441AC3AA" w14:textId="391E45E4" w:rsidR="00D54822" w:rsidRDefault="00D54822" w:rsidP="00D54822">
      <w:pPr>
        <w:pStyle w:val="Caption"/>
        <w:jc w:val="center"/>
        <w:rPr>
          <w:ins w:id="654" w:author="Vladymyr Kozyr" w:date="2021-08-15T21:39:00Z"/>
        </w:rPr>
        <w:pPrChange w:id="655" w:author="Vladymyr Kozyr" w:date="2021-08-15T21:40:00Z">
          <w:pPr/>
        </w:pPrChange>
      </w:pPr>
      <w:bookmarkStart w:id="656" w:name="_Toc79956888"/>
      <w:ins w:id="657" w:author="Vladymyr Kozyr" w:date="2021-08-15T21:40:00Z">
        <w:r>
          <w:t xml:space="preserve">Figure </w:t>
        </w:r>
        <w:r>
          <w:fldChar w:fldCharType="begin"/>
        </w:r>
        <w:r>
          <w:instrText xml:space="preserve"> SEQ Figure \* ARABIC </w:instrText>
        </w:r>
      </w:ins>
      <w:r>
        <w:fldChar w:fldCharType="separate"/>
      </w:r>
      <w:ins w:id="658" w:author="Vladymyr Kozyr" w:date="2021-08-15T21:53:00Z">
        <w:r w:rsidR="002F403A">
          <w:rPr>
            <w:noProof/>
          </w:rPr>
          <w:t>9</w:t>
        </w:r>
      </w:ins>
      <w:ins w:id="659" w:author="Vladymyr Kozyr" w:date="2021-08-15T21:40:00Z">
        <w:r>
          <w:fldChar w:fldCharType="end"/>
        </w:r>
        <w:r>
          <w:t xml:space="preserve">. </w:t>
        </w:r>
        <w:r w:rsidRPr="00692406">
          <w:t>Tonnage and value for fish landings</w:t>
        </w:r>
      </w:ins>
      <w:bookmarkEnd w:id="656"/>
    </w:p>
    <w:p w14:paraId="347C1CB0" w14:textId="473ABBEC" w:rsidR="001775E0" w:rsidRPr="005A2161" w:rsidDel="00EC5BC9" w:rsidRDefault="001775E0" w:rsidP="00D54822">
      <w:pPr>
        <w:pStyle w:val="Caption"/>
        <w:rPr>
          <w:del w:id="660" w:author="Vladymyr Kozyr" w:date="2021-08-15T21:02:00Z"/>
          <w:rFonts w:cs="Arial"/>
          <w:lang w:val="en-CA"/>
        </w:rPr>
        <w:pPrChange w:id="661" w:author="Vladymyr Kozyr" w:date="2021-08-15T21:39:00Z">
          <w:pPr>
            <w:ind w:left="360"/>
          </w:pPr>
        </w:pPrChange>
      </w:pPr>
      <w:r w:rsidRPr="005A2161">
        <w:rPr>
          <w:rFonts w:cs="Arial"/>
          <w:lang w:val="en-CA"/>
        </w:rPr>
        <w:t>We can see that marine industry requires to see overall reports on such parameters as “tonnage” and “value”</w:t>
      </w:r>
      <w:r w:rsidR="00B92905">
        <w:rPr>
          <w:rFonts w:cs="Arial"/>
          <w:lang w:val="en-CA"/>
        </w:rPr>
        <w:t xml:space="preserve"> (</w:t>
      </w:r>
      <w:ins w:id="662" w:author="Vladymyr Kozyr" w:date="2021-08-15T21:40:00Z">
        <w:r w:rsidR="00D54822">
          <w:rPr>
            <w:rFonts w:cs="Arial"/>
            <w:lang w:val="en-CA"/>
          </w:rPr>
          <w:t>F</w:t>
        </w:r>
      </w:ins>
      <w:del w:id="663" w:author="Vladymyr Kozyr" w:date="2021-08-15T21:40:00Z">
        <w:r w:rsidR="00B92905" w:rsidDel="00D54822">
          <w:rPr>
            <w:rFonts w:cs="Arial"/>
            <w:lang w:val="en-CA"/>
          </w:rPr>
          <w:delText>f</w:delText>
        </w:r>
      </w:del>
      <w:r w:rsidR="00B92905">
        <w:rPr>
          <w:rFonts w:cs="Arial"/>
          <w:lang w:val="en-CA"/>
        </w:rPr>
        <w:t xml:space="preserve">igure </w:t>
      </w:r>
      <w:ins w:id="664" w:author="Vladymyr Kozyr" w:date="2021-08-15T21:40:00Z">
        <w:r w:rsidR="00D54822">
          <w:rPr>
            <w:rFonts w:cs="Arial"/>
            <w:lang w:val="en-CA"/>
          </w:rPr>
          <w:t>10</w:t>
        </w:r>
      </w:ins>
      <w:del w:id="665"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From the pie charts users can determine which type of fish gives which revenue according to tonnage.</w:t>
      </w:r>
    </w:p>
    <w:p w14:paraId="7B81D805" w14:textId="77777777" w:rsidR="001775E0" w:rsidRPr="005A2161" w:rsidRDefault="001775E0" w:rsidP="00EC5BC9">
      <w:pPr>
        <w:rPr>
          <w:rFonts w:cs="Arial"/>
          <w:b/>
          <w:bCs/>
          <w:lang w:val="en-CA"/>
        </w:rPr>
        <w:pPrChange w:id="666" w:author="Vladymyr Kozyr" w:date="2021-08-15T21:02:00Z">
          <w:pPr>
            <w:spacing w:after="160" w:line="256" w:lineRule="auto"/>
            <w:ind w:left="360"/>
          </w:pPr>
        </w:pPrChange>
      </w:pPr>
    </w:p>
    <w:p w14:paraId="11BFC0E0" w14:textId="2F7FF821" w:rsidR="001D584F" w:rsidDel="00D54822" w:rsidRDefault="001D584F" w:rsidP="00D54822">
      <w:pPr>
        <w:pStyle w:val="Caption"/>
        <w:rPr>
          <w:del w:id="667"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D54822" w:rsidRDefault="00D54822" w:rsidP="00D54822">
      <w:pPr>
        <w:jc w:val="center"/>
        <w:rPr>
          <w:ins w:id="668" w:author="Vladymyr Kozyr" w:date="2021-08-15T21:41:00Z"/>
          <w:lang w:val="en-CA"/>
          <w:rPrChange w:id="669" w:author="Vladymyr Kozyr" w:date="2021-08-15T21:41:00Z">
            <w:rPr>
              <w:ins w:id="670" w:author="Vladymyr Kozyr" w:date="2021-08-15T21:41:00Z"/>
              <w:rFonts w:cs="Arial"/>
              <w:lang w:val="en-CA"/>
            </w:rPr>
          </w:rPrChange>
        </w:rPr>
        <w:pPrChange w:id="671" w:author="Vladymyr Kozyr" w:date="2021-08-15T21:41:00Z">
          <w:pPr>
            <w:ind w:left="360"/>
            <w:jc w:val="center"/>
          </w:pPr>
        </w:pPrChange>
      </w:pPr>
    </w:p>
    <w:p w14:paraId="1E96AAE2" w14:textId="41DD8B35" w:rsidR="00EC5BC9" w:rsidRPr="00EC5BC9" w:rsidDel="00EC5BC9" w:rsidRDefault="00B92905" w:rsidP="00D54822">
      <w:pPr>
        <w:ind w:left="360"/>
        <w:jc w:val="center"/>
        <w:rPr>
          <w:del w:id="672" w:author="Vladymyr Kozyr" w:date="2021-08-15T21:01:00Z"/>
          <w:moveTo w:id="673" w:author="Vladymyr Kozyr" w:date="2021-08-15T21:01:00Z"/>
          <w:rFonts w:cs="Arial"/>
          <w:lang w:val="en-CA"/>
          <w:rPrChange w:id="674" w:author="Vladymyr Kozyr" w:date="2021-08-15T21:02:00Z">
            <w:rPr>
              <w:del w:id="675" w:author="Vladymyr Kozyr" w:date="2021-08-15T21:01:00Z"/>
              <w:moveTo w:id="676" w:author="Vladymyr Kozyr" w:date="2021-08-15T21:01:00Z"/>
              <w:rFonts w:ascii="Arial" w:hAnsi="Arial" w:cs="Arial"/>
              <w:lang w:val="en-CA"/>
            </w:rPr>
          </w:rPrChange>
        </w:rPr>
        <w:pPrChange w:id="677" w:author="Vladymyr Kozyr" w:date="2021-08-15T21:40:00Z">
          <w:pPr>
            <w:pStyle w:val="ListParagraph"/>
            <w:numPr>
              <w:numId w:val="5"/>
            </w:numPr>
            <w:spacing w:before="0" w:after="160" w:line="256" w:lineRule="auto"/>
            <w:ind w:hanging="360"/>
          </w:pPr>
        </w:pPrChange>
      </w:pPr>
      <w:del w:id="678" w:author="Vladymyr Kozyr" w:date="2021-08-15T21:40:00Z">
        <w:r w:rsidRPr="00EC5BC9" w:rsidDel="00D54822">
          <w:rPr>
            <w:rFonts w:cs="Arial"/>
            <w:lang w:val="en-CA"/>
            <w:rPrChange w:id="679" w:author="Vladymyr Kozyr" w:date="2021-08-15T21:02:00Z">
              <w:rPr>
                <w:rFonts w:cs="Arial"/>
                <w:lang w:val="en-CA"/>
              </w:rPr>
            </w:rPrChange>
          </w:rPr>
          <w:delText>Figure 3.1.4</w:delText>
        </w:r>
      </w:del>
      <w:moveToRangeStart w:id="680" w:author="Vladymyr Kozyr" w:date="2021-08-15T21:01:00Z" w:name="move79953713"/>
      <w:commentRangeStart w:id="681"/>
      <w:moveTo w:id="682" w:author="Vladymyr Kozyr" w:date="2021-08-15T21:01:00Z">
        <w:del w:id="683" w:author="Vladymyr Kozyr" w:date="2021-08-15T21:40:00Z">
          <w:r w:rsidR="00EC5BC9" w:rsidRPr="00EC5BC9" w:rsidDel="00D54822">
            <w:rPr>
              <w:rFonts w:cs="Arial"/>
              <w:lang w:val="en-CA"/>
              <w:rPrChange w:id="684" w:author="Vladymyr Kozyr" w:date="2021-08-15T21:02:00Z">
                <w:rPr>
                  <w:rFonts w:ascii="Arial" w:hAnsi="Arial" w:cs="Arial"/>
                  <w:lang w:val="en-CA"/>
                </w:rPr>
              </w:rPrChange>
            </w:rPr>
            <w:delText>Percentage of Scottish vessels’ landings by species type</w:delText>
          </w:r>
        </w:del>
        <w:del w:id="685" w:author="Vladymyr Kozyr" w:date="2021-08-15T21:01:00Z">
          <w:r w:rsidR="00EC5BC9" w:rsidRPr="00EC5BC9" w:rsidDel="00EC5BC9">
            <w:rPr>
              <w:rFonts w:cs="Arial"/>
              <w:lang w:val="en-CA"/>
              <w:rPrChange w:id="686" w:author="Vladymyr Kozyr" w:date="2021-08-15T21:02:00Z">
                <w:rPr>
                  <w:rFonts w:ascii="Arial" w:hAnsi="Arial" w:cs="Arial"/>
                  <w:lang w:val="en-CA"/>
                </w:rPr>
              </w:rPrChange>
            </w:rPr>
            <w:delText xml:space="preserve"> in 2019</w:delText>
          </w:r>
          <w:commentRangeEnd w:id="681"/>
          <w:r w:rsidR="00EC5BC9" w:rsidRPr="00EC5BC9" w:rsidDel="00EC5BC9">
            <w:rPr>
              <w:rStyle w:val="CommentReference"/>
              <w:rFonts w:cs="Arial"/>
              <w:sz w:val="22"/>
              <w:szCs w:val="22"/>
              <w:lang w:val="en-CA"/>
              <w:rPrChange w:id="687" w:author="Vladymyr Kozyr" w:date="2021-08-15T21:02:00Z">
                <w:rPr>
                  <w:rStyle w:val="CommentReference"/>
                  <w:rFonts w:ascii="Arial" w:hAnsi="Arial"/>
                  <w:lang w:val="en-CA"/>
                </w:rPr>
              </w:rPrChange>
            </w:rPr>
            <w:commentReference w:id="681"/>
          </w:r>
        </w:del>
      </w:moveTo>
    </w:p>
    <w:moveToRangeEnd w:id="680"/>
    <w:p w14:paraId="20EFA8A1" w14:textId="75110A00" w:rsidR="006B7907" w:rsidDel="00D54822" w:rsidRDefault="006B7907" w:rsidP="00D54822">
      <w:pPr>
        <w:rPr>
          <w:del w:id="688" w:author="Vladymyr Kozyr" w:date="2021-08-15T21:04:00Z"/>
          <w:rFonts w:cs="Arial"/>
          <w:lang w:val="en-CA"/>
        </w:rPr>
      </w:pPr>
    </w:p>
    <w:p w14:paraId="163AED5D" w14:textId="7ED55280" w:rsidR="006B7907" w:rsidRPr="00D54822" w:rsidRDefault="00D54822" w:rsidP="00D54822">
      <w:pPr>
        <w:pStyle w:val="Caption"/>
        <w:jc w:val="center"/>
        <w:rPr>
          <w:ins w:id="689" w:author="Vladymyr Kozyr" w:date="2021-08-15T21:05:00Z"/>
          <w:rFonts w:cs="Arial"/>
          <w:lang w:val="en-CA"/>
          <w:rPrChange w:id="690" w:author="Vladymyr Kozyr" w:date="2021-08-15T21:41:00Z">
            <w:rPr>
              <w:ins w:id="691" w:author="Vladymyr Kozyr" w:date="2021-08-15T21:05:00Z"/>
              <w:rFonts w:cs="Arial"/>
              <w:lang w:val="en-CA"/>
            </w:rPr>
          </w:rPrChange>
        </w:rPr>
        <w:pPrChange w:id="692" w:author="Vladymyr Kozyr" w:date="2021-08-15T21:41:00Z">
          <w:pPr>
            <w:ind w:left="360"/>
            <w:jc w:val="center"/>
          </w:pPr>
        </w:pPrChange>
      </w:pPr>
      <w:bookmarkStart w:id="693" w:name="_Toc79956889"/>
      <w:ins w:id="694" w:author="Vladymyr Kozyr" w:date="2021-08-15T21:41:00Z">
        <w:r>
          <w:t xml:space="preserve">Figure </w:t>
        </w:r>
        <w:r>
          <w:fldChar w:fldCharType="begin"/>
        </w:r>
        <w:r>
          <w:instrText xml:space="preserve"> SEQ Figure \* ARABIC </w:instrText>
        </w:r>
      </w:ins>
      <w:r>
        <w:fldChar w:fldCharType="separate"/>
      </w:r>
      <w:ins w:id="695" w:author="Vladymyr Kozyr" w:date="2021-08-15T21:53:00Z">
        <w:r w:rsidR="002F403A">
          <w:rPr>
            <w:noProof/>
          </w:rPr>
          <w:t>10</w:t>
        </w:r>
      </w:ins>
      <w:ins w:id="696" w:author="Vladymyr Kozyr" w:date="2021-08-15T21:41:00Z">
        <w:r>
          <w:fldChar w:fldCharType="end"/>
        </w:r>
        <w:r>
          <w:t xml:space="preserve">. </w:t>
        </w:r>
        <w:r w:rsidRPr="00DD4F93">
          <w:t>Percentage of Scottish vessels’ landings by species type</w:t>
        </w:r>
      </w:ins>
      <w:bookmarkEnd w:id="693"/>
    </w:p>
    <w:p w14:paraId="326FDDBF" w14:textId="488906FC" w:rsidR="001D584F" w:rsidRPr="006B7907" w:rsidDel="006B7907" w:rsidRDefault="001D584F" w:rsidP="006B7907">
      <w:pPr>
        <w:spacing w:after="160"/>
        <w:rPr>
          <w:del w:id="697" w:author="Vladymyr Kozyr" w:date="2021-08-15T21:04:00Z"/>
          <w:rFonts w:cs="Arial"/>
          <w:lang w:val="en-CA"/>
          <w:rPrChange w:id="698" w:author="Vladymyr Kozyr" w:date="2021-08-15T21:03:00Z">
            <w:rPr>
              <w:del w:id="699" w:author="Vladymyr Kozyr" w:date="2021-08-15T21:04:00Z"/>
              <w:lang w:val="en-CA"/>
            </w:rPr>
          </w:rPrChange>
        </w:rPr>
        <w:pPrChange w:id="700" w:author="Vladymyr Kozyr" w:date="2021-08-15T21:05:00Z">
          <w:pPr>
            <w:pStyle w:val="ListParagraph"/>
            <w:numPr>
              <w:numId w:val="5"/>
            </w:numPr>
            <w:spacing w:before="0" w:after="160" w:line="256" w:lineRule="auto"/>
            <w:ind w:hanging="360"/>
          </w:pPr>
        </w:pPrChange>
      </w:pPr>
      <w:del w:id="701" w:author="Vladymyr Kozyr" w:date="2021-08-15T21:04:00Z">
        <w:r w:rsidRPr="006B7907" w:rsidDel="006B7907">
          <w:rPr>
            <w:rFonts w:cs="Arial"/>
            <w:lang w:val="en-CA"/>
            <w:rPrChange w:id="702" w:author="Vladymyr Kozyr" w:date="2021-08-15T21:03:00Z">
              <w:rPr>
                <w:lang w:val="en-CA"/>
              </w:rPr>
            </w:rPrChange>
          </w:rPr>
          <w:delText>Real terms price per tonne for key species (value of £20 million or over landed by Scottish vessels) 2018 and 2019</w:delText>
        </w:r>
      </w:del>
    </w:p>
    <w:p w14:paraId="2A6321F3" w14:textId="7CB22D77" w:rsidR="001775E0" w:rsidRPr="005A2161" w:rsidRDefault="001775E0" w:rsidP="006B7907">
      <w:pPr>
        <w:spacing w:after="160"/>
        <w:rPr>
          <w:rFonts w:cs="Arial"/>
          <w:lang w:val="en-CA"/>
        </w:rPr>
        <w:pPrChange w:id="703" w:author="Vladymyr Kozyr" w:date="2021-08-15T21:05:00Z">
          <w:pPr>
            <w:spacing w:after="160" w:line="256" w:lineRule="auto"/>
            <w:ind w:left="360"/>
          </w:pPr>
        </w:pPrChange>
      </w:pPr>
      <w:r w:rsidRPr="005A2161">
        <w:rPr>
          <w:rFonts w:cs="Arial"/>
          <w:lang w:val="en-CA"/>
        </w:rPr>
        <w:t>On the next report</w:t>
      </w:r>
      <w:r w:rsidR="00B92905">
        <w:rPr>
          <w:rFonts w:cs="Arial"/>
          <w:lang w:val="en-CA"/>
        </w:rPr>
        <w:t xml:space="preserve"> (</w:t>
      </w:r>
      <w:del w:id="704" w:author="Vladymyr Kozyr" w:date="2021-08-15T21:41:00Z">
        <w:r w:rsidR="00B92905" w:rsidDel="00D54822">
          <w:rPr>
            <w:rFonts w:cs="Arial"/>
            <w:lang w:val="en-CA"/>
          </w:rPr>
          <w:delText>figure 3.1.5</w:delText>
        </w:r>
      </w:del>
      <w:ins w:id="705" w:author="Vladymyr Kozyr" w:date="2021-08-15T21:41:00Z">
        <w:r w:rsidR="00D54822">
          <w:rPr>
            <w:rFonts w:cs="Arial"/>
            <w:lang w:val="en-CA"/>
          </w:rPr>
          <w:t>Figure 11</w:t>
        </w:r>
      </w:ins>
      <w:r w:rsidR="00B92905">
        <w:rPr>
          <w:rFonts w:cs="Arial"/>
          <w:lang w:val="en-CA"/>
        </w:rPr>
        <w:t>)</w:t>
      </w:r>
      <w:r w:rsidRPr="005A2161">
        <w:rPr>
          <w:rFonts w:cs="Arial"/>
          <w:lang w:val="en-CA"/>
        </w:rPr>
        <w:t xml:space="preserve"> there are bar charts for two </w:t>
      </w:r>
      <w:r w:rsidR="00CE178C" w:rsidRPr="007B481E">
        <w:rPr>
          <w:rFonts w:cs="Arial"/>
          <w:lang w:val="en-CA"/>
        </w:rPr>
        <w:t>consecutive</w:t>
      </w:r>
      <w:r w:rsidRPr="005A2161">
        <w:rPr>
          <w:rFonts w:cs="Arial"/>
          <w:lang w:val="en-CA"/>
        </w:rPr>
        <w:t xml:space="preserve"> years presented. This is done </w:t>
      </w:r>
      <w:r w:rsidR="00534E4E" w:rsidRPr="005A2161">
        <w:rPr>
          <w:rFonts w:cs="Arial"/>
          <w:lang w:val="en-CA"/>
        </w:rPr>
        <w:t xml:space="preserve">mainly to see trends and then to decide if fishery industry doing better or </w:t>
      </w:r>
      <w:r w:rsidR="00534E4E" w:rsidRPr="005A2161">
        <w:rPr>
          <w:rFonts w:cs="Arial"/>
          <w:lang w:val="en-CA"/>
        </w:rPr>
        <w:lastRenderedPageBreak/>
        <w:t>worse than previous year. After comparing values for two years some adjustments in fishery policies could potentially be implemented by ecologists or fishery companies.</w:t>
      </w:r>
    </w:p>
    <w:p w14:paraId="29ECCD02" w14:textId="0A9C7B19" w:rsidR="006B7907" w:rsidDel="00D54822" w:rsidRDefault="001D584F" w:rsidP="00D54822">
      <w:pPr>
        <w:pStyle w:val="ListParagraph"/>
        <w:jc w:val="center"/>
        <w:rPr>
          <w:del w:id="706" w:author="Vladymyr Kozyr" w:date="2021-08-15T21:41:00Z"/>
          <w:rFonts w:ascii="Arial" w:hAnsi="Arial" w:cs="Arial"/>
          <w:lang w:val="en-CA"/>
        </w:rPr>
        <w:pPrChange w:id="707" w:author="Vladymyr Kozyr" w:date="2021-08-15T21:42:00Z">
          <w:pPr>
            <w:pStyle w:val="ListParagraph"/>
            <w:jc w:val="center"/>
          </w:pPr>
        </w:pPrChange>
      </w:pPr>
      <w:r w:rsidRPr="005A2161">
        <w:rPr>
          <w:rFonts w:ascii="Arial" w:hAnsi="Arial"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rsidP="00D54822">
      <w:pPr>
        <w:jc w:val="center"/>
        <w:rPr>
          <w:del w:id="708" w:author="Vladymyr Kozyr" w:date="2021-08-15T21:42:00Z"/>
          <w:rFonts w:cs="Arial"/>
          <w:lang w:val="en-CA"/>
        </w:rPr>
        <w:pPrChange w:id="709" w:author="Vladymyr Kozyr" w:date="2021-08-15T21:42:00Z">
          <w:pPr/>
        </w:pPrChange>
      </w:pPr>
      <w:del w:id="710" w:author="Vladymyr Kozyr" w:date="2021-08-15T21:41:00Z">
        <w:r w:rsidRPr="00D54822" w:rsidDel="00D54822">
          <w:rPr>
            <w:rFonts w:cs="Arial"/>
            <w:lang w:val="en-CA"/>
            <w:rPrChange w:id="711" w:author="Vladymyr Kozyr" w:date="2021-08-15T21:42:00Z">
              <w:rPr>
                <w:lang w:val="en-CA"/>
              </w:rPr>
            </w:rPrChange>
          </w:rPr>
          <w:delText>Figure 3.1.5</w:delText>
        </w:r>
      </w:del>
    </w:p>
    <w:p w14:paraId="561819FE" w14:textId="75AA0C26" w:rsidR="00D54822" w:rsidRDefault="00D54822" w:rsidP="00D54822">
      <w:pPr>
        <w:jc w:val="center"/>
        <w:rPr>
          <w:ins w:id="712" w:author="Vladymyr Kozyr" w:date="2021-08-15T21:42:00Z"/>
          <w:rFonts w:cs="Arial"/>
          <w:lang w:val="en-CA"/>
        </w:rPr>
        <w:pPrChange w:id="713" w:author="Vladymyr Kozyr" w:date="2021-08-15T21:42:00Z">
          <w:pPr/>
        </w:pPrChange>
      </w:pPr>
    </w:p>
    <w:p w14:paraId="17A0F6B5" w14:textId="6B700DE1" w:rsidR="00D54822" w:rsidRPr="00D54822" w:rsidRDefault="00D54822" w:rsidP="00D54822">
      <w:pPr>
        <w:pStyle w:val="Caption"/>
        <w:jc w:val="center"/>
        <w:rPr>
          <w:ins w:id="714" w:author="Vladymyr Kozyr" w:date="2021-08-15T21:42:00Z"/>
          <w:lang w:val="en-CA"/>
          <w:rPrChange w:id="715" w:author="Vladymyr Kozyr" w:date="2021-08-15T21:42:00Z">
            <w:rPr>
              <w:ins w:id="716" w:author="Vladymyr Kozyr" w:date="2021-08-15T21:42:00Z"/>
              <w:lang w:val="en-CA"/>
            </w:rPr>
          </w:rPrChange>
        </w:rPr>
        <w:pPrChange w:id="717" w:author="Vladymyr Kozyr" w:date="2021-08-15T21:42:00Z">
          <w:pPr>
            <w:pStyle w:val="ListParagraph"/>
            <w:jc w:val="center"/>
          </w:pPr>
        </w:pPrChange>
      </w:pPr>
      <w:bookmarkStart w:id="718" w:name="_Toc79956890"/>
      <w:ins w:id="719" w:author="Vladymyr Kozyr" w:date="2021-08-15T21:42:00Z">
        <w:r>
          <w:t xml:space="preserve">Figure </w:t>
        </w:r>
        <w:r>
          <w:fldChar w:fldCharType="begin"/>
        </w:r>
        <w:r>
          <w:instrText xml:space="preserve"> SEQ Figure \* ARABIC </w:instrText>
        </w:r>
      </w:ins>
      <w:r>
        <w:fldChar w:fldCharType="separate"/>
      </w:r>
      <w:ins w:id="720" w:author="Vladymyr Kozyr" w:date="2021-08-15T21:53:00Z">
        <w:r w:rsidR="002F403A">
          <w:rPr>
            <w:noProof/>
          </w:rPr>
          <w:t>11</w:t>
        </w:r>
      </w:ins>
      <w:ins w:id="721" w:author="Vladymyr Kozyr" w:date="2021-08-15T21:42:00Z">
        <w:r>
          <w:fldChar w:fldCharType="end"/>
        </w:r>
        <w:r>
          <w:t xml:space="preserve">. </w:t>
        </w:r>
        <w:r w:rsidRPr="00255092">
          <w:t xml:space="preserve">Price per </w:t>
        </w:r>
        <w:proofErr w:type="spellStart"/>
        <w:r w:rsidRPr="00255092">
          <w:t>tonne</w:t>
        </w:r>
        <w:proofErr w:type="spellEnd"/>
        <w:r w:rsidRPr="00255092">
          <w:t xml:space="preserve"> for key species for years 2018 and 2019</w:t>
        </w:r>
        <w:bookmarkEnd w:id="718"/>
      </w:ins>
    </w:p>
    <w:p w14:paraId="647E52D7" w14:textId="421A45BB" w:rsidR="001D584F" w:rsidRPr="005A2161" w:rsidDel="00D54822" w:rsidRDefault="001D584F" w:rsidP="005A2161">
      <w:pPr>
        <w:pStyle w:val="ListParagraph"/>
        <w:jc w:val="center"/>
        <w:rPr>
          <w:del w:id="722" w:author="Vladymyr Kozyr" w:date="2021-08-15T21:42:00Z"/>
          <w:rFonts w:ascii="Arial" w:hAnsi="Arial" w:cs="Arial"/>
          <w:lang w:val="en-CA"/>
        </w:rPr>
      </w:pPr>
    </w:p>
    <w:p w14:paraId="45386498" w14:textId="6FB255E3" w:rsidR="005256FE" w:rsidRPr="005A2161" w:rsidRDefault="005256FE" w:rsidP="00D54822">
      <w:pPr>
        <w:rPr>
          <w:rFonts w:eastAsia="Times New Roman" w:cs="Arial"/>
          <w:color w:val="000000"/>
          <w:lang w:val="en-CA"/>
        </w:rPr>
        <w:pPrChange w:id="723"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8B60A9" w:rsidRPr="008B60A9">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w:t>
      </w:r>
      <w:proofErr w:type="gramStart"/>
      <w:r w:rsidR="00DE118F" w:rsidRPr="005A2161">
        <w:rPr>
          <w:rFonts w:eastAsia="Times New Roman" w:cs="Arial"/>
          <w:color w:val="000000"/>
          <w:lang w:val="en-CA"/>
        </w:rPr>
        <w:t>fish</w:t>
      </w:r>
      <w:proofErr w:type="gramEnd"/>
      <w:r w:rsidR="00DE118F" w:rsidRPr="005A2161">
        <w:rPr>
          <w:rFonts w:eastAsia="Times New Roman" w:cs="Arial"/>
          <w:color w:val="000000"/>
          <w:lang w:val="en-CA"/>
        </w:rPr>
        <w:t xml:space="preserve"> types</w:t>
      </w:r>
      <w:r w:rsidRPr="005A2161">
        <w:rPr>
          <w:rFonts w:eastAsia="Times New Roman" w:cs="Arial"/>
          <w:color w:val="000000"/>
          <w:lang w:val="en-CA"/>
        </w:rPr>
        <w:t xml:space="preserve">. </w:t>
      </w:r>
    </w:p>
    <w:p w14:paraId="54562937" w14:textId="12256FBF"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number of data it can be seemed 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fishery domain</w:t>
      </w:r>
      <w:r w:rsidRPr="005A2161">
        <w:rPr>
          <w:lang w:val="en-CA"/>
        </w:rPr>
        <w:t>.</w:t>
      </w:r>
    </w:p>
    <w:p w14:paraId="4001CCCB" w14:textId="77777777" w:rsidR="008361CE" w:rsidRPr="005A2161" w:rsidRDefault="008361CE" w:rsidP="006B79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24"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However, there are several disadvantages contain in all the examples discussed above. </w:t>
      </w:r>
    </w:p>
    <w:p w14:paraId="201A645C" w14:textId="019E9101" w:rsidR="008361CE" w:rsidRPr="005A2161" w:rsidDel="006B7907" w:rsidRDefault="008361CE" w:rsidP="006B79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del w:id="725" w:author="Vladymyr Kozyr" w:date="2021-08-15T21:05:00Z"/>
          <w:rFonts w:cs="Arial"/>
          <w:lang w:val="en-CA"/>
        </w:rPr>
        <w:pPrChange w:id="726"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slows down and complicates practical visual assessment and analysis of information.</w:t>
      </w:r>
    </w:p>
    <w:p w14:paraId="2F88E461" w14:textId="77777777" w:rsidR="008361CE" w:rsidRPr="005A2161" w:rsidRDefault="008361CE" w:rsidP="006B79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27"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p>
    <w:p w14:paraId="31AE379A" w14:textId="77777777" w:rsidR="008361CE" w:rsidRPr="005A2161" w:rsidRDefault="008361CE" w:rsidP="006B79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28"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p>
    <w:p w14:paraId="0397EB09" w14:textId="77777777" w:rsidR="008361CE" w:rsidRPr="005A2161" w:rsidRDefault="008361CE" w:rsidP="006B790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29"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Consequently, even with these examples, it is difficult for a consumer 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7492CB7E" w:rsidR="00C1576E" w:rsidRPr="005A2161" w:rsidRDefault="008361CE" w:rsidP="005A2161">
      <w:pPr>
        <w:pStyle w:val="1Para"/>
        <w:ind w:firstLine="0"/>
      </w:pPr>
      <w:r w:rsidRPr="005A2161">
        <w:rPr>
          <w:rFonts w:cs="Arial"/>
        </w:rPr>
        <w:lastRenderedPageBreak/>
        <w:t>Accordingly, in all the described work examples, information is presented in static images, which does not allow interactive intercommunication with information and work with data in real-time.</w:t>
      </w:r>
    </w:p>
    <w:p w14:paraId="64AD4229" w14:textId="7897D28B" w:rsidR="00C1576E" w:rsidRPr="00CE178C" w:rsidRDefault="00C1576E" w:rsidP="00C1576E">
      <w:pPr>
        <w:pStyle w:val="Heading2"/>
        <w:numPr>
          <w:ilvl w:val="1"/>
          <w:numId w:val="7"/>
        </w:numPr>
      </w:pPr>
      <w:bookmarkStart w:id="730" w:name="_Toc79956912"/>
      <w:commentRangeStart w:id="731"/>
      <w:commentRangeStart w:id="732"/>
      <w:commentRangeStart w:id="733"/>
      <w:r w:rsidRPr="00CE178C">
        <w:t xml:space="preserve">Data Sources </w:t>
      </w:r>
      <w:commentRangeEnd w:id="731"/>
      <w:r w:rsidRPr="005A2161">
        <w:rPr>
          <w:rStyle w:val="CommentReference"/>
          <w:rFonts w:eastAsiaTheme="minorHAnsi" w:cstheme="minorBidi"/>
          <w:b w:val="0"/>
          <w:color w:val="auto"/>
        </w:rPr>
        <w:commentReference w:id="731"/>
      </w:r>
      <w:commentRangeEnd w:id="732"/>
      <w:r w:rsidRPr="005A2161">
        <w:rPr>
          <w:rStyle w:val="CommentReference"/>
          <w:rFonts w:eastAsiaTheme="minorHAnsi" w:cstheme="minorBidi"/>
          <w:b w:val="0"/>
          <w:color w:val="auto"/>
        </w:rPr>
        <w:commentReference w:id="732"/>
      </w:r>
      <w:commentRangeEnd w:id="733"/>
      <w:r w:rsidR="00E07A77" w:rsidRPr="005A2161">
        <w:rPr>
          <w:rStyle w:val="CommentReference"/>
          <w:rFonts w:eastAsiaTheme="minorHAnsi" w:cstheme="minorBidi"/>
          <w:b w:val="0"/>
          <w:color w:val="auto"/>
        </w:rPr>
        <w:commentReference w:id="733"/>
      </w:r>
      <w:bookmarkEnd w:id="730"/>
    </w:p>
    <w:p w14:paraId="192D5581" w14:textId="4C50BD47" w:rsidR="00B5599A" w:rsidRPr="005A2161" w:rsidRDefault="00B5599A" w:rsidP="00B5599A">
      <w:pPr>
        <w:rPr>
          <w:rFonts w:eastAsia="Times New Roman" w:cs="Arial"/>
          <w:color w:val="000000"/>
          <w:lang w:val="en-CA"/>
        </w:rPr>
      </w:pPr>
      <w:r w:rsidRPr="005A2161">
        <w:rPr>
          <w:rFonts w:eastAsia="Times New Roman" w:cs="Arial"/>
          <w:color w:val="000000"/>
          <w:lang w:val="en-CA"/>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r w:rsidR="00717A7E">
            <w:rPr>
              <w:rFonts w:eastAsia="Times New Roman" w:cs="Arial"/>
              <w:color w:val="000000"/>
              <w:lang w:val="en-CA"/>
            </w:rPr>
            <w:fldChar w:fldCharType="separate"/>
          </w:r>
          <w:r w:rsidR="00717A7E" w:rsidRPr="005A2161">
            <w:rPr>
              <w:rFonts w:eastAsia="Times New Roman" w:cs="Arial"/>
              <w:noProof/>
              <w:color w:val="000000"/>
              <w:lang w:val="en-CA"/>
            </w:rPr>
            <w:t>[12]</w:t>
          </w:r>
          <w:r w:rsidR="00717A7E">
            <w:rPr>
              <w:rFonts w:eastAsia="Times New Roman" w:cs="Arial"/>
              <w:color w:val="000000"/>
              <w:lang w:val="en-CA"/>
            </w:rPr>
            <w:fldChar w:fldCharType="end"/>
          </w:r>
        </w:sdtContent>
      </w:sdt>
    </w:p>
    <w:p w14:paraId="54C74D9B" w14:textId="34EFD111" w:rsidR="00B5599A" w:rsidRPr="005A2161" w:rsidRDefault="00B5599A" w:rsidP="005A2161">
      <w:pPr>
        <w:pStyle w:val="Heading3"/>
        <w:numPr>
          <w:ilvl w:val="0"/>
          <w:numId w:val="0"/>
        </w:numPr>
        <w:spacing w:before="100" w:beforeAutospacing="1" w:after="100" w:afterAutospacing="1" w:line="360" w:lineRule="auto"/>
        <w:rPr>
          <w:rFonts w:cs="Arial"/>
          <w:b w:val="0"/>
          <w:color w:val="000000"/>
          <w:sz w:val="22"/>
          <w:szCs w:val="22"/>
        </w:rPr>
      </w:pPr>
      <w:bookmarkStart w:id="734" w:name="_Toc79954631"/>
      <w:bookmarkStart w:id="735" w:name="_Toc79956913"/>
      <w:r w:rsidRPr="005A2161">
        <w:rPr>
          <w:rFonts w:cs="Arial"/>
          <w:b w:val="0"/>
          <w:color w:val="000000"/>
          <w:sz w:val="22"/>
          <w:szCs w:val="22"/>
        </w:rPr>
        <w:t>Such data includes biological information on operational fish and related species, economic information from fishermen and markets for catch and environmental information affecting the species' productivity.</w:t>
      </w:r>
      <w:r w:rsidR="00B92905">
        <w:rPr>
          <w:rFonts w:cs="Arial"/>
          <w:b w:val="0"/>
          <w:color w:val="000000"/>
          <w:sz w:val="22"/>
          <w:szCs w:val="22"/>
        </w:rPr>
        <w:t xml:space="preserve"> </w:t>
      </w:r>
      <w:r w:rsidRPr="005A2161">
        <w:rPr>
          <w:rFonts w:cs="Arial"/>
          <w:b w:val="0"/>
          <w:color w:val="000000"/>
          <w:sz w:val="22"/>
          <w:szCs w:val="22"/>
        </w:rPr>
        <w:t>A primary source of information is fishery-dependent data. So-called trip tickets or logbooks contain the timeliest information on current fishery conditions.</w:t>
      </w:r>
      <w:r w:rsidR="00B92905">
        <w:rPr>
          <w:rFonts w:cs="Arial"/>
          <w:b w:val="0"/>
          <w:color w:val="000000"/>
          <w:sz w:val="22"/>
          <w:szCs w:val="22"/>
        </w:rPr>
        <w:t xml:space="preserve"> </w:t>
      </w:r>
      <w:r w:rsidRPr="005A2161">
        <w:rPr>
          <w:rFonts w:cs="Arial"/>
          <w:b w:val="0"/>
          <w:color w:val="000000"/>
          <w:sz w:val="22"/>
          <w:szCs w:val="22"/>
        </w:rPr>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734"/>
      <w:bookmarkEnd w:id="735"/>
      <w:r w:rsidRPr="005A2161">
        <w:rPr>
          <w:rFonts w:cs="Arial"/>
          <w:b w:val="0"/>
          <w:color w:val="000000"/>
          <w:sz w:val="22"/>
          <w:szCs w:val="22"/>
        </w:rPr>
        <w:t xml:space="preserve"> </w:t>
      </w:r>
    </w:p>
    <w:p w14:paraId="7CF91EAD" w14:textId="77777777" w:rsidR="00B5599A" w:rsidRPr="005A2161" w:rsidRDefault="00B5599A" w:rsidP="00B5599A">
      <w:pPr>
        <w:rPr>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77777777" w:rsidR="00B5599A" w:rsidRPr="005A2161" w:rsidRDefault="00B5599A" w:rsidP="005A2161">
      <w:pPr>
        <w:pStyle w:val="bodytextfp"/>
        <w:spacing w:line="360" w:lineRule="auto"/>
        <w:rPr>
          <w:rFonts w:ascii="Arial" w:hAnsi="Arial" w:cs="Arial"/>
          <w:color w:val="000000"/>
          <w:sz w:val="22"/>
          <w:szCs w:val="22"/>
        </w:rPr>
      </w:pPr>
      <w:r w:rsidRPr="005A2161">
        <w:rPr>
          <w:rFonts w:ascii="Arial" w:hAnsi="Arial" w:cs="Arial"/>
          <w:color w:val="000000"/>
          <w:sz w:val="22"/>
          <w:szCs w:val="22"/>
        </w:rPr>
        <w:t>Wherein, as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
    <w:p w14:paraId="6A96D90A" w14:textId="77777777" w:rsidR="00B92905" w:rsidRDefault="00B5599A">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w:t>
      </w:r>
      <w:r w:rsidRPr="005A2161">
        <w:rPr>
          <w:rFonts w:ascii="Arial" w:hAnsi="Arial" w:cs="Arial"/>
          <w:color w:val="000000"/>
          <w:sz w:val="22"/>
          <w:szCs w:val="22"/>
        </w:rPr>
        <w:lastRenderedPageBreak/>
        <w:t xml:space="preserve">infrastructure for the fishing industry. Besides, bankers use fisheries data to plan economic development and loan packages to fishermen, fish processors, and ship suppliers. </w:t>
      </w:r>
    </w:p>
    <w:p w14:paraId="32BA10F0" w14:textId="46028AE2"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w:t>
      </w:r>
      <w:proofErr w:type="gramStart"/>
      <w:r w:rsidRPr="005A2161">
        <w:rPr>
          <w:rFonts w:ascii="Arial" w:hAnsi="Arial" w:cs="Arial"/>
          <w:color w:val="000000"/>
          <w:sz w:val="22"/>
          <w:szCs w:val="22"/>
        </w:rPr>
        <w:t>great detail</w:t>
      </w:r>
      <w:proofErr w:type="gramEnd"/>
      <w:r w:rsidRPr="005A2161">
        <w:rPr>
          <w:rFonts w:ascii="Arial" w:hAnsi="Arial" w:cs="Arial"/>
          <w:color w:val="000000"/>
          <w:sz w:val="22"/>
          <w:szCs w:val="22"/>
        </w:rPr>
        <w:t xml:space="preserve"> in both time and space as well as frequent updates, often within a fishing season.</w:t>
      </w:r>
    </w:p>
    <w:p w14:paraId="27289B55" w14:textId="4A5E7595"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need to note that among most vital users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6192DBF3" w:rsidR="00B5599A" w:rsidRPr="00CE178C" w:rsidRDefault="00B5599A" w:rsidP="005A2161">
      <w:pPr>
        <w:rPr>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p>
    <w:p w14:paraId="65D0053F" w14:textId="1DCC7C99" w:rsidR="00C1576E" w:rsidRPr="00CE178C" w:rsidRDefault="00C1576E" w:rsidP="00C1576E">
      <w:pPr>
        <w:pStyle w:val="1Para"/>
        <w:ind w:firstLine="0"/>
        <w:rPr>
          <w:rFonts w:ascii="Helvetica" w:hAnsi="Helvetica"/>
          <w:color w:val="333333"/>
          <w:sz w:val="33"/>
          <w:szCs w:val="33"/>
        </w:rPr>
      </w:pPr>
      <w:r w:rsidRPr="00CE178C">
        <w:t>Data source for the visualization is taken from DFO</w:t>
      </w:r>
      <w:r w:rsidR="00022AAC">
        <w:t xml:space="preserve"> (Department of Fisheries and Oceans)</w:t>
      </w:r>
      <w:r w:rsidRPr="00CE178C">
        <w:t xml:space="preserve"> Canada website for provincial </w:t>
      </w:r>
      <w:proofErr w:type="spellStart"/>
      <w:r w:rsidRPr="00CE178C">
        <w:t>seafisheries</w:t>
      </w:r>
      <w:proofErr w:type="spellEnd"/>
      <w:r w:rsidR="00241463" w:rsidRPr="00CE178C">
        <w:t xml:space="preserve"> for several reasons</w:t>
      </w:r>
      <w:r w:rsidR="009B043F" w:rsidRPr="00CE178C">
        <w:t xml:space="preserve">. At first, data is provided on a Canadian government website, so users can rely on the data with high level of trust. Secondly, its </w:t>
      </w:r>
      <w:r w:rsidR="00CE178C" w:rsidRPr="00CE178C">
        <w:t>publicly</w:t>
      </w:r>
      <w:r w:rsidR="009B043F" w:rsidRPr="00CE178C">
        <w:t xml:space="preserve"> available data</w:t>
      </w:r>
      <w:r w:rsidR="009B043F" w:rsidRPr="005A2161">
        <w:rPr>
          <w:highlight w:val="yellow"/>
        </w:rPr>
        <w:t>,</w:t>
      </w:r>
      <w:r w:rsidR="009B043F" w:rsidRPr="00CE178C">
        <w:t xml:space="preserve"> so users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77777777" w:rsidR="00C1576E" w:rsidRPr="00CE178C" w:rsidRDefault="00C1576E" w:rsidP="00C1576E">
      <w:pPr>
        <w:pStyle w:val="1Para"/>
        <w:ind w:firstLine="0"/>
        <w:rPr>
          <w:sz w:val="24"/>
          <w:szCs w:val="24"/>
        </w:rPr>
      </w:pPr>
      <w:commentRangeStart w:id="736"/>
      <w:r w:rsidRPr="00CE178C">
        <w:t xml:space="preserve">Format: Data tables provide the volume and value of </w:t>
      </w:r>
      <w:proofErr w:type="spellStart"/>
      <w:r w:rsidRPr="00CE178C">
        <w:t>seafisheries</w:t>
      </w:r>
      <w:proofErr w:type="spellEnd"/>
      <w:r w:rsidRPr="00CE178C">
        <w:t xml:space="preserve"> landings. Data is organized by species-groups, by main species and by province.</w:t>
      </w:r>
      <w:commentRangeEnd w:id="736"/>
      <w:r w:rsidRPr="005A2161">
        <w:rPr>
          <w:rStyle w:val="CommentReference"/>
        </w:rPr>
        <w:commentReference w:id="736"/>
      </w:r>
    </w:p>
    <w:p w14:paraId="00F4B83A" w14:textId="77777777" w:rsidR="00C1576E" w:rsidRPr="00CE178C" w:rsidRDefault="00C1576E" w:rsidP="00C1576E">
      <w:pPr>
        <w:pStyle w:val="1Para"/>
        <w:ind w:firstLine="0"/>
      </w:pPr>
      <w:r w:rsidRPr="00CE178C">
        <w:t>Period covered: Data is available from 1990 to 2018 year before the current fishing season, data prior to 1990 is available upon request.</w:t>
      </w:r>
    </w:p>
    <w:p w14:paraId="474C4922" w14:textId="77777777" w:rsidR="00C1576E" w:rsidRPr="00CE178C" w:rsidRDefault="00C1576E" w:rsidP="00C1576E">
      <w:pPr>
        <w:pStyle w:val="1Para"/>
        <w:ind w:firstLine="0"/>
      </w:pPr>
      <w:r w:rsidRPr="00CE178C">
        <w:t>Sources: Data collected by DFO regional offices.</w:t>
      </w:r>
    </w:p>
    <w:p w14:paraId="549E82CE" w14:textId="762C7367" w:rsidR="00C1576E" w:rsidRPr="00CE178C" w:rsidRDefault="00C1576E" w:rsidP="00C1576E">
      <w:pPr>
        <w:pStyle w:val="1Para"/>
        <w:ind w:firstLine="0"/>
      </w:pPr>
      <w:r w:rsidRPr="00CE178C">
        <w:t xml:space="preserve">Data is separated yearly (one Microsoft Excel file for each year) and grouped inside by Canadian provinces for each fish type. In total this dataset consists of 56 files (28 for fish amount in tonnes and 28 for fish total value in </w:t>
      </w:r>
      <w:r w:rsidR="00CE178C" w:rsidRPr="00CE178C">
        <w:t>thousands</w:t>
      </w:r>
      <w:r w:rsidRPr="00CE178C">
        <w:t xml:space="preserve"> of Canadian dollars.</w:t>
      </w:r>
    </w:p>
    <w:p w14:paraId="1FDC6221" w14:textId="4BE6D129" w:rsidR="00C1576E" w:rsidRPr="005A2161" w:rsidRDefault="00C1576E" w:rsidP="005A2161">
      <w:pPr>
        <w:pStyle w:val="1Para"/>
        <w:ind w:firstLine="0"/>
      </w:pPr>
      <w:commentRangeStart w:id="737"/>
      <w:r w:rsidRPr="007B481E">
        <w:lastRenderedPageBreak/>
        <w:t>To present such kind of data, it should go through several processes which includes data extraction, cleaning/</w:t>
      </w:r>
      <w:r w:rsidR="00CE178C" w:rsidRPr="0038076D">
        <w:t>filtering,</w:t>
      </w:r>
      <w:r w:rsidRPr="0038076D">
        <w:t xml:space="preserve"> and massaging (converting into suitable format) which will be discussed in implementation part of the work (chapter 4).</w:t>
      </w:r>
      <w:commentRangeEnd w:id="737"/>
      <w:r w:rsidRPr="0038076D">
        <w:rPr>
          <w:rStyle w:val="CommentReference"/>
        </w:rPr>
        <w:commentReference w:id="737"/>
      </w:r>
    </w:p>
    <w:p w14:paraId="11D9A4EA" w14:textId="3E85BD50" w:rsidR="00275DA3" w:rsidRPr="005A2161" w:rsidRDefault="00BE0E55" w:rsidP="005A2161">
      <w:pPr>
        <w:pStyle w:val="Heading2NoNumber"/>
      </w:pPr>
      <w:bookmarkStart w:id="738" w:name="_Toc79956914"/>
      <w:r w:rsidRPr="0038076D">
        <w:t>3.</w:t>
      </w:r>
      <w:r w:rsidR="00C1576E" w:rsidRPr="0038076D">
        <w:t>3</w:t>
      </w:r>
      <w:r w:rsidRPr="0038076D">
        <w:t>.</w:t>
      </w:r>
      <w:r w:rsidR="00252C5C" w:rsidRPr="0038076D">
        <w:tab/>
      </w:r>
      <w:r w:rsidRPr="0038076D">
        <w:t>Fishery Domain Problems</w:t>
      </w:r>
      <w:bookmarkEnd w:id="738"/>
    </w:p>
    <w:p w14:paraId="567CD04C" w14:textId="5FC47530" w:rsidR="00507C0A" w:rsidRPr="00CE178C" w:rsidRDefault="00781FF1" w:rsidP="005A2161">
      <w:pPr>
        <w:spacing w:after="0"/>
      </w:pPr>
      <w:r w:rsidRPr="005A2161">
        <w:rPr>
          <w:rFonts w:eastAsia="Times New Roman" w:cs="Arial"/>
          <w:color w:val="000000"/>
          <w:lang w:val="en-CA"/>
        </w:rPr>
        <w:t xml:space="preserve">It’s also worth </w:t>
      </w:r>
      <w:commentRangeStart w:id="739"/>
      <w:r w:rsidRPr="005A2161">
        <w:rPr>
          <w:rFonts w:eastAsia="Times New Roman" w:cs="Arial"/>
          <w:color w:val="000000"/>
          <w:lang w:val="en-CA"/>
        </w:rPr>
        <w:t xml:space="preserve">mentioning problems on which marine scientist are eager to work </w:t>
      </w:r>
      <w:commentRangeEnd w:id="739"/>
      <w:r w:rsidR="00E07A77" w:rsidRPr="005A2161">
        <w:rPr>
          <w:rStyle w:val="CommentReference"/>
          <w:lang w:val="en-CA"/>
        </w:rPr>
        <w:commentReference w:id="739"/>
      </w:r>
      <w:r w:rsidRPr="005A2161">
        <w:rPr>
          <w:rFonts w:eastAsia="Times New Roman" w:cs="Arial"/>
          <w:color w:val="000000"/>
          <w:lang w:val="en-CA"/>
        </w:rPr>
        <w:t>on</w:t>
      </w:r>
      <w:r w:rsidR="00F06F34" w:rsidRPr="005A2161">
        <w:rPr>
          <w:rFonts w:eastAsia="Times New Roman" w:cs="Arial"/>
          <w:color w:val="000000"/>
          <w:lang w:val="en-CA"/>
        </w:rPr>
        <w:t xml:space="preserve"> </w:t>
      </w:r>
      <w:r w:rsidR="00CE178C" w:rsidRPr="00CE178C">
        <w:rPr>
          <w:rFonts w:eastAsia="Times New Roman" w:cs="Arial"/>
          <w:color w:val="000000"/>
          <w:lang w:val="en-CA"/>
        </w:rPr>
        <w:t>according</w:t>
      </w:r>
      <w:r w:rsidR="00F06F34" w:rsidRPr="005A2161">
        <w:rPr>
          <w:rFonts w:eastAsia="Times New Roman" w:cs="Arial"/>
          <w:color w:val="000000"/>
          <w:lang w:val="en-CA"/>
        </w:rPr>
        <w:t xml:space="preserve"> to papers and </w:t>
      </w:r>
      <w:r w:rsidR="00CE178C" w:rsidRPr="00CE178C">
        <w:rPr>
          <w:rFonts w:eastAsia="Times New Roman" w:cs="Arial"/>
          <w:color w:val="000000"/>
          <w:lang w:val="en-CA"/>
        </w:rPr>
        <w:t>research</w:t>
      </w:r>
      <w:r w:rsidRPr="005A2161">
        <w:rPr>
          <w:rFonts w:eastAsia="Times New Roman" w:cs="Arial"/>
          <w:color w:val="000000"/>
          <w:lang w:val="en-CA"/>
        </w:rPr>
        <w:t>.</w:t>
      </w:r>
      <w:r w:rsidR="00C33D99" w:rsidRPr="005A2161" w:rsidDel="00C33D99">
        <w:rPr>
          <w:rFonts w:eastAsia="Times New Roman" w:cs="Arial"/>
          <w:color w:val="000000"/>
          <w:lang w:val="en-CA"/>
        </w:rPr>
        <w:t xml:space="preserve"> </w:t>
      </w:r>
    </w:p>
    <w:p w14:paraId="60D896FA" w14:textId="77777777" w:rsidR="00704947" w:rsidRPr="005A2161" w:rsidRDefault="00704947" w:rsidP="00704947">
      <w:pPr>
        <w:pStyle w:val="1Para"/>
      </w:pPr>
      <w:r w:rsidRPr="005A2161">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777777" w:rsidR="00704947" w:rsidRPr="005A2161" w:rsidRDefault="00704947" w:rsidP="00704947">
      <w:pPr>
        <w:pStyle w:val="1Para"/>
      </w:pPr>
      <w:r w:rsidRPr="005A2161">
        <w:t>3) find out what species of fish and other animals are on the verge of extinction. Visualization can be depicted using pie charts showing endangered species 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77777777" w:rsidR="00704947" w:rsidRPr="005A2161" w:rsidRDefault="00704947" w:rsidP="00704947">
      <w:pPr>
        <w:pStyle w:val="1Para"/>
      </w:pPr>
      <w:r w:rsidRPr="005A2161">
        <w:t>6) the establishment of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2765C459" w:rsidR="00704947" w:rsidRPr="005A2161" w:rsidRDefault="00704947" w:rsidP="00704947">
      <w:pPr>
        <w:pStyle w:val="1Para"/>
      </w:pPr>
      <w:r w:rsidRPr="005A2161">
        <w:lastRenderedPageBreak/>
        <w:t xml:space="preserve">8) analysis of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50AE3970" w:rsidR="00C33D99" w:rsidRPr="005A2161" w:rsidRDefault="00704947" w:rsidP="005A2161">
      <w:pPr>
        <w:pStyle w:val="1Para"/>
        <w:ind w:firstLine="0"/>
      </w:pPr>
      <w:r w:rsidRPr="007B481E">
        <w:t>Based on the results of th</w:t>
      </w:r>
      <w:r w:rsidRPr="00CE178C">
        <w:t>e analysis</w:t>
      </w:r>
      <w:r w:rsidR="003C0D2E" w:rsidRPr="00CE178C">
        <w:t>,</w:t>
      </w:r>
      <w:r w:rsidRPr="00CE178C">
        <w:t xml:space="preserve"> scientists </w:t>
      </w:r>
      <w:r w:rsidR="00BC6DA0" w:rsidRPr="00CE178C">
        <w:t>adjust</w:t>
      </w:r>
      <w:r w:rsidRPr="007B481E">
        <w:t xml:space="preserve"> methods that have adverse effects on the state of the environment and suggest alternative methods</w:t>
      </w:r>
      <w:r w:rsidRPr="00CE178C">
        <w:t>.</w:t>
      </w:r>
    </w:p>
    <w:p w14:paraId="05FD2B6A" w14:textId="337F6F8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717A7E" w:rsidRPr="005A2161">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740"/>
      <w:r w:rsidRPr="005A2161">
        <w:t>Based on these data</w:t>
      </w:r>
      <w:r w:rsidR="006D6E06" w:rsidRPr="005A2161">
        <w:t xml:space="preserve"> (amount of injured or accidentally killed animals and detailed reports on each case)</w:t>
      </w:r>
      <w:r w:rsidRPr="005A2161">
        <w:t xml:space="preserve"> it can be concluded </w:t>
      </w:r>
      <w:commentRangeEnd w:id="740"/>
      <w:r w:rsidR="000363CA" w:rsidRPr="005A2161">
        <w:rPr>
          <w:rStyle w:val="CommentReference"/>
        </w:rPr>
        <w:commentReference w:id="740"/>
      </w:r>
      <w:r w:rsidRPr="005A2161">
        <w:t>that the environment is adversely affected by the rising amount of fishing vessels and equipment for fishing in the ocean.</w:t>
      </w:r>
    </w:p>
    <w:p w14:paraId="15FDDE57" w14:textId="28DC0303" w:rsidR="001D0248" w:rsidRPr="005A2161" w:rsidRDefault="001D0248" w:rsidP="005A2161">
      <w:pPr>
        <w:pStyle w:val="1Para"/>
        <w:ind w:firstLine="0"/>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717A7E" w:rsidRPr="005A2161">
            <w:rPr>
              <w:noProof/>
            </w:rPr>
            <w:t>[14]</w:t>
          </w:r>
          <w:r w:rsidR="00717A7E">
            <w:fldChar w:fldCharType="end"/>
          </w:r>
        </w:sdtContent>
      </w:sdt>
      <w:r w:rsidRPr="005A2161">
        <w:t xml:space="preserve"> provides data on Marine Mammal Species and Stocks Incidentally Killed or Injured during the 2018 fishing catch.</w:t>
      </w:r>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741" w:name="_Toc79956915"/>
      <w:r w:rsidRPr="007B481E">
        <w:lastRenderedPageBreak/>
        <w:t>3.4.</w:t>
      </w:r>
      <w:r w:rsidRPr="007B481E">
        <w:tab/>
      </w:r>
      <w:commentRangeStart w:id="742"/>
      <w:r w:rsidR="00CB2779" w:rsidRPr="00CE178C">
        <w:t>Visualization Motivation</w:t>
      </w:r>
      <w:commentRangeEnd w:id="742"/>
      <w:r w:rsidR="005D6265" w:rsidRPr="005A2161">
        <w:rPr>
          <w:rStyle w:val="CommentReference"/>
          <w:rFonts w:eastAsiaTheme="minorHAnsi" w:cstheme="minorBidi"/>
          <w:b w:val="0"/>
          <w:color w:val="auto"/>
        </w:rPr>
        <w:commentReference w:id="742"/>
      </w:r>
      <w:bookmarkEnd w:id="741"/>
    </w:p>
    <w:p w14:paraId="4FEDBABD" w14:textId="7E203B2C" w:rsidR="00D15815" w:rsidRPr="00CE178C" w:rsidRDefault="00D15815" w:rsidP="005A2161">
      <w:pPr>
        <w:pStyle w:val="1Para"/>
        <w:ind w:firstLine="0"/>
      </w:pPr>
      <w:commentRangeStart w:id="743"/>
      <w:r w:rsidRPr="00CE178C">
        <w:t xml:space="preserve">Analysis of the data presented in </w:t>
      </w:r>
      <w:r w:rsidR="00CB2779" w:rsidRPr="00CE178C">
        <w:t>table or text</w:t>
      </w:r>
      <w:r w:rsidRPr="00CE178C">
        <w:t xml:space="preserve"> format may take significant amount of time</w:t>
      </w:r>
      <w:commentRangeEnd w:id="743"/>
      <w:r w:rsidR="00181673" w:rsidRPr="005A2161">
        <w:rPr>
          <w:rStyle w:val="CommentReference"/>
        </w:rPr>
        <w:commentReference w:id="743"/>
      </w:r>
      <w:r w:rsidR="00A54DF6" w:rsidRPr="00CE178C">
        <w:t>.</w:t>
      </w:r>
      <w:r w:rsidRPr="00CE178C">
        <w:t xml:space="preserve"> For example, it is hard to see trends, how values change through the years, as well as comparing data for different provinces and fish type. Another thing which is hard to capture is correlation</w:t>
      </w:r>
      <w:r w:rsidR="005E09C6" w:rsidRPr="00CE178C">
        <w:t xml:space="preserve"> </w:t>
      </w:r>
      <w:r w:rsidRPr="00CE178C">
        <w:t>between price and quantities of a specific types of fish for a certain period.</w:t>
      </w:r>
    </w:p>
    <w:p w14:paraId="198C1F34" w14:textId="20D905C7" w:rsidR="006B7907" w:rsidRPr="00CE178C" w:rsidRDefault="00D15815">
      <w:pPr>
        <w:pStyle w:val="1Para"/>
        <w:ind w:firstLine="0"/>
      </w:pPr>
      <w:r w:rsidRPr="00CE178C">
        <w:t xml:space="preserve">The tool itself and </w:t>
      </w:r>
      <w:r w:rsidR="00CE178C" w:rsidRPr="00CE178C">
        <w:t>its</w:t>
      </w:r>
      <w:r w:rsidRPr="00CE178C">
        <w:t xml:space="preserve"> implementation will be discussed in Chapter </w:t>
      </w:r>
      <w:r w:rsidR="00CE178C" w:rsidRPr="00CE178C">
        <w:t>4;</w:t>
      </w:r>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r w:rsidR="00CE178C" w:rsidRPr="00CE178C">
        <w:t>URL</w:t>
      </w:r>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r w:rsidR="00CE178C" w:rsidRPr="00CE178C">
        <w:t>provinces,</w:t>
      </w:r>
      <w:r w:rsidR="0020364C" w:rsidRPr="00CE178C">
        <w:t xml:space="preserve"> and any fish type from dropdowns, zoom into details etc. This type of UI experience if not available if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rsidP="006B7907">
      <w:pPr>
        <w:spacing w:after="0"/>
        <w:rPr>
          <w:rFonts w:eastAsia="Times New Roman" w:cs="Arial"/>
          <w:lang w:val="en-CA"/>
        </w:rPr>
        <w:pPrChange w:id="744"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77777777" w:rsidR="006D6E06" w:rsidRPr="00CE178C" w:rsidRDefault="006D6E06" w:rsidP="006B7907">
      <w:pPr>
        <w:spacing w:after="0"/>
        <w:rPr>
          <w:rFonts w:eastAsia="Times New Roman" w:cs="Arial"/>
          <w:lang w:val="en-CA"/>
        </w:rPr>
        <w:pPrChange w:id="745" w:author="Vladymyr Kozyr" w:date="2021-08-15T21:07:00Z">
          <w:pPr>
            <w:spacing w:after="0" w:line="240" w:lineRule="auto"/>
          </w:pPr>
        </w:pPrChange>
      </w:pPr>
      <w:r w:rsidRPr="00CE178C">
        <w:rPr>
          <w:rFonts w:eastAsia="Times New Roman" w:cs="Arial"/>
          <w:lang w:val="en-CA"/>
        </w:rPr>
        <w:t>The main difference between existing static reports and this tool is that tool allows user to interact with data before producing visualization (filtering, zooming etc.)</w:t>
      </w:r>
    </w:p>
    <w:p w14:paraId="311FD553" w14:textId="77777777" w:rsidR="006D6E06" w:rsidRPr="00CE178C" w:rsidRDefault="006D6E06" w:rsidP="006B7907">
      <w:pPr>
        <w:spacing w:after="0"/>
        <w:rPr>
          <w:rFonts w:eastAsia="Times New Roman" w:cs="Arial"/>
          <w:lang w:val="en-CA"/>
        </w:rPr>
        <w:pPrChange w:id="746" w:author="Vladymyr Kozyr" w:date="2021-08-15T21:07:00Z">
          <w:pPr>
            <w:spacing w:after="0" w:line="240" w:lineRule="auto"/>
          </w:pPr>
        </w:pPrChange>
      </w:pPr>
    </w:p>
    <w:p w14:paraId="2D47AB71" w14:textId="77777777" w:rsidR="006D6E06" w:rsidRPr="00CE178C" w:rsidDel="006B7907" w:rsidRDefault="006D6E06" w:rsidP="006B7907">
      <w:pPr>
        <w:spacing w:after="0"/>
        <w:rPr>
          <w:del w:id="747" w:author="Vladymyr Kozyr" w:date="2021-08-15T21:07:00Z"/>
          <w:rFonts w:eastAsia="Times New Roman" w:cs="Arial"/>
          <w:b/>
          <w:bCs/>
          <w:lang w:val="en-CA"/>
        </w:rPr>
        <w:pPrChange w:id="748" w:author="Vladymyr Kozyr" w:date="2021-08-15T21:07:00Z">
          <w:pPr>
            <w:spacing w:after="0" w:line="240" w:lineRule="auto"/>
          </w:pPr>
        </w:pPrChange>
      </w:pPr>
      <w:r w:rsidRPr="00CE178C">
        <w:rPr>
          <w:rFonts w:eastAsia="Times New Roman" w:cs="Arial"/>
          <w:b/>
          <w:bCs/>
          <w:lang w:val="en-CA"/>
        </w:rPr>
        <w:t>Requirement 2. Data Scaling for Further Analysis</w:t>
      </w:r>
    </w:p>
    <w:p w14:paraId="3188E32C" w14:textId="77777777" w:rsidR="006D6E06" w:rsidRPr="00CE178C" w:rsidRDefault="006D6E06" w:rsidP="006B7907">
      <w:pPr>
        <w:spacing w:after="0"/>
        <w:rPr>
          <w:rFonts w:eastAsia="Times New Roman" w:cs="Arial"/>
          <w:lang w:val="en-CA"/>
        </w:rPr>
        <w:pPrChange w:id="749" w:author="Vladymyr Kozyr" w:date="2021-08-15T21:07:00Z">
          <w:pPr>
            <w:spacing w:after="0" w:line="240" w:lineRule="auto"/>
          </w:pPr>
        </w:pPrChange>
      </w:pPr>
    </w:p>
    <w:p w14:paraId="6B7FCFA5" w14:textId="0343EA59" w:rsidR="006D6E06" w:rsidRPr="00CE178C" w:rsidRDefault="006D6E06" w:rsidP="006B7907">
      <w:pPr>
        <w:spacing w:after="0"/>
        <w:rPr>
          <w:rFonts w:eastAsia="Times New Roman" w:cs="Arial"/>
          <w:lang w:val="en-CA"/>
        </w:rPr>
        <w:pPrChange w:id="750" w:author="Vladymyr Kozyr" w:date="2021-08-15T21:07:00Z">
          <w:pPr>
            <w:spacing w:after="0" w:line="240" w:lineRule="auto"/>
          </w:pPr>
        </w:pPrChange>
      </w:pPr>
      <w:r w:rsidRPr="00CE178C">
        <w:rPr>
          <w:rFonts w:eastAsia="Times New Roman" w:cs="Arial"/>
          <w:lang w:val="en-CA"/>
        </w:rPr>
        <w:t xml:space="preserve">Tool should allow users to discover patterns, </w:t>
      </w:r>
      <w:r w:rsidR="00CE178C" w:rsidRPr="00CE178C">
        <w:rPr>
          <w:rFonts w:eastAsia="Times New Roman" w:cs="Arial"/>
          <w:lang w:val="en-CA"/>
        </w:rPr>
        <w:t>trends,</w:t>
      </w:r>
      <w:r w:rsidRPr="00CE178C">
        <w:rPr>
          <w:rFonts w:eastAsia="Times New Roman" w:cs="Arial"/>
          <w:lang w:val="en-CA"/>
        </w:rPr>
        <w:t xml:space="preserve"> and anomalies (Task 1 and Task 2)</w:t>
      </w:r>
    </w:p>
    <w:p w14:paraId="214DE3C8" w14:textId="77777777" w:rsidR="006D6E06" w:rsidRPr="00CE178C" w:rsidRDefault="006D6E06" w:rsidP="006B7907">
      <w:pPr>
        <w:spacing w:after="0"/>
        <w:rPr>
          <w:rFonts w:eastAsia="Times New Roman" w:cs="Arial"/>
          <w:lang w:val="en-CA"/>
        </w:rPr>
        <w:pPrChange w:id="751" w:author="Vladymyr Kozyr" w:date="2021-08-15T21:07:00Z">
          <w:pPr>
            <w:spacing w:after="0" w:line="240" w:lineRule="auto"/>
          </w:pPr>
        </w:pPrChange>
      </w:pPr>
    </w:p>
    <w:p w14:paraId="4428266E" w14:textId="77777777" w:rsidR="006D6E06" w:rsidRPr="00CE178C" w:rsidDel="006B7907" w:rsidRDefault="006D6E06" w:rsidP="006B7907">
      <w:pPr>
        <w:spacing w:after="0"/>
        <w:rPr>
          <w:del w:id="752" w:author="Vladymyr Kozyr" w:date="2021-08-15T21:07:00Z"/>
          <w:rFonts w:eastAsia="Times New Roman" w:cs="Arial"/>
          <w:b/>
          <w:bCs/>
          <w:lang w:val="en-CA"/>
        </w:rPr>
        <w:pPrChange w:id="753"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rsidP="006B7907">
      <w:pPr>
        <w:spacing w:after="0"/>
        <w:rPr>
          <w:rFonts w:ascii="Times New Roman" w:eastAsia="Times New Roman" w:hAnsi="Times New Roman" w:cs="Times New Roman"/>
          <w:sz w:val="24"/>
          <w:szCs w:val="24"/>
          <w:lang w:val="en-CA"/>
        </w:rPr>
        <w:pPrChange w:id="754" w:author="Vladymyr Kozyr" w:date="2021-08-15T21:07:00Z">
          <w:pPr>
            <w:spacing w:after="0" w:line="240" w:lineRule="auto"/>
          </w:pPr>
        </w:pPrChange>
      </w:pPr>
    </w:p>
    <w:p w14:paraId="69EA6690" w14:textId="01DC42B2" w:rsidR="00074BDB" w:rsidRPr="00CE178C" w:rsidRDefault="006D6E06" w:rsidP="006B7907">
      <w:pPr>
        <w:pStyle w:val="1Para"/>
        <w:ind w:firstLine="0"/>
        <w:pPrChange w:id="755" w:author="Vladymyr Kozyr" w:date="2021-08-15T21:07:00Z">
          <w:pPr>
            <w:pStyle w:val="1Para"/>
            <w:ind w:firstLine="0"/>
          </w:pPr>
        </w:pPrChange>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756" w:name="_Toc79956916"/>
      <w:commentRangeStart w:id="757"/>
      <w:commentRangeStart w:id="758"/>
      <w:r w:rsidRPr="00CE178C">
        <w:lastRenderedPageBreak/>
        <w:t xml:space="preserve">Task </w:t>
      </w:r>
      <w:r w:rsidR="001650DD" w:rsidRPr="00CE178C">
        <w:t>Abstraction</w:t>
      </w:r>
      <w:commentRangeEnd w:id="757"/>
      <w:r w:rsidR="00705992" w:rsidRPr="005A2161">
        <w:rPr>
          <w:rStyle w:val="CommentReference"/>
          <w:rFonts w:eastAsiaTheme="minorHAnsi" w:cstheme="minorBidi"/>
          <w:b w:val="0"/>
          <w:color w:val="auto"/>
        </w:rPr>
        <w:commentReference w:id="757"/>
      </w:r>
      <w:commentRangeEnd w:id="758"/>
      <w:r w:rsidR="00301680" w:rsidRPr="005A2161">
        <w:rPr>
          <w:rStyle w:val="CommentReference"/>
          <w:rFonts w:eastAsiaTheme="minorHAnsi" w:cstheme="minorBidi"/>
          <w:b w:val="0"/>
          <w:color w:val="auto"/>
        </w:rPr>
        <w:commentReference w:id="758"/>
      </w:r>
      <w:bookmarkEnd w:id="756"/>
    </w:p>
    <w:p w14:paraId="22050534" w14:textId="32E30380" w:rsidR="00FF39D4" w:rsidRPr="005A6381" w:rsidRDefault="000905C2" w:rsidP="005A6381">
      <w:pPr>
        <w:pStyle w:val="Heading3"/>
        <w:spacing w:after="0" w:line="480" w:lineRule="auto"/>
        <w:rPr>
          <w:bCs/>
          <w:rPrChange w:id="759" w:author="Vladymyr Kozyr" w:date="2021-08-15T21:15:00Z">
            <w:rPr/>
          </w:rPrChange>
        </w:rPr>
        <w:pPrChange w:id="760" w:author="Vladymyr Kozyr" w:date="2021-08-15T21:15:00Z">
          <w:pPr>
            <w:pStyle w:val="Heading3"/>
            <w:spacing w:after="0"/>
          </w:pPr>
        </w:pPrChange>
      </w:pPr>
      <w:bookmarkStart w:id="761" w:name="_Toc79956917"/>
      <w:r w:rsidRPr="005A6381">
        <w:rPr>
          <w:bCs/>
          <w:rPrChange w:id="762" w:author="Vladymyr Kozyr" w:date="2021-08-15T21:15:00Z">
            <w:rPr>
              <w:b w:val="0"/>
            </w:rPr>
          </w:rPrChange>
        </w:rPr>
        <w:t xml:space="preserve">Task </w:t>
      </w:r>
      <w:r w:rsidR="00C10319" w:rsidRPr="005A6381">
        <w:rPr>
          <w:bCs/>
          <w:rPrChange w:id="763" w:author="Vladymyr Kozyr" w:date="2021-08-15T21:15:00Z">
            <w:rPr>
              <w:b w:val="0"/>
            </w:rPr>
          </w:rPrChange>
        </w:rPr>
        <w:t>1</w:t>
      </w:r>
      <w:r w:rsidR="00252C5C" w:rsidRPr="005A6381">
        <w:rPr>
          <w:bCs/>
          <w:rPrChange w:id="764" w:author="Vladymyr Kozyr" w:date="2021-08-15T21:15:00Z">
            <w:rPr>
              <w:b w:val="0"/>
            </w:rPr>
          </w:rPrChange>
        </w:rPr>
        <w:t xml:space="preserve">. </w:t>
      </w:r>
      <w:r w:rsidR="00F17FDE" w:rsidRPr="005A6381">
        <w:rPr>
          <w:bCs/>
          <w:rPrChange w:id="765" w:author="Vladymyr Kozyr" w:date="2021-08-15T21:15:00Z">
            <w:rPr>
              <w:b w:val="0"/>
            </w:rPr>
          </w:rPrChange>
        </w:rPr>
        <w:t xml:space="preserve">Exploring Relationships </w:t>
      </w:r>
      <w:r w:rsidR="00252C5C" w:rsidRPr="005A6381">
        <w:rPr>
          <w:bCs/>
          <w:rPrChange w:id="766" w:author="Vladymyr Kozyr" w:date="2021-08-15T21:15:00Z">
            <w:rPr>
              <w:b w:val="0"/>
            </w:rPr>
          </w:rPrChange>
        </w:rPr>
        <w:t xml:space="preserve">for </w:t>
      </w:r>
      <w:r w:rsidR="00F17FDE" w:rsidRPr="005A6381">
        <w:rPr>
          <w:bCs/>
          <w:rPrChange w:id="767" w:author="Vladymyr Kozyr" w:date="2021-08-15T21:15:00Z">
            <w:rPr>
              <w:b w:val="0"/>
            </w:rPr>
          </w:rPrChange>
        </w:rPr>
        <w:t>Fish Amount and Price</w:t>
      </w:r>
      <w:bookmarkEnd w:id="761"/>
    </w:p>
    <w:p w14:paraId="77B5F993" w14:textId="597B33F8" w:rsidR="00DF17FD" w:rsidRPr="005A2161" w:rsidRDefault="0078619D" w:rsidP="005A2161">
      <w:pPr>
        <w:pStyle w:val="1Para"/>
        <w:ind w:firstLine="0"/>
      </w:pPr>
      <w:r w:rsidRPr="005A2161">
        <w:t>In section 3.</w:t>
      </w:r>
      <w:r w:rsidR="00C33D99" w:rsidRPr="005A2161">
        <w:t>1</w:t>
      </w:r>
      <w:r w:rsidRPr="005A2161">
        <w:t xml:space="preserve">, we introduced a </w:t>
      </w:r>
      <w:r w:rsidR="00DF17FD" w:rsidRPr="005A2161">
        <w:t xml:space="preserve">report </w:t>
      </w:r>
      <w:sdt>
        <w:sdtPr>
          <w:id w:val="-1501422307"/>
          <w:citation/>
        </w:sdtPr>
        <w:sdtEndPr/>
        <w:sdtContent>
          <w:r w:rsidR="00DF17FD" w:rsidRPr="005A2161">
            <w:fldChar w:fldCharType="begin"/>
          </w:r>
          <w:r w:rsidR="00DF17FD" w:rsidRPr="00CE178C">
            <w:instrText xml:space="preserve"> CITATION Sco19 \l 4105 </w:instrText>
          </w:r>
          <w:r w:rsidR="00DF17FD" w:rsidRPr="005A2161">
            <w:fldChar w:fldCharType="separate"/>
          </w:r>
          <w:r w:rsidR="00717A7E" w:rsidRPr="005A2161">
            <w:rPr>
              <w:noProof/>
            </w:rPr>
            <w:t>[11]</w:t>
          </w:r>
          <w:r w:rsidR="00DF17FD" w:rsidRPr="005A2161">
            <w:fldChar w:fldCharType="end"/>
          </w:r>
        </w:sdtContent>
      </w:sdt>
      <w:r w:rsidR="00DF17FD" w:rsidRPr="005A2161">
        <w:t xml:space="preserve"> shows that charts for the fish amounts and price are relevant for people who work in marine industry. This work contains plots for fish amount and prices separately on differen</w:t>
      </w:r>
      <w:r w:rsidRPr="005A2161">
        <w:t>t</w:t>
      </w:r>
      <w:r w:rsidR="00DF17FD" w:rsidRPr="005A2161">
        <w:t xml:space="preserve"> figures. They also have different </w:t>
      </w:r>
      <w:commentRangeStart w:id="768"/>
      <w:r w:rsidR="00DF17FD" w:rsidRPr="005A2161">
        <w:t>visualizations</w:t>
      </w:r>
      <w:r w:rsidR="00FD00CC" w:rsidRPr="005A2161">
        <w:t xml:space="preserve"> (bar charts, line chart, pie charts)</w:t>
      </w:r>
      <w:r w:rsidR="00DF17FD" w:rsidRPr="005A2161">
        <w:t xml:space="preserve"> </w:t>
      </w:r>
      <w:commentRangeEnd w:id="768"/>
      <w:r w:rsidRPr="005A2161">
        <w:rPr>
          <w:rStyle w:val="CommentReference"/>
        </w:rPr>
        <w:commentReference w:id="768"/>
      </w:r>
      <w:r w:rsidR="00DF17FD" w:rsidRPr="005A2161">
        <w:t>for the prices and tonnage of the fish of specific type.</w:t>
      </w:r>
    </w:p>
    <w:p w14:paraId="1E8B7A28" w14:textId="13113818" w:rsidR="00DF17FD" w:rsidRPr="005A2161" w:rsidRDefault="00DF17FD" w:rsidP="005A2161">
      <w:pPr>
        <w:pStyle w:val="1Para"/>
        <w:ind w:firstLine="0"/>
      </w:pPr>
      <w:commentRangeStart w:id="769"/>
      <w:r w:rsidRPr="005A2161">
        <w:t xml:space="preserve">Improvement of that report would be placing them on one line chart with two axes to help user see both </w:t>
      </w:r>
      <w:r w:rsidR="00CE178C">
        <w:t>measurements</w:t>
      </w:r>
      <w:r w:rsidRPr="005A2161">
        <w:t xml:space="preserve"> at the same time</w:t>
      </w:r>
      <w:commentRangeEnd w:id="769"/>
      <w:r w:rsidR="00705992" w:rsidRPr="005A2161">
        <w:rPr>
          <w:rStyle w:val="CommentReference"/>
        </w:rPr>
        <w:commentReference w:id="769"/>
      </w:r>
      <w:r w:rsidRPr="005A2161">
        <w:t xml:space="preserve">. This helps to understand correlation between the values and quantities without a need for </w:t>
      </w:r>
      <w:r w:rsidR="00D50AC8" w:rsidRPr="005A2161">
        <w:t>looking into two different charts (they may be in different scale etc.) or comparing row table data.</w:t>
      </w:r>
    </w:p>
    <w:p w14:paraId="357C2EAA" w14:textId="40BF726B" w:rsidR="007A2436" w:rsidRDefault="007A2436" w:rsidP="005A2161">
      <w:pPr>
        <w:pStyle w:val="1Para"/>
        <w:ind w:firstLine="0"/>
        <w:rPr>
          <w:ins w:id="770" w:author="Vladymyr Kozyr" w:date="2021-08-15T21:43:00Z"/>
        </w:rPr>
      </w:pPr>
      <w:r w:rsidRPr="005A2161">
        <w:t xml:space="preserve">Visualization (combined with </w:t>
      </w:r>
      <w:commentRangeStart w:id="771"/>
      <w:commentRangeStart w:id="772"/>
      <w:r w:rsidRPr="005A2161">
        <w:t xml:space="preserve">external </w:t>
      </w:r>
      <w:r w:rsidR="00F17FDE" w:rsidRPr="005A2161">
        <w:t>data sources</w:t>
      </w:r>
      <w:r w:rsidRPr="005A2161">
        <w:t xml:space="preserve"> </w:t>
      </w:r>
      <w:commentRangeEnd w:id="771"/>
      <w:r w:rsidR="000616F8" w:rsidRPr="005A2161">
        <w:rPr>
          <w:rStyle w:val="CommentReference"/>
        </w:rPr>
        <w:commentReference w:id="771"/>
      </w:r>
      <w:commentRangeEnd w:id="772"/>
      <w:r w:rsidR="00A458B4" w:rsidRPr="005A2161">
        <w:rPr>
          <w:rStyle w:val="CommentReference"/>
        </w:rPr>
        <w:commentReference w:id="772"/>
      </w:r>
      <w:r w:rsidRPr="005A2161">
        <w:t xml:space="preserve">and/or </w:t>
      </w:r>
      <w:commentRangeStart w:id="773"/>
      <w:r w:rsidRPr="005A2161">
        <w:t>user</w:t>
      </w:r>
      <w:r w:rsidR="00A458B4" w:rsidRPr="005A2161">
        <w:t>’s knowledge and</w:t>
      </w:r>
      <w:r w:rsidRPr="005A2161">
        <w:t xml:space="preserve"> experience</w:t>
      </w:r>
      <w:r w:rsidR="00A458B4" w:rsidRPr="005A2161">
        <w:t xml:space="preserve"> in the domain</w:t>
      </w:r>
      <w:commentRangeEnd w:id="773"/>
      <w:r w:rsidR="000616F8" w:rsidRPr="005A2161">
        <w:rPr>
          <w:rStyle w:val="CommentReference"/>
        </w:rPr>
        <w:commentReference w:id="773"/>
      </w:r>
      <w:r w:rsidRPr="005A2161">
        <w:t>) may be used by users for solving range of issues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774" w:author="Vladymyr Kozyr" w:date="2021-08-15T21:43:00Z"/>
        </w:rPr>
      </w:pPr>
    </w:p>
    <w:p w14:paraId="17127045" w14:textId="59CDA765" w:rsidR="00DF1FB7" w:rsidRDefault="00DF1FB7" w:rsidP="005A2161">
      <w:pPr>
        <w:pStyle w:val="1Para"/>
        <w:ind w:firstLine="0"/>
        <w:rPr>
          <w:ins w:id="775" w:author="Vladymyr Kozyr" w:date="2021-08-15T21:43:00Z"/>
        </w:rPr>
      </w:pPr>
    </w:p>
    <w:p w14:paraId="419BA116" w14:textId="0BC77300" w:rsidR="00DF1FB7" w:rsidRDefault="00DF1FB7" w:rsidP="005A2161">
      <w:pPr>
        <w:pStyle w:val="1Para"/>
        <w:ind w:firstLine="0"/>
        <w:rPr>
          <w:ins w:id="776" w:author="Vladymyr Kozyr" w:date="2021-08-15T21:43:00Z"/>
        </w:rPr>
      </w:pPr>
    </w:p>
    <w:p w14:paraId="7D9373F4" w14:textId="25DF9B17" w:rsidR="00DF1FB7" w:rsidRDefault="00DF1FB7" w:rsidP="005A2161">
      <w:pPr>
        <w:pStyle w:val="1Para"/>
        <w:ind w:firstLine="0"/>
        <w:rPr>
          <w:ins w:id="777" w:author="Vladymyr Kozyr" w:date="2021-08-15T21:43:00Z"/>
        </w:rPr>
      </w:pPr>
    </w:p>
    <w:p w14:paraId="0E4D834C" w14:textId="73F4C1CE" w:rsidR="00DF1FB7" w:rsidRDefault="00DF1FB7" w:rsidP="005A2161">
      <w:pPr>
        <w:pStyle w:val="1Para"/>
        <w:ind w:firstLine="0"/>
        <w:rPr>
          <w:ins w:id="778" w:author="Vladymyr Kozyr" w:date="2021-08-15T21:43:00Z"/>
        </w:rPr>
      </w:pPr>
    </w:p>
    <w:p w14:paraId="0FBBFB24" w14:textId="453750A3" w:rsidR="00DF1FB7" w:rsidRDefault="00DF1FB7" w:rsidP="005A2161">
      <w:pPr>
        <w:pStyle w:val="1Para"/>
        <w:ind w:firstLine="0"/>
        <w:rPr>
          <w:ins w:id="779" w:author="Vladymyr Kozyr" w:date="2021-08-15T21:43:00Z"/>
        </w:rPr>
      </w:pPr>
    </w:p>
    <w:p w14:paraId="761D56C0" w14:textId="5718796F" w:rsidR="00DF1FB7" w:rsidRDefault="00DF1FB7" w:rsidP="005A2161">
      <w:pPr>
        <w:pStyle w:val="1Para"/>
        <w:ind w:firstLine="0"/>
        <w:rPr>
          <w:ins w:id="780"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rsidP="005A6381">
      <w:pPr>
        <w:pStyle w:val="Heading3"/>
        <w:spacing w:after="0" w:line="480" w:lineRule="auto"/>
        <w:pPrChange w:id="781" w:author="Vladymyr Kozyr" w:date="2021-08-15T21:15:00Z">
          <w:pPr>
            <w:pStyle w:val="Heading3"/>
            <w:spacing w:after="0"/>
          </w:pPr>
        </w:pPrChange>
      </w:pPr>
      <w:bookmarkStart w:id="782" w:name="_Toc79956918"/>
      <w:commentRangeStart w:id="783"/>
      <w:r w:rsidRPr="00CE178C">
        <w:lastRenderedPageBreak/>
        <w:t xml:space="preserve">Task </w:t>
      </w:r>
      <w:r w:rsidR="004D0850" w:rsidRPr="00CE178C">
        <w:t>2</w:t>
      </w:r>
      <w:commentRangeEnd w:id="783"/>
      <w:r w:rsidR="00C8620E" w:rsidRPr="005A2161">
        <w:rPr>
          <w:rStyle w:val="CommentReference"/>
          <w:rFonts w:eastAsiaTheme="minorHAnsi" w:cstheme="minorBidi"/>
          <w:b w:val="0"/>
          <w:color w:val="auto"/>
        </w:rPr>
        <w:commentReference w:id="783"/>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782"/>
    </w:p>
    <w:p w14:paraId="4CA1B6D4" w14:textId="54CFA636" w:rsidR="00BA1CDB" w:rsidRPr="0038076D" w:rsidRDefault="00BA1CDB" w:rsidP="005A2161">
      <w:pPr>
        <w:pStyle w:val="1Para"/>
        <w:ind w:firstLine="0"/>
        <w:rPr>
          <w:rFonts w:cs="Arial"/>
        </w:rPr>
      </w:pPr>
      <w:r w:rsidRPr="007B481E">
        <w:t>Visualization of the paired time series pl</w:t>
      </w:r>
      <w:r w:rsidR="00DF17FD" w:rsidRPr="0038076D">
        <w:t>a</w:t>
      </w:r>
      <w:r w:rsidRPr="0038076D">
        <w:t>y</w:t>
      </w:r>
      <w:r w:rsidR="001650DD" w:rsidRPr="0038076D">
        <w:t>s</w:t>
      </w:r>
      <w:r w:rsidRPr="0038076D">
        <w:t xml:space="preserve"> an important role in the marine fishery industry, such as in work </w:t>
      </w:r>
      <w:r w:rsidR="00CE178C" w:rsidRPr="0038076D">
        <w:t>related</w:t>
      </w:r>
      <w:r w:rsidRPr="0038076D">
        <w:t xml:space="preserve"> to parrotfish population by Valle </w:t>
      </w:r>
      <w:r w:rsidRPr="0038076D">
        <w:rPr>
          <w:rFonts w:cs="Arial"/>
        </w:rPr>
        <w:t xml:space="preserve">and Oxenford </w:t>
      </w:r>
      <w:sdt>
        <w:sdtPr>
          <w:rPr>
            <w:rFonts w:cs="Arial"/>
          </w:rPr>
          <w:id w:val="-1079520522"/>
          <w:citation/>
        </w:sdtPr>
        <w:sdtEndPr/>
        <w:sdtContent>
          <w:r w:rsidRPr="0038076D">
            <w:rPr>
              <w:rFonts w:cs="Arial"/>
            </w:rPr>
            <w:fldChar w:fldCharType="begin"/>
          </w:r>
          <w:r w:rsidRPr="0038076D">
            <w:rPr>
              <w:rFonts w:cs="Arial"/>
            </w:rPr>
            <w:instrText xml:space="preserve"> CITATION Hen14 \l 4105 </w:instrText>
          </w:r>
          <w:r w:rsidRPr="0038076D">
            <w:rPr>
              <w:rFonts w:cs="Arial"/>
            </w:rPr>
            <w:fldChar w:fldCharType="separate"/>
          </w:r>
          <w:r w:rsidR="00717A7E" w:rsidRPr="005A2161">
            <w:rPr>
              <w:rFonts w:cs="Arial"/>
              <w:noProof/>
            </w:rPr>
            <w:t>[15]</w:t>
          </w:r>
          <w:r w:rsidRPr="0038076D">
            <w:rPr>
              <w:rFonts w:cs="Arial"/>
            </w:rPr>
            <w:fldChar w:fldCharType="end"/>
          </w:r>
        </w:sdtContent>
      </w:sdt>
      <w:r w:rsidRPr="007B481E">
        <w:rPr>
          <w:rFonts w:cs="Arial"/>
        </w:rPr>
        <w:t xml:space="preserve">. In this paper </w:t>
      </w:r>
      <w:r w:rsidRPr="0038076D">
        <w:rPr>
          <w:rFonts w:cs="Arial"/>
        </w:rPr>
        <w:t xml:space="preserve">there are </w:t>
      </w:r>
      <w:r w:rsidR="00CE178C" w:rsidRPr="0038076D">
        <w:rPr>
          <w:rFonts w:cs="Arial"/>
        </w:rPr>
        <w:t>scatterplots</w:t>
      </w:r>
      <w:r w:rsidRPr="005A2161">
        <w:rPr>
          <w:rFonts w:cs="Arial"/>
        </w:rPr>
        <w:t xml:space="preserve"> showing relationships between human population size and fish density for selected fish groups across the Caribbean</w:t>
      </w:r>
      <w:r w:rsidRPr="007B481E">
        <w:rPr>
          <w:rFonts w:cs="Arial"/>
        </w:rPr>
        <w:t xml:space="preserve"> (</w:t>
      </w:r>
      <w:ins w:id="784" w:author="Vladymyr Kozyr" w:date="2021-08-15T21:43:00Z">
        <w:r w:rsidR="00DF1FB7">
          <w:rPr>
            <w:rFonts w:cs="Arial"/>
          </w:rPr>
          <w:t>F</w:t>
        </w:r>
      </w:ins>
      <w:del w:id="785" w:author="Vladymyr Kozyr" w:date="2021-08-15T21:43:00Z">
        <w:r w:rsidRPr="0038076D" w:rsidDel="00DF1FB7">
          <w:rPr>
            <w:rFonts w:cs="Arial"/>
          </w:rPr>
          <w:delText>f</w:delText>
        </w:r>
      </w:del>
      <w:r w:rsidRPr="0038076D">
        <w:rPr>
          <w:rFonts w:cs="Arial"/>
        </w:rPr>
        <w:t>ig</w:t>
      </w:r>
      <w:ins w:id="786" w:author="Vladymyr Kozyr" w:date="2021-08-15T21:15:00Z">
        <w:r w:rsidR="005A6381">
          <w:rPr>
            <w:rFonts w:cs="Arial"/>
          </w:rPr>
          <w:t>ure</w:t>
        </w:r>
      </w:ins>
      <w:del w:id="787" w:author="Vladymyr Kozyr" w:date="2021-08-15T21:15:00Z">
        <w:r w:rsidRPr="0038076D" w:rsidDel="005A6381">
          <w:rPr>
            <w:rFonts w:cs="Arial"/>
          </w:rPr>
          <w:delText>.</w:delText>
        </w:r>
      </w:del>
      <w:r w:rsidRPr="0038076D">
        <w:rPr>
          <w:rFonts w:cs="Arial"/>
        </w:rPr>
        <w:t xml:space="preserve"> </w:t>
      </w:r>
      <w:ins w:id="788" w:author="Vladymyr Kozyr" w:date="2021-08-15T21:43:00Z">
        <w:r w:rsidR="00DF1FB7">
          <w:rPr>
            <w:rFonts w:cs="Arial"/>
          </w:rPr>
          <w:t>12</w:t>
        </w:r>
      </w:ins>
      <w:del w:id="789"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rsidP="00DF1FB7">
      <w:pPr>
        <w:pStyle w:val="Caption"/>
        <w:jc w:val="center"/>
        <w:rPr>
          <w:del w:id="790" w:author="Vladymyr Kozyr" w:date="2021-08-15T21:44:00Z"/>
          <w:rFonts w:cs="Arial"/>
          <w:lang w:val="en-CA"/>
        </w:rPr>
        <w:pPrChange w:id="791"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DF1FB7" w:rsidRDefault="00DF1FB7" w:rsidP="00DF1FB7">
      <w:pPr>
        <w:jc w:val="center"/>
        <w:rPr>
          <w:ins w:id="792" w:author="Vladymyr Kozyr" w:date="2021-08-15T21:44:00Z"/>
          <w:lang w:val="en-CA"/>
          <w:rPrChange w:id="793" w:author="Vladymyr Kozyr" w:date="2021-08-15T21:44:00Z">
            <w:rPr>
              <w:ins w:id="794" w:author="Vladymyr Kozyr" w:date="2021-08-15T21:44:00Z"/>
              <w:rFonts w:cs="Arial"/>
              <w:lang w:val="en-CA"/>
            </w:rPr>
          </w:rPrChange>
        </w:rPr>
        <w:pPrChange w:id="795" w:author="Vladymyr Kozyr" w:date="2021-08-15T21:44:00Z">
          <w:pPr>
            <w:autoSpaceDE w:val="0"/>
            <w:autoSpaceDN w:val="0"/>
            <w:adjustRightInd w:val="0"/>
            <w:spacing w:after="0" w:line="240" w:lineRule="auto"/>
          </w:pPr>
        </w:pPrChange>
      </w:pPr>
    </w:p>
    <w:p w14:paraId="7157937C" w14:textId="62D07973" w:rsidR="00BA1CDB" w:rsidRPr="005A2161" w:rsidDel="00DF1FB7" w:rsidRDefault="00DF1FB7" w:rsidP="00DF1FB7">
      <w:pPr>
        <w:pStyle w:val="Caption"/>
        <w:jc w:val="center"/>
        <w:rPr>
          <w:del w:id="796" w:author="Vladymyr Kozyr" w:date="2021-08-15T21:44:00Z"/>
          <w:rFonts w:cs="Arial"/>
          <w:lang w:val="en-CA"/>
        </w:rPr>
        <w:pPrChange w:id="797" w:author="Vladymyr Kozyr" w:date="2021-08-15T21:44:00Z">
          <w:pPr>
            <w:autoSpaceDE w:val="0"/>
            <w:autoSpaceDN w:val="0"/>
            <w:adjustRightInd w:val="0"/>
            <w:spacing w:after="0" w:line="240" w:lineRule="auto"/>
            <w:jc w:val="center"/>
          </w:pPr>
        </w:pPrChange>
      </w:pPr>
      <w:bookmarkStart w:id="798" w:name="_Toc79956891"/>
      <w:ins w:id="799" w:author="Vladymyr Kozyr" w:date="2021-08-15T21:44:00Z">
        <w:r>
          <w:t xml:space="preserve">Figure </w:t>
        </w:r>
        <w:r>
          <w:fldChar w:fldCharType="begin"/>
        </w:r>
        <w:r>
          <w:instrText xml:space="preserve"> SEQ Figure \* ARABIC </w:instrText>
        </w:r>
      </w:ins>
      <w:r>
        <w:fldChar w:fldCharType="separate"/>
      </w:r>
      <w:ins w:id="800" w:author="Vladymyr Kozyr" w:date="2021-08-15T21:53:00Z">
        <w:r w:rsidR="002F403A">
          <w:rPr>
            <w:noProof/>
          </w:rPr>
          <w:t>12</w:t>
        </w:r>
      </w:ins>
      <w:ins w:id="801" w:author="Vladymyr Kozyr" w:date="2021-08-15T21:44:00Z">
        <w:r>
          <w:fldChar w:fldCharType="end"/>
        </w:r>
        <w:r>
          <w:t xml:space="preserve">. </w:t>
        </w:r>
        <w:r w:rsidRPr="00461584">
          <w:t>Scatter plot example</w:t>
        </w:r>
      </w:ins>
      <w:bookmarkEnd w:id="798"/>
      <w:del w:id="802" w:author="Vladymyr Kozyr" w:date="2021-08-15T21:12:00Z">
        <w:r w:rsidR="00BA1CDB" w:rsidRPr="005A2161" w:rsidDel="003F377B">
          <w:rPr>
            <w:rFonts w:cs="Arial"/>
            <w:lang w:val="en-CA"/>
          </w:rPr>
          <w:delText>f</w:delText>
        </w:r>
      </w:del>
      <w:del w:id="803" w:author="Vladymyr Kozyr" w:date="2021-08-15T21:44:00Z">
        <w:r w:rsidR="00BA1CDB" w:rsidRPr="005A2161" w:rsidDel="00DF1FB7">
          <w:rPr>
            <w:rFonts w:cs="Arial"/>
            <w:lang w:val="en-CA"/>
          </w:rPr>
          <w:delText>ig</w:delText>
        </w:r>
      </w:del>
      <w:del w:id="804" w:author="Vladymyr Kozyr" w:date="2021-08-15T21:12:00Z">
        <w:r w:rsidR="00BA1CDB" w:rsidRPr="005A2161" w:rsidDel="003F377B">
          <w:rPr>
            <w:rFonts w:cs="Arial"/>
            <w:lang w:val="en-CA"/>
          </w:rPr>
          <w:delText>.</w:delText>
        </w:r>
      </w:del>
      <w:del w:id="805"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rsidP="00DF1FB7">
      <w:pPr>
        <w:pStyle w:val="Caption"/>
        <w:jc w:val="center"/>
        <w:rPr>
          <w:lang w:val="en-CA"/>
        </w:rPr>
        <w:pPrChange w:id="806" w:author="Vladymyr Kozyr" w:date="2021-08-15T21:44:00Z">
          <w:pPr>
            <w:autoSpaceDE w:val="0"/>
            <w:autoSpaceDN w:val="0"/>
            <w:adjustRightInd w:val="0"/>
            <w:spacing w:after="0" w:line="240" w:lineRule="auto"/>
            <w:jc w:val="center"/>
          </w:pPr>
        </w:pPrChange>
      </w:pPr>
    </w:p>
    <w:p w14:paraId="3B0D8E8B" w14:textId="7DE08C7B" w:rsidR="00905BAE" w:rsidRDefault="00F436D4" w:rsidP="005A2161">
      <w:pPr>
        <w:pStyle w:val="1Para"/>
        <w:ind w:firstLine="0"/>
        <w:rPr>
          <w:ins w:id="807" w:author="Vladymyr Kozyr" w:date="2021-08-15T21:08:00Z"/>
        </w:rPr>
      </w:pPr>
      <w:r w:rsidRPr="007B481E">
        <w:t>F</w:t>
      </w:r>
      <w:r w:rsidRPr="0038076D">
        <w:t>or DFO data visualization was used similar approach but with different time series (fish amount and quantities).</w:t>
      </w:r>
      <w:r w:rsidR="00905BAE" w:rsidRPr="005A2161">
        <w:t xml:space="preserve"> </w:t>
      </w:r>
      <w:r w:rsidRPr="005A2161">
        <w:t>O</w:t>
      </w:r>
      <w:r w:rsidR="00905BAE" w:rsidRPr="005A2161">
        <w:t xml:space="preserve">ne axis </w:t>
      </w:r>
      <w:r w:rsidRPr="005A2161">
        <w:t>is</w:t>
      </w:r>
      <w:r w:rsidR="00905BAE" w:rsidRPr="005A2161">
        <w:t xml:space="preserve"> </w:t>
      </w:r>
      <w:r w:rsidRPr="005A2161">
        <w:t xml:space="preserve">fish </w:t>
      </w:r>
      <w:r w:rsidR="00905BAE" w:rsidRPr="005A2161">
        <w:t xml:space="preserve">quantity, second </w:t>
      </w:r>
      <w:r w:rsidRPr="005A2161">
        <w:t>is</w:t>
      </w:r>
      <w:r w:rsidR="00905BAE" w:rsidRPr="005A2161">
        <w:t xml:space="preserve"> </w:t>
      </w:r>
      <w:r w:rsidRPr="005A2161">
        <w:t xml:space="preserve">fish </w:t>
      </w:r>
      <w:r w:rsidR="00905BAE" w:rsidRPr="005A2161">
        <w:t>price and dots represent years</w:t>
      </w:r>
      <w:r w:rsidR="00D50AC8" w:rsidRPr="005A2161">
        <w:t xml:space="preserve"> which is a third dimension in that case</w:t>
      </w:r>
      <w:r w:rsidR="00905BAE" w:rsidRPr="005A2161">
        <w:t xml:space="preserve">. </w:t>
      </w:r>
      <w:r w:rsidRPr="005A2161">
        <w:t>Visualization shows</w:t>
      </w:r>
      <w:r w:rsidR="00905BAE" w:rsidRPr="005A2161">
        <w:t xml:space="preserve"> user the trend of how these values change over time together.</w:t>
      </w:r>
      <w:r w:rsidRPr="005A2161">
        <w:t xml:space="preserve"> Improvements of the visualization comparing to the paper </w:t>
      </w:r>
      <w:sdt>
        <w:sdtPr>
          <w:id w:val="585040385"/>
          <w:citation/>
        </w:sdtPr>
        <w:sdtEndPr/>
        <w:sdtContent>
          <w:r w:rsidRPr="005A2161">
            <w:fldChar w:fldCharType="begin"/>
          </w:r>
          <w:r w:rsidRPr="0038076D">
            <w:instrText xml:space="preserve"> CITATION Hen14 \l 4105 </w:instrText>
          </w:r>
          <w:r w:rsidRPr="005A2161">
            <w:fldChar w:fldCharType="separate"/>
          </w:r>
          <w:r w:rsidR="00717A7E" w:rsidRPr="005A2161">
            <w:rPr>
              <w:noProof/>
            </w:rPr>
            <w:t>[15]</w:t>
          </w:r>
          <w:r w:rsidRPr="005A2161">
            <w:fldChar w:fldCharType="end"/>
          </w:r>
        </w:sdtContent>
      </w:sdt>
      <w:r w:rsidRPr="005A2161">
        <w:t xml:space="preserve"> are that it has more advanced filtering, zooming and used interaction. Details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808"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809" w:name="_Toc63711367"/>
      <w:bookmarkStart w:id="810" w:name="_Toc64291571"/>
      <w:bookmarkStart w:id="811" w:name="_Toc64293366"/>
      <w:bookmarkStart w:id="812" w:name="_Toc65527229"/>
      <w:bookmarkStart w:id="813" w:name="_Toc66300650"/>
      <w:bookmarkStart w:id="814" w:name="_Toc66300726"/>
      <w:bookmarkStart w:id="815" w:name="_Toc67830618"/>
      <w:bookmarkStart w:id="816" w:name="_Toc67830757"/>
      <w:bookmarkStart w:id="817" w:name="_Toc79956919"/>
      <w:bookmarkEnd w:id="809"/>
      <w:bookmarkEnd w:id="810"/>
      <w:bookmarkEnd w:id="811"/>
      <w:bookmarkEnd w:id="812"/>
      <w:bookmarkEnd w:id="813"/>
      <w:bookmarkEnd w:id="814"/>
      <w:bookmarkEnd w:id="815"/>
      <w:bookmarkEnd w:id="816"/>
      <w:r w:rsidRPr="005A6381">
        <w:rPr>
          <w:bCs/>
          <w:rPrChange w:id="818" w:author="Vladymyr Kozyr" w:date="2021-08-15T21:15:00Z">
            <w:rPr>
              <w:b w:val="0"/>
            </w:rPr>
          </w:rPrChange>
        </w:rPr>
        <w:lastRenderedPageBreak/>
        <w:t>Task</w:t>
      </w:r>
      <w:r w:rsidR="00507C0A" w:rsidRPr="005A6381">
        <w:rPr>
          <w:bCs/>
          <w:rPrChange w:id="819" w:author="Vladymyr Kozyr" w:date="2021-08-15T21:15:00Z">
            <w:rPr>
              <w:b w:val="0"/>
            </w:rPr>
          </w:rPrChange>
        </w:rPr>
        <w:t xml:space="preserve"> 3</w:t>
      </w:r>
      <w:r w:rsidR="00252C5C" w:rsidRPr="005A6381">
        <w:rPr>
          <w:bCs/>
          <w:rPrChange w:id="820"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817"/>
    </w:p>
    <w:p w14:paraId="19DD044A" w14:textId="70B3F9E4" w:rsidR="00D50AC8" w:rsidRPr="00CE178C" w:rsidRDefault="004B0D2A" w:rsidP="00D50AC8">
      <w:pPr>
        <w:pStyle w:val="1Para"/>
        <w:ind w:firstLine="0"/>
      </w:pPr>
      <w:commentRangeStart w:id="821"/>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717A7E" w:rsidRPr="005A2161">
            <w:rPr>
              <w:noProof/>
            </w:rPr>
            <w:t>[11]</w:t>
          </w:r>
          <w:r w:rsidRPr="0038076D">
            <w:fldChar w:fldCharType="end"/>
          </w:r>
        </w:sdtContent>
      </w:sdt>
      <w:r w:rsidR="00271831" w:rsidRPr="00CE178C">
        <w:t xml:space="preserve"> there are pie charts which briefly describe the data for the year.</w:t>
      </w:r>
    </w:p>
    <w:p w14:paraId="24E77B54" w14:textId="0B5130CF" w:rsidR="00271831" w:rsidRPr="00CE178C" w:rsidDel="005F5B2D" w:rsidRDefault="00271831">
      <w:pPr>
        <w:pStyle w:val="1Para"/>
        <w:ind w:firstLine="0"/>
        <w:rPr>
          <w:del w:id="822" w:author="Vladymyr Kozyr" w:date="2021-08-15T21:08:00Z"/>
        </w:rPr>
      </w:pPr>
      <w:r w:rsidRPr="00CE178C">
        <w:t xml:space="preserve">Pie charts presented in this </w:t>
      </w:r>
      <w:r w:rsidR="00A01DEA" w:rsidRPr="00CE178C">
        <w:t>project</w:t>
      </w:r>
      <w:r w:rsidRPr="00CE178C">
        <w:t xml:space="preserve"> are more advanced. </w:t>
      </w:r>
      <w:r w:rsidR="00CE178C" w:rsidRPr="00A15360">
        <w:t>This visualization can help to find</w:t>
      </w:r>
      <w:r w:rsidR="00CE178C" w:rsidRPr="00CE178C">
        <w:t xml:space="preserve"> outliers for the selected year. </w:t>
      </w:r>
      <w:commentRangeEnd w:id="821"/>
      <w:r w:rsidR="005A2161">
        <w:rPr>
          <w:rStyle w:val="CommentReference"/>
          <w:lang w:val="en-US"/>
        </w:rPr>
        <w:commentReference w:id="821"/>
      </w:r>
    </w:p>
    <w:p w14:paraId="6616995F" w14:textId="77777777" w:rsidR="00252C5C" w:rsidRPr="00CE178C" w:rsidRDefault="00252C5C" w:rsidP="005A2161">
      <w:pPr>
        <w:pStyle w:val="1Para"/>
        <w:ind w:firstLine="0"/>
      </w:pPr>
    </w:p>
    <w:p w14:paraId="63364E0D" w14:textId="3835D9D0" w:rsidR="00507C0A" w:rsidRPr="005A6381" w:rsidRDefault="001650DD" w:rsidP="005A2161">
      <w:pPr>
        <w:pStyle w:val="Heading3"/>
        <w:rPr>
          <w:bCs/>
          <w:rPrChange w:id="823" w:author="Vladymyr Kozyr" w:date="2021-08-15T21:15:00Z">
            <w:rPr/>
          </w:rPrChange>
        </w:rPr>
      </w:pPr>
      <w:bookmarkStart w:id="824" w:name="_Toc79956920"/>
      <w:r w:rsidRPr="005A6381">
        <w:rPr>
          <w:bCs/>
          <w:rPrChange w:id="825" w:author="Vladymyr Kozyr" w:date="2021-08-15T21:15:00Z">
            <w:rPr>
              <w:b w:val="0"/>
            </w:rPr>
          </w:rPrChange>
        </w:rPr>
        <w:t xml:space="preserve">Task </w:t>
      </w:r>
      <w:r w:rsidR="00507C0A" w:rsidRPr="005A6381">
        <w:rPr>
          <w:bCs/>
          <w:rPrChange w:id="826" w:author="Vladymyr Kozyr" w:date="2021-08-15T21:15:00Z">
            <w:rPr>
              <w:b w:val="0"/>
            </w:rPr>
          </w:rPrChange>
        </w:rPr>
        <w:t>4</w:t>
      </w:r>
      <w:r w:rsidR="00252C5C" w:rsidRPr="005A6381">
        <w:rPr>
          <w:bCs/>
          <w:rPrChange w:id="827" w:author="Vladymyr Kozyr" w:date="2021-08-15T21:15:00Z">
            <w:rPr>
              <w:b w:val="0"/>
            </w:rPr>
          </w:rPrChange>
        </w:rPr>
        <w:t xml:space="preserve">. </w:t>
      </w:r>
      <w:r w:rsidR="00BE0E55" w:rsidRPr="005A6381">
        <w:rPr>
          <w:bCs/>
          <w:rPrChange w:id="828" w:author="Vladymyr Kozyr" w:date="2021-08-15T21:15:00Z">
            <w:rPr/>
          </w:rPrChange>
        </w:rPr>
        <w:t>Consequent</w:t>
      </w:r>
      <w:r w:rsidR="00507C0A" w:rsidRPr="005A6381">
        <w:rPr>
          <w:bCs/>
          <w:rPrChange w:id="829" w:author="Vladymyr Kozyr" w:date="2021-08-15T21:15:00Z">
            <w:rPr/>
          </w:rPrChange>
        </w:rPr>
        <w:t xml:space="preserve"> Year</w:t>
      </w:r>
      <w:r w:rsidR="00BC069E" w:rsidRPr="005A6381">
        <w:rPr>
          <w:bCs/>
          <w:rPrChange w:id="830" w:author="Vladymyr Kozyr" w:date="2021-08-15T21:15:00Z">
            <w:rPr/>
          </w:rPrChange>
        </w:rPr>
        <w:t>s</w:t>
      </w:r>
      <w:r w:rsidR="00507C0A" w:rsidRPr="005A6381">
        <w:rPr>
          <w:bCs/>
          <w:rPrChange w:id="831" w:author="Vladymyr Kozyr" w:date="2021-08-15T21:15:00Z">
            <w:rPr/>
          </w:rPrChange>
        </w:rPr>
        <w:t xml:space="preserve"> </w:t>
      </w:r>
      <w:r w:rsidR="00BE0E55" w:rsidRPr="005A6381">
        <w:rPr>
          <w:bCs/>
          <w:rPrChange w:id="832" w:author="Vladymyr Kozyr" w:date="2021-08-15T21:15:00Z">
            <w:rPr/>
          </w:rPrChange>
        </w:rPr>
        <w:t xml:space="preserve">Fishery Data </w:t>
      </w:r>
      <w:r w:rsidR="00507C0A" w:rsidRPr="005A6381">
        <w:rPr>
          <w:bCs/>
          <w:rPrChange w:id="833" w:author="Vladymyr Kozyr" w:date="2021-08-15T21:15:00Z">
            <w:rPr/>
          </w:rPrChange>
        </w:rPr>
        <w:t>Comparison</w:t>
      </w:r>
      <w:bookmarkEnd w:id="824"/>
    </w:p>
    <w:p w14:paraId="572FEDF0" w14:textId="6321A205" w:rsidR="00507C0A" w:rsidRPr="005A2161" w:rsidRDefault="00CE178C" w:rsidP="005A2161">
      <w:pPr>
        <w:pStyle w:val="1Para"/>
        <w:ind w:firstLine="0"/>
      </w:pPr>
      <w:r w:rsidRPr="00CE178C">
        <w:t>Similarly,</w:t>
      </w:r>
      <w:r w:rsidR="00815675" w:rsidRPr="005A2161">
        <w:t xml:space="preserve"> to the previous section 3.5.3, there is a visualization for two </w:t>
      </w:r>
      <w:r w:rsidRPr="00CE178C">
        <w:t>consecutive</w:t>
      </w:r>
      <w:r w:rsidR="00815675" w:rsidRPr="005A2161">
        <w:t xml:space="preserve"> years DFO data.</w:t>
      </w:r>
    </w:p>
    <w:p w14:paraId="02EF5E05" w14:textId="35815315" w:rsidR="00815675" w:rsidRPr="005A2161" w:rsidRDefault="00815675" w:rsidP="005A2161">
      <w:pPr>
        <w:pStyle w:val="1Para"/>
        <w:ind w:firstLine="0"/>
      </w:pPr>
      <w:r w:rsidRPr="005A2161">
        <w:t>The main point for this kind of visualization is to show fishery management and policy makers trend for the quantities and fish price.</w:t>
      </w:r>
    </w:p>
    <w:p w14:paraId="3D5D1DA0" w14:textId="639E04A9" w:rsidR="00815675" w:rsidRPr="005A2161" w:rsidRDefault="00815675" w:rsidP="005A2161">
      <w:pPr>
        <w:pStyle w:val="1Para"/>
        <w:ind w:firstLine="0"/>
      </w:pPr>
      <w:r w:rsidRPr="005A2161">
        <w:t>Policy makers and environment workers or biologists are mostly interested in seeing fish quantities trend to determine if the decisions made in previous year lead do the desired results in the current (such as establishing fishing quotas, studying how some kinds of pollutions affect fishing population).</w:t>
      </w:r>
    </w:p>
    <w:p w14:paraId="4025BC5C" w14:textId="33C4A990" w:rsidR="00815675" w:rsidRPr="005A2161" w:rsidRDefault="00CE178C" w:rsidP="005A2161">
      <w:pPr>
        <w:pStyle w:val="1Para"/>
        <w:ind w:firstLine="0"/>
      </w:pPr>
      <w:r w:rsidRPr="00CE178C">
        <w:t>However</w:t>
      </w:r>
      <w:r w:rsidR="00815675" w:rsidRPr="005A2161">
        <w:t xml:space="preserve">, fishery management are </w:t>
      </w:r>
      <w:r w:rsidR="00043B80" w:rsidRPr="005A2161">
        <w:t>more looking into 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5A2161">
        <w:t>This chart also helps en</w:t>
      </w:r>
      <w:r w:rsidR="002E57D1" w:rsidRPr="005A2161">
        <w:t>v</w:t>
      </w:r>
      <w:r w:rsidRPr="005A2161">
        <w:t>ironmentalists and fishery management to communicate with each other. In a way that based on these values fishery management requests which type and how much fish are they planning to catch. And policy 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834" w:name="_Toc79956921"/>
      <w:commentRangeStart w:id="835"/>
      <w:r w:rsidRPr="00CE178C">
        <w:lastRenderedPageBreak/>
        <w:t>Implementation</w:t>
      </w:r>
      <w:commentRangeEnd w:id="835"/>
      <w:r w:rsidR="005A2161">
        <w:rPr>
          <w:rStyle w:val="CommentReference"/>
          <w:rFonts w:eastAsiaTheme="minorHAnsi" w:cstheme="minorBidi"/>
          <w:b w:val="0"/>
          <w:color w:val="auto"/>
          <w:lang w:val="en-US"/>
        </w:rPr>
        <w:commentReference w:id="835"/>
      </w:r>
      <w:ins w:id="836" w:author="Vladymyr Kozyr" w:date="2021-08-15T21:08:00Z">
        <w:r w:rsidR="000C4F11">
          <w:t xml:space="preserve"> and Evaluation</w:t>
        </w:r>
      </w:ins>
      <w:bookmarkEnd w:id="834"/>
    </w:p>
    <w:p w14:paraId="0B19492D" w14:textId="171E4352" w:rsidR="002E57D1" w:rsidRPr="0038076D" w:rsidRDefault="002E57D1" w:rsidP="005A2161">
      <w:pPr>
        <w:pStyle w:val="1Para"/>
        <w:ind w:firstLine="0"/>
      </w:pPr>
      <w:r w:rsidRPr="007B481E">
        <w:t>In this chap</w:t>
      </w:r>
      <w:r w:rsidRPr="0038076D">
        <w:t xml:space="preserve">ter there will be discussions related to the </w:t>
      </w:r>
      <w:r w:rsidR="00CE178C" w:rsidRPr="0038076D">
        <w:t>implementation</w:t>
      </w:r>
      <w:r w:rsidRPr="0038076D">
        <w:t xml:space="preserve"> of the tool, it</w:t>
      </w:r>
      <w:del w:id="837"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838" w:author="Vladymyr Kozyr" w:date="2021-08-15T21:46:00Z"/>
        </w:rPr>
      </w:pPr>
      <w:bookmarkStart w:id="839" w:name="_Toc79956922"/>
      <w:commentRangeStart w:id="840"/>
      <w:r w:rsidRPr="00CE178C">
        <w:t>System Overview</w:t>
      </w:r>
      <w:commentRangeEnd w:id="840"/>
      <w:r w:rsidR="005A2161">
        <w:rPr>
          <w:rStyle w:val="CommentReference"/>
          <w:rFonts w:eastAsiaTheme="minorHAnsi" w:cstheme="minorBidi"/>
          <w:b w:val="0"/>
          <w:color w:val="auto"/>
          <w:lang w:val="en-US"/>
        </w:rPr>
        <w:commentReference w:id="840"/>
      </w:r>
      <w:bookmarkEnd w:id="839"/>
    </w:p>
    <w:p w14:paraId="3EE995AA" w14:textId="58D9685A" w:rsidR="002F76EE" w:rsidRPr="002F76EE" w:rsidRDefault="002F76EE" w:rsidP="002F76EE">
      <w:pPr>
        <w:pStyle w:val="Caption"/>
        <w:jc w:val="center"/>
        <w:rPr>
          <w:rPrChange w:id="841" w:author="Vladymyr Kozyr" w:date="2021-08-15T21:46:00Z">
            <w:rPr/>
          </w:rPrChange>
        </w:rPr>
        <w:pPrChange w:id="842" w:author="Vladymyr Kozyr" w:date="2021-08-15T21:47:00Z">
          <w:pPr>
            <w:pStyle w:val="Heading2"/>
          </w:pPr>
        </w:pPrChange>
      </w:pPr>
      <w:bookmarkStart w:id="843" w:name="_Toc79956892"/>
      <w:ins w:id="844" w:author="Vladymyr Kozyr" w:date="2021-08-15T21:47:00Z">
        <w:r>
          <w:t xml:space="preserve">Figure </w:t>
        </w:r>
        <w:r>
          <w:fldChar w:fldCharType="begin"/>
        </w:r>
        <w:r>
          <w:instrText xml:space="preserve"> SEQ Figure \* ARABIC </w:instrText>
        </w:r>
      </w:ins>
      <w:r>
        <w:fldChar w:fldCharType="separate"/>
      </w:r>
      <w:ins w:id="845" w:author="Vladymyr Kozyr" w:date="2021-08-15T21:53:00Z">
        <w:r w:rsidR="002F403A">
          <w:rPr>
            <w:noProof/>
          </w:rPr>
          <w:t>13</w:t>
        </w:r>
      </w:ins>
      <w:ins w:id="846" w:author="Vladymyr Kozyr" w:date="2021-08-15T21:47:00Z">
        <w:r>
          <w:fldChar w:fldCharType="end"/>
        </w:r>
        <w:r>
          <w:t>. System Diagram</w:t>
        </w:r>
      </w:ins>
      <w:bookmarkEnd w:id="843"/>
    </w:p>
    <w:p w14:paraId="068E59A6" w14:textId="72C93128" w:rsidR="00472EE2" w:rsidRPr="00CE178C" w:rsidRDefault="00472EE2" w:rsidP="002F76EE">
      <w:pPr>
        <w:pStyle w:val="1Para"/>
        <w:numPr>
          <w:ilvl w:val="0"/>
          <w:numId w:val="15"/>
        </w:numPr>
        <w:pPrChange w:id="847" w:author="Vladymyr Kozyr" w:date="2021-08-15T21:46:00Z">
          <w:pPr>
            <w:pStyle w:val="1Para"/>
            <w:numPr>
              <w:numId w:val="15"/>
            </w:numPr>
            <w:ind w:left="720" w:hanging="360"/>
          </w:pPr>
        </w:pPrChange>
      </w:pPr>
      <w:r w:rsidRPr="00CE178C">
        <w:t>Data layer</w:t>
      </w:r>
    </w:p>
    <w:p w14:paraId="715AF71E" w14:textId="055157C8" w:rsidR="00472EE2" w:rsidRPr="00CE178C"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it inside web browser environment.</w:t>
      </w:r>
    </w:p>
    <w:p w14:paraId="1CA1481C" w14:textId="744CBE8C" w:rsidR="0090345B" w:rsidRPr="00CE178C" w:rsidRDefault="0090345B" w:rsidP="00472EE2">
      <w:pPr>
        <w:pStyle w:val="1Para"/>
        <w:ind w:firstLine="0"/>
      </w:pPr>
      <w:r w:rsidRPr="00CE178C">
        <w:t xml:space="preserve">Web browser gets data by using HTTP REST request, therefore if dataset is changed, it can point to any </w:t>
      </w:r>
      <w:r w:rsidR="00CE178C" w:rsidRPr="00CE178C">
        <w:t>URL</w:t>
      </w:r>
      <w:r w:rsidRPr="00CE178C">
        <w:t xml:space="preserve"> with file which contains JSON file with data in suitable format for visualization tool to use. So, for the future use any web API can be used as </w:t>
      </w:r>
      <w:r w:rsidR="00CE178C" w:rsidRPr="00CE178C">
        <w:t>data source</w:t>
      </w:r>
      <w:r w:rsidRPr="00CE178C">
        <w:t>, which is very convenient if several people work with fishery data (one user uploads file with data, second user analyzes it with visualization tool etc.)</w:t>
      </w:r>
    </w:p>
    <w:p w14:paraId="1A86CDE9" w14:textId="42E84B18" w:rsidR="0090345B" w:rsidRPr="00CE178C" w:rsidRDefault="007828F3" w:rsidP="007828F3">
      <w:pPr>
        <w:pStyle w:val="1Para"/>
        <w:numPr>
          <w:ilvl w:val="0"/>
          <w:numId w:val="15"/>
        </w:numPr>
      </w:pPr>
      <w:r w:rsidRPr="00CE178C">
        <w:lastRenderedPageBreak/>
        <w:t>Logic Engine</w:t>
      </w:r>
    </w:p>
    <w:p w14:paraId="6495B3CE" w14:textId="52E763C1" w:rsidR="007828F3" w:rsidRPr="00CE178C" w:rsidRDefault="007828F3" w:rsidP="007828F3">
      <w:pPr>
        <w:pStyle w:val="1Para"/>
        <w:ind w:firstLine="0"/>
      </w:pPr>
      <w:r w:rsidRPr="00CE178C">
        <w:t>As a framework engine, the tool uses TypeScript framework Angular version 10. It is a popular JavaScript based web framework. For presenting data there is amCharts4 library included in the project, which allows to generate sophisticated interactive data visualizations using JavaScript inside web browser.</w:t>
      </w:r>
    </w:p>
    <w:p w14:paraId="11EAD65B" w14:textId="28453190" w:rsidR="007828F3" w:rsidRPr="0038076D" w:rsidRDefault="007828F3" w:rsidP="005A2161">
      <w:pPr>
        <w:pStyle w:val="1Para"/>
        <w:numPr>
          <w:ilvl w:val="0"/>
          <w:numId w:val="15"/>
        </w:numPr>
      </w:pPr>
      <w:r w:rsidRPr="007B481E">
        <w:t>User interface ove</w:t>
      </w:r>
      <w:r w:rsidRPr="0038076D">
        <w:t>rview</w:t>
      </w:r>
    </w:p>
    <w:p w14:paraId="14E6CF53" w14:textId="6E102B18" w:rsidR="00E05911" w:rsidRPr="00CE178C" w:rsidRDefault="007E7E9B">
      <w:pPr>
        <w:pStyle w:val="1Para"/>
        <w:ind w:firstLine="0"/>
      </w:pPr>
      <w:r w:rsidRPr="00CE178C">
        <w:t>On the top of the page, there are controls</w:t>
      </w:r>
      <w:r w:rsidR="007828F3" w:rsidRPr="00CE178C">
        <w:t xml:space="preserve"> </w:t>
      </w:r>
      <w:ins w:id="848" w:author="Vladymyr Kozyr" w:date="2021-08-15T21:49:00Z">
        <w:r w:rsidR="002F76EE">
          <w:t>(Figure 14)</w:t>
        </w:r>
        <w:r w:rsidR="002F76EE">
          <w:t xml:space="preserve"> </w:t>
        </w:r>
      </w:ins>
      <w:r w:rsidR="007828F3" w:rsidRPr="00CE178C">
        <w:t>which allow</w:t>
      </w:r>
      <w:del w:id="849" w:author="Vladymyr Kozyr" w:date="2021-08-15T21:49:00Z">
        <w:r w:rsidR="007828F3" w:rsidRPr="00CE178C" w:rsidDel="002F76EE">
          <w:delText>s</w:delText>
        </w:r>
      </w:del>
      <w:r w:rsidR="007828F3" w:rsidRPr="00CE178C">
        <w:t xml:space="preserve"> users to work with data which includes filtering, selecting, etc.</w:t>
      </w:r>
      <w:r w:rsidR="00C162C3" w:rsidRPr="00CE178C">
        <w:t xml:space="preserve"> </w:t>
      </w:r>
      <w:del w:id="850" w:author="Vladymyr Kozyr" w:date="2021-08-15T21:46:00Z">
        <w:r w:rsidR="00C162C3" w:rsidRPr="00CE178C" w:rsidDel="002F76EE">
          <w:delText>(See picture below)</w:delText>
        </w:r>
      </w:del>
    </w:p>
    <w:p w14:paraId="00C2EE57" w14:textId="76C946E5" w:rsidR="000C4F11" w:rsidDel="002F76EE" w:rsidRDefault="00E05911" w:rsidP="002F76EE">
      <w:pPr>
        <w:pStyle w:val="Caption"/>
        <w:keepNext/>
        <w:rPr>
          <w:del w:id="851" w:author="Vladymyr Kozyr" w:date="2021-08-15T21:47:00Z"/>
        </w:rPr>
        <w:pPrChange w:id="852"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4459" cy="518956"/>
                    </a:xfrm>
                    <a:prstGeom prst="rect">
                      <a:avLst/>
                    </a:prstGeom>
                  </pic:spPr>
                </pic:pic>
              </a:graphicData>
            </a:graphic>
          </wp:inline>
        </w:drawing>
      </w:r>
    </w:p>
    <w:p w14:paraId="37FCA650" w14:textId="77777777" w:rsidR="002F76EE" w:rsidRDefault="002F76EE" w:rsidP="002F76EE">
      <w:pPr>
        <w:pStyle w:val="Caption"/>
        <w:keepNext/>
        <w:rPr>
          <w:ins w:id="853" w:author="Vladymyr Kozyr" w:date="2021-08-15T21:48:00Z"/>
        </w:rPr>
        <w:pPrChange w:id="854" w:author="Vladymyr Kozyr" w:date="2021-08-15T21:49:00Z">
          <w:pPr>
            <w:pStyle w:val="1Para"/>
            <w:ind w:firstLine="0"/>
          </w:pPr>
        </w:pPrChange>
      </w:pPr>
    </w:p>
    <w:p w14:paraId="1619EDAF" w14:textId="53318CFA" w:rsidR="002F76EE" w:rsidRDefault="002F76EE" w:rsidP="002F76EE">
      <w:pPr>
        <w:pStyle w:val="Caption"/>
        <w:jc w:val="center"/>
        <w:rPr>
          <w:ins w:id="855" w:author="Vladymyr Kozyr" w:date="2021-08-15T21:49:00Z"/>
        </w:rPr>
        <w:pPrChange w:id="856" w:author="Vladymyr Kozyr" w:date="2021-08-15T21:49:00Z">
          <w:pPr>
            <w:pStyle w:val="1Para"/>
            <w:ind w:firstLine="0"/>
          </w:pPr>
        </w:pPrChange>
      </w:pPr>
      <w:bookmarkStart w:id="857" w:name="_Toc79956893"/>
      <w:ins w:id="858" w:author="Vladymyr Kozyr" w:date="2021-08-15T21:49:00Z">
        <w:r>
          <w:t xml:space="preserve">Figure </w:t>
        </w:r>
        <w:r>
          <w:fldChar w:fldCharType="begin"/>
        </w:r>
        <w:r>
          <w:instrText xml:space="preserve"> SEQ Figure \* ARABIC </w:instrText>
        </w:r>
      </w:ins>
      <w:r>
        <w:fldChar w:fldCharType="separate"/>
      </w:r>
      <w:ins w:id="859" w:author="Vladymyr Kozyr" w:date="2021-08-15T21:53:00Z">
        <w:r w:rsidR="002F403A">
          <w:rPr>
            <w:noProof/>
          </w:rPr>
          <w:t>14</w:t>
        </w:r>
      </w:ins>
      <w:ins w:id="860" w:author="Vladymyr Kozyr" w:date="2021-08-15T21:49:00Z">
        <w:r>
          <w:fldChar w:fldCharType="end"/>
        </w:r>
        <w:r>
          <w:t xml:space="preserve">. </w:t>
        </w:r>
        <w:r w:rsidRPr="00BF146C">
          <w:t>Filter interface</w:t>
        </w:r>
        <w:bookmarkEnd w:id="857"/>
      </w:ins>
    </w:p>
    <w:p w14:paraId="297DC3AB" w14:textId="22B1B282" w:rsidR="007E7E9B" w:rsidRPr="00CE178C"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users would like to study and create visualizations.</w:t>
      </w:r>
      <w:r w:rsidR="00E05911" w:rsidRPr="00CE178C">
        <w:t xml:space="preserve"> This type of control allows user to select start and end year of the time range without a need to select each year individually, which possibly could be 28 actions (28 click for each year presented in the dataset) for user to do. Instead, it is minimized to 2 (just selecting first and the last </w:t>
      </w:r>
      <w:r w:rsidR="001633AA" w:rsidRPr="00CE178C">
        <w:t>year in the dataset).</w:t>
      </w:r>
    </w:p>
    <w:p w14:paraId="143648D0" w14:textId="26AC10CD" w:rsidR="007E7E9B" w:rsidRPr="00CE178C" w:rsidRDefault="007E7E9B" w:rsidP="005A2161">
      <w:pPr>
        <w:pStyle w:val="1Para"/>
        <w:ind w:firstLine="0"/>
      </w:pPr>
      <w:r w:rsidRPr="00CE178C">
        <w:t xml:space="preserve">There are two multiple selection pickers for provinces and </w:t>
      </w:r>
      <w:proofErr w:type="gramStart"/>
      <w:r w:rsidRPr="00CE178C">
        <w:t>fish</w:t>
      </w:r>
      <w:proofErr w:type="gramEnd"/>
      <w:r w:rsidRPr="00CE178C">
        <w:t xml:space="preserve"> types which are also filtering data.</w:t>
      </w:r>
      <w:r w:rsidR="001633AA" w:rsidRPr="00CE178C">
        <w:t xml:space="preserve"> With these controls in place, user has an ability to generate visualizations which are not restricted to a particular province or fish type. This feature makes the tool more flexible than reports which are discussed in the section 1 and 2.</w:t>
      </w:r>
    </w:p>
    <w:p w14:paraId="397C92DD" w14:textId="7DB52719" w:rsidR="007E7E9B" w:rsidRDefault="007E7E9B" w:rsidP="005A2161">
      <w:pPr>
        <w:pStyle w:val="1Para"/>
        <w:ind w:firstLine="0"/>
        <w:rPr>
          <w:ins w:id="861" w:author="Vladymyr Kozyr" w:date="2021-08-15T21:09:00Z"/>
        </w:rPr>
      </w:pPr>
      <w:r w:rsidRPr="007B481E">
        <w:t>Based on the user input, there may be 4 different visualizations generated.</w:t>
      </w:r>
    </w:p>
    <w:p w14:paraId="29A9F29A" w14:textId="77CCD5FC" w:rsidR="00AA0EB2" w:rsidRDefault="00AA0EB2" w:rsidP="005A2161">
      <w:pPr>
        <w:pStyle w:val="1Para"/>
        <w:ind w:firstLine="0"/>
        <w:rPr>
          <w:ins w:id="862" w:author="Vladymyr Kozyr" w:date="2021-08-15T21:09:00Z"/>
        </w:rPr>
      </w:pPr>
    </w:p>
    <w:p w14:paraId="083A0ECD" w14:textId="4C7AFBB8" w:rsidR="00AA0EB2" w:rsidRDefault="00AA0EB2" w:rsidP="005A2161">
      <w:pPr>
        <w:pStyle w:val="1Para"/>
        <w:ind w:firstLine="0"/>
        <w:rPr>
          <w:ins w:id="863" w:author="Vladymyr Kozyr" w:date="2021-08-15T21:09:00Z"/>
        </w:rPr>
      </w:pPr>
    </w:p>
    <w:p w14:paraId="2517B0BD" w14:textId="77777777" w:rsidR="00AA0EB2" w:rsidRPr="0038076D" w:rsidRDefault="00AA0EB2" w:rsidP="005A2161">
      <w:pPr>
        <w:pStyle w:val="1Para"/>
        <w:ind w:firstLine="0"/>
      </w:pPr>
    </w:p>
    <w:p w14:paraId="100B49A9" w14:textId="6A77B153" w:rsidR="00074BDB" w:rsidRPr="0038076D" w:rsidRDefault="00074BDB" w:rsidP="005A2161">
      <w:pPr>
        <w:pStyle w:val="Heading2"/>
      </w:pPr>
      <w:bookmarkStart w:id="864" w:name="_Toc79956923"/>
      <w:r w:rsidRPr="0038076D">
        <w:lastRenderedPageBreak/>
        <w:t>Data Processing</w:t>
      </w:r>
      <w:bookmarkEnd w:id="864"/>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12E5217" w:rsidR="00074BDB" w:rsidRPr="00CE178C" w:rsidRDefault="00052611" w:rsidP="00074BDB">
      <w:pPr>
        <w:pStyle w:val="1Para"/>
        <w:ind w:firstLine="0"/>
      </w:pPr>
      <w:r w:rsidRPr="00CE178C">
        <w:t>At the stage of data extraction phase Excel files are downloading from the official DFO website. It</w:t>
      </w:r>
      <w:r w:rsidR="007B666B" w:rsidRPr="00CE178C">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CE178C" w:rsidRDefault="00074BDB" w:rsidP="00074BDB">
      <w:pPr>
        <w:pStyle w:val="1Para"/>
        <w:numPr>
          <w:ilvl w:val="0"/>
          <w:numId w:val="3"/>
        </w:numPr>
      </w:pPr>
      <w:r w:rsidRPr="00CE178C">
        <w:t>Data cleaning</w:t>
      </w:r>
    </w:p>
    <w:p w14:paraId="6989169B" w14:textId="77777777" w:rsidR="00052611" w:rsidRPr="00CE178C" w:rsidRDefault="00052611" w:rsidP="005A2161">
      <w:pPr>
        <w:pStyle w:val="1Para"/>
        <w:ind w:firstLine="0"/>
      </w:pPr>
      <w:r w:rsidRPr="00CE178C">
        <w:t xml:space="preserve">Excel files contain some information not relevant for visualization. For example, these are table borders, text colour, other metadata, etc. </w:t>
      </w:r>
    </w:p>
    <w:p w14:paraId="45602E8F" w14:textId="4B352015" w:rsidR="00052611" w:rsidRPr="00CE178C" w:rsidRDefault="00052611" w:rsidP="00052611">
      <w:pPr>
        <w:pStyle w:val="1Para"/>
        <w:ind w:firstLine="0"/>
      </w:pPr>
      <w:r w:rsidRPr="00CE178C">
        <w:t>So, the irrelevant information is removed at this step.</w:t>
      </w:r>
    </w:p>
    <w:p w14:paraId="57493CA5" w14:textId="61826277" w:rsidR="00074BDB" w:rsidRPr="00CE178C" w:rsidRDefault="00074BDB" w:rsidP="00074BDB">
      <w:pPr>
        <w:pStyle w:val="1Para"/>
        <w:numPr>
          <w:ilvl w:val="0"/>
          <w:numId w:val="3"/>
        </w:numPr>
      </w:pPr>
      <w:r w:rsidRPr="00CE178C">
        <w:t>Data converting</w:t>
      </w:r>
    </w:p>
    <w:p w14:paraId="620867F0" w14:textId="2891D266" w:rsidR="007B666B" w:rsidRPr="00CE178C" w:rsidRDefault="007B666B">
      <w:pPr>
        <w:pStyle w:val="1Para"/>
        <w:ind w:firstLine="0"/>
      </w:pPr>
      <w:r w:rsidRPr="00CE178C">
        <w:t xml:space="preserve">The last step of data processing is converting. As an intermediate step, the Excel file converts to CSV. </w:t>
      </w:r>
      <w:r w:rsidR="00CE178C" w:rsidRPr="00CE178C">
        <w:t>Then CSV</w:t>
      </w:r>
      <w:r w:rsidRPr="00CE178C">
        <w:t xml:space="preserve"> converts into JSON file, which can be easily interpreted by visualization library in any modern browser.</w:t>
      </w:r>
    </w:p>
    <w:p w14:paraId="1D28470B" w14:textId="66275749" w:rsidR="009F23D9" w:rsidRPr="00CE178C" w:rsidRDefault="009F23D9">
      <w:pPr>
        <w:pStyle w:val="1Para"/>
        <w:ind w:firstLine="0"/>
      </w:pPr>
      <w:r w:rsidRPr="00CE178C">
        <w:t xml:space="preserve">Having all these </w:t>
      </w:r>
      <w:r w:rsidR="00CE178C" w:rsidRPr="00CE178C">
        <w:t>processing</w:t>
      </w:r>
      <w:r w:rsidRPr="00CE178C">
        <w:t xml:space="preserve"> steps as automated process would be a good improvement of the tool, but DFO data is not that structured (especially for the 1990s), so manual evaluation is required.</w:t>
      </w:r>
    </w:p>
    <w:p w14:paraId="50AC7690" w14:textId="59D87E0D" w:rsidR="009F23D9" w:rsidRPr="00CE178C" w:rsidRDefault="009F23D9" w:rsidP="005A2161">
      <w:pPr>
        <w:pStyle w:val="1Para"/>
        <w:ind w:firstLine="0"/>
      </w:pPr>
      <w:r w:rsidRPr="00CE178C">
        <w:t>But processing of the data is not the goal of the research, so it</w:t>
      </w:r>
      <w:r w:rsidR="00472EE2" w:rsidRPr="00CE178C">
        <w:t xml:space="preserve"> is enough to </w:t>
      </w:r>
      <w:r w:rsidR="00CE178C" w:rsidRPr="00CE178C">
        <w:t>mention</w:t>
      </w:r>
      <w:r w:rsidR="00472EE2" w:rsidRPr="00CE178C">
        <w:t xml:space="preserve"> this brief bullet points.</w:t>
      </w:r>
    </w:p>
    <w:p w14:paraId="0996AF4A" w14:textId="26BB107F" w:rsidR="00EB7EF8" w:rsidRPr="00CE178C" w:rsidRDefault="00EB7EF8" w:rsidP="00EB7EF8">
      <w:pPr>
        <w:pStyle w:val="Heading2"/>
      </w:pPr>
      <w:bookmarkStart w:id="865" w:name="_Toc79956924"/>
      <w:r w:rsidRPr="00CE178C">
        <w:t>Visualizations Overview</w:t>
      </w:r>
      <w:bookmarkEnd w:id="865"/>
    </w:p>
    <w:p w14:paraId="3AEC95E2" w14:textId="72105D74" w:rsidR="00CD4158" w:rsidRPr="00CE178C" w:rsidDel="00AA0EB2" w:rsidRDefault="009F23D9">
      <w:pPr>
        <w:pStyle w:val="1Para"/>
        <w:ind w:firstLine="0"/>
        <w:rPr>
          <w:del w:id="866" w:author="Vladymyr Kozyr" w:date="2021-08-15T21:10:00Z"/>
        </w:rPr>
      </w:pPr>
      <w:r w:rsidRPr="00CE178C">
        <w:t xml:space="preserve">In this </w:t>
      </w:r>
      <w:r w:rsidR="00CE178C" w:rsidRPr="00CE178C">
        <w:t>subchapter</w:t>
      </w:r>
      <w:r w:rsidRPr="00CE178C">
        <w:t xml:space="preserve"> there will be given visualization solutions for each of the 4 problems</w:t>
      </w:r>
      <w:r w:rsidR="00472EE2" w:rsidRPr="00CE178C">
        <w:t xml:space="preserve"> and discussion of that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867" w:author="Vladymyr Kozyr" w:date="2021-08-15T21:10:00Z"/>
        </w:rPr>
      </w:pPr>
    </w:p>
    <w:p w14:paraId="11FA5D98" w14:textId="3E0573A3" w:rsidR="008A60B3" w:rsidDel="00AA0EB2" w:rsidRDefault="008A60B3">
      <w:pPr>
        <w:pStyle w:val="1Para"/>
        <w:ind w:firstLine="0"/>
        <w:rPr>
          <w:del w:id="868" w:author="Vladymyr Kozyr" w:date="2021-08-15T21:10:00Z"/>
        </w:rPr>
      </w:pPr>
    </w:p>
    <w:p w14:paraId="7231FE77" w14:textId="77777777" w:rsidR="008D2A16" w:rsidRPr="00CE178C" w:rsidRDefault="008D2A16" w:rsidP="005A2161">
      <w:pPr>
        <w:pStyle w:val="1Para"/>
        <w:ind w:firstLine="0"/>
      </w:pPr>
    </w:p>
    <w:p w14:paraId="01A08F37" w14:textId="06AAD55F" w:rsidR="008A60B3" w:rsidRPr="008C3F9E" w:rsidDel="00AA0EB2" w:rsidRDefault="00A50449" w:rsidP="008C3F9E">
      <w:pPr>
        <w:pStyle w:val="Heading3"/>
        <w:spacing w:after="0" w:line="480" w:lineRule="auto"/>
        <w:rPr>
          <w:del w:id="869" w:author="Vladymyr Kozyr" w:date="2021-08-15T21:10:00Z"/>
          <w:bCs/>
          <w:rPrChange w:id="870" w:author="Vladymyr Kozyr" w:date="2021-08-15T21:11:00Z">
            <w:rPr>
              <w:del w:id="871" w:author="Vladymyr Kozyr" w:date="2021-08-15T21:10:00Z"/>
            </w:rPr>
          </w:rPrChange>
        </w:rPr>
        <w:pPrChange w:id="872" w:author="Vladymyr Kozyr" w:date="2021-08-15T21:11:00Z">
          <w:pPr>
            <w:pStyle w:val="Heading3"/>
            <w:spacing w:after="0"/>
          </w:pPr>
        </w:pPrChange>
      </w:pPr>
      <w:bookmarkStart w:id="873" w:name="_Toc79956925"/>
      <w:r w:rsidRPr="008C3F9E">
        <w:rPr>
          <w:bCs/>
          <w:rPrChange w:id="874" w:author="Vladymyr Kozyr" w:date="2021-08-15T21:11:00Z">
            <w:rPr>
              <w:b w:val="0"/>
            </w:rPr>
          </w:rPrChange>
        </w:rPr>
        <w:lastRenderedPageBreak/>
        <w:t>Task</w:t>
      </w:r>
      <w:r w:rsidR="00EB7EF8" w:rsidRPr="008C3F9E">
        <w:rPr>
          <w:bCs/>
          <w:rPrChange w:id="875" w:author="Vladymyr Kozyr" w:date="2021-08-15T21:11:00Z">
            <w:rPr>
              <w:b w:val="0"/>
            </w:rPr>
          </w:rPrChange>
        </w:rPr>
        <w:t xml:space="preserve"> 1</w:t>
      </w:r>
      <w:r w:rsidR="00CD4158" w:rsidRPr="008C3F9E">
        <w:rPr>
          <w:bCs/>
          <w:rPrChange w:id="876" w:author="Vladymyr Kozyr" w:date="2021-08-15T21:11:00Z">
            <w:rPr>
              <w:b w:val="0"/>
            </w:rPr>
          </w:rPrChange>
        </w:rPr>
        <w:t>. Exploring Relationships for Fish Amount and Price</w:t>
      </w:r>
      <w:bookmarkEnd w:id="873"/>
    </w:p>
    <w:p w14:paraId="57A93A3E" w14:textId="77777777" w:rsidR="008A60B3" w:rsidRPr="005A2161" w:rsidRDefault="008A60B3" w:rsidP="008C3F9E">
      <w:pPr>
        <w:pStyle w:val="Heading3"/>
        <w:spacing w:after="0" w:line="480" w:lineRule="auto"/>
        <w:pPrChange w:id="877" w:author="Vladymyr Kozyr" w:date="2021-08-15T21:11:00Z">
          <w:pPr>
            <w:pStyle w:val="1Para"/>
            <w:ind w:firstLine="0"/>
          </w:pPr>
        </w:pPrChange>
      </w:pPr>
      <w:bookmarkStart w:id="878" w:name="_Toc79954644"/>
      <w:bookmarkStart w:id="879" w:name="_Toc79956926"/>
      <w:bookmarkEnd w:id="878"/>
      <w:bookmarkEnd w:id="879"/>
    </w:p>
    <w:p w14:paraId="332C1CFC" w14:textId="7CF82B7C" w:rsidR="008A60B3" w:rsidRPr="005A2161" w:rsidRDefault="008A60B3" w:rsidP="008A60B3">
      <w:pPr>
        <w:pStyle w:val="1Para"/>
        <w:ind w:firstLine="0"/>
      </w:pPr>
      <w:r w:rsidRPr="005A2161">
        <w:t xml:space="preserve">This visualization will help user to figure out relationships between fish quantities and prices for the </w:t>
      </w:r>
      <w:proofErr w:type="gramStart"/>
      <w:r w:rsidRPr="005A2161">
        <w:t>particular provinces</w:t>
      </w:r>
      <w:proofErr w:type="gramEnd"/>
      <w:r w:rsidRPr="005A2161">
        <w:t xml:space="preserve"> and / or fish type.</w:t>
      </w:r>
    </w:p>
    <w:p w14:paraId="3E60B05C" w14:textId="77777777" w:rsidR="008A60B3" w:rsidRPr="005A2161" w:rsidRDefault="008A60B3" w:rsidP="008A60B3">
      <w:pPr>
        <w:pStyle w:val="1Para"/>
        <w:ind w:firstLine="0"/>
      </w:pPr>
      <w:r w:rsidRPr="005A2161">
        <w:t xml:space="preserve">This visualization is a </w:t>
      </w:r>
      <w:commentRangeStart w:id="880"/>
      <w:r w:rsidRPr="005A2161">
        <w:t xml:space="preserve">multiline chart with </w:t>
      </w:r>
      <w:commentRangeEnd w:id="880"/>
      <w:r w:rsidRPr="005A2161">
        <w:rPr>
          <w:rStyle w:val="CommentReference"/>
        </w:rPr>
        <w:commentReference w:id="880"/>
      </w:r>
      <w:r w:rsidRPr="005A2161">
        <w:t>time (years) as horizontal axis and price and quantity on vertical axis. For each province there will be color coding defined so correlation between these two values will be easily visible. Dropdown with selected fish type will be filtering summary values.</w:t>
      </w:r>
    </w:p>
    <w:p w14:paraId="1E5A97D5" w14:textId="743FEA0D" w:rsidR="008A60B3" w:rsidRPr="00CE178C" w:rsidDel="00AA0EB2" w:rsidRDefault="008A60B3" w:rsidP="008A60B3">
      <w:pPr>
        <w:pStyle w:val="1Para"/>
        <w:ind w:firstLine="0"/>
        <w:rPr>
          <w:del w:id="881" w:author="Vladymyr Kozyr" w:date="2021-08-15T21:10:00Z"/>
        </w:rPr>
      </w:pPr>
      <w:r w:rsidRPr="005A2161">
        <w:t>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882" w:author="Vladymyr Kozyr" w:date="2021-08-15T21:50:00Z">
        <w:r w:rsidR="00ED6D73">
          <w:t>F</w:t>
        </w:r>
      </w:ins>
      <w:del w:id="883" w:author="Vladymyr Kozyr" w:date="2021-08-15T21:50:00Z">
        <w:r w:rsidRPr="005A2161" w:rsidDel="00ED6D73">
          <w:delText>f</w:delText>
        </w:r>
      </w:del>
      <w:r w:rsidRPr="005A2161">
        <w:t xml:space="preserve">igure </w:t>
      </w:r>
      <w:del w:id="884" w:author="Vladymyr Kozyr" w:date="2021-08-15T21:50:00Z">
        <w:r w:rsidRPr="00CE178C" w:rsidDel="00ED6D73">
          <w:delText>4.3.</w:delText>
        </w:r>
      </w:del>
      <w:r w:rsidRPr="00CE178C">
        <w:t>1</w:t>
      </w:r>
      <w:ins w:id="885" w:author="Vladymyr Kozyr" w:date="2021-08-15T21:50:00Z">
        <w:r w:rsidR="00ED6D73">
          <w:t>5</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697D0D71" w:rsidR="0099277E" w:rsidRDefault="0099277E">
      <w:pPr>
        <w:pStyle w:val="1Para"/>
        <w:ind w:firstLine="0"/>
        <w:rPr>
          <w:ins w:id="886" w:author="Vladymyr Kozyr" w:date="2021-08-15T21:50:00Z"/>
        </w:rPr>
      </w:pPr>
      <w:r w:rsidRPr="007B481E">
        <w:rPr>
          <w:noProof/>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29"/>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1426CD0B" w:rsidR="00ED6D73" w:rsidRPr="00CE178C" w:rsidRDefault="00ED6D73" w:rsidP="00ED6D73">
      <w:pPr>
        <w:pStyle w:val="Caption"/>
        <w:jc w:val="center"/>
        <w:pPrChange w:id="887" w:author="Vladymyr Kozyr" w:date="2021-08-15T21:50:00Z">
          <w:pPr>
            <w:pStyle w:val="1Para"/>
            <w:ind w:firstLine="0"/>
          </w:pPr>
        </w:pPrChange>
      </w:pPr>
      <w:bookmarkStart w:id="888" w:name="_Toc79956894"/>
      <w:ins w:id="889" w:author="Vladymyr Kozyr" w:date="2021-08-15T21:50:00Z">
        <w:r>
          <w:t xml:space="preserve">Figure </w:t>
        </w:r>
        <w:r>
          <w:fldChar w:fldCharType="begin"/>
        </w:r>
        <w:r>
          <w:instrText xml:space="preserve"> SEQ Figure \* ARABIC </w:instrText>
        </w:r>
      </w:ins>
      <w:r>
        <w:fldChar w:fldCharType="separate"/>
      </w:r>
      <w:ins w:id="890" w:author="Vladymyr Kozyr" w:date="2021-08-15T21:53:00Z">
        <w:r w:rsidR="002F403A">
          <w:rPr>
            <w:noProof/>
          </w:rPr>
          <w:t>15</w:t>
        </w:r>
      </w:ins>
      <w:ins w:id="891" w:author="Vladymyr Kozyr" w:date="2021-08-15T21:50:00Z">
        <w:r>
          <w:fldChar w:fldCharType="end"/>
        </w:r>
        <w:r>
          <w:t xml:space="preserve">. </w:t>
        </w:r>
        <w:r w:rsidRPr="00B43023">
          <w:t>Multiline chart</w:t>
        </w:r>
      </w:ins>
      <w:bookmarkEnd w:id="888"/>
    </w:p>
    <w:p w14:paraId="100DA8DA" w14:textId="331C8DEA" w:rsidR="00E22473" w:rsidRPr="005A2161" w:rsidDel="00ED6D73" w:rsidRDefault="008A60B3" w:rsidP="005A2161">
      <w:pPr>
        <w:pStyle w:val="1Para"/>
        <w:ind w:firstLine="0"/>
        <w:jc w:val="center"/>
        <w:rPr>
          <w:del w:id="892" w:author="Vladymyr Kozyr" w:date="2021-08-15T21:50:00Z"/>
        </w:rPr>
      </w:pPr>
      <w:del w:id="893" w:author="Vladymyr Kozyr" w:date="2021-08-15T21:50:00Z">
        <w:r w:rsidRPr="00CE178C" w:rsidDel="00ED6D73">
          <w:lastRenderedPageBreak/>
          <w:delText>Figure 4.3.1</w:delText>
        </w:r>
        <w:bookmarkStart w:id="894" w:name="_Toc79956927"/>
        <w:bookmarkEnd w:id="894"/>
      </w:del>
    </w:p>
    <w:p w14:paraId="00626A5F" w14:textId="3DF43969" w:rsidR="00F116CA" w:rsidRPr="00CE178C" w:rsidRDefault="00A50449" w:rsidP="00F116CA">
      <w:pPr>
        <w:pStyle w:val="Heading3"/>
      </w:pPr>
      <w:bookmarkStart w:id="895" w:name="_Toc79956928"/>
      <w:r w:rsidRPr="00CE178C">
        <w:t>Task</w:t>
      </w:r>
      <w:r w:rsidR="00F116CA" w:rsidRPr="00CE178C">
        <w:t xml:space="preserve"> 2</w:t>
      </w:r>
      <w:r w:rsidR="00CD4158" w:rsidRPr="00CE178C">
        <w:t>. Paired Time Series for Fish Amount and Price</w:t>
      </w:r>
      <w:bookmarkEnd w:id="895"/>
    </w:p>
    <w:p w14:paraId="56001C92" w14:textId="7138AC71" w:rsidR="008A60B3" w:rsidRPr="00CE178C" w:rsidRDefault="008A60B3">
      <w:pPr>
        <w:pStyle w:val="1Para"/>
        <w:ind w:firstLine="0"/>
      </w:pPr>
      <w:r w:rsidRPr="00CE178C">
        <w:t xml:space="preserve">Second chart is a scatter plot on which x-axis is price and y-axis </w:t>
      </w:r>
      <w:r w:rsidR="00CE178C" w:rsidRPr="00CE178C">
        <w:t>are</w:t>
      </w:r>
      <w:r w:rsidRPr="00CE178C">
        <w:t xml:space="preserve"> quantities of particular </w:t>
      </w:r>
      <w:proofErr w:type="gramStart"/>
      <w:r w:rsidRPr="00CE178C">
        <w:t>fish</w:t>
      </w:r>
      <w:proofErr w:type="gramEnd"/>
      <w:r w:rsidRPr="00CE178C">
        <w:t xml:space="preserve"> types and province (picture is below). Bullet points and labels represent years. This visualization helps users to clearly see correlation between price and quantities throughout the selected years. </w:t>
      </w:r>
      <w:r w:rsidRPr="005A2161">
        <w:t xml:space="preserve">The proposed graph presents the ability to analyze and compare data efficiently by visualizing multiple values simultaneously. The example (figure </w:t>
      </w:r>
      <w:r w:rsidRPr="00CE178C">
        <w:t>4.3.1</w:t>
      </w:r>
      <w:r w:rsidRPr="005A2161">
        <w:t>) below showcases the yearly trend of the quantity of shrimp per province compared to its value on the market. The axes show the quantity and value range, and the points represent the year per which the statistic was applicable.</w:t>
      </w:r>
    </w:p>
    <w:p w14:paraId="5D54F1AB" w14:textId="08442836" w:rsidR="008A60B3" w:rsidRPr="00CE178C" w:rsidRDefault="008A60B3" w:rsidP="005A2161">
      <w:pPr>
        <w:pStyle w:val="1Para"/>
        <w:ind w:firstLine="0"/>
        <w:jc w:val="both"/>
      </w:pPr>
      <w:r w:rsidRPr="005A2161">
        <w:t>The chart allows to quickly understand the trend over the years and build analysis on the selected fishery market. By using previously discussed filters, the chart could be expanded to show more than one type of fish. The trends presented in (</w:t>
      </w:r>
      <w:del w:id="896" w:author="Vladymyr Kozyr" w:date="2021-08-15T21:51:00Z">
        <w:r w:rsidRPr="005A2161" w:rsidDel="002F403A">
          <w:delText xml:space="preserve">figure </w:delText>
        </w:r>
      </w:del>
      <w:ins w:id="897" w:author="Vladymyr Kozyr" w:date="2021-08-15T21:51:00Z">
        <w:r w:rsidR="002F403A">
          <w:t>Figure 16</w:t>
        </w:r>
      </w:ins>
      <w:del w:id="898" w:author="Vladymyr Kozyr" w:date="2021-08-15T21:13:00Z">
        <w:r w:rsidRPr="005A2161" w:rsidDel="005A6381">
          <w:delText>#</w:delText>
        </w:r>
      </w:del>
      <w:r w:rsidRPr="005A2161">
        <w:t xml:space="preserve">)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899" w:author="Vladymyr Kozyr" w:date="2021-08-15T21:51:00Z"/>
        </w:rPr>
      </w:pPr>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0"/>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76CDC47F" w:rsidR="002F403A" w:rsidRPr="00CE178C" w:rsidRDefault="002F403A" w:rsidP="002F403A">
      <w:pPr>
        <w:pStyle w:val="Caption"/>
        <w:jc w:val="center"/>
        <w:pPrChange w:id="900" w:author="Vladymyr Kozyr" w:date="2021-08-15T21:51:00Z">
          <w:pPr>
            <w:pStyle w:val="1Para"/>
            <w:ind w:firstLine="0"/>
          </w:pPr>
        </w:pPrChange>
      </w:pPr>
      <w:bookmarkStart w:id="901" w:name="_Toc79956895"/>
      <w:ins w:id="902" w:author="Vladymyr Kozyr" w:date="2021-08-15T21:51:00Z">
        <w:r>
          <w:t xml:space="preserve">Figure </w:t>
        </w:r>
        <w:r>
          <w:fldChar w:fldCharType="begin"/>
        </w:r>
        <w:r>
          <w:instrText xml:space="preserve"> SEQ Figure \* ARABIC </w:instrText>
        </w:r>
      </w:ins>
      <w:r>
        <w:fldChar w:fldCharType="separate"/>
      </w:r>
      <w:ins w:id="903" w:author="Vladymyr Kozyr" w:date="2021-08-15T21:53:00Z">
        <w:r>
          <w:rPr>
            <w:noProof/>
          </w:rPr>
          <w:t>16</w:t>
        </w:r>
      </w:ins>
      <w:ins w:id="904" w:author="Vladymyr Kozyr" w:date="2021-08-15T21:51:00Z">
        <w:r>
          <w:fldChar w:fldCharType="end"/>
        </w:r>
        <w:r>
          <w:t xml:space="preserve">. </w:t>
        </w:r>
        <w:r w:rsidRPr="00F47DD8">
          <w:t>Scatter plot</w:t>
        </w:r>
      </w:ins>
      <w:bookmarkEnd w:id="901"/>
    </w:p>
    <w:p w14:paraId="5E521695" w14:textId="5915E40D" w:rsidR="008A60B3" w:rsidRPr="00CE178C" w:rsidDel="002F403A" w:rsidRDefault="008A60B3" w:rsidP="005A2161">
      <w:pPr>
        <w:pStyle w:val="1Para"/>
        <w:ind w:firstLine="0"/>
        <w:jc w:val="center"/>
        <w:rPr>
          <w:del w:id="905" w:author="Vladymyr Kozyr" w:date="2021-08-15T21:51:00Z"/>
        </w:rPr>
      </w:pPr>
      <w:del w:id="906" w:author="Vladymyr Kozyr" w:date="2021-08-15T21:51:00Z">
        <w:r w:rsidRPr="00CE178C" w:rsidDel="002F403A">
          <w:lastRenderedPageBreak/>
          <w:delText>Figure 4.3.2</w:delText>
        </w:r>
        <w:bookmarkStart w:id="907" w:name="_Toc79956929"/>
        <w:bookmarkEnd w:id="907"/>
      </w:del>
    </w:p>
    <w:p w14:paraId="168C8D9B" w14:textId="039D3C19" w:rsidR="002F44CD" w:rsidRPr="00CE178C" w:rsidRDefault="00A50449">
      <w:pPr>
        <w:pStyle w:val="Heading3"/>
      </w:pPr>
      <w:bookmarkStart w:id="908" w:name="_Toc64291583"/>
      <w:bookmarkStart w:id="909" w:name="_Toc64291902"/>
      <w:bookmarkStart w:id="910" w:name="_Toc64293378"/>
      <w:bookmarkStart w:id="911" w:name="_Toc65527241"/>
      <w:bookmarkStart w:id="912" w:name="_Toc66300662"/>
      <w:bookmarkStart w:id="913" w:name="_Toc66300738"/>
      <w:bookmarkStart w:id="914" w:name="_Toc67830629"/>
      <w:bookmarkStart w:id="915" w:name="_Toc67830768"/>
      <w:bookmarkStart w:id="916" w:name="_Toc79956930"/>
      <w:bookmarkEnd w:id="908"/>
      <w:bookmarkEnd w:id="909"/>
      <w:bookmarkEnd w:id="910"/>
      <w:bookmarkEnd w:id="911"/>
      <w:bookmarkEnd w:id="912"/>
      <w:bookmarkEnd w:id="913"/>
      <w:bookmarkEnd w:id="914"/>
      <w:bookmarkEnd w:id="915"/>
      <w:r w:rsidRPr="00CE178C">
        <w:t>Task</w:t>
      </w:r>
      <w:r w:rsidR="002F44CD" w:rsidRPr="00CE178C">
        <w:t xml:space="preserve"> </w:t>
      </w:r>
      <w:r w:rsidRPr="00CE178C">
        <w:t>3</w:t>
      </w:r>
      <w:r w:rsidR="000A318E" w:rsidRPr="00CE178C">
        <w:t>. Identifying Top Fish Species by Catch Amount or Price</w:t>
      </w:r>
      <w:bookmarkEnd w:id="916"/>
    </w:p>
    <w:p w14:paraId="32363D0E" w14:textId="0761C7EA" w:rsidR="008A60B3" w:rsidRPr="005A2161" w:rsidRDefault="008A60B3" w:rsidP="008A60B3">
      <w:pPr>
        <w:pStyle w:val="1Para"/>
        <w:ind w:firstLine="0"/>
      </w:pPr>
      <w:r w:rsidRPr="005A2161">
        <w:t>The summary charts below (figure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77777777" w:rsidR="008A60B3" w:rsidRPr="005A2161" w:rsidRDefault="008A60B3" w:rsidP="008A60B3">
      <w:pPr>
        <w:pStyle w:val="1Para"/>
        <w:ind w:firstLine="0"/>
      </w:pPr>
      <w:r w:rsidRPr="00CE178C">
        <w:t xml:space="preserve">There is also grouping for </w:t>
      </w:r>
      <w:proofErr w:type="gramStart"/>
      <w:r w:rsidRPr="00CE178C">
        <w:t>fish</w:t>
      </w:r>
      <w:proofErr w:type="gramEnd"/>
      <w:r w:rsidRPr="00CE178C">
        <w:t xml:space="preserve"> types which have a small percentage of catch or value comparing to the others which is an improvement (for more than 20 legends pie charts usually look overcrowded and not readable.</w:t>
      </w:r>
    </w:p>
    <w:p w14:paraId="0741D9B9" w14:textId="3D13E2B6" w:rsidR="008A60B3" w:rsidRPr="00CE178C" w:rsidRDefault="008A60B3" w:rsidP="008A60B3">
      <w:pPr>
        <w:pStyle w:val="1Para"/>
        <w:ind w:firstLine="0"/>
      </w:pPr>
      <w:r w:rsidRPr="005A2161">
        <w:t xml:space="preserve">To make the chart user-friendly and structured, the number of legends is adapted depending on the top values per the selected year. The tool would sort and group the value ($) or catch quantities (tons) of </w:t>
      </w:r>
      <w:proofErr w:type="gramStart"/>
      <w:r w:rsidRPr="005A2161">
        <w:t>fish</w:t>
      </w:r>
      <w:proofErr w:type="gramEnd"/>
      <w:r w:rsidRPr="005A2161">
        <w:t xml:space="preserve"> types and assign the applicable percentage per type. The top </w:t>
      </w:r>
      <w:proofErr w:type="gramStart"/>
      <w:r w:rsidRPr="005A2161">
        <w:t>fish</w:t>
      </w:r>
      <w:proofErr w:type="gramEnd"/>
      <w:r w:rsidRPr="005A2161">
        <w:t xml:space="preserve"> types are separated into their own sections, and the rest is grouped into the category “other”.  </w:t>
      </w:r>
      <w:r w:rsidRPr="00CE178C">
        <w:t xml:space="preserve">This solves a well-known problem of having too many </w:t>
      </w:r>
      <w:r w:rsidR="00CE178C" w:rsidRPr="00CE178C">
        <w:t>unnecessary</w:t>
      </w:r>
      <w:r w:rsidRPr="00CE178C">
        <w:t xml:space="preserve"> labels (legends). The chart also allows to expand “Other” category and drill down to see more details for the </w:t>
      </w:r>
      <w:proofErr w:type="gramStart"/>
      <w:r w:rsidRPr="00CE178C">
        <w:t>fish</w:t>
      </w:r>
      <w:proofErr w:type="gramEnd"/>
      <w:r w:rsidRPr="00CE178C">
        <w:t xml:space="preserve"> types which are the “outliers” in the dataset. </w:t>
      </w:r>
    </w:p>
    <w:p w14:paraId="3CC751CE" w14:textId="597C38F7" w:rsidR="002F44CD" w:rsidDel="002F403A" w:rsidRDefault="007C2D2A" w:rsidP="002F403A">
      <w:pPr>
        <w:pStyle w:val="1Para"/>
        <w:ind w:firstLine="0"/>
        <w:rPr>
          <w:del w:id="917"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1"/>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918" w:author="Vladymyr Kozyr" w:date="2021-08-15T21:52:00Z"/>
        </w:rPr>
      </w:pPr>
      <w:del w:id="919" w:author="Vladymyr Kozyr" w:date="2021-08-15T21:52:00Z">
        <w:r w:rsidRPr="007B481E" w:rsidDel="002F403A">
          <w:delText>Figure 4.3.3</w:delText>
        </w:r>
      </w:del>
    </w:p>
    <w:p w14:paraId="6331DC20" w14:textId="3725361A" w:rsidR="002F403A" w:rsidRPr="0038076D" w:rsidRDefault="002F403A" w:rsidP="002F403A">
      <w:pPr>
        <w:pStyle w:val="Caption"/>
        <w:jc w:val="center"/>
        <w:pPrChange w:id="920" w:author="Vladymyr Kozyr" w:date="2021-08-15T21:53:00Z">
          <w:pPr>
            <w:pStyle w:val="1Para"/>
            <w:ind w:firstLine="0"/>
            <w:jc w:val="center"/>
          </w:pPr>
        </w:pPrChange>
      </w:pPr>
      <w:bookmarkStart w:id="921" w:name="_Toc79956896"/>
      <w:ins w:id="922" w:author="Vladymyr Kozyr" w:date="2021-08-15T21:53:00Z">
        <w:r>
          <w:t xml:space="preserve">Figure </w:t>
        </w:r>
        <w:r>
          <w:fldChar w:fldCharType="begin"/>
        </w:r>
        <w:r>
          <w:instrText xml:space="preserve"> SEQ Figure \* ARABIC </w:instrText>
        </w:r>
      </w:ins>
      <w:r>
        <w:fldChar w:fldCharType="separate"/>
      </w:r>
      <w:ins w:id="923" w:author="Vladymyr Kozyr" w:date="2021-08-15T21:53:00Z">
        <w:r>
          <w:rPr>
            <w:noProof/>
          </w:rPr>
          <w:t>17</w:t>
        </w:r>
        <w:r>
          <w:fldChar w:fldCharType="end"/>
        </w:r>
        <w:r>
          <w:t xml:space="preserve">. </w:t>
        </w:r>
        <w:r w:rsidRPr="00D66725">
          <w:t>Pie chart</w:t>
        </w:r>
      </w:ins>
      <w:bookmarkEnd w:id="921"/>
    </w:p>
    <w:p w14:paraId="173B70A6" w14:textId="7833FAC0" w:rsidR="00A50449" w:rsidRPr="00CE178C" w:rsidRDefault="00A50449">
      <w:pPr>
        <w:pStyle w:val="Heading3"/>
      </w:pPr>
      <w:bookmarkStart w:id="924" w:name="_Toc79956931"/>
      <w:r w:rsidRPr="00CE178C">
        <w:lastRenderedPageBreak/>
        <w:t>Task 4</w:t>
      </w:r>
      <w:r w:rsidR="000A318E" w:rsidRPr="00CE178C">
        <w:t>. Consequent Years Fishery Data Comparison</w:t>
      </w:r>
      <w:bookmarkEnd w:id="924"/>
    </w:p>
    <w:p w14:paraId="05F82D28" w14:textId="7AFCFC1A" w:rsidR="008A60B3" w:rsidRPr="00CE178C" w:rsidRDefault="008A60B3" w:rsidP="005A6381">
      <w:pPr>
        <w:pStyle w:val="1Para"/>
        <w:ind w:firstLine="0"/>
        <w:pPrChange w:id="925" w:author="Vladymyr Kozyr" w:date="2021-08-15T21:14:00Z">
          <w:pPr>
            <w:pStyle w:val="1Para"/>
            <w:ind w:firstLine="0"/>
          </w:pPr>
        </w:pPrChange>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(figure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rsidP="005A6381">
      <w:pPr>
        <w:pStyle w:val="1Para"/>
        <w:ind w:firstLine="0"/>
        <w:pPrChange w:id="926" w:author="Vladymyr Kozyr" w:date="2021-08-15T21:14:00Z">
          <w:pPr>
            <w:pStyle w:val="1Para"/>
            <w:ind w:firstLine="0"/>
          </w:pPr>
        </w:pPrChange>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927"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2"/>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062279D9" w:rsidR="002F403A" w:rsidRPr="005A2161" w:rsidRDefault="002F403A" w:rsidP="002F403A">
      <w:pPr>
        <w:pStyle w:val="Caption"/>
        <w:jc w:val="center"/>
        <w:pPrChange w:id="928" w:author="Vladymyr Kozyr" w:date="2021-08-15T21:53:00Z">
          <w:pPr>
            <w:pStyle w:val="1Para"/>
            <w:ind w:firstLine="0"/>
          </w:pPr>
        </w:pPrChange>
      </w:pPr>
      <w:bookmarkStart w:id="929" w:name="_Toc79956897"/>
      <w:ins w:id="930" w:author="Vladymyr Kozyr" w:date="2021-08-15T21:53:00Z">
        <w:r>
          <w:t xml:space="preserve">Figure </w:t>
        </w:r>
        <w:r>
          <w:fldChar w:fldCharType="begin"/>
        </w:r>
        <w:r>
          <w:instrText xml:space="preserve"> SEQ Figure \* ARABIC </w:instrText>
        </w:r>
      </w:ins>
      <w:r>
        <w:fldChar w:fldCharType="separate"/>
      </w:r>
      <w:ins w:id="931" w:author="Vladymyr Kozyr" w:date="2021-08-15T21:53:00Z">
        <w:r>
          <w:rPr>
            <w:noProof/>
          </w:rPr>
          <w:t>18</w:t>
        </w:r>
        <w:r>
          <w:fldChar w:fldCharType="end"/>
        </w:r>
        <w:r>
          <w:t>. B</w:t>
        </w:r>
        <w:r w:rsidRPr="005C22A5">
          <w:t>ar chart</w:t>
        </w:r>
      </w:ins>
      <w:bookmarkEnd w:id="929"/>
    </w:p>
    <w:p w14:paraId="37D835FE" w14:textId="1533312F" w:rsidR="00E22473" w:rsidRPr="005A2161" w:rsidDel="002F403A" w:rsidRDefault="008A60B3" w:rsidP="005A2161">
      <w:pPr>
        <w:pStyle w:val="1Para"/>
        <w:ind w:firstLine="0"/>
        <w:jc w:val="center"/>
        <w:rPr>
          <w:del w:id="932" w:author="Vladymyr Kozyr" w:date="2021-08-15T21:53:00Z"/>
        </w:rPr>
      </w:pPr>
      <w:del w:id="933" w:author="Vladymyr Kozyr" w:date="2021-08-15T21:53:00Z">
        <w:r w:rsidRPr="007B481E" w:rsidDel="002F403A">
          <w:delText>Figure 4.3.4</w:delText>
        </w:r>
        <w:bookmarkStart w:id="934" w:name="_Toc79956932"/>
        <w:bookmarkEnd w:id="934"/>
      </w:del>
    </w:p>
    <w:p w14:paraId="28B9E1A2" w14:textId="508C250D" w:rsidR="00E22473" w:rsidRPr="00CE178C" w:rsidRDefault="00E22473" w:rsidP="00E22473">
      <w:pPr>
        <w:pStyle w:val="Heading1"/>
      </w:pPr>
      <w:bookmarkStart w:id="935" w:name="_Toc64291586"/>
      <w:bookmarkStart w:id="936" w:name="_Toc64291905"/>
      <w:bookmarkStart w:id="937" w:name="_Toc64293381"/>
      <w:bookmarkStart w:id="938" w:name="_Toc65527244"/>
      <w:bookmarkStart w:id="939" w:name="_Toc66300665"/>
      <w:bookmarkStart w:id="940" w:name="_Toc66300741"/>
      <w:bookmarkStart w:id="941" w:name="_Toc67830632"/>
      <w:bookmarkStart w:id="942" w:name="_Toc67830771"/>
      <w:bookmarkStart w:id="943" w:name="_Toc64291587"/>
      <w:bookmarkStart w:id="944" w:name="_Toc64291906"/>
      <w:bookmarkStart w:id="945" w:name="_Toc64293382"/>
      <w:bookmarkStart w:id="946" w:name="_Toc65527245"/>
      <w:bookmarkStart w:id="947" w:name="_Toc66300666"/>
      <w:bookmarkStart w:id="948" w:name="_Toc66300742"/>
      <w:bookmarkStart w:id="949" w:name="_Toc67830633"/>
      <w:bookmarkStart w:id="950" w:name="_Toc67830772"/>
      <w:bookmarkStart w:id="951" w:name="_Toc64291588"/>
      <w:bookmarkStart w:id="952" w:name="_Toc64291907"/>
      <w:bookmarkStart w:id="953" w:name="_Toc64293383"/>
      <w:bookmarkStart w:id="954" w:name="_Toc65527246"/>
      <w:bookmarkStart w:id="955" w:name="_Toc66300667"/>
      <w:bookmarkStart w:id="956" w:name="_Toc66300743"/>
      <w:bookmarkStart w:id="957" w:name="_Toc67830634"/>
      <w:bookmarkStart w:id="958" w:name="_Toc67830773"/>
      <w:bookmarkStart w:id="959" w:name="_Toc79956933"/>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commentRangeStart w:id="960"/>
      <w:commentRangeStart w:id="961"/>
      <w:r w:rsidRPr="00CE178C">
        <w:lastRenderedPageBreak/>
        <w:t>Conclusions</w:t>
      </w:r>
      <w:commentRangeEnd w:id="960"/>
      <w:commentRangeEnd w:id="961"/>
      <w:r w:rsidR="007C09E8">
        <w:rPr>
          <w:rStyle w:val="CommentReference"/>
          <w:rFonts w:eastAsiaTheme="minorHAnsi" w:cstheme="minorBidi"/>
          <w:b w:val="0"/>
          <w:color w:val="auto"/>
          <w:lang w:val="en-US"/>
        </w:rPr>
        <w:commentReference w:id="960"/>
      </w:r>
      <w:r w:rsidR="00DF2D5C">
        <w:rPr>
          <w:rStyle w:val="CommentReference"/>
          <w:rFonts w:eastAsiaTheme="minorHAnsi" w:cstheme="minorBidi"/>
          <w:b w:val="0"/>
          <w:color w:val="auto"/>
          <w:lang w:val="en-US"/>
        </w:rPr>
        <w:commentReference w:id="961"/>
      </w:r>
      <w:r w:rsidRPr="00CE178C">
        <w:t xml:space="preserve"> and Future Work</w:t>
      </w:r>
      <w:bookmarkEnd w:id="959"/>
    </w:p>
    <w:p w14:paraId="2869D593" w14:textId="7DAF44FB" w:rsidR="0038076D" w:rsidRDefault="0038076D" w:rsidP="0038076D">
      <w:pPr>
        <w:pStyle w:val="1Para"/>
        <w:ind w:firstLine="0"/>
      </w:pPr>
      <w:r>
        <w:t xml:space="preserve">As a </w:t>
      </w:r>
      <w:commentRangeStart w:id="962"/>
      <w:proofErr w:type="gramStart"/>
      <w:r>
        <w:t>result</w:t>
      </w:r>
      <w:proofErr w:type="gramEnd"/>
      <w:r>
        <w:t xml:space="preserve"> </w:t>
      </w:r>
      <w:commentRangeEnd w:id="962"/>
      <w:r w:rsidR="00DF2D5C">
        <w:rPr>
          <w:rStyle w:val="CommentReference"/>
          <w:lang w:val="en-US"/>
        </w:rPr>
        <w:commentReference w:id="962"/>
      </w:r>
      <w:r>
        <w:t xml:space="preserve">of the project we implemented 4 different visualizations for fishery management based on DFO data source. </w:t>
      </w:r>
      <w:commentRangeStart w:id="963"/>
      <w:r>
        <w:t>These charts are designed as improvements to the reports discussed in a literature review section (chapter 2).</w:t>
      </w:r>
      <w:commentRangeEnd w:id="963"/>
      <w:r w:rsidR="00DF2D5C">
        <w:rPr>
          <w:rStyle w:val="CommentReference"/>
          <w:lang w:val="en-US"/>
        </w:rPr>
        <w:commentReference w:id="963"/>
      </w:r>
    </w:p>
    <w:p w14:paraId="41FA6246" w14:textId="37C1FCD9" w:rsidR="0038076D" w:rsidRDefault="0038076D" w:rsidP="0038076D">
      <w:pPr>
        <w:pStyle w:val="1Para"/>
        <w:ind w:firstLine="0"/>
      </w:pPr>
      <w:commentRangeStart w:id="964"/>
      <w:r>
        <w:t xml:space="preserve">Given that visualizations are made suitable for web hosting, they can be uploaded to remote server </w:t>
      </w:r>
      <w:r w:rsidR="006A56BB">
        <w:t>and users can access them using a browser without any additional software installed on their workstations.</w:t>
      </w:r>
      <w:commentRangeEnd w:id="964"/>
      <w:r w:rsidR="00DF2D5C">
        <w:rPr>
          <w:rStyle w:val="CommentReference"/>
          <w:lang w:val="en-US"/>
        </w:rPr>
        <w:commentReference w:id="964"/>
      </w:r>
    </w:p>
    <w:p w14:paraId="638B1583" w14:textId="4515027B" w:rsidR="00BE0E55" w:rsidRPr="00CE178C" w:rsidRDefault="008D2A16" w:rsidP="005A2161">
      <w:pPr>
        <w:pStyle w:val="1Para"/>
        <w:ind w:firstLine="0"/>
      </w:pPr>
      <w:commentRangeStart w:id="965"/>
      <w:r>
        <w:t xml:space="preserve">There are also improvements can be implemented later. </w:t>
      </w:r>
      <w:commentRangeEnd w:id="965"/>
      <w:r w:rsidR="00DF2D5C">
        <w:rPr>
          <w:rStyle w:val="CommentReference"/>
          <w:lang w:val="en-US"/>
        </w:rPr>
        <w:commentReference w:id="965"/>
      </w:r>
      <w:r>
        <w:t xml:space="preserve">Such as bringing more </w:t>
      </w:r>
      <w:proofErr w:type="spellStart"/>
      <w:r>
        <w:t>datasources</w:t>
      </w:r>
      <w:proofErr w:type="spellEnd"/>
      <w:r>
        <w:t xml:space="preserve"> to explore wider angle of the marine issues. Saving visualization state </w:t>
      </w:r>
      <w:r w:rsidR="00FA14D7">
        <w:t xml:space="preserve">(serialization) </w:t>
      </w:r>
      <w:r>
        <w:t xml:space="preserve">would be nice to have feature, it this case users can share </w:t>
      </w:r>
      <w:r w:rsidR="00FA14D7">
        <w:t xml:space="preserve">and discuss their visualizations without a need to </w:t>
      </w:r>
      <w:proofErr w:type="spellStart"/>
      <w:r w:rsidR="00FA14D7">
        <w:t>reaaply</w:t>
      </w:r>
      <w:proofErr w:type="spellEnd"/>
      <w:r w:rsidR="00FA14D7">
        <w:t xml:space="preserve"> settings. Users will most likely want to have synchronization of new data from sources, but this requires communication with data providers, implementing external APIs from their side, which is out of the scope for this visualization project</w:t>
      </w:r>
      <w:r w:rsidR="00E45BDF">
        <w:t>.</w:t>
      </w:r>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966" w:displacedByCustomXml="prev"/>
        <w:p w14:paraId="5C38F196" w14:textId="131A5554" w:rsidR="00B4555E" w:rsidRPr="0038076D" w:rsidRDefault="00BE0E55" w:rsidP="005A2161">
          <w:pPr>
            <w:pStyle w:val="Heading1Preliminary"/>
          </w:pPr>
          <w:del w:id="967"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968" w:name="_Toc79956934"/>
          <w:r w:rsidR="00B4555E" w:rsidRPr="0038076D">
            <w:t>Bibliography</w:t>
          </w:r>
          <w:commentRangeEnd w:id="966"/>
          <w:r w:rsidR="00DF2D5C">
            <w:rPr>
              <w:rStyle w:val="CommentReference"/>
              <w:rFonts w:eastAsiaTheme="minorHAnsi" w:cstheme="minorBidi"/>
              <w:b w:val="0"/>
              <w:color w:val="auto"/>
              <w:lang w:val="en-US"/>
            </w:rPr>
            <w:commentReference w:id="966"/>
          </w:r>
          <w:bookmarkEnd w:id="968"/>
        </w:p>
        <w:sdt>
          <w:sdtPr>
            <w:rPr>
              <w:lang w:val="en-CA"/>
            </w:rPr>
            <w:id w:val="111145805"/>
            <w:bibliography/>
          </w:sdtPr>
          <w:sdtEndPr/>
          <w:sdtContent>
            <w:p w14:paraId="59353FC9" w14:textId="77777777" w:rsidR="0018462B"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14:paraId="1DFB7914" w14:textId="77777777">
                <w:trPr>
                  <w:divId w:val="1209490148"/>
                  <w:tblCellSpacing w:w="15" w:type="dxa"/>
                </w:trPr>
                <w:tc>
                  <w:tcPr>
                    <w:tcW w:w="50" w:type="pct"/>
                    <w:hideMark/>
                  </w:tcPr>
                  <w:p w14:paraId="70B648C7" w14:textId="271E8732" w:rsidR="0018462B" w:rsidRDefault="0018462B">
                    <w:pPr>
                      <w:pStyle w:val="Bibliography"/>
                      <w:rPr>
                        <w:noProof/>
                        <w:sz w:val="24"/>
                        <w:szCs w:val="24"/>
                      </w:rPr>
                    </w:pPr>
                    <w:r>
                      <w:rPr>
                        <w:noProof/>
                      </w:rPr>
                      <w:t xml:space="preserve">[1] </w:t>
                    </w:r>
                  </w:p>
                </w:tc>
                <w:tc>
                  <w:tcPr>
                    <w:tcW w:w="0" w:type="auto"/>
                    <w:hideMark/>
                  </w:tcPr>
                  <w:p w14:paraId="1C12F2DB" w14:textId="77777777" w:rsidR="0018462B" w:rsidRDefault="0018462B">
                    <w:pPr>
                      <w:pStyle w:val="Bibliography"/>
                      <w:rPr>
                        <w:noProof/>
                      </w:rPr>
                    </w:pPr>
                    <w:r>
                      <w:rPr>
                        <w:noProof/>
                      </w:rPr>
                      <w:t xml:space="preserve">Yixuan Zhang, Kartik Chanana, Cody Dunne, "IDMVis: Temporal Event Sequence Visualization for Type 1 Diabetes Treatment Decision Support," 2018. </w:t>
                    </w:r>
                  </w:p>
                </w:tc>
              </w:tr>
              <w:tr w:rsidR="0018462B" w14:paraId="053269F3" w14:textId="77777777">
                <w:trPr>
                  <w:divId w:val="1209490148"/>
                  <w:tblCellSpacing w:w="15" w:type="dxa"/>
                </w:trPr>
                <w:tc>
                  <w:tcPr>
                    <w:tcW w:w="50" w:type="pct"/>
                    <w:hideMark/>
                  </w:tcPr>
                  <w:p w14:paraId="5360AC9C" w14:textId="77777777" w:rsidR="0018462B" w:rsidRDefault="0018462B">
                    <w:pPr>
                      <w:pStyle w:val="Bibliography"/>
                      <w:rPr>
                        <w:noProof/>
                      </w:rPr>
                    </w:pPr>
                    <w:r>
                      <w:rPr>
                        <w:noProof/>
                      </w:rPr>
                      <w:t xml:space="preserve">[2] </w:t>
                    </w:r>
                  </w:p>
                </w:tc>
                <w:tc>
                  <w:tcPr>
                    <w:tcW w:w="0" w:type="auto"/>
                    <w:hideMark/>
                  </w:tcPr>
                  <w:p w14:paraId="3ECACD4A" w14:textId="77777777" w:rsidR="0018462B" w:rsidRDefault="0018462B">
                    <w:pPr>
                      <w:pStyle w:val="Bibliography"/>
                      <w:rPr>
                        <w:noProof/>
                      </w:rPr>
                    </w:pPr>
                    <w:r>
                      <w:rPr>
                        <w:noProof/>
                      </w:rPr>
                      <w:t xml:space="preserve">Polina Levontin, Paul Baranovski, Adrian W Leach, Alexandria Bailey, "On the Role of Visualization in Fisheries Management," 2017. </w:t>
                    </w:r>
                  </w:p>
                </w:tc>
              </w:tr>
              <w:tr w:rsidR="0018462B" w14:paraId="2C21C4D3" w14:textId="77777777">
                <w:trPr>
                  <w:divId w:val="1209490148"/>
                  <w:tblCellSpacing w:w="15" w:type="dxa"/>
                </w:trPr>
                <w:tc>
                  <w:tcPr>
                    <w:tcW w:w="50" w:type="pct"/>
                    <w:hideMark/>
                  </w:tcPr>
                  <w:p w14:paraId="7A174F7D" w14:textId="77777777" w:rsidR="0018462B" w:rsidRDefault="0018462B">
                    <w:pPr>
                      <w:pStyle w:val="Bibliography"/>
                      <w:rPr>
                        <w:noProof/>
                      </w:rPr>
                    </w:pPr>
                    <w:r>
                      <w:rPr>
                        <w:noProof/>
                      </w:rPr>
                      <w:t xml:space="preserve">[3] </w:t>
                    </w:r>
                  </w:p>
                </w:tc>
                <w:tc>
                  <w:tcPr>
                    <w:tcW w:w="0" w:type="auto"/>
                    <w:hideMark/>
                  </w:tcPr>
                  <w:p w14:paraId="6B5161CC" w14:textId="77777777" w:rsidR="0018462B" w:rsidRDefault="0018462B">
                    <w:pPr>
                      <w:pStyle w:val="Bibliography"/>
                      <w:rPr>
                        <w:noProof/>
                      </w:rPr>
                    </w:pPr>
                    <w:r>
                      <w:rPr>
                        <w:noProof/>
                      </w:rPr>
                      <w:t xml:space="preserve">Z. Kemp and G. Meaden, "Visualization for Fisheries Management from a Spatiotemporal Perspective," 2002. </w:t>
                    </w:r>
                  </w:p>
                </w:tc>
              </w:tr>
              <w:tr w:rsidR="0018462B" w14:paraId="5C4755AA" w14:textId="77777777">
                <w:trPr>
                  <w:divId w:val="1209490148"/>
                  <w:tblCellSpacing w:w="15" w:type="dxa"/>
                </w:trPr>
                <w:tc>
                  <w:tcPr>
                    <w:tcW w:w="50" w:type="pct"/>
                    <w:hideMark/>
                  </w:tcPr>
                  <w:p w14:paraId="268893EB" w14:textId="77777777" w:rsidR="0018462B" w:rsidRDefault="0018462B">
                    <w:pPr>
                      <w:pStyle w:val="Bibliography"/>
                      <w:rPr>
                        <w:noProof/>
                      </w:rPr>
                    </w:pPr>
                    <w:r>
                      <w:rPr>
                        <w:noProof/>
                      </w:rPr>
                      <w:t xml:space="preserve">[4] </w:t>
                    </w:r>
                  </w:p>
                </w:tc>
                <w:tc>
                  <w:tcPr>
                    <w:tcW w:w="0" w:type="auto"/>
                    <w:hideMark/>
                  </w:tcPr>
                  <w:p w14:paraId="609F59DD" w14:textId="77777777" w:rsidR="0018462B" w:rsidRDefault="0018462B">
                    <w:pPr>
                      <w:pStyle w:val="Bibliography"/>
                      <w:rPr>
                        <w:noProof/>
                      </w:rPr>
                    </w:pPr>
                    <w:r>
                      <w:rPr>
                        <w:noProof/>
                      </w:rPr>
                      <w:t xml:space="preserve">Sharon Benjamin, Min-Yang Lee, Geret DePiper, "Visualizing Fishing Data as Rasters," 2018. </w:t>
                    </w:r>
                  </w:p>
                </w:tc>
              </w:tr>
              <w:tr w:rsidR="0018462B" w14:paraId="612E7457" w14:textId="77777777">
                <w:trPr>
                  <w:divId w:val="1209490148"/>
                  <w:tblCellSpacing w:w="15" w:type="dxa"/>
                </w:trPr>
                <w:tc>
                  <w:tcPr>
                    <w:tcW w:w="50" w:type="pct"/>
                    <w:hideMark/>
                  </w:tcPr>
                  <w:p w14:paraId="37AE478E" w14:textId="77777777" w:rsidR="0018462B" w:rsidRDefault="0018462B">
                    <w:pPr>
                      <w:pStyle w:val="Bibliography"/>
                      <w:rPr>
                        <w:noProof/>
                      </w:rPr>
                    </w:pPr>
                    <w:r>
                      <w:rPr>
                        <w:noProof/>
                      </w:rPr>
                      <w:t xml:space="preserve">[5] </w:t>
                    </w:r>
                  </w:p>
                </w:tc>
                <w:tc>
                  <w:tcPr>
                    <w:tcW w:w="0" w:type="auto"/>
                    <w:hideMark/>
                  </w:tcPr>
                  <w:p w14:paraId="33FBE289" w14:textId="77777777" w:rsidR="0018462B" w:rsidRDefault="0018462B">
                    <w:pPr>
                      <w:pStyle w:val="Bibliography"/>
                      <w:rPr>
                        <w:noProof/>
                      </w:rPr>
                    </w:pPr>
                    <w:r>
                      <w:rPr>
                        <w:noProof/>
                      </w:rPr>
                      <w:t xml:space="preserve">Patricia Pinto da Silva, Charles Fulcher, "Using GIS to Visualize Land/Sea Connections: Case Study - NE Herring Fishery," 2007. </w:t>
                    </w:r>
                  </w:p>
                </w:tc>
              </w:tr>
              <w:tr w:rsidR="0018462B" w14:paraId="7E5121FA" w14:textId="77777777">
                <w:trPr>
                  <w:divId w:val="1209490148"/>
                  <w:tblCellSpacing w:w="15" w:type="dxa"/>
                </w:trPr>
                <w:tc>
                  <w:tcPr>
                    <w:tcW w:w="50" w:type="pct"/>
                    <w:hideMark/>
                  </w:tcPr>
                  <w:p w14:paraId="4E320DE3" w14:textId="77777777" w:rsidR="0018462B" w:rsidRDefault="0018462B">
                    <w:pPr>
                      <w:pStyle w:val="Bibliography"/>
                      <w:rPr>
                        <w:noProof/>
                      </w:rPr>
                    </w:pPr>
                    <w:r>
                      <w:rPr>
                        <w:noProof/>
                      </w:rPr>
                      <w:t xml:space="preserve">[6] </w:t>
                    </w:r>
                  </w:p>
                </w:tc>
                <w:tc>
                  <w:tcPr>
                    <w:tcW w:w="0" w:type="auto"/>
                    <w:hideMark/>
                  </w:tcPr>
                  <w:p w14:paraId="714BA6F6" w14:textId="77777777" w:rsidR="0018462B" w:rsidRDefault="0018462B">
                    <w:pPr>
                      <w:pStyle w:val="Bibliography"/>
                      <w:rPr>
                        <w:noProof/>
                      </w:rPr>
                    </w:pPr>
                    <w:r>
                      <w:rPr>
                        <w:noProof/>
                      </w:rPr>
                      <w:t xml:space="preserve">M. Barrus, "The State of the Salmon," 2017. </w:t>
                    </w:r>
                  </w:p>
                </w:tc>
              </w:tr>
              <w:tr w:rsidR="0018462B" w14:paraId="41445542" w14:textId="77777777">
                <w:trPr>
                  <w:divId w:val="1209490148"/>
                  <w:tblCellSpacing w:w="15" w:type="dxa"/>
                </w:trPr>
                <w:tc>
                  <w:tcPr>
                    <w:tcW w:w="50" w:type="pct"/>
                    <w:hideMark/>
                  </w:tcPr>
                  <w:p w14:paraId="09916258" w14:textId="77777777" w:rsidR="0018462B" w:rsidRDefault="0018462B">
                    <w:pPr>
                      <w:pStyle w:val="Bibliography"/>
                      <w:rPr>
                        <w:noProof/>
                      </w:rPr>
                    </w:pPr>
                    <w:r>
                      <w:rPr>
                        <w:noProof/>
                      </w:rPr>
                      <w:t xml:space="preserve">[7] </w:t>
                    </w:r>
                  </w:p>
                </w:tc>
                <w:tc>
                  <w:tcPr>
                    <w:tcW w:w="0" w:type="auto"/>
                    <w:hideMark/>
                  </w:tcPr>
                  <w:p w14:paraId="29767A73" w14:textId="77777777" w:rsidR="0018462B" w:rsidRDefault="0018462B">
                    <w:pPr>
                      <w:pStyle w:val="Bibliography"/>
                      <w:rPr>
                        <w:noProof/>
                      </w:rPr>
                    </w:pPr>
                    <w:r>
                      <w:rPr>
                        <w:noProof/>
                      </w:rPr>
                      <w:t xml:space="preserve">Aaron Elliot, Cheng Hua Hsu, "Time Series Prediction: Predicting Stock Price," 2017. </w:t>
                    </w:r>
                  </w:p>
                </w:tc>
              </w:tr>
              <w:tr w:rsidR="0018462B" w14:paraId="34A7F002" w14:textId="77777777">
                <w:trPr>
                  <w:divId w:val="1209490148"/>
                  <w:tblCellSpacing w:w="15" w:type="dxa"/>
                </w:trPr>
                <w:tc>
                  <w:tcPr>
                    <w:tcW w:w="50" w:type="pct"/>
                    <w:hideMark/>
                  </w:tcPr>
                  <w:p w14:paraId="7587A9C1" w14:textId="77777777" w:rsidR="0018462B" w:rsidRDefault="0018462B">
                    <w:pPr>
                      <w:pStyle w:val="Bibliography"/>
                      <w:rPr>
                        <w:noProof/>
                      </w:rPr>
                    </w:pPr>
                    <w:r>
                      <w:rPr>
                        <w:noProof/>
                      </w:rPr>
                      <w:t xml:space="preserve">[8] </w:t>
                    </w:r>
                  </w:p>
                </w:tc>
                <w:tc>
                  <w:tcPr>
                    <w:tcW w:w="0" w:type="auto"/>
                    <w:hideMark/>
                  </w:tcPr>
                  <w:p w14:paraId="708836B7" w14:textId="77777777" w:rsidR="0018462B" w:rsidRDefault="0018462B">
                    <w:pPr>
                      <w:pStyle w:val="Bibliography"/>
                      <w:rPr>
                        <w:noProof/>
                      </w:rPr>
                    </w:pPr>
                    <w:r>
                      <w:rPr>
                        <w:noProof/>
                      </w:rPr>
                      <w:t xml:space="preserve">S. Semikina, "Stress Data Visualization," 2014. </w:t>
                    </w:r>
                  </w:p>
                </w:tc>
              </w:tr>
              <w:tr w:rsidR="0018462B" w14:paraId="00320ABA" w14:textId="77777777">
                <w:trPr>
                  <w:divId w:val="1209490148"/>
                  <w:tblCellSpacing w:w="15" w:type="dxa"/>
                </w:trPr>
                <w:tc>
                  <w:tcPr>
                    <w:tcW w:w="50" w:type="pct"/>
                    <w:hideMark/>
                  </w:tcPr>
                  <w:p w14:paraId="29AF5B5D" w14:textId="77777777" w:rsidR="0018462B" w:rsidRDefault="0018462B">
                    <w:pPr>
                      <w:pStyle w:val="Bibliography"/>
                      <w:rPr>
                        <w:noProof/>
                      </w:rPr>
                    </w:pPr>
                    <w:r>
                      <w:rPr>
                        <w:noProof/>
                      </w:rPr>
                      <w:t xml:space="preserve">[9] </w:t>
                    </w:r>
                  </w:p>
                </w:tc>
                <w:tc>
                  <w:tcPr>
                    <w:tcW w:w="0" w:type="auto"/>
                    <w:hideMark/>
                  </w:tcPr>
                  <w:p w14:paraId="4750C212" w14:textId="77777777" w:rsidR="0018462B" w:rsidRDefault="0018462B">
                    <w:pPr>
                      <w:pStyle w:val="Bibliography"/>
                      <w:rPr>
                        <w:noProof/>
                      </w:rPr>
                    </w:pPr>
                    <w:r>
                      <w:rPr>
                        <w:noProof/>
                      </w:rPr>
                      <w:t>Fisheries and Oceans Canada, "Report on the Status of Groundfish Stocks in the Canadian Northwest Atlantic," 1993.</w:t>
                    </w:r>
                  </w:p>
                </w:tc>
              </w:tr>
              <w:tr w:rsidR="0018462B" w14:paraId="79605DA3" w14:textId="77777777">
                <w:trPr>
                  <w:divId w:val="1209490148"/>
                  <w:tblCellSpacing w:w="15" w:type="dxa"/>
                </w:trPr>
                <w:tc>
                  <w:tcPr>
                    <w:tcW w:w="50" w:type="pct"/>
                    <w:hideMark/>
                  </w:tcPr>
                  <w:p w14:paraId="1AD24169" w14:textId="77777777" w:rsidR="0018462B" w:rsidRDefault="0018462B">
                    <w:pPr>
                      <w:pStyle w:val="Bibliography"/>
                      <w:rPr>
                        <w:noProof/>
                      </w:rPr>
                    </w:pPr>
                    <w:r>
                      <w:rPr>
                        <w:noProof/>
                      </w:rPr>
                      <w:t xml:space="preserve">[10] </w:t>
                    </w:r>
                  </w:p>
                </w:tc>
                <w:tc>
                  <w:tcPr>
                    <w:tcW w:w="0" w:type="auto"/>
                    <w:hideMark/>
                  </w:tcPr>
                  <w:p w14:paraId="0F2429B2" w14:textId="77777777" w:rsidR="0018462B" w:rsidRDefault="0018462B">
                    <w:pPr>
                      <w:pStyle w:val="Bibliography"/>
                      <w:rPr>
                        <w:noProof/>
                      </w:rPr>
                    </w:pPr>
                    <w:r>
                      <w:rPr>
                        <w:noProof/>
                      </w:rPr>
                      <w:t>Fisheries and Oceans Canada , "Northern Abalone," 2004.</w:t>
                    </w:r>
                  </w:p>
                </w:tc>
              </w:tr>
              <w:tr w:rsidR="0018462B" w14:paraId="4E3C077B" w14:textId="77777777">
                <w:trPr>
                  <w:divId w:val="1209490148"/>
                  <w:tblCellSpacing w:w="15" w:type="dxa"/>
                </w:trPr>
                <w:tc>
                  <w:tcPr>
                    <w:tcW w:w="50" w:type="pct"/>
                    <w:hideMark/>
                  </w:tcPr>
                  <w:p w14:paraId="00F53D77" w14:textId="77777777" w:rsidR="0018462B" w:rsidRDefault="0018462B">
                    <w:pPr>
                      <w:pStyle w:val="Bibliography"/>
                      <w:rPr>
                        <w:noProof/>
                      </w:rPr>
                    </w:pPr>
                    <w:r>
                      <w:rPr>
                        <w:noProof/>
                      </w:rPr>
                      <w:t xml:space="preserve">[11] </w:t>
                    </w:r>
                  </w:p>
                </w:tc>
                <w:tc>
                  <w:tcPr>
                    <w:tcW w:w="0" w:type="auto"/>
                    <w:hideMark/>
                  </w:tcPr>
                  <w:p w14:paraId="5B43AC76" w14:textId="77777777" w:rsidR="0018462B" w:rsidRDefault="0018462B">
                    <w:pPr>
                      <w:pStyle w:val="Bibliography"/>
                      <w:rPr>
                        <w:noProof/>
                      </w:rPr>
                    </w:pPr>
                    <w:r>
                      <w:rPr>
                        <w:noProof/>
                      </w:rPr>
                      <w:t>Scottish Government Riaghaltas na h-Alba, "Scottish Sea Fisheries Statistics," 2019.</w:t>
                    </w:r>
                  </w:p>
                </w:tc>
              </w:tr>
              <w:tr w:rsidR="0018462B" w14:paraId="00529BFD" w14:textId="77777777">
                <w:trPr>
                  <w:divId w:val="1209490148"/>
                  <w:tblCellSpacing w:w="15" w:type="dxa"/>
                </w:trPr>
                <w:tc>
                  <w:tcPr>
                    <w:tcW w:w="50" w:type="pct"/>
                    <w:hideMark/>
                  </w:tcPr>
                  <w:p w14:paraId="6FF7CC1A" w14:textId="77777777" w:rsidR="0018462B" w:rsidRDefault="0018462B">
                    <w:pPr>
                      <w:pStyle w:val="Bibliography"/>
                      <w:rPr>
                        <w:noProof/>
                      </w:rPr>
                    </w:pPr>
                    <w:r>
                      <w:rPr>
                        <w:noProof/>
                      </w:rPr>
                      <w:t xml:space="preserve">[12] </w:t>
                    </w:r>
                  </w:p>
                </w:tc>
                <w:tc>
                  <w:tcPr>
                    <w:tcW w:w="0" w:type="auto"/>
                    <w:hideMark/>
                  </w:tcPr>
                  <w:p w14:paraId="105DFA28" w14:textId="77777777" w:rsidR="0018462B" w:rsidRDefault="0018462B">
                    <w:pPr>
                      <w:pStyle w:val="Bibliography"/>
                      <w:rPr>
                        <w:noProof/>
                      </w:rPr>
                    </w:pPr>
                    <w:r>
                      <w:rPr>
                        <w:noProof/>
                      </w:rPr>
                      <w:t xml:space="preserve">Commission on Geosciences, Environment, and Resources, IMPROVING THE COLLECTION, MANAGEMENT, AND USE OF MARINE FISHERIES DATA, 2000. </w:t>
                    </w:r>
                  </w:p>
                </w:tc>
              </w:tr>
              <w:tr w:rsidR="0018462B" w14:paraId="53F5AEFC" w14:textId="77777777">
                <w:trPr>
                  <w:divId w:val="1209490148"/>
                  <w:tblCellSpacing w:w="15" w:type="dxa"/>
                </w:trPr>
                <w:tc>
                  <w:tcPr>
                    <w:tcW w:w="50" w:type="pct"/>
                    <w:hideMark/>
                  </w:tcPr>
                  <w:p w14:paraId="7C36E903" w14:textId="77777777" w:rsidR="0018462B" w:rsidRDefault="0018462B">
                    <w:pPr>
                      <w:pStyle w:val="Bibliography"/>
                      <w:rPr>
                        <w:noProof/>
                      </w:rPr>
                    </w:pPr>
                    <w:r>
                      <w:rPr>
                        <w:noProof/>
                      </w:rPr>
                      <w:lastRenderedPageBreak/>
                      <w:t xml:space="preserve">[13] </w:t>
                    </w:r>
                  </w:p>
                </w:tc>
                <w:tc>
                  <w:tcPr>
                    <w:tcW w:w="0" w:type="auto"/>
                    <w:hideMark/>
                  </w:tcPr>
                  <w:p w14:paraId="61960975" w14:textId="77777777" w:rsidR="0018462B" w:rsidRDefault="0018462B">
                    <w:pPr>
                      <w:pStyle w:val="Bibliography"/>
                      <w:rPr>
                        <w:noProof/>
                      </w:rPr>
                    </w:pPr>
                    <w:r>
                      <w:rPr>
                        <w:noProof/>
                      </w:rPr>
                      <w:t>Bedford Institute of Oceanography, "Fishery Report," 2008.</w:t>
                    </w:r>
                  </w:p>
                </w:tc>
              </w:tr>
              <w:tr w:rsidR="0018462B" w14:paraId="42A63500" w14:textId="77777777">
                <w:trPr>
                  <w:divId w:val="1209490148"/>
                  <w:tblCellSpacing w:w="15" w:type="dxa"/>
                </w:trPr>
                <w:tc>
                  <w:tcPr>
                    <w:tcW w:w="50" w:type="pct"/>
                    <w:hideMark/>
                  </w:tcPr>
                  <w:p w14:paraId="1346DF74" w14:textId="77777777" w:rsidR="0018462B" w:rsidRDefault="0018462B">
                    <w:pPr>
                      <w:pStyle w:val="Bibliography"/>
                      <w:rPr>
                        <w:noProof/>
                      </w:rPr>
                    </w:pPr>
                    <w:r>
                      <w:rPr>
                        <w:noProof/>
                      </w:rPr>
                      <w:t xml:space="preserve">[14] </w:t>
                    </w:r>
                  </w:p>
                </w:tc>
                <w:tc>
                  <w:tcPr>
                    <w:tcW w:w="0" w:type="auto"/>
                    <w:hideMark/>
                  </w:tcPr>
                  <w:p w14:paraId="20F719D1" w14:textId="77777777" w:rsidR="0018462B" w:rsidRDefault="0018462B">
                    <w:pPr>
                      <w:pStyle w:val="Bibliography"/>
                      <w:rPr>
                        <w:noProof/>
                      </w:rPr>
                    </w:pPr>
                    <w:r>
                      <w:rPr>
                        <w:noProof/>
                      </w:rPr>
                      <w:t>Federal Register, "List of Fisheries," 2018. [Online]. Available: https://www.federalregister.gov/documents/2018/02/07/2018-02442/list-of-fisheries-for-2018.</w:t>
                    </w:r>
                  </w:p>
                </w:tc>
              </w:tr>
              <w:tr w:rsidR="0018462B" w14:paraId="11C46F99" w14:textId="77777777">
                <w:trPr>
                  <w:divId w:val="1209490148"/>
                  <w:tblCellSpacing w:w="15" w:type="dxa"/>
                </w:trPr>
                <w:tc>
                  <w:tcPr>
                    <w:tcW w:w="50" w:type="pct"/>
                    <w:hideMark/>
                  </w:tcPr>
                  <w:p w14:paraId="7D4C252D" w14:textId="77777777" w:rsidR="0018462B" w:rsidRDefault="0018462B">
                    <w:pPr>
                      <w:pStyle w:val="Bibliography"/>
                      <w:rPr>
                        <w:noProof/>
                      </w:rPr>
                    </w:pPr>
                    <w:r>
                      <w:rPr>
                        <w:noProof/>
                      </w:rPr>
                      <w:t xml:space="preserve">[15] </w:t>
                    </w:r>
                  </w:p>
                </w:tc>
                <w:tc>
                  <w:tcPr>
                    <w:tcW w:w="0" w:type="auto"/>
                    <w:hideMark/>
                  </w:tcPr>
                  <w:p w14:paraId="6D3B29EE" w14:textId="77777777" w:rsidR="0018462B" w:rsidRDefault="0018462B">
                    <w:pPr>
                      <w:pStyle w:val="Bibliography"/>
                      <w:rPr>
                        <w:noProof/>
                      </w:rPr>
                    </w:pPr>
                    <w:r>
                      <w:rPr>
                        <w:noProof/>
                      </w:rPr>
                      <w:t xml:space="preserve">Henri Valle, Hazel A. Oxenford, "Parrotfish Size: A Simple yet Useful Alternative Indicator of Fishing Effects on Caribbean Reefs?," 2014. </w:t>
                    </w:r>
                  </w:p>
                </w:tc>
              </w:tr>
              <w:tr w:rsidR="0018462B" w14:paraId="0B0F2D08" w14:textId="77777777">
                <w:trPr>
                  <w:divId w:val="1209490148"/>
                  <w:tblCellSpacing w:w="15" w:type="dxa"/>
                </w:trPr>
                <w:tc>
                  <w:tcPr>
                    <w:tcW w:w="50" w:type="pct"/>
                    <w:hideMark/>
                  </w:tcPr>
                  <w:p w14:paraId="37F9F5DB" w14:textId="77777777" w:rsidR="0018462B" w:rsidRDefault="0018462B">
                    <w:pPr>
                      <w:pStyle w:val="Bibliography"/>
                      <w:rPr>
                        <w:noProof/>
                      </w:rPr>
                    </w:pPr>
                    <w:r>
                      <w:rPr>
                        <w:noProof/>
                      </w:rPr>
                      <w:t xml:space="preserve">[16] </w:t>
                    </w:r>
                  </w:p>
                </w:tc>
                <w:tc>
                  <w:tcPr>
                    <w:tcW w:w="0" w:type="auto"/>
                    <w:hideMark/>
                  </w:tcPr>
                  <w:p w14:paraId="0B59B205" w14:textId="77777777" w:rsidR="0018462B" w:rsidRDefault="0018462B">
                    <w:pPr>
                      <w:pStyle w:val="Bibliography"/>
                      <w:rPr>
                        <w:noProof/>
                      </w:rPr>
                    </w:pPr>
                    <w:r>
                      <w:rPr>
                        <w:noProof/>
                      </w:rPr>
                      <w:t xml:space="preserve">Hiroshi Ashida, "Spatial and Temporal Differences in the Reproductive Traits of Skipjack Tuna," 2020. </w:t>
                    </w:r>
                  </w:p>
                </w:tc>
              </w:tr>
              <w:tr w:rsidR="0018462B" w14:paraId="39C630A6" w14:textId="77777777">
                <w:trPr>
                  <w:divId w:val="1209490148"/>
                  <w:tblCellSpacing w:w="15" w:type="dxa"/>
                </w:trPr>
                <w:tc>
                  <w:tcPr>
                    <w:tcW w:w="50" w:type="pct"/>
                    <w:hideMark/>
                  </w:tcPr>
                  <w:p w14:paraId="603F3CC2" w14:textId="77777777" w:rsidR="0018462B" w:rsidRDefault="0018462B">
                    <w:pPr>
                      <w:pStyle w:val="Bibliography"/>
                      <w:rPr>
                        <w:noProof/>
                      </w:rPr>
                    </w:pPr>
                    <w:r>
                      <w:rPr>
                        <w:noProof/>
                      </w:rPr>
                      <w:t xml:space="preserve">[17] </w:t>
                    </w:r>
                  </w:p>
                </w:tc>
                <w:tc>
                  <w:tcPr>
                    <w:tcW w:w="0" w:type="auto"/>
                    <w:hideMark/>
                  </w:tcPr>
                  <w:p w14:paraId="750AC8CC" w14:textId="77777777" w:rsidR="0018462B" w:rsidRDefault="0018462B">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18462B" w14:paraId="57A348CA" w14:textId="77777777">
                <w:trPr>
                  <w:divId w:val="1209490148"/>
                  <w:tblCellSpacing w:w="15" w:type="dxa"/>
                </w:trPr>
                <w:tc>
                  <w:tcPr>
                    <w:tcW w:w="50" w:type="pct"/>
                    <w:hideMark/>
                  </w:tcPr>
                  <w:p w14:paraId="03451192" w14:textId="77777777" w:rsidR="0018462B" w:rsidRDefault="0018462B">
                    <w:pPr>
                      <w:pStyle w:val="Bibliography"/>
                      <w:rPr>
                        <w:noProof/>
                      </w:rPr>
                    </w:pPr>
                    <w:r>
                      <w:rPr>
                        <w:noProof/>
                      </w:rPr>
                      <w:t xml:space="preserve">[18] </w:t>
                    </w:r>
                  </w:p>
                </w:tc>
                <w:tc>
                  <w:tcPr>
                    <w:tcW w:w="0" w:type="auto"/>
                    <w:hideMark/>
                  </w:tcPr>
                  <w:p w14:paraId="0BBFC989" w14:textId="77777777" w:rsidR="0018462B" w:rsidRDefault="0018462B">
                    <w:pPr>
                      <w:pStyle w:val="Bibliography"/>
                      <w:rPr>
                        <w:noProof/>
                      </w:rPr>
                    </w:pPr>
                    <w:r>
                      <w:rPr>
                        <w:noProof/>
                      </w:rPr>
                      <w:t>Ministry of Natural Resources, "Methods for Monitoring Fish Populations," 2014. [Online]. Available: https://www.ontario.ca/page/methods-monitoring-fish-populations.</w:t>
                    </w:r>
                  </w:p>
                </w:tc>
              </w:tr>
            </w:tbl>
            <w:p w14:paraId="2E2C4ACF" w14:textId="77777777" w:rsidR="0018462B" w:rsidRDefault="0018462B">
              <w:pPr>
                <w:divId w:val="1209490148"/>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969" w:name="_Toc79956935"/>
      <w:r w:rsidRPr="00CE178C">
        <w:lastRenderedPageBreak/>
        <w:t>New References</w:t>
      </w:r>
      <w:r w:rsidR="00DD775E" w:rsidRPr="00CE178C">
        <w:t xml:space="preserve"> (not used yet)</w:t>
      </w:r>
      <w:bookmarkEnd w:id="969"/>
    </w:p>
    <w:p w14:paraId="5DA27BB1" w14:textId="77777777" w:rsidR="000B0BD9" w:rsidRPr="005A2161" w:rsidRDefault="000B0BD9" w:rsidP="000B0BD9">
      <w:pPr>
        <w:rPr>
          <w:lang w:val="en-CA"/>
        </w:rPr>
      </w:pPr>
      <w:commentRangeStart w:id="970"/>
      <w:commentRangeStart w:id="971"/>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3" w:history="1">
        <w:r w:rsidRPr="005A2161">
          <w:rPr>
            <w:rStyle w:val="Hyperlink"/>
            <w:lang w:val="en-CA"/>
          </w:rPr>
          <w:t>https://www.dfo-mpo.gc.ca/species-especes/sara-lep/identify-eng.html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77777777" w:rsidR="000B0BD9" w:rsidRPr="005A2161" w:rsidRDefault="000B0BD9" w:rsidP="000B0BD9">
      <w:pPr>
        <w:rPr>
          <w:lang w:val="en-CA"/>
        </w:rPr>
      </w:pPr>
      <w:r w:rsidRPr="005A2161">
        <w:rPr>
          <w:lang w:val="en-CA"/>
        </w:rPr>
        <w:t xml:space="preserve">- </w:t>
      </w:r>
      <w:hyperlink r:id="rId34" w:history="1">
        <w:r w:rsidRPr="005A2161">
          <w:rPr>
            <w:rStyle w:val="Hyperlink"/>
            <w:lang w:val="en-CA"/>
          </w:rPr>
          <w:t>https://www.dfo-mpo.gc.ca/species-especes/sara-lep/map-carte/index-eng.html</w:t>
        </w:r>
      </w:hyperlink>
    </w:p>
    <w:p w14:paraId="2FA9DCDF" w14:textId="77777777" w:rsidR="000B0BD9" w:rsidRPr="005A2161" w:rsidRDefault="000B0BD9" w:rsidP="000B0BD9">
      <w:pPr>
        <w:rPr>
          <w:lang w:val="en-CA"/>
        </w:rPr>
      </w:pPr>
      <w:r w:rsidRPr="005A2161">
        <w:rPr>
          <w:lang w:val="en-CA"/>
        </w:rPr>
        <w:t xml:space="preserve">Annual (2008) report about influence on ocean, ecosystems; data collection methods and technologies; species at </w:t>
      </w:r>
      <w:proofErr w:type="gramStart"/>
      <w:r w:rsidRPr="005A2161">
        <w:rPr>
          <w:lang w:val="en-CA"/>
        </w:rPr>
        <w:t>risk;</w:t>
      </w:r>
      <w:proofErr w:type="gramEnd"/>
      <w:r w:rsidRPr="005A2161">
        <w:rPr>
          <w:lang w:val="en-CA"/>
        </w:rPr>
        <w:t xml:space="preserve"> </w:t>
      </w:r>
    </w:p>
    <w:p w14:paraId="228B2CCF" w14:textId="77777777" w:rsidR="000B0BD9" w:rsidRPr="005A2161" w:rsidRDefault="000B0BD9" w:rsidP="000B0BD9">
      <w:pPr>
        <w:rPr>
          <w:lang w:val="en-CA"/>
        </w:rPr>
      </w:pPr>
      <w:r w:rsidRPr="005A2161">
        <w:rPr>
          <w:lang w:val="en-CA"/>
        </w:rPr>
        <w:t xml:space="preserve">RECOVERY OBJECTIVES FOR NORTH ATLANTIC RIGHT WHALES (page 44, maybe 37 – 40…) </w:t>
      </w:r>
    </w:p>
    <w:p w14:paraId="5042B3DA" w14:textId="77777777" w:rsidR="000B0BD9" w:rsidRPr="005A2161" w:rsidRDefault="00AD1AB3" w:rsidP="000B0BD9">
      <w:pPr>
        <w:rPr>
          <w:lang w:val="en-CA"/>
        </w:rPr>
      </w:pPr>
      <w:hyperlink r:id="rId35" w:history="1">
        <w:r w:rsidR="000B0BD9" w:rsidRPr="005A2161">
          <w:rPr>
            <w:rStyle w:val="Hyperlink"/>
            <w:lang w:val="en-CA"/>
          </w:rPr>
          <w:t>https://waves-vagues.dfo-mpo.gc.ca/Library/353989.pdf</w:t>
        </w:r>
      </w:hyperlink>
    </w:p>
    <w:p w14:paraId="29FA83F2" w14:textId="123CFBD8" w:rsidR="000B0BD9" w:rsidRPr="005A2161" w:rsidRDefault="000B0BD9" w:rsidP="000B0BD9">
      <w:pPr>
        <w:rPr>
          <w:lang w:val="en-CA"/>
        </w:rPr>
      </w:pPr>
      <w:r w:rsidRPr="005A2161">
        <w:rPr>
          <w:lang w:val="en-CA"/>
        </w:rPr>
        <w:t>Report on the status of groundfish stocks in the Canadian northwest Atlantic</w:t>
      </w:r>
    </w:p>
    <w:p w14:paraId="0AA494EA" w14:textId="77777777" w:rsidR="000B0BD9" w:rsidRPr="005A2161" w:rsidRDefault="000B0BD9" w:rsidP="000B0BD9">
      <w:pPr>
        <w:rPr>
          <w:lang w:val="en-CA"/>
        </w:rPr>
      </w:pPr>
      <w:r w:rsidRPr="005A2161">
        <w:rPr>
          <w:lang w:val="en-CA"/>
        </w:rPr>
        <w:t>pages 17 – 48 =&gt; total amount of catches is comparing with other values/indexes</w:t>
      </w:r>
    </w:p>
    <w:p w14:paraId="66F178BF" w14:textId="77777777" w:rsidR="000B0BD9" w:rsidRPr="005A2161" w:rsidRDefault="000B0BD9" w:rsidP="000B0BD9">
      <w:pPr>
        <w:rPr>
          <w:lang w:val="en-CA"/>
        </w:rPr>
      </w:pPr>
      <w:r w:rsidRPr="005A2161">
        <w:rPr>
          <w:lang w:val="en-CA"/>
        </w:rPr>
        <w:t>has abundance and mortality rates legends</w:t>
      </w:r>
    </w:p>
    <w:p w14:paraId="58B229E0" w14:textId="77777777" w:rsidR="000B0BD9" w:rsidRPr="005A2161" w:rsidRDefault="000B0BD9" w:rsidP="000B0BD9">
      <w:pPr>
        <w:rPr>
          <w:lang w:val="en-CA"/>
        </w:rPr>
      </w:pPr>
      <w:r w:rsidRPr="005A2161">
        <w:rPr>
          <w:lang w:val="en-CA"/>
        </w:rPr>
        <w:t xml:space="preserve">Page </w:t>
      </w:r>
      <w:proofErr w:type="gramStart"/>
      <w:r w:rsidRPr="005A2161">
        <w:rPr>
          <w:lang w:val="en-CA"/>
        </w:rPr>
        <w:t>59 :</w:t>
      </w:r>
      <w:proofErr w:type="gramEnd"/>
      <w:r w:rsidRPr="005A2161">
        <w:rPr>
          <w:lang w:val="en-CA"/>
        </w:rPr>
        <w:t xml:space="preserve"> price/catches legend</w:t>
      </w:r>
    </w:p>
    <w:p w14:paraId="45FD6532" w14:textId="77777777" w:rsidR="000B0BD9" w:rsidRPr="005A2161" w:rsidRDefault="00AD1AB3" w:rsidP="000B0BD9">
      <w:pPr>
        <w:rPr>
          <w:lang w:val="en-CA"/>
        </w:rPr>
      </w:pPr>
      <w:hyperlink r:id="rId36" w:history="1">
        <w:r w:rsidR="000B0BD9" w:rsidRPr="005A2161">
          <w:rPr>
            <w:rStyle w:val="Hyperlink"/>
            <w:lang w:val="en-CA"/>
          </w:rPr>
          <w:t>https://waves-vagues.dfo-mpo.gc.ca/Library/40622745.pdf</w:t>
        </w:r>
      </w:hyperlink>
    </w:p>
    <w:p w14:paraId="251FFB71" w14:textId="77777777" w:rsidR="000B0BD9" w:rsidRPr="005A2161" w:rsidRDefault="000B0BD9" w:rsidP="000B0BD9">
      <w:pPr>
        <w:rPr>
          <w:lang w:val="fr-CA"/>
          <w:rPrChange w:id="972" w:author="Fred Popowich" w:date="2021-08-12T10:32:00Z">
            <w:rPr>
              <w:lang w:val="en-CA"/>
            </w:rPr>
          </w:rPrChange>
        </w:rPr>
      </w:pPr>
      <w:r w:rsidRPr="005A2161">
        <w:rPr>
          <w:lang w:val="fr-CA"/>
          <w:rPrChange w:id="973" w:author="Fred Popowich" w:date="2021-08-12T10:32:00Z">
            <w:rPr>
              <w:lang w:val="en-CA"/>
            </w:rPr>
          </w:rPrChange>
        </w:rPr>
        <w:t xml:space="preserve">Habitat </w:t>
      </w:r>
      <w:proofErr w:type="spellStart"/>
      <w:r w:rsidRPr="005A2161">
        <w:rPr>
          <w:lang w:val="fr-CA"/>
          <w:rPrChange w:id="974" w:author="Fred Popowich" w:date="2021-08-12T10:32:00Z">
            <w:rPr>
              <w:lang w:val="en-CA"/>
            </w:rPr>
          </w:rPrChange>
        </w:rPr>
        <w:t>Status</w:t>
      </w:r>
      <w:proofErr w:type="spellEnd"/>
      <w:r w:rsidRPr="005A2161">
        <w:rPr>
          <w:lang w:val="fr-CA"/>
          <w:rPrChange w:id="975" w:author="Fred Popowich" w:date="2021-08-12T10:32:00Z">
            <w:rPr>
              <w:lang w:val="en-CA"/>
            </w:rPr>
          </w:rPrChange>
        </w:rPr>
        <w:t xml:space="preserve"> Reports (2003-2004)</w:t>
      </w:r>
      <w:r w:rsidRPr="005A2161">
        <w:rPr>
          <w:lang w:val="fr-CA"/>
          <w:rPrChange w:id="976" w:author="Fred Popowich" w:date="2021-08-12T10:32:00Z">
            <w:rPr>
              <w:lang w:val="en-CA"/>
            </w:rPr>
          </w:rPrChange>
        </w:rPr>
        <w:br/>
      </w:r>
      <w:r w:rsidR="00602329" w:rsidRPr="005A2161">
        <w:fldChar w:fldCharType="begin"/>
      </w:r>
      <w:r w:rsidR="00602329" w:rsidRPr="005A2161">
        <w:rPr>
          <w:lang w:val="fr-CA"/>
          <w:rPrChange w:id="977" w:author="Fred Popowich" w:date="2021-08-12T10:32:00Z">
            <w:rPr>
              <w:lang w:val="en-CA"/>
            </w:rPr>
          </w:rPrChange>
        </w:rPr>
        <w:instrText xml:space="preserve"> HYPERLINK "https://waves-vagues.dfo-mpo.gc.ca/Library/281840.pdf" </w:instrText>
      </w:r>
      <w:r w:rsidR="00602329" w:rsidRPr="005A2161">
        <w:fldChar w:fldCharType="separate"/>
      </w:r>
      <w:r w:rsidRPr="005A2161">
        <w:rPr>
          <w:rStyle w:val="Hyperlink"/>
          <w:lang w:val="fr-CA"/>
          <w:rPrChange w:id="978" w:author="Fred Popowich" w:date="2021-08-12T10:32:00Z">
            <w:rPr>
              <w:rStyle w:val="Hyperlink"/>
              <w:lang w:val="en-CA"/>
            </w:rPr>
          </w:rPrChange>
        </w:rPr>
        <w:t>https://waves-vagues.dfo-mpo.gc.ca/Library/281840.pdf</w:t>
      </w:r>
      <w:r w:rsidR="00602329" w:rsidRPr="005A2161">
        <w:rPr>
          <w:rStyle w:val="Hyperlink"/>
          <w:lang w:val="en-CA"/>
        </w:rPr>
        <w:fldChar w:fldCharType="end"/>
      </w:r>
    </w:p>
    <w:p w14:paraId="56FDF471" w14:textId="77777777" w:rsidR="000B0BD9" w:rsidRPr="005A2161" w:rsidRDefault="000B0BD9" w:rsidP="000B0BD9">
      <w:pPr>
        <w:rPr>
          <w:lang w:val="en-CA"/>
        </w:rPr>
      </w:pPr>
      <w:r w:rsidRPr="005A2161">
        <w:rPr>
          <w:lang w:val="en-CA"/>
        </w:rPr>
        <w:br/>
        <w:t>Competition between Marine Mammals and Fisheries: Food for Thought</w:t>
      </w:r>
    </w:p>
    <w:p w14:paraId="67977D72" w14:textId="77777777" w:rsidR="000B0BD9" w:rsidRPr="005A2161" w:rsidRDefault="000B0BD9" w:rsidP="000B0BD9">
      <w:pPr>
        <w:rPr>
          <w:lang w:val="en-CA"/>
        </w:rPr>
      </w:pPr>
      <w:commentRangeStart w:id="979"/>
      <w:r w:rsidRPr="005A2161">
        <w:rPr>
          <w:lang w:val="en-CA"/>
        </w:rPr>
        <w:t xml:space="preserve">Marine mammal </w:t>
      </w:r>
      <w:commentRangeEnd w:id="979"/>
      <w:r w:rsidR="00753E27" w:rsidRPr="005A2161">
        <w:rPr>
          <w:rStyle w:val="CommentReference"/>
          <w:lang w:val="en-CA"/>
        </w:rPr>
        <w:commentReference w:id="979"/>
      </w:r>
      <w:r w:rsidRPr="005A2161">
        <w:rPr>
          <w:lang w:val="en-CA"/>
        </w:rPr>
        <w:t>bycatch in gillnet and other entangling net fisheries, 1990 to 2011</w:t>
      </w:r>
    </w:p>
    <w:p w14:paraId="39B47BEB" w14:textId="77777777" w:rsidR="000B0BD9" w:rsidRPr="005A2161" w:rsidRDefault="00AD1AB3" w:rsidP="000B0BD9">
      <w:pPr>
        <w:rPr>
          <w:rStyle w:val="Hyperlink"/>
          <w:lang w:val="en-CA"/>
        </w:rPr>
      </w:pPr>
      <w:hyperlink r:id="rId37" w:history="1">
        <w:r w:rsidR="000B0BD9" w:rsidRPr="005A2161">
          <w:rPr>
            <w:rStyle w:val="Hyperlink"/>
            <w:lang w:val="en-CA"/>
          </w:rPr>
          <w:t>https://www.bmis-bycatch.org/system/files/zotero_attachments/library_1/DL6ER5VA%20-</w:t>
        </w:r>
        <w:r w:rsidR="000B0BD9" w:rsidRPr="005A2161">
          <w:rPr>
            <w:rStyle w:val="Hyperlink"/>
            <w:lang w:val="en-CA"/>
          </w:rPr>
          <w:lastRenderedPageBreak/>
          <w:t>%20Reeves%20et%20al.%20-%202013%20-%20Marine%20mammal%20bycatch%20in%20gillnet%20and%20other%20entangl.pdf</w:t>
        </w:r>
      </w:hyperlink>
    </w:p>
    <w:p w14:paraId="5C02C9BA" w14:textId="77777777" w:rsidR="000B0BD9" w:rsidRPr="005A2161" w:rsidRDefault="000B0BD9" w:rsidP="000B0BD9">
      <w:pPr>
        <w:rPr>
          <w:color w:val="000000" w:themeColor="text1"/>
          <w:lang w:val="en-CA"/>
        </w:rPr>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980"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bookmarkEnd w:id="980"/>
    </w:p>
    <w:p w14:paraId="7201B8DD" w14:textId="77777777" w:rsidR="000B0BD9" w:rsidRPr="005A2161" w:rsidRDefault="000B0BD9" w:rsidP="000B0BD9">
      <w:pPr>
        <w:rPr>
          <w:color w:val="000000" w:themeColor="text1"/>
          <w:lang w:val="en-CA"/>
        </w:rPr>
      </w:pPr>
      <w:r w:rsidRPr="00CE178C">
        <w:rPr>
          <w:color w:val="000000" w:themeColor="text1"/>
          <w:lang w:val="en-CA"/>
        </w:rPr>
        <w:t>BEDFORD INSTITUTE of OCEANOGRAPHY (2000 report) Mortality: page 31</w:t>
      </w:r>
      <w:r w:rsidRPr="005A2161">
        <w:rPr>
          <w:color w:val="000000" w:themeColor="text1"/>
          <w:lang w:val="en-CA"/>
        </w:rPr>
        <w:br/>
      </w:r>
      <w:hyperlink r:id="rId38" w:history="1">
        <w:r w:rsidRPr="005A2161">
          <w:rPr>
            <w:rStyle w:val="Hyperlink"/>
            <w:lang w:val="en-CA"/>
          </w:rPr>
          <w:t>https://waves-vagues.dfo-mpo.gc.ca/Library/254420-00.pdf</w:t>
        </w:r>
      </w:hyperlink>
    </w:p>
    <w:p w14:paraId="471DDD63" w14:textId="77777777" w:rsidR="000B0BD9" w:rsidRPr="005A2161" w:rsidRDefault="000B0BD9" w:rsidP="000B0BD9">
      <w:pPr>
        <w:rPr>
          <w:color w:val="000000" w:themeColor="text1"/>
          <w:lang w:val="en-CA"/>
        </w:rPr>
      </w:pPr>
      <w:r w:rsidRPr="005A2161">
        <w:rPr>
          <w:color w:val="000000" w:themeColor="text1"/>
          <w:lang w:val="en-CA"/>
        </w:rPr>
        <w:t>Factors Affecting the Responses of Marine Mammals to Acoustic Disturbance</w:t>
      </w:r>
      <w:r w:rsidRPr="005A2161">
        <w:rPr>
          <w:color w:val="000000" w:themeColor="text1"/>
          <w:lang w:val="en-CA"/>
        </w:rPr>
        <w:br/>
      </w:r>
      <w:hyperlink r:id="rId39" w:history="1">
        <w:r w:rsidRPr="005A2161">
          <w:rPr>
            <w:rStyle w:val="Hyperlink"/>
            <w:lang w:val="en-CA"/>
          </w:rPr>
          <w:t>https://www.researchgate.net/publication/233638567_Factors_Affecting_the_Responses_of_Marine_Mammals_to_Acoustic_Disturbance</w:t>
        </w:r>
      </w:hyperlink>
    </w:p>
    <w:p w14:paraId="5FC2F668" w14:textId="77777777" w:rsidR="000B0BD9" w:rsidRPr="005A2161" w:rsidRDefault="000B0BD9" w:rsidP="000B0BD9">
      <w:pPr>
        <w:rPr>
          <w:color w:val="000000" w:themeColor="text1"/>
          <w:lang w:val="en-CA"/>
        </w:rPr>
      </w:pPr>
      <w:r w:rsidRPr="005A2161">
        <w:rPr>
          <w:color w:val="000000" w:themeColor="text1"/>
          <w:lang w:val="en-CA"/>
        </w:rPr>
        <w:t xml:space="preserve">Sea </w:t>
      </w:r>
      <w:proofErr w:type="gramStart"/>
      <w:r w:rsidRPr="005A2161">
        <w:rPr>
          <w:color w:val="000000" w:themeColor="text1"/>
          <w:lang w:val="en-CA"/>
        </w:rPr>
        <w:t>mammals</w:t>
      </w:r>
      <w:proofErr w:type="gramEnd"/>
      <w:r w:rsidRPr="005A2161">
        <w:rPr>
          <w:color w:val="000000" w:themeColor="text1"/>
          <w:lang w:val="en-CA"/>
        </w:rPr>
        <w:t xml:space="preserve"> population decline</w:t>
      </w:r>
      <w:r w:rsidRPr="005A2161">
        <w:rPr>
          <w:color w:val="000000" w:themeColor="text1"/>
          <w:lang w:val="en-CA"/>
        </w:rPr>
        <w:br/>
      </w:r>
      <w:hyperlink r:id="rId40" w:history="1">
        <w:r w:rsidRPr="005A2161">
          <w:rPr>
            <w:rStyle w:val="Hyperlink"/>
            <w:lang w:val="en-CA"/>
          </w:rPr>
          <w:t>https://www.pnas.org/content/114/44/11781</w:t>
        </w:r>
      </w:hyperlink>
    </w:p>
    <w:p w14:paraId="5573CCA5" w14:textId="77777777" w:rsidR="000B0BD9" w:rsidRPr="005A2161" w:rsidRDefault="000B0BD9" w:rsidP="000B0BD9">
      <w:pPr>
        <w:rPr>
          <w:color w:val="000000" w:themeColor="text1"/>
          <w:lang w:val="en-CA"/>
        </w:rPr>
      </w:pPr>
      <w:r w:rsidRPr="005A2161">
        <w:rPr>
          <w:color w:val="000000" w:themeColor="text1"/>
          <w:lang w:val="en-CA"/>
        </w:rPr>
        <w:t>Marine mammal population decline linked to obscured by-catch</w:t>
      </w:r>
    </w:p>
    <w:p w14:paraId="567EC01D" w14:textId="77777777" w:rsidR="000B0BD9" w:rsidRPr="005A2161" w:rsidRDefault="00AD1AB3" w:rsidP="000B0BD9">
      <w:pPr>
        <w:rPr>
          <w:color w:val="000000" w:themeColor="text1"/>
          <w:lang w:val="en-CA"/>
        </w:rPr>
      </w:pPr>
      <w:hyperlink r:id="rId41" w:history="1">
        <w:r w:rsidR="000B0BD9" w:rsidRPr="005A2161">
          <w:rPr>
            <w:rStyle w:val="Hyperlink"/>
            <w:lang w:val="en-CA"/>
          </w:rPr>
          <w:t>https://journals.plos.org/plosone/article?id=10.1371/journal.pone.0077908</w:t>
        </w:r>
      </w:hyperlink>
    </w:p>
    <w:p w14:paraId="579D0122" w14:textId="77777777" w:rsidR="000B0BD9" w:rsidRPr="005A2161" w:rsidRDefault="000B0BD9" w:rsidP="000B0BD9">
      <w:pPr>
        <w:rPr>
          <w:color w:val="000000" w:themeColor="text1"/>
          <w:lang w:val="en-CA"/>
        </w:rPr>
      </w:pPr>
      <w:r w:rsidRPr="005A2161">
        <w:rPr>
          <w:color w:val="000000" w:themeColor="text1"/>
          <w:lang w:val="en-CA"/>
        </w:rPr>
        <w:t>Marine Mammal Impacts in Exploited Ecosystems: Would Large Scale Culling Benefit Fisheries?</w:t>
      </w:r>
    </w:p>
    <w:p w14:paraId="3D416512" w14:textId="77777777" w:rsidR="000B0BD9" w:rsidRPr="005A2161" w:rsidRDefault="00AD1AB3" w:rsidP="000B0BD9">
      <w:pPr>
        <w:rPr>
          <w:color w:val="000000" w:themeColor="text1"/>
          <w:lang w:val="en-CA"/>
        </w:rPr>
      </w:pPr>
      <w:hyperlink r:id="rId42" w:history="1">
        <w:r w:rsidR="000B0BD9" w:rsidRPr="005A2161">
          <w:rPr>
            <w:rStyle w:val="Hyperlink"/>
            <w:lang w:val="en-CA"/>
          </w:rPr>
          <w:t>https://journals.plos.org/plosone/article?id=10.1371/journal.pone.0043966</w:t>
        </w:r>
      </w:hyperlink>
    </w:p>
    <w:p w14:paraId="10CF36B6" w14:textId="77777777" w:rsidR="000B0BD9" w:rsidRPr="005A2161" w:rsidRDefault="00AD1AB3" w:rsidP="000B0BD9">
      <w:pPr>
        <w:rPr>
          <w:color w:val="000000" w:themeColor="text1"/>
          <w:lang w:val="en-CA"/>
        </w:rPr>
      </w:pPr>
      <w:hyperlink r:id="rId43" w:history="1">
        <w:r w:rsidR="000B0BD9" w:rsidRPr="005A2161">
          <w:rPr>
            <w:rStyle w:val="Hyperlink"/>
            <w:lang w:val="en-CA"/>
          </w:rPr>
          <w:t>https://www.un.org/Depts/los/global_reporting/WOA_RPROC/Chapter_37.pdf</w:t>
        </w:r>
      </w:hyperlink>
    </w:p>
    <w:p w14:paraId="7872AF6B" w14:textId="77777777" w:rsidR="000B0BD9" w:rsidRPr="005A2161" w:rsidRDefault="000B0BD9" w:rsidP="000B0BD9">
      <w:pPr>
        <w:rPr>
          <w:color w:val="000000" w:themeColor="text1"/>
          <w:lang w:val="en-CA"/>
        </w:rPr>
      </w:pPr>
      <w:r w:rsidRPr="005A2161">
        <w:rPr>
          <w:color w:val="000000" w:themeColor="text1"/>
          <w:lang w:val="en-CA"/>
        </w:rPr>
        <w:t>Farms influence</w:t>
      </w:r>
    </w:p>
    <w:p w14:paraId="62C08AC3" w14:textId="77777777" w:rsidR="000B0BD9" w:rsidRPr="005A2161" w:rsidRDefault="00AD1AB3" w:rsidP="000B0BD9">
      <w:pPr>
        <w:rPr>
          <w:lang w:val="en-CA"/>
        </w:rPr>
      </w:pPr>
      <w:hyperlink r:id="rId44" w:history="1">
        <w:r w:rsidR="000B0BD9" w:rsidRPr="005A2161">
          <w:rPr>
            <w:rStyle w:val="Hyperlink"/>
            <w:lang w:val="en-CA"/>
          </w:rPr>
          <w:t>https://waves-vagues.dfo-mpo.gc.ca/Library/40654345.pdf</w:t>
        </w:r>
      </w:hyperlink>
      <w:commentRangeEnd w:id="970"/>
      <w:r w:rsidR="000B0BD9" w:rsidRPr="005A2161">
        <w:rPr>
          <w:rStyle w:val="CommentReference"/>
          <w:lang w:val="en-CA"/>
        </w:rPr>
        <w:commentReference w:id="970"/>
      </w:r>
      <w:commentRangeEnd w:id="971"/>
      <w:r w:rsidR="00CB45D0">
        <w:rPr>
          <w:rStyle w:val="CommentReference"/>
        </w:rPr>
        <w:commentReference w:id="971"/>
      </w:r>
    </w:p>
    <w:p w14:paraId="0F985474" w14:textId="77777777" w:rsidR="000B0BD9" w:rsidRPr="005A2161" w:rsidRDefault="000B0BD9" w:rsidP="000B0BD9">
      <w:pPr>
        <w:rPr>
          <w:lang w:val="en-CA"/>
        </w:rPr>
      </w:pPr>
    </w:p>
    <w:p w14:paraId="4485D754" w14:textId="77777777" w:rsidR="000B0BD9" w:rsidRPr="005A2161" w:rsidRDefault="000B0BD9" w:rsidP="000B0BD9">
      <w:pPr>
        <w:pStyle w:val="1Para"/>
      </w:pPr>
    </w:p>
    <w:p w14:paraId="5BFA3743" w14:textId="412B0F2D" w:rsidR="008D70D8" w:rsidRPr="00CE178C" w:rsidRDefault="00ED3D6E" w:rsidP="001C2BE7">
      <w:pPr>
        <w:pStyle w:val="Heading1NoNumber"/>
      </w:pPr>
      <w:bookmarkStart w:id="981" w:name="_Toc79956936"/>
      <w:r w:rsidRPr="00CE178C">
        <w:lastRenderedPageBreak/>
        <w:t>Appendix A.</w:t>
      </w:r>
      <w:r w:rsidR="001C2BE7" w:rsidRPr="00CE178C">
        <w:br/>
      </w:r>
      <w:r w:rsidR="001C2BE7" w:rsidRPr="00CE178C">
        <w:br/>
      </w:r>
      <w:commentRangeStart w:id="982"/>
      <w:r w:rsidR="001C2BE7" w:rsidRPr="00CE178C">
        <w:t>An Example of an Appendix</w:t>
      </w:r>
      <w:commentRangeEnd w:id="982"/>
      <w:r w:rsidR="00CB45D0">
        <w:rPr>
          <w:rStyle w:val="CommentReference"/>
          <w:b w:val="0"/>
          <w:lang w:val="en-US"/>
        </w:rPr>
        <w:commentReference w:id="982"/>
      </w:r>
      <w:bookmarkEnd w:id="981"/>
    </w:p>
    <w:sectPr w:rsidR="008D70D8" w:rsidRPr="00CE178C" w:rsidSect="00CA3D91">
      <w:footerReference w:type="default" r:id="rId45"/>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Fred Popowich" w:date="2021-07-05T09:33:00Z" w:initials="FP">
    <w:p w14:paraId="0629AC8F" w14:textId="5F532245" w:rsidR="005A2161" w:rsidRDefault="005A2161">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66" w:author="Fred Popowich" w:date="2021-08-12T10:38:00Z" w:initials="FP">
    <w:p w14:paraId="03E0F7C6" w14:textId="01210206" w:rsidR="005A2161" w:rsidRDefault="005A2161">
      <w:pPr>
        <w:pStyle w:val="CommentText"/>
      </w:pPr>
      <w:r>
        <w:rPr>
          <w:rStyle w:val="CommentReference"/>
        </w:rPr>
        <w:annotationRef/>
      </w:r>
      <w:r>
        <w:t>It looks like the table of contents needs to be regenerated.</w:t>
      </w:r>
    </w:p>
  </w:comment>
  <w:comment w:id="468" w:author="Fred Popowich" w:date="2021-07-12T13:08:00Z" w:initials="FP">
    <w:p w14:paraId="1BEBAB47" w14:textId="268179CF" w:rsidR="005A2161" w:rsidRDefault="005A216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469" w:author="Fred Popowich" w:date="2021-07-12T13:28:00Z" w:initials="FP">
    <w:p w14:paraId="666A8900" w14:textId="11BB00E6" w:rsidR="005A2161" w:rsidRDefault="005A2161">
      <w:pPr>
        <w:pStyle w:val="CommentText"/>
      </w:pPr>
      <w:r>
        <w:rPr>
          <w:rStyle w:val="CommentReference"/>
        </w:rPr>
        <w:annotationRef/>
      </w:r>
      <w:r>
        <w:t>And insert a citation or 2 as appropriate.</w:t>
      </w:r>
    </w:p>
  </w:comment>
  <w:comment w:id="470" w:author="Fred Popowich" w:date="2021-07-12T13:29:00Z" w:initials="FP">
    <w:p w14:paraId="49BC7AD1" w14:textId="10EBA5EC" w:rsidR="005A2161" w:rsidRDefault="005A2161">
      <w:pPr>
        <w:pStyle w:val="CommentText"/>
      </w:pPr>
      <w:r>
        <w:rPr>
          <w:rStyle w:val="CommentReference"/>
        </w:rPr>
        <w:annotationRef/>
      </w:r>
      <w:r>
        <w:t>… and continue in a similar manner introducing the other sections</w:t>
      </w:r>
    </w:p>
  </w:comment>
  <w:comment w:id="473" w:author="Fred Popowich" w:date="2021-07-15T14:34:00Z" w:initials="FP">
    <w:p w14:paraId="73D55BF2" w14:textId="4E08BBD6" w:rsidR="005A2161" w:rsidRDefault="005A2161">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5A2161" w:rsidRDefault="005A2161">
      <w:pPr>
        <w:pStyle w:val="CommentText"/>
      </w:pPr>
    </w:p>
  </w:comment>
  <w:comment w:id="474" w:author="Fred Popowich" w:date="2021-07-15T14:39:00Z" w:initials="FP">
    <w:p w14:paraId="2D9C90F4" w14:textId="55806E9E" w:rsidR="005A2161" w:rsidRDefault="005A2161">
      <w:pPr>
        <w:pStyle w:val="CommentText"/>
      </w:pPr>
      <w:r>
        <w:rPr>
          <w:rStyle w:val="CommentReference"/>
        </w:rPr>
        <w:annotationRef/>
      </w:r>
      <w:r>
        <w:t>What are the different groups? Perhaps list them here and say how they are different,</w:t>
      </w:r>
    </w:p>
  </w:comment>
  <w:comment w:id="475" w:author="Fred Popowich" w:date="2021-07-15T14:40:00Z" w:initials="FP">
    <w:p w14:paraId="0986EC20" w14:textId="56165ACD" w:rsidR="005A2161" w:rsidRDefault="005A2161">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477" w:author="Fred Popowich" w:date="2021-07-15T14:43:00Z" w:initials="FP">
    <w:p w14:paraId="310A7BF3" w14:textId="6DE5882F" w:rsidR="005A2161" w:rsidRDefault="005A2161">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487" w:author="Fred Popowich" w:date="2021-07-15T14:59:00Z" w:initials="FP">
    <w:p w14:paraId="0C2C5854" w14:textId="5C277772" w:rsidR="005A2161" w:rsidRDefault="005A2161">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501" w:author="Fred Popowich" w:date="2021-07-15T15:02:00Z" w:initials="FP">
    <w:p w14:paraId="5D3DCA4D" w14:textId="7DB181A9" w:rsidR="005A2161" w:rsidRDefault="005A2161">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514" w:author="Fred Popowich" w:date="2021-07-15T15:04:00Z" w:initials="FP">
    <w:p w14:paraId="0A9E5D08" w14:textId="417F9AC7" w:rsidR="005A2161" w:rsidRDefault="005A2161">
      <w:pPr>
        <w:pStyle w:val="CommentText"/>
      </w:pPr>
      <w:r>
        <w:rPr>
          <w:rStyle w:val="CommentReference"/>
        </w:rPr>
        <w:annotationRef/>
      </w:r>
      <w:r>
        <w:t>DO you have a visualization or map that you can insert as a figure in this section?</w:t>
      </w:r>
    </w:p>
  </w:comment>
  <w:comment w:id="515" w:author="Fred Popowich" w:date="2021-07-15T15:06:00Z" w:initials="FP">
    <w:p w14:paraId="26F555E2" w14:textId="10B736D0" w:rsidR="005A2161" w:rsidRDefault="005A2161">
      <w:pPr>
        <w:pStyle w:val="CommentText"/>
      </w:pPr>
      <w:r>
        <w:rPr>
          <w:rStyle w:val="CommentReference"/>
        </w:rPr>
        <w:annotationRef/>
      </w:r>
      <w:r>
        <w:t>For this reason, I think it could be useful for you to provide an example as a just mentioned above.</w:t>
      </w:r>
    </w:p>
  </w:comment>
  <w:comment w:id="530" w:author="Fred Popowich" w:date="2021-07-15T15:09:00Z" w:initials="FP">
    <w:p w14:paraId="0523798B" w14:textId="52C86325" w:rsidR="005A2161" w:rsidRDefault="005A2161">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531" w:author="Vladymyr Kozyr" w:date="2021-08-04T18:39:00Z" w:initials="VK">
    <w:p w14:paraId="3D8D256C" w14:textId="54BB2CB1" w:rsidR="005A2161" w:rsidRDefault="005A2161">
      <w:pPr>
        <w:pStyle w:val="CommentText"/>
      </w:pPr>
      <w:r>
        <w:rPr>
          <w:rStyle w:val="CommentReference"/>
        </w:rPr>
        <w:annotationRef/>
      </w:r>
      <w:r>
        <w:t>This one I will probably need to rephase completely</w:t>
      </w:r>
    </w:p>
  </w:comment>
  <w:comment w:id="532" w:author="Fred Popowich" w:date="2021-07-15T15:07:00Z" w:initials="FP">
    <w:p w14:paraId="58EBDFA3" w14:textId="57923B2A" w:rsidR="005A2161" w:rsidRDefault="005A2161">
      <w:pPr>
        <w:pStyle w:val="CommentText"/>
      </w:pPr>
      <w:r>
        <w:rPr>
          <w:rStyle w:val="CommentReference"/>
        </w:rPr>
        <w:annotationRef/>
      </w:r>
      <w:r>
        <w:t xml:space="preserve">Did you </w:t>
      </w:r>
      <w:proofErr w:type="spellStart"/>
      <w:r>
        <w:t>definte</w:t>
      </w:r>
      <w:proofErr w:type="spellEnd"/>
      <w:r>
        <w:t xml:space="preserve"> this term?</w:t>
      </w:r>
    </w:p>
  </w:comment>
  <w:comment w:id="534" w:author="Fred Popowich" w:date="2021-07-15T15:18:00Z" w:initials="FP">
    <w:p w14:paraId="45E0142C" w14:textId="1197C1AD" w:rsidR="005A2161" w:rsidRDefault="005A2161">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547" w:author="Fred Popowich" w:date="2021-07-15T15:20:00Z" w:initials="FP">
    <w:p w14:paraId="5A677486" w14:textId="20662D01" w:rsidR="005A2161" w:rsidRDefault="005A2161">
      <w:pPr>
        <w:pStyle w:val="CommentText"/>
      </w:pPr>
      <w:r>
        <w:rPr>
          <w:rStyle w:val="CommentReference"/>
        </w:rPr>
        <w:annotationRef/>
      </w:r>
      <w:r>
        <w:t>Can you elaborate on what this actually means?</w:t>
      </w:r>
    </w:p>
  </w:comment>
  <w:comment w:id="548" w:author="Fred Popowich" w:date="2021-07-15T15:21:00Z" w:initials="FP">
    <w:p w14:paraId="01D26263" w14:textId="5171C33A" w:rsidR="005A2161" w:rsidRDefault="005A216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562" w:author="Fred Popowich" w:date="2021-07-15T15:23:00Z" w:initials="FP">
    <w:p w14:paraId="57A20897" w14:textId="1AA4B8F9" w:rsidR="005A2161" w:rsidRDefault="005A2161">
      <w:pPr>
        <w:pStyle w:val="CommentText"/>
      </w:pPr>
      <w:r>
        <w:rPr>
          <w:rStyle w:val="CommentReference"/>
        </w:rPr>
        <w:annotationRef/>
      </w:r>
      <w:r>
        <w:t>How was it evaluated? ON what criteria? Ease of use? Time saved? Accuracy?</w:t>
      </w:r>
    </w:p>
  </w:comment>
  <w:comment w:id="563" w:author="Fred Popowich" w:date="2021-07-15T15:25:00Z" w:initials="FP">
    <w:p w14:paraId="375D792E" w14:textId="68FE8468" w:rsidR="005A2161" w:rsidRDefault="005A2161">
      <w:pPr>
        <w:pStyle w:val="CommentText"/>
      </w:pPr>
      <w:r>
        <w:rPr>
          <w:rStyle w:val="CommentReference"/>
        </w:rPr>
        <w:annotationRef/>
      </w:r>
      <w:r>
        <w:t>What technique are you referring to?</w:t>
      </w:r>
    </w:p>
  </w:comment>
  <w:comment w:id="564" w:author="Vladymyr Kozyr" w:date="2021-08-04T18:44:00Z" w:initials="VK">
    <w:p w14:paraId="6C7506AC" w14:textId="58169B1E" w:rsidR="005A2161" w:rsidRDefault="005A2161">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565" w:author="Fred Popowich" w:date="2021-07-15T15:26:00Z" w:initials="FP">
    <w:p w14:paraId="379CA8BC" w14:textId="6AD5D77B" w:rsidR="005A2161" w:rsidRDefault="005A2161">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578" w:author="Fred Popowich" w:date="2021-03-03T09:13:00Z" w:initials="FP">
    <w:p w14:paraId="5F61ACC8" w14:textId="661CB723" w:rsidR="005A2161" w:rsidRPr="00602329" w:rsidRDefault="005A2161"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5A2161" w:rsidRPr="00602329" w:rsidRDefault="005A2161">
      <w:pPr>
        <w:pStyle w:val="CommentText"/>
        <w:rPr>
          <w:lang w:val="en-CA"/>
        </w:rPr>
      </w:pPr>
    </w:p>
  </w:comment>
  <w:comment w:id="590" w:author="Fred Popowich" w:date="2021-03-03T10:04:00Z" w:initials="FP">
    <w:p w14:paraId="66F317C0" w14:textId="7173D6D6" w:rsidR="005A2161" w:rsidRDefault="005A2161">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596" w:author="Fred Popowich" w:date="2021-03-17T09:21:00Z" w:initials="FP">
    <w:p w14:paraId="1F3801BC" w14:textId="3184EF0C" w:rsidR="005A2161" w:rsidRDefault="005A2161">
      <w:pPr>
        <w:pStyle w:val="CommentText"/>
      </w:pPr>
      <w:r>
        <w:rPr>
          <w:rStyle w:val="CommentReference"/>
        </w:rPr>
        <w:annotationRef/>
      </w:r>
      <w:r>
        <w:t>Is this a quote?</w:t>
      </w:r>
    </w:p>
  </w:comment>
  <w:comment w:id="610" w:author="Fred Popowich" w:date="2021-03-06T09:07:00Z" w:initials="FP">
    <w:p w14:paraId="0513705C" w14:textId="0654B8F3" w:rsidR="005A2161" w:rsidRDefault="005A2161">
      <w:pPr>
        <w:pStyle w:val="CommentText"/>
      </w:pPr>
      <w:r>
        <w:rPr>
          <w:rStyle w:val="CommentReference"/>
        </w:rPr>
        <w:annotationRef/>
      </w:r>
      <w:r>
        <w:t xml:space="preserve">Each figure should have a name in its caption rather than just the figure number. </w:t>
      </w:r>
    </w:p>
  </w:comment>
  <w:comment w:id="615" w:author="Fred Popowich" w:date="2021-03-06T08:58:00Z" w:initials="FP">
    <w:p w14:paraId="13FD0F2F" w14:textId="77EEDE9D" w:rsidR="005A2161" w:rsidRDefault="005A2161">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618" w:author="Fred Popowich" w:date="2021-03-06T09:04:00Z" w:initials="FP">
    <w:p w14:paraId="1171A12E" w14:textId="0683C2FB" w:rsidR="005A2161" w:rsidRDefault="005A2161">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634" w:author="Fred Popowich" w:date="2021-03-06T09:11:00Z" w:initials="FP">
    <w:p w14:paraId="281DFEF0" w14:textId="7F6EBAA4" w:rsidR="005A2161" w:rsidRDefault="005A2161">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650" w:author="Fred Popowich" w:date="2021-03-06T09:13:00Z" w:initials="FP">
    <w:p w14:paraId="1CAA92F4" w14:textId="2AB12B25" w:rsidR="005A2161" w:rsidRDefault="005A2161">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681" w:author="Fred Popowich" w:date="2021-03-06T09:13:00Z" w:initials="FP">
    <w:p w14:paraId="7F494DEB" w14:textId="77777777" w:rsidR="00EC5BC9" w:rsidRDefault="00EC5BC9"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731" w:author="Fred Popowich" w:date="2020-12-16T10:36:00Z" w:initials="FP">
    <w:p w14:paraId="6D28389C" w14:textId="77777777" w:rsidR="005A2161" w:rsidRDefault="005A2161"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5A2161" w:rsidRDefault="005A2161" w:rsidP="00C1576E">
      <w:pPr>
        <w:pStyle w:val="CommentText"/>
      </w:pPr>
    </w:p>
    <w:p w14:paraId="0A46A9EC" w14:textId="77777777" w:rsidR="005A2161" w:rsidRDefault="005A2161" w:rsidP="00C1576E">
      <w:pPr>
        <w:pStyle w:val="CommentText"/>
      </w:pPr>
      <w:r>
        <w:t>I’m not yet sure where the best place would be to talk about issues such as data cleaning, and data integration.</w:t>
      </w:r>
    </w:p>
  </w:comment>
  <w:comment w:id="732" w:author="Vladymyr Kozyr [2]" w:date="2021-01-03T17:48:00Z" w:initials="VK">
    <w:p w14:paraId="53F18352" w14:textId="77777777" w:rsidR="005A2161" w:rsidRDefault="005A2161" w:rsidP="00C1576E">
      <w:pPr>
        <w:pStyle w:val="CommentText"/>
      </w:pPr>
      <w:r>
        <w:rPr>
          <w:rStyle w:val="CommentReference"/>
        </w:rPr>
        <w:annotationRef/>
      </w:r>
      <w:r>
        <w:t>I will probably separate these into two sections</w:t>
      </w:r>
    </w:p>
  </w:comment>
  <w:comment w:id="733" w:author="Fred Popowich" w:date="2021-03-17T09:38:00Z" w:initials="FP">
    <w:p w14:paraId="6B4989A5" w14:textId="445A47E0" w:rsidR="005A2161" w:rsidRDefault="005A2161">
      <w:pPr>
        <w:pStyle w:val="CommentText"/>
      </w:pPr>
      <w:r>
        <w:rPr>
          <w:rStyle w:val="CommentReference"/>
        </w:rPr>
        <w:annotationRef/>
      </w:r>
      <w:r>
        <w:t>How are you now thinking of restructuring this section?</w:t>
      </w:r>
    </w:p>
  </w:comment>
  <w:comment w:id="736" w:author="Fred Popowich" w:date="2021-03-09T11:46:00Z" w:initials="FP">
    <w:p w14:paraId="251C9E24" w14:textId="77777777" w:rsidR="005A2161" w:rsidRDefault="005A2161" w:rsidP="00C1576E">
      <w:pPr>
        <w:pStyle w:val="CommentText"/>
      </w:pPr>
      <w:r>
        <w:rPr>
          <w:rStyle w:val="CommentReference"/>
        </w:rPr>
        <w:annotationRef/>
      </w:r>
      <w:r>
        <w:t>You could then have a separate paragraph on the DFO data.</w:t>
      </w:r>
    </w:p>
  </w:comment>
  <w:comment w:id="737" w:author="Fred Popowich" w:date="2021-03-09T11:47:00Z" w:initials="FP">
    <w:p w14:paraId="55EB8E23" w14:textId="77777777" w:rsidR="005A2161" w:rsidRDefault="005A2161"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739" w:author="Fred Popowich" w:date="2021-03-17T09:39:00Z" w:initials="FP">
    <w:p w14:paraId="0D6BCFE2" w14:textId="2ADBE274" w:rsidR="005A2161" w:rsidRDefault="005A2161">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740" w:author="Fred Popowich" w:date="2021-03-17T09:43:00Z" w:initials="FP">
    <w:p w14:paraId="141C8065" w14:textId="615270C1" w:rsidR="005A2161" w:rsidRDefault="005A2161">
      <w:pPr>
        <w:pStyle w:val="CommentText"/>
      </w:pPr>
      <w:r>
        <w:rPr>
          <w:rStyle w:val="CommentReference"/>
        </w:rPr>
        <w:annotationRef/>
      </w:r>
      <w:r>
        <w:t xml:space="preserve">How can it be concluded based on this </w:t>
      </w:r>
      <w:proofErr w:type="gramStart"/>
      <w:r>
        <w:t>data.</w:t>
      </w:r>
      <w:proofErr w:type="gramEnd"/>
    </w:p>
  </w:comment>
  <w:comment w:id="742" w:author="Fred Popowich" w:date="2021-03-17T09:47:00Z" w:initials="FP">
    <w:p w14:paraId="7E621B33" w14:textId="73B3BD38" w:rsidR="005A2161" w:rsidRDefault="005A2161">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743" w:author="Fred Popowich" w:date="2021-03-17T09:45:00Z" w:initials="FP">
    <w:p w14:paraId="267D9599" w14:textId="35959B52" w:rsidR="005A2161" w:rsidRDefault="005A2161">
      <w:pPr>
        <w:pStyle w:val="CommentText"/>
      </w:pPr>
      <w:r>
        <w:rPr>
          <w:rStyle w:val="CommentReference"/>
        </w:rPr>
        <w:annotationRef/>
      </w:r>
      <w:r>
        <w:t xml:space="preserve">Can you cite research that supports this claim? </w:t>
      </w:r>
    </w:p>
  </w:comment>
  <w:comment w:id="757" w:author="Fred Popowich" w:date="2021-03-09T11:49:00Z" w:initials="FP">
    <w:p w14:paraId="1787707C" w14:textId="4793546B" w:rsidR="005A2161" w:rsidRDefault="005A2161">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758" w:author="Fred Popowich" w:date="2021-03-17T09:49:00Z" w:initials="FP">
    <w:p w14:paraId="59A4ADCB" w14:textId="5D8D043F" w:rsidR="005A2161" w:rsidRDefault="005A2161">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768" w:author="Fred Popowich" w:date="2021-03-09T11:56:00Z" w:initials="FP">
    <w:p w14:paraId="071F1F46" w14:textId="2A3B5D44" w:rsidR="005A2161" w:rsidRDefault="005A2161">
      <w:pPr>
        <w:pStyle w:val="CommentText"/>
      </w:pPr>
      <w:r>
        <w:rPr>
          <w:rStyle w:val="CommentReference"/>
        </w:rPr>
        <w:annotationRef/>
      </w:r>
      <w:r>
        <w:t>Be specific. What kind of visualization</w:t>
      </w:r>
      <w:r>
        <w:rPr>
          <w:noProof/>
        </w:rPr>
        <w:t xml:space="preserve">. </w:t>
      </w:r>
    </w:p>
  </w:comment>
  <w:comment w:id="769" w:author="Fred Popowich" w:date="2021-03-09T11:53:00Z" w:initials="FP">
    <w:p w14:paraId="2270FA5C" w14:textId="60D43972" w:rsidR="005A2161" w:rsidRDefault="005A2161">
      <w:pPr>
        <w:pStyle w:val="CommentText"/>
      </w:pPr>
      <w:r>
        <w:rPr>
          <w:rStyle w:val="CommentReference"/>
        </w:rPr>
        <w:annotationRef/>
      </w:r>
      <w:r>
        <w:t>Is this something that is traditionally done in other domains?</w:t>
      </w:r>
    </w:p>
  </w:comment>
  <w:comment w:id="771" w:author="Fred Popowich" w:date="2020-12-16T11:05:00Z" w:initials="FP">
    <w:p w14:paraId="4F5B8BBE" w14:textId="4ADE3264" w:rsidR="005A2161" w:rsidRDefault="005A2161">
      <w:pPr>
        <w:pStyle w:val="CommentText"/>
      </w:pPr>
      <w:r>
        <w:rPr>
          <w:rStyle w:val="CommentReference"/>
        </w:rPr>
        <w:annotationRef/>
      </w:r>
      <w:r>
        <w:t xml:space="preserve">What kind of external data sources? What kind of information is used from these data sources? </w:t>
      </w:r>
    </w:p>
  </w:comment>
  <w:comment w:id="772" w:author="Vladymyr Kozyr [2]" w:date="2021-01-03T17:52:00Z" w:initials="VK">
    <w:p w14:paraId="283E5F14" w14:textId="72095D1D" w:rsidR="005A2161" w:rsidRDefault="005A2161">
      <w:pPr>
        <w:pStyle w:val="CommentText"/>
      </w:pPr>
      <w:r>
        <w:rPr>
          <w:rStyle w:val="CommentReference"/>
        </w:rPr>
        <w:annotationRef/>
      </w:r>
      <w:r>
        <w:t>External data sources I’m discussing below each</w:t>
      </w:r>
    </w:p>
  </w:comment>
  <w:comment w:id="773" w:author="Fred Popowich" w:date="2020-12-16T11:06:00Z" w:initials="FP">
    <w:p w14:paraId="49400BB5" w14:textId="387E2017" w:rsidR="005A2161" w:rsidRDefault="005A2161">
      <w:pPr>
        <w:pStyle w:val="CommentText"/>
      </w:pPr>
      <w:r>
        <w:rPr>
          <w:rStyle w:val="CommentReference"/>
        </w:rPr>
        <w:annotationRef/>
      </w:r>
      <w:r>
        <w:t xml:space="preserve">Be clear of what you mean by this. </w:t>
      </w:r>
    </w:p>
  </w:comment>
  <w:comment w:id="783" w:author="Fred Popowich" w:date="2020-12-16T14:49:00Z" w:initials="FP">
    <w:p w14:paraId="30D719A9" w14:textId="36F3715D" w:rsidR="005A2161" w:rsidRDefault="005A2161">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821" w:author="Fred Popowich" w:date="2021-08-12T10:34:00Z" w:initials="FP">
    <w:p w14:paraId="69CC580F" w14:textId="7A1C36A6" w:rsidR="005A2161" w:rsidRDefault="005A2161">
      <w:pPr>
        <w:pStyle w:val="CommentText"/>
      </w:pPr>
      <w:r>
        <w:rPr>
          <w:rStyle w:val="CommentReference"/>
        </w:rPr>
        <w:annotationRef/>
      </w:r>
      <w:r>
        <w:t>Can you give more detail in this section?</w:t>
      </w:r>
    </w:p>
  </w:comment>
  <w:comment w:id="835" w:author="Fred Popowich" w:date="2021-08-12T10:40:00Z" w:initials="FP">
    <w:p w14:paraId="6A576171" w14:textId="7AF82899" w:rsidR="005A2161" w:rsidRDefault="005A2161">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840" w:author="Fred Popowich" w:date="2021-08-12T10:36:00Z" w:initials="FP">
    <w:p w14:paraId="27698182" w14:textId="606E55DD" w:rsidR="005A2161" w:rsidRDefault="005A2161">
      <w:pPr>
        <w:pStyle w:val="CommentText"/>
      </w:pPr>
      <w:r>
        <w:rPr>
          <w:rStyle w:val="CommentReference"/>
        </w:rPr>
        <w:annotationRef/>
      </w:r>
      <w:r>
        <w:t>Perhaps it could be appropriate to give a diagram in this section showing the architecture of the system.</w:t>
      </w:r>
    </w:p>
  </w:comment>
  <w:comment w:id="880" w:author="Fred Popowich" w:date="2020-12-16T11:02:00Z" w:initials="FP">
    <w:p w14:paraId="147F9B20" w14:textId="77777777" w:rsidR="005A2161" w:rsidRDefault="005A2161"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5A2161" w:rsidRDefault="005A2161" w:rsidP="008A60B3">
      <w:pPr>
        <w:pStyle w:val="CommentText"/>
      </w:pPr>
    </w:p>
    <w:p w14:paraId="7E669046" w14:textId="77777777" w:rsidR="005A2161" w:rsidRDefault="005A2161" w:rsidP="008A60B3">
      <w:pPr>
        <w:pStyle w:val="CommentText"/>
      </w:pPr>
      <w:r>
        <w:t>You can then say why multiline charts might be appropriate, etc.</w:t>
      </w:r>
    </w:p>
  </w:comment>
  <w:comment w:id="960" w:author="Fred Popowich" w:date="2021-08-12T10:54:00Z" w:initials="FP">
    <w:p w14:paraId="4AF4F76B" w14:textId="777077F2" w:rsidR="007C09E8" w:rsidRDefault="007C09E8">
      <w:pPr>
        <w:pStyle w:val="CommentText"/>
      </w:pPr>
      <w:r>
        <w:rPr>
          <w:rStyle w:val="CommentReference"/>
        </w:rPr>
        <w:annotationRef/>
      </w:r>
      <w:r>
        <w:t>What more can you say to speak to the issues you introduced in chapter one?</w:t>
      </w:r>
    </w:p>
  </w:comment>
  <w:comment w:id="961" w:author="Fred Popowich" w:date="2021-08-12T10:47:00Z" w:initials="FP">
    <w:p w14:paraId="2D63D801" w14:textId="116F2414" w:rsidR="00DF2D5C" w:rsidRDefault="00DF2D5C">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962" w:author="Fred Popowich" w:date="2021-08-12T10:50:00Z" w:initials="FP">
    <w:p w14:paraId="6FC7C0E5" w14:textId="4CECB783" w:rsidR="00DF2D5C" w:rsidRDefault="00DF2D5C">
      <w:pPr>
        <w:pStyle w:val="CommentText"/>
      </w:pPr>
      <w:r>
        <w:rPr>
          <w:rStyle w:val="CommentReference"/>
        </w:rPr>
        <w:annotationRef/>
      </w:r>
      <w:r>
        <w:t>You should also bring in those different tasks that you mentioned in your document. What were you able to conclude?</w:t>
      </w:r>
    </w:p>
  </w:comment>
  <w:comment w:id="963" w:author="Fred Popowich" w:date="2021-08-12T10:42:00Z" w:initials="FP">
    <w:p w14:paraId="54EBFCFD" w14:textId="3469EC92" w:rsidR="00DF2D5C" w:rsidRDefault="00DF2D5C">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964" w:author="Fred Popowich" w:date="2021-08-12T10:44:00Z" w:initials="FP">
    <w:p w14:paraId="5EA56C9D" w14:textId="7B2B7FB6" w:rsidR="00DF2D5C" w:rsidRDefault="00DF2D5C">
      <w:pPr>
        <w:pStyle w:val="CommentText"/>
      </w:pPr>
      <w:r>
        <w:rPr>
          <w:rStyle w:val="CommentReference"/>
        </w:rPr>
        <w:annotationRef/>
      </w:r>
      <w:r>
        <w:t xml:space="preserve">IS this one of the improvements? </w:t>
      </w:r>
    </w:p>
  </w:comment>
  <w:comment w:id="965" w:author="Fred Popowich" w:date="2021-08-12T10:45:00Z" w:initials="FP">
    <w:p w14:paraId="4ECF6D71" w14:textId="0FE7097E" w:rsidR="00DF2D5C" w:rsidRDefault="00DF2D5C">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966" w:author="Fred Popowich" w:date="2021-08-12T10:51:00Z" w:initials="FP">
    <w:p w14:paraId="37938D48" w14:textId="625412E3" w:rsidR="00DF2D5C" w:rsidRDefault="00DF2D5C">
      <w:pPr>
        <w:pStyle w:val="CommentText"/>
      </w:pPr>
      <w:r>
        <w:rPr>
          <w:rStyle w:val="CommentReference"/>
        </w:rPr>
        <w:annotationRef/>
      </w:r>
      <w:r>
        <w:t xml:space="preserve">I’m assuming that you will have some additional references still to </w:t>
      </w:r>
      <w:proofErr w:type="gramStart"/>
      <w:r>
        <w:t>add?</w:t>
      </w:r>
      <w:proofErr w:type="gramEnd"/>
    </w:p>
  </w:comment>
  <w:comment w:id="979" w:author="Fred Popowich" w:date="2021-01-04T09:51:00Z" w:initials="FP">
    <w:p w14:paraId="380D5DA2" w14:textId="7148F11D" w:rsidR="005A2161" w:rsidRDefault="005A2161">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970" w:author="Vladymyr Kozyr [2]" w:date="2021-01-03T18:45:00Z" w:initials="VK">
    <w:p w14:paraId="084E0C48" w14:textId="77777777" w:rsidR="005A2161" w:rsidRDefault="005A2161">
      <w:pPr>
        <w:pStyle w:val="CommentText"/>
      </w:pPr>
      <w:r>
        <w:rPr>
          <w:rStyle w:val="CommentReference"/>
        </w:rPr>
        <w:annotationRef/>
      </w:r>
      <w:r>
        <w:t>This is a section I would like to ask you about.</w:t>
      </w:r>
    </w:p>
    <w:p w14:paraId="6596A922" w14:textId="77777777" w:rsidR="005A2161" w:rsidRDefault="005A2161">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5A2161" w:rsidRDefault="005A2161">
      <w:pPr>
        <w:pStyle w:val="CommentText"/>
      </w:pPr>
      <w:r>
        <w:t>(We will discuss this on meeting)</w:t>
      </w:r>
    </w:p>
  </w:comment>
  <w:comment w:id="971" w:author="Fred Popowich" w:date="2021-08-12T10:52:00Z" w:initials="FP">
    <w:p w14:paraId="12D4CBBD" w14:textId="4858188C" w:rsidR="00CB45D0" w:rsidRDefault="00CB45D0">
      <w:pPr>
        <w:pStyle w:val="CommentText"/>
      </w:pPr>
      <w:r>
        <w:rPr>
          <w:rStyle w:val="CommentReference"/>
        </w:rPr>
        <w:annotationRef/>
      </w:r>
      <w:r>
        <w:t>I think it would indeed make sense to discuss them in support of those thoughts.</w:t>
      </w:r>
    </w:p>
  </w:comment>
  <w:comment w:id="982" w:author="Fred Popowich" w:date="2021-08-12T10:53:00Z" w:initials="FP">
    <w:p w14:paraId="76B29204" w14:textId="51CB9DE1" w:rsidR="00CB45D0" w:rsidRDefault="00CB45D0">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0"/>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57A20897" w15:done="1"/>
  <w15:commentEx w15:paraId="375D792E" w15:done="1"/>
  <w15:commentEx w15:paraId="6C7506AC" w15:paraIdParent="375D792E" w15:done="1"/>
  <w15:commentEx w15:paraId="379CA8BC" w15:done="1"/>
  <w15:commentEx w15:paraId="7B141D61" w15:done="1"/>
  <w15:commentEx w15:paraId="66F317C0" w15:done="0"/>
  <w15:commentEx w15:paraId="1F3801BC" w15:done="1"/>
  <w15:commentEx w15:paraId="0513705C" w15:done="1"/>
  <w15:commentEx w15:paraId="13FD0F2F" w15:done="1"/>
  <w15:commentEx w15:paraId="1171A12E" w15:done="1"/>
  <w15:commentEx w15:paraId="281DFEF0" w15:done="1"/>
  <w15:commentEx w15:paraId="1CAA92F4" w15:done="1"/>
  <w15:commentEx w15:paraId="7F494DEB" w15:done="1"/>
  <w15:commentEx w15:paraId="0A46A9EC" w15:done="1"/>
  <w15:commentEx w15:paraId="53F18352" w15:paraIdParent="0A46A9EC" w15:done="1"/>
  <w15:commentEx w15:paraId="6B4989A5" w15:paraIdParent="0A46A9EC" w15:done="1"/>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0"/>
  <w15:commentEx w15:paraId="6A576171" w15:done="0"/>
  <w15:commentEx w15:paraId="27698182" w15:done="0"/>
  <w15:commentEx w15:paraId="7E669046" w15:done="1"/>
  <w15:commentEx w15:paraId="4AF4F76B" w15:done="0"/>
  <w15:commentEx w15:paraId="2D63D801" w15:done="0"/>
  <w15:commentEx w15:paraId="6FC7C0E5" w15:done="0"/>
  <w15:commentEx w15:paraId="54EBFCFD" w15:done="0"/>
  <w15:commentEx w15:paraId="5EA56C9D" w15:done="0"/>
  <w15:commentEx w15:paraId="4ECF6D71" w15:done="0"/>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66F317C0" w16cid:durableId="23E9DDB3"/>
  <w16cid:commentId w16cid:paraId="1F3801BC" w16cid:durableId="23FC48A6"/>
  <w16cid:commentId w16cid:paraId="0513705C" w16cid:durableId="23EDC4D7"/>
  <w16cid:commentId w16cid:paraId="13FD0F2F" w16cid:durableId="23EDC2D2"/>
  <w16cid:commentId w16cid:paraId="1171A12E" w16cid:durableId="23EDC402"/>
  <w16cid:commentId w16cid:paraId="281DFEF0" w16cid:durableId="23EDC5B2"/>
  <w16cid:commentId w16cid:paraId="1CAA92F4" w16cid:durableId="23EDC63A"/>
  <w16cid:commentId w16cid:paraId="7F494DEB" w16cid:durableId="24C3FF31"/>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55B66" w14:textId="77777777" w:rsidR="00AD1AB3" w:rsidRDefault="00AD1AB3" w:rsidP="00A542EF">
      <w:pPr>
        <w:spacing w:after="0" w:line="240" w:lineRule="auto"/>
      </w:pPr>
      <w:r>
        <w:separator/>
      </w:r>
    </w:p>
  </w:endnote>
  <w:endnote w:type="continuationSeparator" w:id="0">
    <w:p w14:paraId="0D8993AC" w14:textId="77777777" w:rsidR="00AD1AB3" w:rsidRDefault="00AD1AB3"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5A2161" w:rsidRDefault="005A2161"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5A2161" w:rsidRDefault="005A2161"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CAC03" w14:textId="77777777" w:rsidR="00AD1AB3" w:rsidRDefault="00AD1AB3" w:rsidP="00A542EF">
      <w:pPr>
        <w:spacing w:after="0" w:line="240" w:lineRule="auto"/>
      </w:pPr>
      <w:r>
        <w:separator/>
      </w:r>
    </w:p>
  </w:footnote>
  <w:footnote w:type="continuationSeparator" w:id="0">
    <w:p w14:paraId="1BFAB526" w14:textId="77777777" w:rsidR="00AD1AB3" w:rsidRDefault="00AD1AB3"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BD9"/>
    <w:rsid w:val="000B1890"/>
    <w:rsid w:val="000B33CA"/>
    <w:rsid w:val="000B4421"/>
    <w:rsid w:val="000B56F9"/>
    <w:rsid w:val="000B5EBB"/>
    <w:rsid w:val="000C0A80"/>
    <w:rsid w:val="000C4F11"/>
    <w:rsid w:val="000C71AC"/>
    <w:rsid w:val="000D21CB"/>
    <w:rsid w:val="000F4779"/>
    <w:rsid w:val="0010522C"/>
    <w:rsid w:val="00105D3E"/>
    <w:rsid w:val="00107283"/>
    <w:rsid w:val="00112D49"/>
    <w:rsid w:val="00113DFE"/>
    <w:rsid w:val="0011654D"/>
    <w:rsid w:val="00117B75"/>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462B"/>
    <w:rsid w:val="0018565E"/>
    <w:rsid w:val="00191318"/>
    <w:rsid w:val="00195BDF"/>
    <w:rsid w:val="001A4992"/>
    <w:rsid w:val="001C2BE7"/>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7AF5"/>
    <w:rsid w:val="002E57D1"/>
    <w:rsid w:val="002E5EB5"/>
    <w:rsid w:val="002F403A"/>
    <w:rsid w:val="002F44CD"/>
    <w:rsid w:val="002F76EE"/>
    <w:rsid w:val="00301680"/>
    <w:rsid w:val="003023BD"/>
    <w:rsid w:val="00305D3C"/>
    <w:rsid w:val="003062CA"/>
    <w:rsid w:val="003526C0"/>
    <w:rsid w:val="00362694"/>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1FDF"/>
    <w:rsid w:val="004B39F9"/>
    <w:rsid w:val="004C0357"/>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A2161"/>
    <w:rsid w:val="005A6381"/>
    <w:rsid w:val="005B22A4"/>
    <w:rsid w:val="005B302C"/>
    <w:rsid w:val="005B70F7"/>
    <w:rsid w:val="005C08D2"/>
    <w:rsid w:val="005C5573"/>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7B07"/>
    <w:rsid w:val="0064041C"/>
    <w:rsid w:val="00646F8D"/>
    <w:rsid w:val="006503F2"/>
    <w:rsid w:val="00662F96"/>
    <w:rsid w:val="0067102C"/>
    <w:rsid w:val="00675271"/>
    <w:rsid w:val="00680B3C"/>
    <w:rsid w:val="00692B08"/>
    <w:rsid w:val="00694594"/>
    <w:rsid w:val="00695617"/>
    <w:rsid w:val="00696245"/>
    <w:rsid w:val="006972CF"/>
    <w:rsid w:val="006A56BB"/>
    <w:rsid w:val="006A6EB1"/>
    <w:rsid w:val="006B3698"/>
    <w:rsid w:val="006B382C"/>
    <w:rsid w:val="006B7907"/>
    <w:rsid w:val="006C20E6"/>
    <w:rsid w:val="006C3F4A"/>
    <w:rsid w:val="006D34EB"/>
    <w:rsid w:val="006D6E06"/>
    <w:rsid w:val="006E2125"/>
    <w:rsid w:val="006E47E4"/>
    <w:rsid w:val="006E7144"/>
    <w:rsid w:val="006F3CCE"/>
    <w:rsid w:val="006F5097"/>
    <w:rsid w:val="00703985"/>
    <w:rsid w:val="00704947"/>
    <w:rsid w:val="007053FA"/>
    <w:rsid w:val="00705992"/>
    <w:rsid w:val="00705FAE"/>
    <w:rsid w:val="00717A7E"/>
    <w:rsid w:val="00723C34"/>
    <w:rsid w:val="007352F3"/>
    <w:rsid w:val="00736570"/>
    <w:rsid w:val="00741BFE"/>
    <w:rsid w:val="00751639"/>
    <w:rsid w:val="007522C6"/>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3DBE"/>
    <w:rsid w:val="007B481E"/>
    <w:rsid w:val="007B4FAB"/>
    <w:rsid w:val="007B666B"/>
    <w:rsid w:val="007C09E8"/>
    <w:rsid w:val="007C2D2A"/>
    <w:rsid w:val="007D001D"/>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C3F9E"/>
    <w:rsid w:val="008D2A16"/>
    <w:rsid w:val="008D397D"/>
    <w:rsid w:val="008D4FAA"/>
    <w:rsid w:val="008D70D8"/>
    <w:rsid w:val="008E06E9"/>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51CE7"/>
    <w:rsid w:val="00962D71"/>
    <w:rsid w:val="009642AF"/>
    <w:rsid w:val="00971FE0"/>
    <w:rsid w:val="0098108B"/>
    <w:rsid w:val="00991AEB"/>
    <w:rsid w:val="0099277E"/>
    <w:rsid w:val="0099437F"/>
    <w:rsid w:val="009A0FBC"/>
    <w:rsid w:val="009A1E01"/>
    <w:rsid w:val="009A5882"/>
    <w:rsid w:val="009B043F"/>
    <w:rsid w:val="009C4E78"/>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CE6"/>
    <w:rsid w:val="00AA4C36"/>
    <w:rsid w:val="00AB6A94"/>
    <w:rsid w:val="00AB7CDF"/>
    <w:rsid w:val="00AC6B79"/>
    <w:rsid w:val="00AD1AB3"/>
    <w:rsid w:val="00AE3480"/>
    <w:rsid w:val="00AE7A5A"/>
    <w:rsid w:val="00B017E8"/>
    <w:rsid w:val="00B039E9"/>
    <w:rsid w:val="00B13A69"/>
    <w:rsid w:val="00B2275F"/>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23AE"/>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59A0"/>
    <w:rsid w:val="00C8620E"/>
    <w:rsid w:val="00C90117"/>
    <w:rsid w:val="00CA3D91"/>
    <w:rsid w:val="00CA4568"/>
    <w:rsid w:val="00CA62BE"/>
    <w:rsid w:val="00CB2779"/>
    <w:rsid w:val="00CB45D0"/>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DE1"/>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7A2F"/>
    <w:rsid w:val="00DF17FD"/>
    <w:rsid w:val="00DF1FB7"/>
    <w:rsid w:val="00DF2D5C"/>
    <w:rsid w:val="00DF6B61"/>
    <w:rsid w:val="00DF74B7"/>
    <w:rsid w:val="00E024A1"/>
    <w:rsid w:val="00E0498E"/>
    <w:rsid w:val="00E05911"/>
    <w:rsid w:val="00E0723C"/>
    <w:rsid w:val="00E076DC"/>
    <w:rsid w:val="00E07916"/>
    <w:rsid w:val="00E07A77"/>
    <w:rsid w:val="00E07E43"/>
    <w:rsid w:val="00E10BCA"/>
    <w:rsid w:val="00E14BFE"/>
    <w:rsid w:val="00E22473"/>
    <w:rsid w:val="00E24E64"/>
    <w:rsid w:val="00E41A02"/>
    <w:rsid w:val="00E45BDF"/>
    <w:rsid w:val="00E47DFE"/>
    <w:rsid w:val="00E579D9"/>
    <w:rsid w:val="00E623B0"/>
    <w:rsid w:val="00E64A12"/>
    <w:rsid w:val="00E71A0F"/>
    <w:rsid w:val="00E73B07"/>
    <w:rsid w:val="00E7648C"/>
    <w:rsid w:val="00E76BDA"/>
    <w:rsid w:val="00E77994"/>
    <w:rsid w:val="00E813A6"/>
    <w:rsid w:val="00E8766D"/>
    <w:rsid w:val="00E92C0F"/>
    <w:rsid w:val="00EA7619"/>
    <w:rsid w:val="00EA7D7C"/>
    <w:rsid w:val="00EB7EF8"/>
    <w:rsid w:val="00EC11BC"/>
    <w:rsid w:val="00EC5BC9"/>
    <w:rsid w:val="00ED1523"/>
    <w:rsid w:val="00ED3D6E"/>
    <w:rsid w:val="00ED6D73"/>
    <w:rsid w:val="00ED7266"/>
    <w:rsid w:val="00ED74FA"/>
    <w:rsid w:val="00EE0EA4"/>
    <w:rsid w:val="00EF0465"/>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researchgate.net/publication/233638567_Factors_Affecting_the_Responses_of_Marine_Mammals_to_Acoustic_Disturbance" TargetMode="External"/><Relationship Id="rId21" Type="http://schemas.openxmlformats.org/officeDocument/2006/relationships/image" Target="media/image8.png"/><Relationship Id="rId34" Type="http://schemas.openxmlformats.org/officeDocument/2006/relationships/hyperlink" Target="https://www.dfo-mpo.gc.ca/species-especes/sara-lep/map-carte/index-eng.html" TargetMode="External"/><Relationship Id="rId42" Type="http://schemas.openxmlformats.org/officeDocument/2006/relationships/hyperlink" Target="https://journals.plos.org/plosone/article?id=10.1371/journal.pone.0043966"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bmis-bycatch.org/system/files/zotero_attachments/library_1/DL6ER5VA%20-%20Reeves%20et%20al.%20-%202013%20-%20Marine%20mammal%20bycatch%20in%20gillnet%20and%20other%20entangl.pdf" TargetMode="External"/><Relationship Id="rId40" Type="http://schemas.openxmlformats.org/officeDocument/2006/relationships/hyperlink" Target="https://www.pnas.org/content/114/44/11781"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aves-vagues.dfo-mpo.gc.ca/Library/40622745.pdf" TargetMode="Externa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aves-vagues.dfo-mpo.gc.ca/Library/40654345.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aves-vagues.dfo-mpo.gc.ca/Library/353989.pdf" TargetMode="External"/><Relationship Id="rId43" Type="http://schemas.openxmlformats.org/officeDocument/2006/relationships/hyperlink" Target="https://www.un.org/Depts/los/global_reporting/WOA_RPROC/Chapter_37.pdf" TargetMode="External"/><Relationship Id="rId48" Type="http://schemas.openxmlformats.org/officeDocument/2006/relationships/theme" Target="theme/theme1.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dfo-mpo.gc.ca/species-especes/sara-lep/identify-eng.html" TargetMode="External"/><Relationship Id="rId38" Type="http://schemas.openxmlformats.org/officeDocument/2006/relationships/hyperlink" Target="https://waves-vagues.dfo-mpo.gc.ca/Library/254420-00.pdf"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journals.plos.org/plosone/article?id=10.1371/journal.pone.00779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42</Pages>
  <Words>9807</Words>
  <Characters>55905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65581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32</cp:revision>
  <cp:lastPrinted>2017-01-27T23:47:00Z</cp:lastPrinted>
  <dcterms:created xsi:type="dcterms:W3CDTF">2021-08-12T17:31:00Z</dcterms:created>
  <dcterms:modified xsi:type="dcterms:W3CDTF">2021-08-16T04:55:00Z</dcterms:modified>
  <cp:category/>
</cp:coreProperties>
</file>