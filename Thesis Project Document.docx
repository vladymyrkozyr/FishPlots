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012A4" w14:textId="3CC03DEB" w:rsidR="00384B2C" w:rsidRPr="00CE178C" w:rsidRDefault="00471D96" w:rsidP="000C71AC">
      <w:pPr>
        <w:pStyle w:val="9TitlePageTitle"/>
        <w:rPr>
          <w:lang w:val="en-CA"/>
          <w:rPrChange w:id="1" w:author="Vladymyr Kozyr" w:date="2021-07-31T19:40:00Z">
            <w:rPr/>
          </w:rPrChange>
        </w:rPr>
      </w:pPr>
      <w:r w:rsidRPr="00CE178C">
        <w:rPr>
          <w:lang w:val="en-CA"/>
          <w:rPrChange w:id="2" w:author="Vladymyr Kozyr" w:date="2021-07-31T19:40:00Z">
            <w:rPr/>
          </w:rPrChange>
        </w:rPr>
        <w:t>Type or paste the title of the work here</w:t>
      </w:r>
    </w:p>
    <w:p w14:paraId="13CB27D0" w14:textId="26BC0D53" w:rsidR="007E2B61" w:rsidRPr="00CE178C" w:rsidRDefault="000C0A80" w:rsidP="007E2B61">
      <w:pPr>
        <w:pStyle w:val="9TitlePageText"/>
        <w:rPr>
          <w:b/>
          <w:lang w:val="en-CA"/>
          <w:rPrChange w:id="3" w:author="Vladymyr Kozyr" w:date="2021-07-31T19:40:00Z">
            <w:rPr>
              <w:b/>
            </w:rPr>
          </w:rPrChange>
        </w:rPr>
      </w:pPr>
      <w:r w:rsidRPr="00CE178C">
        <w:rPr>
          <w:b/>
          <w:lang w:val="en-CA"/>
          <w:rPrChange w:id="4" w:author="Vladymyr Kozyr" w:date="2021-07-31T19:40:00Z">
            <w:rPr>
              <w:b/>
            </w:rPr>
          </w:rPrChange>
        </w:rPr>
        <w:t>by</w:t>
      </w:r>
      <w:r w:rsidRPr="00CE178C">
        <w:rPr>
          <w:lang w:val="en-CA"/>
          <w:rPrChange w:id="5" w:author="Vladymyr Kozyr" w:date="2021-07-31T19:40:00Z">
            <w:rPr/>
          </w:rPrChange>
        </w:rPr>
        <w:br/>
      </w:r>
      <w:r w:rsidR="0067102C" w:rsidRPr="00CE178C">
        <w:rPr>
          <w:b/>
          <w:lang w:val="en-CA"/>
          <w:rPrChange w:id="6" w:author="Vladymyr Kozyr" w:date="2021-07-31T19:40:00Z">
            <w:rPr>
              <w:b/>
            </w:rPr>
          </w:rPrChange>
        </w:rPr>
        <w:t>[</w:t>
      </w:r>
      <w:del w:id="7" w:author="Vladymyr Kozyr" w:date="2021-03-12T14:25:00Z">
        <w:r w:rsidR="0067102C" w:rsidRPr="00CE178C" w:rsidDel="009F56FF">
          <w:rPr>
            <w:b/>
            <w:lang w:val="en-CA"/>
            <w:rPrChange w:id="8" w:author="Vladymyr Kozyr" w:date="2021-07-31T19:40:00Z">
              <w:rPr>
                <w:b/>
              </w:rPr>
            </w:rPrChange>
          </w:rPr>
          <w:delText>Firstname Lastname</w:delText>
        </w:r>
      </w:del>
      <w:ins w:id="9" w:author="Vladymyr Kozyr" w:date="2021-03-12T14:25:00Z">
        <w:r w:rsidR="009F56FF" w:rsidRPr="00CE178C">
          <w:rPr>
            <w:b/>
            <w:lang w:val="en-CA"/>
            <w:rPrChange w:id="10" w:author="Vladymyr Kozyr" w:date="2021-07-31T19:40:00Z">
              <w:rPr>
                <w:b/>
              </w:rPr>
            </w:rPrChange>
          </w:rPr>
          <w:t xml:space="preserve">Volodymyr </w:t>
        </w:r>
        <w:proofErr w:type="spellStart"/>
        <w:r w:rsidR="009F56FF" w:rsidRPr="00CE178C">
          <w:rPr>
            <w:b/>
            <w:lang w:val="en-CA"/>
            <w:rPrChange w:id="11" w:author="Vladymyr Kozyr" w:date="2021-07-31T19:40:00Z">
              <w:rPr>
                <w:b/>
              </w:rPr>
            </w:rPrChange>
          </w:rPr>
          <w:t>Kozyr</w:t>
        </w:r>
      </w:ins>
      <w:proofErr w:type="spellEnd"/>
      <w:r w:rsidR="0067102C" w:rsidRPr="00CE178C">
        <w:rPr>
          <w:b/>
          <w:lang w:val="en-CA"/>
          <w:rPrChange w:id="12" w:author="Vladymyr Kozyr" w:date="2021-07-31T19:40:00Z">
            <w:rPr>
              <w:b/>
            </w:rPr>
          </w:rPrChange>
        </w:rPr>
        <w:t>]</w:t>
      </w:r>
    </w:p>
    <w:p w14:paraId="197C9323" w14:textId="32A79B70" w:rsidR="00BC3B37" w:rsidRPr="00CE178C" w:rsidRDefault="0067102C" w:rsidP="00BC3B37">
      <w:pPr>
        <w:pStyle w:val="9TitlePageText"/>
        <w:rPr>
          <w:lang w:val="en-CA"/>
          <w:rPrChange w:id="13" w:author="Vladymyr Kozyr" w:date="2021-07-31T19:40:00Z">
            <w:rPr/>
          </w:rPrChange>
        </w:rPr>
      </w:pPr>
      <w:r w:rsidRPr="00CE178C">
        <w:rPr>
          <w:lang w:val="en-CA"/>
          <w:rPrChange w:id="14" w:author="Vladymyr Kozyr" w:date="2021-07-31T19:40:00Z">
            <w:rPr/>
          </w:rPrChange>
        </w:rPr>
        <w:t>[Previous degree, institution, YEAR]</w:t>
      </w:r>
      <w:r w:rsidR="00BC3B37" w:rsidRPr="00CE178C">
        <w:rPr>
          <w:lang w:val="en-CA"/>
          <w:rPrChange w:id="15" w:author="Vladymyr Kozyr" w:date="2021-07-31T19:40:00Z">
            <w:rPr/>
          </w:rPrChange>
        </w:rPr>
        <w:br/>
      </w:r>
      <w:r w:rsidRPr="00CE178C">
        <w:rPr>
          <w:lang w:val="en-CA"/>
          <w:rPrChange w:id="16" w:author="Vladymyr Kozyr" w:date="2021-07-31T19:40:00Z">
            <w:rPr/>
          </w:rPrChange>
        </w:rPr>
        <w:t>[Previous degree, institution, YEAR</w:t>
      </w:r>
      <w:r w:rsidR="00962D71" w:rsidRPr="00CE178C">
        <w:rPr>
          <w:lang w:val="en-CA"/>
          <w:rPrChange w:id="17" w:author="Vladymyr Kozyr" w:date="2021-07-31T19:40:00Z">
            <w:rPr/>
          </w:rPrChange>
        </w:rPr>
        <w:t xml:space="preserve"> – if more than one list in descending order</w:t>
      </w:r>
      <w:r w:rsidRPr="00CE178C">
        <w:rPr>
          <w:lang w:val="en-CA"/>
          <w:rPrChange w:id="18" w:author="Vladymyr Kozyr" w:date="2021-07-31T19:40:00Z">
            <w:rPr/>
          </w:rPrChange>
        </w:rPr>
        <w:t>]</w:t>
      </w:r>
    </w:p>
    <w:p w14:paraId="333A2FAA" w14:textId="2C05F524" w:rsidR="000C0A80" w:rsidRPr="00CE178C" w:rsidRDefault="0067102C" w:rsidP="000C0A80">
      <w:pPr>
        <w:pStyle w:val="9TitlePageText"/>
        <w:rPr>
          <w:lang w:val="en-CA"/>
          <w:rPrChange w:id="19" w:author="Vladymyr Kozyr" w:date="2021-07-31T19:40:00Z">
            <w:rPr/>
          </w:rPrChange>
        </w:rPr>
      </w:pPr>
      <w:del w:id="20" w:author="Vladymyr Kozyr" w:date="2021-06-21T22:25:00Z">
        <w:r w:rsidRPr="00CE178C" w:rsidDel="003F765D">
          <w:rPr>
            <w:lang w:val="en-CA"/>
            <w:rPrChange w:id="21" w:author="Vladymyr Kozyr" w:date="2021-07-31T19:40:00Z">
              <w:rPr/>
            </w:rPrChange>
          </w:rPr>
          <w:delText>[</w:delText>
        </w:r>
      </w:del>
      <w:r w:rsidRPr="00CE178C">
        <w:rPr>
          <w:lang w:val="en-CA"/>
          <w:rPrChange w:id="22" w:author="Vladymyr Kozyr" w:date="2021-07-31T19:40:00Z">
            <w:rPr/>
          </w:rPrChange>
        </w:rPr>
        <w:t>Thesis</w:t>
      </w:r>
      <w:ins w:id="23" w:author="Vladymyr Kozyr" w:date="2021-06-21T22:25:00Z">
        <w:r w:rsidR="003F765D" w:rsidRPr="00CE178C">
          <w:rPr>
            <w:lang w:val="en-CA"/>
            <w:rPrChange w:id="24" w:author="Vladymyr Kozyr" w:date="2021-07-31T19:40:00Z">
              <w:rPr/>
            </w:rPrChange>
          </w:rPr>
          <w:t xml:space="preserve"> </w:t>
        </w:r>
      </w:ins>
      <w:del w:id="25" w:author="Vladymyr Kozyr" w:date="2021-06-21T22:25:00Z">
        <w:r w:rsidRPr="00CE178C" w:rsidDel="003F765D">
          <w:rPr>
            <w:lang w:val="en-CA"/>
            <w:rPrChange w:id="26" w:author="Vladymyr Kozyr" w:date="2021-07-31T19:40:00Z">
              <w:rPr/>
            </w:rPrChange>
          </w:rPr>
          <w:delText>/</w:delText>
        </w:r>
      </w:del>
      <w:r w:rsidRPr="00CE178C">
        <w:rPr>
          <w:lang w:val="en-CA"/>
          <w:rPrChange w:id="27" w:author="Vladymyr Kozyr" w:date="2021-07-31T19:40:00Z">
            <w:rPr/>
          </w:rPrChange>
        </w:rPr>
        <w:t>Project</w:t>
      </w:r>
      <w:del w:id="28" w:author="Vladymyr Kozyr" w:date="2021-06-21T22:25:00Z">
        <w:r w:rsidRPr="00CE178C" w:rsidDel="003F765D">
          <w:rPr>
            <w:lang w:val="en-CA"/>
            <w:rPrChange w:id="29" w:author="Vladymyr Kozyr" w:date="2021-07-31T19:40:00Z">
              <w:rPr/>
            </w:rPrChange>
          </w:rPr>
          <w:delText>/Extended Essays]</w:delText>
        </w:r>
      </w:del>
      <w:r w:rsidR="00384B2C" w:rsidRPr="00CE178C">
        <w:rPr>
          <w:lang w:val="en-CA"/>
          <w:rPrChange w:id="30" w:author="Vladymyr Kozyr" w:date="2021-07-31T19:40:00Z">
            <w:rPr/>
          </w:rPrChange>
        </w:rPr>
        <w:t xml:space="preserve"> </w:t>
      </w:r>
      <w:r w:rsidR="000C0A80" w:rsidRPr="00CE178C">
        <w:rPr>
          <w:lang w:val="en-CA"/>
          <w:rPrChange w:id="31" w:author="Vladymyr Kozyr" w:date="2021-07-31T19:40:00Z">
            <w:rPr/>
          </w:rPrChange>
        </w:rPr>
        <w:t>Submitted in Partial Fulfillment of the</w:t>
      </w:r>
      <w:r w:rsidR="000C0A80" w:rsidRPr="00CE178C">
        <w:rPr>
          <w:lang w:val="en-CA"/>
          <w:rPrChange w:id="32" w:author="Vladymyr Kozyr" w:date="2021-07-31T19:40:00Z">
            <w:rPr/>
          </w:rPrChange>
        </w:rPr>
        <w:br/>
        <w:t>Requirements for the Degree of</w:t>
      </w:r>
      <w:r w:rsidR="000C0A80" w:rsidRPr="00CE178C">
        <w:rPr>
          <w:lang w:val="en-CA"/>
          <w:rPrChange w:id="33" w:author="Vladymyr Kozyr" w:date="2021-07-31T19:40:00Z">
            <w:rPr/>
          </w:rPrChange>
        </w:rPr>
        <w:br/>
      </w:r>
      <w:r w:rsidRPr="00CE178C">
        <w:rPr>
          <w:lang w:val="en-CA"/>
          <w:rPrChange w:id="34" w:author="Vladymyr Kozyr" w:date="2021-07-31T19:40:00Z">
            <w:rPr/>
          </w:rPrChange>
        </w:rPr>
        <w:t>[Master of…/Doctor of…]</w:t>
      </w:r>
    </w:p>
    <w:p w14:paraId="5A436014" w14:textId="492571FE" w:rsidR="000C0A80" w:rsidRPr="00CE178C" w:rsidRDefault="005166E7" w:rsidP="000C0A80">
      <w:pPr>
        <w:pStyle w:val="9TitlePageText"/>
        <w:rPr>
          <w:lang w:val="en-CA"/>
          <w:rPrChange w:id="35" w:author="Vladymyr Kozyr" w:date="2021-07-31T19:40:00Z">
            <w:rPr/>
          </w:rPrChange>
        </w:rPr>
      </w:pPr>
      <w:r w:rsidRPr="00CE178C">
        <w:rPr>
          <w:lang w:val="en-CA"/>
          <w:rPrChange w:id="36" w:author="Vladymyr Kozyr" w:date="2021-07-31T19:40:00Z">
            <w:rPr/>
          </w:rPrChange>
        </w:rPr>
        <w:t>i</w:t>
      </w:r>
      <w:r w:rsidR="000C0A80" w:rsidRPr="00CE178C">
        <w:rPr>
          <w:lang w:val="en-CA"/>
          <w:rPrChange w:id="37" w:author="Vladymyr Kozyr" w:date="2021-07-31T19:40:00Z">
            <w:rPr/>
          </w:rPrChange>
        </w:rPr>
        <w:t>n the</w:t>
      </w:r>
      <w:r w:rsidR="000C0A80" w:rsidRPr="00CE178C">
        <w:rPr>
          <w:lang w:val="en-CA"/>
          <w:rPrChange w:id="38" w:author="Vladymyr Kozyr" w:date="2021-07-31T19:40:00Z">
            <w:rPr/>
          </w:rPrChange>
        </w:rPr>
        <w:br/>
      </w:r>
      <w:r w:rsidR="00962D71" w:rsidRPr="00CE178C">
        <w:rPr>
          <w:lang w:val="en-CA"/>
          <w:rPrChange w:id="39" w:author="Vladymyr Kozyr" w:date="2021-07-31T19:40:00Z">
            <w:rPr/>
          </w:rPrChange>
        </w:rPr>
        <w:t>[</w:t>
      </w:r>
      <w:r w:rsidR="0067102C" w:rsidRPr="00CE178C">
        <w:rPr>
          <w:lang w:val="en-CA"/>
          <w:rPrChange w:id="40" w:author="Vladymyr Kozyr" w:date="2021-07-31T19:40:00Z">
            <w:rPr/>
          </w:rPrChange>
        </w:rPr>
        <w:t>School/Department of …]</w:t>
      </w:r>
      <w:r w:rsidRPr="00CE178C">
        <w:rPr>
          <w:lang w:val="en-CA"/>
          <w:rPrChange w:id="41" w:author="Vladymyr Kozyr" w:date="2021-07-31T19:40:00Z">
            <w:rPr/>
          </w:rPrChange>
        </w:rPr>
        <w:br/>
      </w:r>
      <w:r w:rsidR="0067102C" w:rsidRPr="00CE178C">
        <w:rPr>
          <w:lang w:val="en-CA"/>
          <w:rPrChange w:id="42" w:author="Vladymyr Kozyr" w:date="2021-07-31T19:40:00Z">
            <w:rPr/>
          </w:rPrChange>
        </w:rPr>
        <w:t>[</w:t>
      </w:r>
      <w:r w:rsidRPr="00CE178C">
        <w:rPr>
          <w:lang w:val="en-CA"/>
          <w:rPrChange w:id="43" w:author="Vladymyr Kozyr" w:date="2021-07-31T19:40:00Z">
            <w:rPr/>
          </w:rPrChange>
        </w:rPr>
        <w:t>Faculty of</w:t>
      </w:r>
      <w:r w:rsidR="00B23EBE" w:rsidRPr="00CE178C">
        <w:rPr>
          <w:lang w:val="en-CA"/>
          <w:rPrChange w:id="44" w:author="Vladymyr Kozyr" w:date="2021-07-31T19:40:00Z">
            <w:rPr/>
          </w:rPrChange>
        </w:rPr>
        <w:t xml:space="preserve"> </w:t>
      </w:r>
      <w:r w:rsidR="001C2BE7" w:rsidRPr="00CE178C">
        <w:rPr>
          <w:lang w:val="en-CA"/>
          <w:rPrChange w:id="45" w:author="Vladymyr Kozyr" w:date="2021-07-31T19:40:00Z">
            <w:rPr/>
          </w:rPrChange>
        </w:rPr>
        <w:t>…</w:t>
      </w:r>
      <w:r w:rsidR="0067102C" w:rsidRPr="00CE178C">
        <w:rPr>
          <w:lang w:val="en-CA"/>
          <w:rPrChange w:id="46" w:author="Vladymyr Kozyr" w:date="2021-07-31T19:40:00Z">
            <w:rPr/>
          </w:rPrChange>
        </w:rPr>
        <w:t>]</w:t>
      </w:r>
    </w:p>
    <w:p w14:paraId="65C9B881" w14:textId="77777777" w:rsidR="000B4421" w:rsidRPr="00CE178C" w:rsidRDefault="000B4421" w:rsidP="000B4421">
      <w:pPr>
        <w:pStyle w:val="9TitlePageText"/>
        <w:rPr>
          <w:lang w:val="en-CA"/>
          <w:rPrChange w:id="47" w:author="Vladymyr Kozyr" w:date="2021-07-31T19:40:00Z">
            <w:rPr/>
          </w:rPrChange>
        </w:rPr>
      </w:pPr>
    </w:p>
    <w:p w14:paraId="06B81385" w14:textId="59C88DB8" w:rsidR="000C0A80" w:rsidRPr="00CE178C" w:rsidRDefault="000C0A80" w:rsidP="000C0A80">
      <w:pPr>
        <w:pStyle w:val="9TitlePageText"/>
        <w:rPr>
          <w:lang w:val="en-CA"/>
          <w:rPrChange w:id="48" w:author="Vladymyr Kozyr" w:date="2021-07-31T19:40:00Z">
            <w:rPr/>
          </w:rPrChange>
        </w:rPr>
      </w:pPr>
      <w:r w:rsidRPr="00CE178C">
        <w:rPr>
          <w:rFonts w:cs="Arial"/>
          <w:lang w:val="en-CA"/>
          <w:rPrChange w:id="49" w:author="Vladymyr Kozyr" w:date="2021-07-31T19:40:00Z">
            <w:rPr>
              <w:rFonts w:cs="Arial"/>
            </w:rPr>
          </w:rPrChange>
        </w:rPr>
        <w:t>©</w:t>
      </w:r>
      <w:r w:rsidRPr="00CE178C">
        <w:rPr>
          <w:lang w:val="en-CA"/>
          <w:rPrChange w:id="50" w:author="Vladymyr Kozyr" w:date="2021-07-31T19:40:00Z">
            <w:rPr/>
          </w:rPrChange>
        </w:rPr>
        <w:t xml:space="preserve"> </w:t>
      </w:r>
      <w:r w:rsidR="0067102C" w:rsidRPr="00CE178C">
        <w:rPr>
          <w:lang w:val="en-CA"/>
          <w:rPrChange w:id="51" w:author="Vladymyr Kozyr" w:date="2021-07-31T19:40:00Z">
            <w:rPr/>
          </w:rPrChange>
        </w:rPr>
        <w:t>[</w:t>
      </w:r>
      <w:del w:id="52" w:author="Vladymyr Kozyr" w:date="2021-03-12T14:26:00Z">
        <w:r w:rsidR="0067102C" w:rsidRPr="00CE178C" w:rsidDel="009F56FF">
          <w:rPr>
            <w:lang w:val="en-CA"/>
            <w:rPrChange w:id="53" w:author="Vladymyr Kozyr" w:date="2021-07-31T19:40:00Z">
              <w:rPr/>
            </w:rPrChange>
          </w:rPr>
          <w:delText>Firstname Lastname</w:delText>
        </w:r>
      </w:del>
      <w:ins w:id="54" w:author="Vladymyr Kozyr" w:date="2021-03-12T14:26:00Z">
        <w:r w:rsidR="009F56FF" w:rsidRPr="00CE178C">
          <w:rPr>
            <w:lang w:val="en-CA"/>
            <w:rPrChange w:id="55" w:author="Vladymyr Kozyr" w:date="2021-07-31T19:40:00Z">
              <w:rPr/>
            </w:rPrChange>
          </w:rPr>
          <w:t xml:space="preserve">Volodymyr </w:t>
        </w:r>
        <w:proofErr w:type="spellStart"/>
        <w:r w:rsidR="009F56FF" w:rsidRPr="00CE178C">
          <w:rPr>
            <w:lang w:val="en-CA"/>
            <w:rPrChange w:id="56" w:author="Vladymyr Kozyr" w:date="2021-07-31T19:40:00Z">
              <w:rPr/>
            </w:rPrChange>
          </w:rPr>
          <w:t>Kozyr</w:t>
        </w:r>
      </w:ins>
      <w:proofErr w:type="spellEnd"/>
      <w:r w:rsidR="0067102C" w:rsidRPr="00CE178C">
        <w:rPr>
          <w:lang w:val="en-CA"/>
          <w:rPrChange w:id="57" w:author="Vladymyr Kozyr" w:date="2021-07-31T19:40:00Z">
            <w:rPr/>
          </w:rPrChange>
        </w:rPr>
        <w:t>]</w:t>
      </w:r>
      <w:r w:rsidR="000B56F9" w:rsidRPr="00CE178C">
        <w:rPr>
          <w:lang w:val="en-CA"/>
          <w:rPrChange w:id="58" w:author="Vladymyr Kozyr" w:date="2021-07-31T19:40:00Z">
            <w:rPr/>
          </w:rPrChange>
        </w:rPr>
        <w:t xml:space="preserve"> </w:t>
      </w:r>
      <w:del w:id="59" w:author="Vladymyr Kozyr" w:date="2021-03-12T14:26:00Z">
        <w:r w:rsidR="000B56F9" w:rsidRPr="00CE178C" w:rsidDel="009F56FF">
          <w:rPr>
            <w:lang w:val="en-CA"/>
            <w:rPrChange w:id="60" w:author="Vladymyr Kozyr" w:date="2021-07-31T19:40:00Z">
              <w:rPr/>
            </w:rPrChange>
          </w:rPr>
          <w:delText>YEAR</w:delText>
        </w:r>
      </w:del>
      <w:ins w:id="61" w:author="Vladymyr Kozyr" w:date="2021-03-12T14:26:00Z">
        <w:r w:rsidR="009F56FF" w:rsidRPr="00CE178C">
          <w:rPr>
            <w:lang w:val="en-CA"/>
            <w:rPrChange w:id="62" w:author="Vladymyr Kozyr" w:date="2021-07-31T19:40:00Z">
              <w:rPr/>
            </w:rPrChange>
          </w:rPr>
          <w:t>2021</w:t>
        </w:r>
      </w:ins>
      <w:r w:rsidRPr="00CE178C">
        <w:rPr>
          <w:lang w:val="en-CA"/>
          <w:rPrChange w:id="63" w:author="Vladymyr Kozyr" w:date="2021-07-31T19:40:00Z">
            <w:rPr/>
          </w:rPrChange>
        </w:rPr>
        <w:br/>
        <w:t>SIMON FRASER UNIVERSITY</w:t>
      </w:r>
      <w:r w:rsidRPr="00CE178C">
        <w:rPr>
          <w:lang w:val="en-CA"/>
          <w:rPrChange w:id="64" w:author="Vladymyr Kozyr" w:date="2021-07-31T19:40:00Z">
            <w:rPr/>
          </w:rPrChange>
        </w:rPr>
        <w:br/>
      </w:r>
      <w:r w:rsidR="0067102C" w:rsidRPr="00CE178C">
        <w:rPr>
          <w:lang w:val="en-CA"/>
          <w:rPrChange w:id="65" w:author="Vladymyr Kozyr" w:date="2021-07-31T19:40:00Z">
            <w:rPr/>
          </w:rPrChange>
        </w:rPr>
        <w:t>[Term</w:t>
      </w:r>
      <w:r w:rsidR="00D26CE0" w:rsidRPr="00CE178C">
        <w:rPr>
          <w:lang w:val="en-CA"/>
          <w:rPrChange w:id="66" w:author="Vladymyr Kozyr" w:date="2021-07-31T19:40:00Z">
            <w:rPr/>
          </w:rPrChange>
        </w:rPr>
        <w:t xml:space="preserve"> </w:t>
      </w:r>
      <w:r w:rsidR="0067102C" w:rsidRPr="00CE178C">
        <w:rPr>
          <w:lang w:val="en-CA"/>
          <w:rPrChange w:id="67" w:author="Vladymyr Kozyr" w:date="2021-07-31T19:40:00Z">
            <w:rPr/>
          </w:rPrChange>
        </w:rPr>
        <w:t>YEAR]</w:t>
      </w:r>
    </w:p>
    <w:p w14:paraId="2DBEFD46" w14:textId="77777777" w:rsidR="00105D3E" w:rsidRPr="00CE178C" w:rsidRDefault="00105D3E" w:rsidP="00105D3E">
      <w:pPr>
        <w:pStyle w:val="9TitlePageText"/>
        <w:rPr>
          <w:lang w:val="en-CA"/>
          <w:rPrChange w:id="68" w:author="Vladymyr Kozyr" w:date="2021-07-31T19:40:00Z">
            <w:rPr/>
          </w:rPrChange>
        </w:rPr>
      </w:pPr>
    </w:p>
    <w:p w14:paraId="38105075" w14:textId="77777777" w:rsidR="00DC1AAA" w:rsidRPr="00CE178C" w:rsidRDefault="00DC1AAA" w:rsidP="00DC1AAA">
      <w:pPr>
        <w:pStyle w:val="1ParaFlushLeft"/>
        <w:jc w:val="center"/>
        <w:rPr>
          <w:rPrChange w:id="69" w:author="Vladymyr Kozyr" w:date="2021-07-31T19:40:00Z">
            <w:rPr/>
          </w:rPrChange>
        </w:rPr>
      </w:pPr>
    </w:p>
    <w:p w14:paraId="1307437E" w14:textId="2B586108" w:rsidR="00105D3E" w:rsidRPr="00CE178C" w:rsidRDefault="00DC1AAA" w:rsidP="00B73EFD">
      <w:pPr>
        <w:pStyle w:val="9TitlePageText"/>
        <w:spacing w:line="240" w:lineRule="auto"/>
        <w:rPr>
          <w:sz w:val="20"/>
          <w:szCs w:val="20"/>
          <w:lang w:val="en-CA"/>
          <w:rPrChange w:id="70" w:author="Vladymyr Kozyr" w:date="2021-07-31T19:40:00Z">
            <w:rPr>
              <w:sz w:val="20"/>
              <w:szCs w:val="20"/>
            </w:rPr>
          </w:rPrChange>
        </w:rPr>
      </w:pPr>
      <w:r w:rsidRPr="00CE178C">
        <w:rPr>
          <w:sz w:val="20"/>
          <w:szCs w:val="20"/>
          <w:lang w:val="en-CA"/>
          <w:rPrChange w:id="71" w:author="Vladymyr Kozyr" w:date="2021-07-31T19:40:00Z">
            <w:rPr>
              <w:noProof/>
              <w:sz w:val="20"/>
              <w:szCs w:val="20"/>
            </w:rPr>
          </w:rPrChange>
        </w:rPr>
        <w:t xml:space="preserve">Copyright in this work rests with the author. Please ensure that any reproduction </w:t>
      </w:r>
      <w:r w:rsidR="00A13C6D" w:rsidRPr="00CE178C">
        <w:rPr>
          <w:sz w:val="20"/>
          <w:szCs w:val="20"/>
          <w:lang w:val="en-CA"/>
          <w:rPrChange w:id="72" w:author="Vladymyr Kozyr" w:date="2021-07-31T19:40:00Z">
            <w:rPr>
              <w:noProof/>
              <w:sz w:val="20"/>
              <w:szCs w:val="20"/>
            </w:rPr>
          </w:rPrChange>
        </w:rPr>
        <w:br/>
      </w:r>
      <w:r w:rsidRPr="00CE178C">
        <w:rPr>
          <w:sz w:val="20"/>
          <w:szCs w:val="20"/>
          <w:lang w:val="en-CA"/>
          <w:rPrChange w:id="73" w:author="Vladymyr Kozyr" w:date="2021-07-31T19:40:00Z">
            <w:rPr>
              <w:noProof/>
              <w:sz w:val="20"/>
              <w:szCs w:val="20"/>
            </w:rPr>
          </w:rPrChange>
        </w:rPr>
        <w:t>or re-use is done in accordance with the relevant national copyright legislation.</w:t>
      </w:r>
    </w:p>
    <w:p w14:paraId="228480A5" w14:textId="77777777" w:rsidR="003F6C1D" w:rsidRPr="00CE178C" w:rsidRDefault="003F6C1D" w:rsidP="003F6C1D">
      <w:pPr>
        <w:pStyle w:val="Heading1Preliminary"/>
        <w:rPr>
          <w:rPrChange w:id="74" w:author="Vladymyr Kozyr" w:date="2021-07-31T19:40:00Z">
            <w:rPr/>
          </w:rPrChange>
        </w:rPr>
      </w:pPr>
      <w:bookmarkStart w:id="75" w:name="_Toc67830726"/>
      <w:r w:rsidRPr="00CE178C">
        <w:rPr>
          <w:rPrChange w:id="76" w:author="Vladymyr Kozyr" w:date="2021-07-31T19:40:00Z">
            <w:rPr/>
          </w:rPrChange>
        </w:rPr>
        <w:lastRenderedPageBreak/>
        <w:t>Declaration of Committee</w:t>
      </w:r>
      <w:bookmarkEnd w:id="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Look w:val="04A0" w:firstRow="1" w:lastRow="0" w:firstColumn="1" w:lastColumn="0" w:noHBand="0" w:noVBand="1"/>
      </w:tblPr>
      <w:tblGrid>
        <w:gridCol w:w="3196"/>
        <w:gridCol w:w="866"/>
        <w:gridCol w:w="4578"/>
      </w:tblGrid>
      <w:tr w:rsidR="003F6C1D" w:rsidRPr="00CE178C" w14:paraId="21FCB14F" w14:textId="77777777" w:rsidTr="00680B3C">
        <w:tc>
          <w:tcPr>
            <w:tcW w:w="3196" w:type="dxa"/>
          </w:tcPr>
          <w:p w14:paraId="5048088A" w14:textId="77777777" w:rsidR="003F6C1D" w:rsidRPr="00CE178C" w:rsidRDefault="003F6C1D" w:rsidP="00680B3C">
            <w:pPr>
              <w:pStyle w:val="1ParaNoSpace"/>
              <w:rPr>
                <w:b/>
                <w:rPrChange w:id="77" w:author="Vladymyr Kozyr" w:date="2021-07-31T19:40:00Z">
                  <w:rPr>
                    <w:b/>
                  </w:rPr>
                </w:rPrChange>
              </w:rPr>
            </w:pPr>
            <w:r w:rsidRPr="00CE178C">
              <w:rPr>
                <w:b/>
                <w:rPrChange w:id="78" w:author="Vladymyr Kozyr" w:date="2021-07-31T19:40:00Z">
                  <w:rPr>
                    <w:b/>
                  </w:rPr>
                </w:rPrChange>
              </w:rPr>
              <w:t>Name:</w:t>
            </w:r>
          </w:p>
        </w:tc>
        <w:tc>
          <w:tcPr>
            <w:tcW w:w="5444" w:type="dxa"/>
            <w:gridSpan w:val="2"/>
          </w:tcPr>
          <w:p w14:paraId="767C84B9" w14:textId="77777777" w:rsidR="003F6C1D" w:rsidRPr="00CE178C" w:rsidRDefault="003F6C1D" w:rsidP="00680B3C">
            <w:pPr>
              <w:pStyle w:val="1ParaNoSpace"/>
              <w:rPr>
                <w:b/>
                <w:rPrChange w:id="79" w:author="Vladymyr Kozyr" w:date="2021-07-31T19:40:00Z">
                  <w:rPr>
                    <w:b/>
                  </w:rPr>
                </w:rPrChange>
              </w:rPr>
            </w:pPr>
            <w:r w:rsidRPr="00CE178C">
              <w:rPr>
                <w:b/>
                <w:rPrChange w:id="80" w:author="Vladymyr Kozyr" w:date="2021-07-31T19:40:00Z">
                  <w:rPr>
                    <w:b/>
                  </w:rPr>
                </w:rPrChange>
              </w:rPr>
              <w:t>[</w:t>
            </w:r>
            <w:proofErr w:type="spellStart"/>
            <w:r w:rsidRPr="00CE178C">
              <w:rPr>
                <w:b/>
                <w:rPrChange w:id="81" w:author="Vladymyr Kozyr" w:date="2021-07-31T19:40:00Z">
                  <w:rPr>
                    <w:b/>
                  </w:rPr>
                </w:rPrChange>
              </w:rPr>
              <w:t>Firstname</w:t>
            </w:r>
            <w:proofErr w:type="spellEnd"/>
            <w:r w:rsidRPr="00CE178C">
              <w:rPr>
                <w:b/>
                <w:rPrChange w:id="82" w:author="Vladymyr Kozyr" w:date="2021-07-31T19:40:00Z">
                  <w:rPr>
                    <w:b/>
                  </w:rPr>
                </w:rPrChange>
              </w:rPr>
              <w:t xml:space="preserve"> </w:t>
            </w:r>
            <w:proofErr w:type="spellStart"/>
            <w:r w:rsidRPr="00CE178C">
              <w:rPr>
                <w:b/>
                <w:rPrChange w:id="83" w:author="Vladymyr Kozyr" w:date="2021-07-31T19:40:00Z">
                  <w:rPr>
                    <w:b/>
                  </w:rPr>
                </w:rPrChange>
              </w:rPr>
              <w:t>Lastname</w:t>
            </w:r>
            <w:proofErr w:type="spellEnd"/>
            <w:r w:rsidRPr="00CE178C">
              <w:rPr>
                <w:b/>
                <w:rPrChange w:id="84" w:author="Vladymyr Kozyr" w:date="2021-07-31T19:40:00Z">
                  <w:rPr>
                    <w:b/>
                  </w:rPr>
                </w:rPrChange>
              </w:rPr>
              <w:t>]</w:t>
            </w:r>
          </w:p>
        </w:tc>
      </w:tr>
      <w:tr w:rsidR="003F6C1D" w:rsidRPr="00CE178C" w14:paraId="5AE85B3C" w14:textId="77777777" w:rsidTr="00680B3C">
        <w:tc>
          <w:tcPr>
            <w:tcW w:w="3196" w:type="dxa"/>
          </w:tcPr>
          <w:p w14:paraId="762AE02A" w14:textId="77777777" w:rsidR="003F6C1D" w:rsidRPr="00CE178C" w:rsidRDefault="003F6C1D" w:rsidP="00680B3C">
            <w:pPr>
              <w:pStyle w:val="1ParaNoSpace"/>
              <w:rPr>
                <w:b/>
                <w:rPrChange w:id="85" w:author="Vladymyr Kozyr" w:date="2021-07-31T19:40:00Z">
                  <w:rPr>
                    <w:b/>
                  </w:rPr>
                </w:rPrChange>
              </w:rPr>
            </w:pPr>
            <w:r w:rsidRPr="00CE178C">
              <w:rPr>
                <w:b/>
                <w:rPrChange w:id="86" w:author="Vladymyr Kozyr" w:date="2021-07-31T19:40:00Z">
                  <w:rPr>
                    <w:b/>
                  </w:rPr>
                </w:rPrChange>
              </w:rPr>
              <w:t>Degree:</w:t>
            </w:r>
          </w:p>
        </w:tc>
        <w:tc>
          <w:tcPr>
            <w:tcW w:w="5444" w:type="dxa"/>
            <w:gridSpan w:val="2"/>
          </w:tcPr>
          <w:p w14:paraId="65E69B80" w14:textId="77777777" w:rsidR="003F6C1D" w:rsidRPr="00CE178C" w:rsidRDefault="003F6C1D" w:rsidP="00680B3C">
            <w:pPr>
              <w:pStyle w:val="1ParaNoSpace"/>
              <w:rPr>
                <w:b/>
                <w:rPrChange w:id="87" w:author="Vladymyr Kozyr" w:date="2021-07-31T19:40:00Z">
                  <w:rPr>
                    <w:b/>
                  </w:rPr>
                </w:rPrChange>
              </w:rPr>
            </w:pPr>
            <w:r w:rsidRPr="00CE178C">
              <w:rPr>
                <w:b/>
                <w:rPrChange w:id="88" w:author="Vladymyr Kozyr" w:date="2021-07-31T19:40:00Z">
                  <w:rPr>
                    <w:b/>
                  </w:rPr>
                </w:rPrChange>
              </w:rPr>
              <w:t>[Master of …/Doctor of …]</w:t>
            </w:r>
          </w:p>
        </w:tc>
      </w:tr>
      <w:tr w:rsidR="003F6C1D" w:rsidRPr="00CE178C" w14:paraId="5D2832D7" w14:textId="77777777" w:rsidTr="00680B3C">
        <w:tc>
          <w:tcPr>
            <w:tcW w:w="3196" w:type="dxa"/>
          </w:tcPr>
          <w:p w14:paraId="1F00EF8E" w14:textId="77777777" w:rsidR="003F6C1D" w:rsidRPr="00CE178C" w:rsidRDefault="003F6C1D" w:rsidP="00680B3C">
            <w:pPr>
              <w:pStyle w:val="1ParaNoSpace"/>
              <w:rPr>
                <w:b/>
                <w:rPrChange w:id="89" w:author="Vladymyr Kozyr" w:date="2021-07-31T19:40:00Z">
                  <w:rPr>
                    <w:b/>
                  </w:rPr>
                </w:rPrChange>
              </w:rPr>
            </w:pPr>
            <w:r w:rsidRPr="00CE178C">
              <w:rPr>
                <w:b/>
                <w:rPrChange w:id="90" w:author="Vladymyr Kozyr" w:date="2021-07-31T19:40:00Z">
                  <w:rPr>
                    <w:b/>
                  </w:rPr>
                </w:rPrChange>
              </w:rPr>
              <w:t>Thesis title:</w:t>
            </w:r>
          </w:p>
        </w:tc>
        <w:tc>
          <w:tcPr>
            <w:tcW w:w="5444" w:type="dxa"/>
            <w:gridSpan w:val="2"/>
          </w:tcPr>
          <w:p w14:paraId="01F2DD80" w14:textId="77777777" w:rsidR="003F6C1D" w:rsidRPr="00CE178C" w:rsidRDefault="003F6C1D" w:rsidP="00680B3C">
            <w:pPr>
              <w:pStyle w:val="1ParaNoSpace"/>
              <w:rPr>
                <w:b/>
                <w:rPrChange w:id="91" w:author="Vladymyr Kozyr" w:date="2021-07-31T19:40:00Z">
                  <w:rPr>
                    <w:b/>
                  </w:rPr>
                </w:rPrChange>
              </w:rPr>
            </w:pPr>
            <w:r w:rsidRPr="00CE178C">
              <w:rPr>
                <w:b/>
                <w:rPrChange w:id="92" w:author="Vladymyr Kozyr" w:date="2021-07-31T19:40:00Z">
                  <w:rPr>
                    <w:b/>
                  </w:rPr>
                </w:rPrChange>
              </w:rPr>
              <w:t>Type or paste the title of the work here</w:t>
            </w:r>
          </w:p>
        </w:tc>
      </w:tr>
      <w:tr w:rsidR="003F6C1D" w:rsidRPr="00CE178C" w14:paraId="1A134CFB" w14:textId="77777777" w:rsidTr="00680B3C">
        <w:tc>
          <w:tcPr>
            <w:tcW w:w="3196" w:type="dxa"/>
          </w:tcPr>
          <w:p w14:paraId="6A335CEA" w14:textId="77777777" w:rsidR="003F6C1D" w:rsidRPr="00CE178C" w:rsidRDefault="003F6C1D" w:rsidP="00680B3C">
            <w:pPr>
              <w:pStyle w:val="1ParaNoSpace"/>
              <w:rPr>
                <w:b/>
                <w:rPrChange w:id="93" w:author="Vladymyr Kozyr" w:date="2021-07-31T19:40:00Z">
                  <w:rPr>
                    <w:b/>
                  </w:rPr>
                </w:rPrChange>
              </w:rPr>
            </w:pPr>
            <w:r w:rsidRPr="00CE178C">
              <w:rPr>
                <w:b/>
                <w:rPrChange w:id="94" w:author="Vladymyr Kozyr" w:date="2021-07-31T19:40:00Z">
                  <w:rPr>
                    <w:b/>
                  </w:rPr>
                </w:rPrChange>
              </w:rPr>
              <w:t>Committee:</w:t>
            </w:r>
          </w:p>
        </w:tc>
        <w:tc>
          <w:tcPr>
            <w:tcW w:w="866" w:type="dxa"/>
          </w:tcPr>
          <w:p w14:paraId="4F8062AF" w14:textId="77777777" w:rsidR="003F6C1D" w:rsidRPr="00CE178C" w:rsidRDefault="003F6C1D" w:rsidP="00680B3C">
            <w:pPr>
              <w:pStyle w:val="1ParaNoSpace"/>
              <w:rPr>
                <w:b/>
                <w:rPrChange w:id="95" w:author="Vladymyr Kozyr" w:date="2021-07-31T19:40:00Z">
                  <w:rPr>
                    <w:b/>
                  </w:rPr>
                </w:rPrChange>
              </w:rPr>
            </w:pPr>
            <w:r w:rsidRPr="00CE178C">
              <w:rPr>
                <w:b/>
                <w:rPrChange w:id="96" w:author="Vladymyr Kozyr" w:date="2021-07-31T19:40:00Z">
                  <w:rPr>
                    <w:b/>
                  </w:rPr>
                </w:rPrChange>
              </w:rPr>
              <w:t>Chair:</w:t>
            </w:r>
          </w:p>
        </w:tc>
        <w:tc>
          <w:tcPr>
            <w:tcW w:w="4578" w:type="dxa"/>
          </w:tcPr>
          <w:p w14:paraId="0B56C013" w14:textId="77777777" w:rsidR="003F6C1D" w:rsidRPr="00CE178C" w:rsidRDefault="003F6C1D" w:rsidP="00680B3C">
            <w:pPr>
              <w:pStyle w:val="1ParaNoSpace"/>
              <w:rPr>
                <w:rPrChange w:id="97" w:author="Vladymyr Kozyr" w:date="2021-07-31T19:40:00Z">
                  <w:rPr/>
                </w:rPrChange>
              </w:rPr>
            </w:pPr>
            <w:r w:rsidRPr="00CE178C">
              <w:rPr>
                <w:rPrChange w:id="98" w:author="Vladymyr Kozyr" w:date="2021-07-31T19:40:00Z">
                  <w:rPr/>
                </w:rPrChange>
              </w:rPr>
              <w:t>[</w:t>
            </w:r>
            <w:proofErr w:type="spellStart"/>
            <w:r w:rsidRPr="00CE178C">
              <w:rPr>
                <w:rPrChange w:id="99" w:author="Vladymyr Kozyr" w:date="2021-07-31T19:40:00Z">
                  <w:rPr/>
                </w:rPrChange>
              </w:rPr>
              <w:t>Firstname</w:t>
            </w:r>
            <w:proofErr w:type="spellEnd"/>
            <w:r w:rsidRPr="00CE178C">
              <w:rPr>
                <w:rPrChange w:id="100" w:author="Vladymyr Kozyr" w:date="2021-07-31T19:40:00Z">
                  <w:rPr/>
                </w:rPrChange>
              </w:rPr>
              <w:t xml:space="preserve"> </w:t>
            </w:r>
            <w:proofErr w:type="spellStart"/>
            <w:r w:rsidRPr="00CE178C">
              <w:rPr>
                <w:rPrChange w:id="101" w:author="Vladymyr Kozyr" w:date="2021-07-31T19:40:00Z">
                  <w:rPr/>
                </w:rPrChange>
              </w:rPr>
              <w:t>Lastname</w:t>
            </w:r>
            <w:proofErr w:type="spellEnd"/>
            <w:r w:rsidRPr="00CE178C">
              <w:rPr>
                <w:rPrChange w:id="102" w:author="Vladymyr Kozyr" w:date="2021-07-31T19:40:00Z">
                  <w:rPr/>
                </w:rPrChange>
              </w:rPr>
              <w:t>]</w:t>
            </w:r>
            <w:r w:rsidRPr="00CE178C">
              <w:rPr>
                <w:rPrChange w:id="103" w:author="Vladymyr Kozyr" w:date="2021-07-31T19:40:00Z">
                  <w:rPr/>
                </w:rPrChange>
              </w:rPr>
              <w:br/>
              <w:t>[Academic Role, Academic Unit]</w:t>
            </w:r>
          </w:p>
        </w:tc>
      </w:tr>
      <w:tr w:rsidR="003F6C1D" w:rsidRPr="00CE178C" w14:paraId="068F0332" w14:textId="77777777" w:rsidTr="00680B3C">
        <w:tc>
          <w:tcPr>
            <w:tcW w:w="3196" w:type="dxa"/>
          </w:tcPr>
          <w:p w14:paraId="717CF5DF" w14:textId="77777777" w:rsidR="003F6C1D" w:rsidRPr="00CE178C" w:rsidRDefault="003F6C1D" w:rsidP="00680B3C">
            <w:pPr>
              <w:pStyle w:val="1ParaNoSpace"/>
              <w:rPr>
                <w:b/>
                <w:rPrChange w:id="104" w:author="Vladymyr Kozyr" w:date="2021-07-31T19:40:00Z">
                  <w:rPr>
                    <w:b/>
                  </w:rPr>
                </w:rPrChange>
              </w:rPr>
            </w:pPr>
          </w:p>
        </w:tc>
        <w:tc>
          <w:tcPr>
            <w:tcW w:w="5444" w:type="dxa"/>
            <w:gridSpan w:val="2"/>
          </w:tcPr>
          <w:p w14:paraId="61F17128" w14:textId="77777777" w:rsidR="003F6C1D" w:rsidRPr="00CE178C" w:rsidRDefault="003F6C1D" w:rsidP="00680B3C">
            <w:pPr>
              <w:pStyle w:val="1ParaNoSpace"/>
              <w:rPr>
                <w:rPrChange w:id="105" w:author="Vladymyr Kozyr" w:date="2021-07-31T19:40:00Z">
                  <w:rPr/>
                </w:rPrChange>
              </w:rPr>
            </w:pPr>
            <w:r w:rsidRPr="00CE178C">
              <w:rPr>
                <w:b/>
                <w:rPrChange w:id="106" w:author="Vladymyr Kozyr" w:date="2021-07-31T19:40:00Z">
                  <w:rPr>
                    <w:b/>
                  </w:rPr>
                </w:rPrChange>
              </w:rPr>
              <w:t>[</w:t>
            </w:r>
            <w:proofErr w:type="spellStart"/>
            <w:r w:rsidRPr="00CE178C">
              <w:rPr>
                <w:b/>
                <w:rPrChange w:id="107" w:author="Vladymyr Kozyr" w:date="2021-07-31T19:40:00Z">
                  <w:rPr>
                    <w:b/>
                  </w:rPr>
                </w:rPrChange>
              </w:rPr>
              <w:t>Firstname</w:t>
            </w:r>
            <w:proofErr w:type="spellEnd"/>
            <w:r w:rsidRPr="00CE178C">
              <w:rPr>
                <w:b/>
                <w:rPrChange w:id="108" w:author="Vladymyr Kozyr" w:date="2021-07-31T19:40:00Z">
                  <w:rPr>
                    <w:b/>
                  </w:rPr>
                </w:rPrChange>
              </w:rPr>
              <w:t xml:space="preserve"> </w:t>
            </w:r>
            <w:proofErr w:type="spellStart"/>
            <w:r w:rsidRPr="00CE178C">
              <w:rPr>
                <w:b/>
                <w:rPrChange w:id="109" w:author="Vladymyr Kozyr" w:date="2021-07-31T19:40:00Z">
                  <w:rPr>
                    <w:b/>
                  </w:rPr>
                </w:rPrChange>
              </w:rPr>
              <w:t>Lastname</w:t>
            </w:r>
            <w:proofErr w:type="spellEnd"/>
            <w:r w:rsidRPr="00CE178C">
              <w:rPr>
                <w:b/>
                <w:rPrChange w:id="110" w:author="Vladymyr Kozyr" w:date="2021-07-31T19:40:00Z">
                  <w:rPr>
                    <w:b/>
                  </w:rPr>
                </w:rPrChange>
              </w:rPr>
              <w:t>]</w:t>
            </w:r>
            <w:r w:rsidRPr="00CE178C">
              <w:rPr>
                <w:b/>
                <w:rPrChange w:id="111" w:author="Vladymyr Kozyr" w:date="2021-07-31T19:40:00Z">
                  <w:rPr>
                    <w:b/>
                  </w:rPr>
                </w:rPrChange>
              </w:rPr>
              <w:br/>
            </w:r>
            <w:r w:rsidRPr="00CE178C">
              <w:rPr>
                <w:rPrChange w:id="112" w:author="Vladymyr Kozyr" w:date="2021-07-31T19:40:00Z">
                  <w:rPr/>
                </w:rPrChange>
              </w:rPr>
              <w:t>Supervisor</w:t>
            </w:r>
            <w:r w:rsidRPr="00CE178C">
              <w:rPr>
                <w:rPrChange w:id="113" w:author="Vladymyr Kozyr" w:date="2021-07-31T19:40:00Z">
                  <w:rPr/>
                </w:rPrChange>
              </w:rPr>
              <w:br/>
              <w:t>[Academic Role, Academic Unit]</w:t>
            </w:r>
          </w:p>
        </w:tc>
      </w:tr>
      <w:tr w:rsidR="003F6C1D" w:rsidRPr="00CE178C" w14:paraId="3C1B9F28" w14:textId="77777777" w:rsidTr="00680B3C">
        <w:tc>
          <w:tcPr>
            <w:tcW w:w="3196" w:type="dxa"/>
          </w:tcPr>
          <w:p w14:paraId="377A4BB6" w14:textId="77777777" w:rsidR="003F6C1D" w:rsidRPr="00CE178C" w:rsidRDefault="003F6C1D" w:rsidP="00680B3C">
            <w:pPr>
              <w:pStyle w:val="1ParaNoSpace"/>
              <w:rPr>
                <w:b/>
                <w:rPrChange w:id="114" w:author="Vladymyr Kozyr" w:date="2021-07-31T19:40:00Z">
                  <w:rPr>
                    <w:b/>
                  </w:rPr>
                </w:rPrChange>
              </w:rPr>
            </w:pPr>
          </w:p>
        </w:tc>
        <w:tc>
          <w:tcPr>
            <w:tcW w:w="5444" w:type="dxa"/>
            <w:gridSpan w:val="2"/>
          </w:tcPr>
          <w:p w14:paraId="69B767F2" w14:textId="77777777" w:rsidR="003F6C1D" w:rsidRPr="00CE178C" w:rsidRDefault="003F6C1D" w:rsidP="00680B3C">
            <w:pPr>
              <w:pStyle w:val="1ParaNoSpace"/>
              <w:rPr>
                <w:rPrChange w:id="115" w:author="Vladymyr Kozyr" w:date="2021-07-31T19:40:00Z">
                  <w:rPr/>
                </w:rPrChange>
              </w:rPr>
            </w:pPr>
            <w:r w:rsidRPr="00CE178C">
              <w:rPr>
                <w:b/>
                <w:rPrChange w:id="116" w:author="Vladymyr Kozyr" w:date="2021-07-31T19:40:00Z">
                  <w:rPr>
                    <w:b/>
                  </w:rPr>
                </w:rPrChange>
              </w:rPr>
              <w:t>[</w:t>
            </w:r>
            <w:proofErr w:type="spellStart"/>
            <w:r w:rsidRPr="00CE178C">
              <w:rPr>
                <w:b/>
                <w:rPrChange w:id="117" w:author="Vladymyr Kozyr" w:date="2021-07-31T19:40:00Z">
                  <w:rPr>
                    <w:b/>
                  </w:rPr>
                </w:rPrChange>
              </w:rPr>
              <w:t>Firstname</w:t>
            </w:r>
            <w:proofErr w:type="spellEnd"/>
            <w:r w:rsidRPr="00CE178C">
              <w:rPr>
                <w:b/>
                <w:rPrChange w:id="118" w:author="Vladymyr Kozyr" w:date="2021-07-31T19:40:00Z">
                  <w:rPr>
                    <w:b/>
                  </w:rPr>
                </w:rPrChange>
              </w:rPr>
              <w:t xml:space="preserve"> </w:t>
            </w:r>
            <w:proofErr w:type="spellStart"/>
            <w:r w:rsidRPr="00CE178C">
              <w:rPr>
                <w:b/>
                <w:rPrChange w:id="119" w:author="Vladymyr Kozyr" w:date="2021-07-31T19:40:00Z">
                  <w:rPr>
                    <w:b/>
                  </w:rPr>
                </w:rPrChange>
              </w:rPr>
              <w:t>Lastname</w:t>
            </w:r>
            <w:proofErr w:type="spellEnd"/>
            <w:r w:rsidRPr="00CE178C">
              <w:rPr>
                <w:b/>
                <w:rPrChange w:id="120" w:author="Vladymyr Kozyr" w:date="2021-07-31T19:40:00Z">
                  <w:rPr>
                    <w:b/>
                  </w:rPr>
                </w:rPrChange>
              </w:rPr>
              <w:t>]</w:t>
            </w:r>
            <w:r w:rsidRPr="00CE178C">
              <w:rPr>
                <w:b/>
                <w:rPrChange w:id="121" w:author="Vladymyr Kozyr" w:date="2021-07-31T19:40:00Z">
                  <w:rPr>
                    <w:b/>
                  </w:rPr>
                </w:rPrChange>
              </w:rPr>
              <w:br/>
            </w:r>
            <w:r w:rsidRPr="00CE178C">
              <w:rPr>
                <w:rPrChange w:id="122" w:author="Vladymyr Kozyr" w:date="2021-07-31T19:40:00Z">
                  <w:rPr/>
                </w:rPrChange>
              </w:rPr>
              <w:t>Committee Member</w:t>
            </w:r>
            <w:r w:rsidRPr="00CE178C">
              <w:rPr>
                <w:rPrChange w:id="123" w:author="Vladymyr Kozyr" w:date="2021-07-31T19:40:00Z">
                  <w:rPr/>
                </w:rPrChange>
              </w:rPr>
              <w:br/>
              <w:t>[Academic Role, Academic Unit]</w:t>
            </w:r>
          </w:p>
        </w:tc>
      </w:tr>
      <w:tr w:rsidR="003F6C1D" w:rsidRPr="00CE178C" w14:paraId="22C25C00" w14:textId="77777777" w:rsidTr="00680B3C">
        <w:tc>
          <w:tcPr>
            <w:tcW w:w="3196" w:type="dxa"/>
          </w:tcPr>
          <w:p w14:paraId="0AB59F1F" w14:textId="77777777" w:rsidR="003F6C1D" w:rsidRPr="00CE178C" w:rsidRDefault="003F6C1D" w:rsidP="00680B3C">
            <w:pPr>
              <w:pStyle w:val="1ParaNoSpace"/>
              <w:rPr>
                <w:b/>
                <w:rPrChange w:id="124" w:author="Vladymyr Kozyr" w:date="2021-07-31T19:40:00Z">
                  <w:rPr>
                    <w:b/>
                  </w:rPr>
                </w:rPrChange>
              </w:rPr>
            </w:pPr>
          </w:p>
        </w:tc>
        <w:tc>
          <w:tcPr>
            <w:tcW w:w="5444" w:type="dxa"/>
            <w:gridSpan w:val="2"/>
          </w:tcPr>
          <w:p w14:paraId="74A616B7" w14:textId="77777777" w:rsidR="003F6C1D" w:rsidRPr="00CE178C" w:rsidRDefault="003F6C1D" w:rsidP="00680B3C">
            <w:pPr>
              <w:pStyle w:val="1ParaNoSpace"/>
              <w:rPr>
                <w:rPrChange w:id="125" w:author="Vladymyr Kozyr" w:date="2021-07-31T19:40:00Z">
                  <w:rPr/>
                </w:rPrChange>
              </w:rPr>
            </w:pPr>
            <w:r w:rsidRPr="00CE178C">
              <w:rPr>
                <w:b/>
                <w:rPrChange w:id="126" w:author="Vladymyr Kozyr" w:date="2021-07-31T19:40:00Z">
                  <w:rPr>
                    <w:b/>
                  </w:rPr>
                </w:rPrChange>
              </w:rPr>
              <w:t>[</w:t>
            </w:r>
            <w:proofErr w:type="spellStart"/>
            <w:r w:rsidRPr="00CE178C">
              <w:rPr>
                <w:b/>
                <w:rPrChange w:id="127" w:author="Vladymyr Kozyr" w:date="2021-07-31T19:40:00Z">
                  <w:rPr>
                    <w:b/>
                  </w:rPr>
                </w:rPrChange>
              </w:rPr>
              <w:t>Firstname</w:t>
            </w:r>
            <w:proofErr w:type="spellEnd"/>
            <w:r w:rsidRPr="00CE178C">
              <w:rPr>
                <w:b/>
                <w:rPrChange w:id="128" w:author="Vladymyr Kozyr" w:date="2021-07-31T19:40:00Z">
                  <w:rPr>
                    <w:b/>
                  </w:rPr>
                </w:rPrChange>
              </w:rPr>
              <w:t xml:space="preserve"> </w:t>
            </w:r>
            <w:proofErr w:type="spellStart"/>
            <w:r w:rsidRPr="00CE178C">
              <w:rPr>
                <w:b/>
                <w:rPrChange w:id="129" w:author="Vladymyr Kozyr" w:date="2021-07-31T19:40:00Z">
                  <w:rPr>
                    <w:b/>
                  </w:rPr>
                </w:rPrChange>
              </w:rPr>
              <w:t>Lastname</w:t>
            </w:r>
            <w:proofErr w:type="spellEnd"/>
            <w:r w:rsidRPr="00CE178C">
              <w:rPr>
                <w:b/>
                <w:rPrChange w:id="130" w:author="Vladymyr Kozyr" w:date="2021-07-31T19:40:00Z">
                  <w:rPr>
                    <w:b/>
                  </w:rPr>
                </w:rPrChange>
              </w:rPr>
              <w:t xml:space="preserve">] </w:t>
            </w:r>
            <w:r w:rsidRPr="00CE178C">
              <w:rPr>
                <w:b/>
                <w:rPrChange w:id="131" w:author="Vladymyr Kozyr" w:date="2021-07-31T19:40:00Z">
                  <w:rPr>
                    <w:b/>
                  </w:rPr>
                </w:rPrChange>
              </w:rPr>
              <w:br/>
            </w:r>
            <w:r w:rsidRPr="00CE178C">
              <w:rPr>
                <w:rPrChange w:id="132" w:author="Vladymyr Kozyr" w:date="2021-07-31T19:40:00Z">
                  <w:rPr/>
                </w:rPrChange>
              </w:rPr>
              <w:t>Committee Member</w:t>
            </w:r>
            <w:r w:rsidRPr="00CE178C">
              <w:rPr>
                <w:rPrChange w:id="133" w:author="Vladymyr Kozyr" w:date="2021-07-31T19:40:00Z">
                  <w:rPr/>
                </w:rPrChange>
              </w:rPr>
              <w:br/>
              <w:t>[Academic Role, Academic Unit]</w:t>
            </w:r>
          </w:p>
        </w:tc>
      </w:tr>
      <w:tr w:rsidR="003F6C1D" w:rsidRPr="00CE178C" w14:paraId="71680B2A" w14:textId="77777777" w:rsidTr="00680B3C">
        <w:tc>
          <w:tcPr>
            <w:tcW w:w="3196" w:type="dxa"/>
          </w:tcPr>
          <w:p w14:paraId="155026AC" w14:textId="77777777" w:rsidR="003F6C1D" w:rsidRPr="00CE178C" w:rsidRDefault="003F6C1D" w:rsidP="00680B3C">
            <w:pPr>
              <w:pStyle w:val="1ParaNoSpace"/>
              <w:rPr>
                <w:b/>
                <w:rPrChange w:id="134" w:author="Vladymyr Kozyr" w:date="2021-07-31T19:40:00Z">
                  <w:rPr>
                    <w:b/>
                  </w:rPr>
                </w:rPrChange>
              </w:rPr>
            </w:pPr>
          </w:p>
        </w:tc>
        <w:tc>
          <w:tcPr>
            <w:tcW w:w="5444" w:type="dxa"/>
            <w:gridSpan w:val="2"/>
          </w:tcPr>
          <w:p w14:paraId="3EE85094" w14:textId="77777777" w:rsidR="003F6C1D" w:rsidRPr="00CE178C" w:rsidRDefault="003F6C1D" w:rsidP="00680B3C">
            <w:pPr>
              <w:pStyle w:val="1ParaNoSpace"/>
              <w:rPr>
                <w:rPrChange w:id="135" w:author="Vladymyr Kozyr" w:date="2021-07-31T19:40:00Z">
                  <w:rPr/>
                </w:rPrChange>
              </w:rPr>
            </w:pPr>
            <w:r w:rsidRPr="00CE178C">
              <w:rPr>
                <w:b/>
                <w:rPrChange w:id="136" w:author="Vladymyr Kozyr" w:date="2021-07-31T19:40:00Z">
                  <w:rPr>
                    <w:b/>
                  </w:rPr>
                </w:rPrChange>
              </w:rPr>
              <w:t>[</w:t>
            </w:r>
            <w:proofErr w:type="spellStart"/>
            <w:r w:rsidRPr="00CE178C">
              <w:rPr>
                <w:b/>
                <w:rPrChange w:id="137" w:author="Vladymyr Kozyr" w:date="2021-07-31T19:40:00Z">
                  <w:rPr>
                    <w:b/>
                  </w:rPr>
                </w:rPrChange>
              </w:rPr>
              <w:t>Firstname</w:t>
            </w:r>
            <w:proofErr w:type="spellEnd"/>
            <w:r w:rsidRPr="00CE178C">
              <w:rPr>
                <w:b/>
                <w:rPrChange w:id="138" w:author="Vladymyr Kozyr" w:date="2021-07-31T19:40:00Z">
                  <w:rPr>
                    <w:b/>
                  </w:rPr>
                </w:rPrChange>
              </w:rPr>
              <w:t xml:space="preserve"> </w:t>
            </w:r>
            <w:proofErr w:type="spellStart"/>
            <w:r w:rsidRPr="00CE178C">
              <w:rPr>
                <w:b/>
                <w:rPrChange w:id="139" w:author="Vladymyr Kozyr" w:date="2021-07-31T19:40:00Z">
                  <w:rPr>
                    <w:b/>
                  </w:rPr>
                </w:rPrChange>
              </w:rPr>
              <w:t>Lastname</w:t>
            </w:r>
            <w:proofErr w:type="spellEnd"/>
            <w:r w:rsidRPr="00CE178C">
              <w:rPr>
                <w:b/>
                <w:rPrChange w:id="140" w:author="Vladymyr Kozyr" w:date="2021-07-31T19:40:00Z">
                  <w:rPr>
                    <w:b/>
                  </w:rPr>
                </w:rPrChange>
              </w:rPr>
              <w:t xml:space="preserve">] </w:t>
            </w:r>
            <w:r w:rsidRPr="00CE178C">
              <w:rPr>
                <w:b/>
                <w:rPrChange w:id="141" w:author="Vladymyr Kozyr" w:date="2021-07-31T19:40:00Z">
                  <w:rPr>
                    <w:b/>
                  </w:rPr>
                </w:rPrChange>
              </w:rPr>
              <w:br/>
            </w:r>
            <w:r w:rsidRPr="00CE178C">
              <w:rPr>
                <w:rPrChange w:id="142" w:author="Vladymyr Kozyr" w:date="2021-07-31T19:40:00Z">
                  <w:rPr/>
                </w:rPrChange>
              </w:rPr>
              <w:t>Committee Member</w:t>
            </w:r>
            <w:r w:rsidRPr="00CE178C">
              <w:rPr>
                <w:rPrChange w:id="143" w:author="Vladymyr Kozyr" w:date="2021-07-31T19:40:00Z">
                  <w:rPr/>
                </w:rPrChange>
              </w:rPr>
              <w:br/>
              <w:t>[Academic Role, Academic Unit]</w:t>
            </w:r>
          </w:p>
        </w:tc>
      </w:tr>
      <w:tr w:rsidR="003F6C1D" w:rsidRPr="00CE178C" w14:paraId="74EBC7F7" w14:textId="77777777" w:rsidTr="00680B3C">
        <w:tc>
          <w:tcPr>
            <w:tcW w:w="3196" w:type="dxa"/>
          </w:tcPr>
          <w:p w14:paraId="3F813C73" w14:textId="77777777" w:rsidR="003F6C1D" w:rsidRPr="00CE178C" w:rsidRDefault="003F6C1D" w:rsidP="00680B3C">
            <w:pPr>
              <w:pStyle w:val="1ParaNoSpace"/>
              <w:rPr>
                <w:b/>
                <w:rPrChange w:id="144" w:author="Vladymyr Kozyr" w:date="2021-07-31T19:40:00Z">
                  <w:rPr>
                    <w:b/>
                  </w:rPr>
                </w:rPrChange>
              </w:rPr>
            </w:pPr>
          </w:p>
        </w:tc>
        <w:tc>
          <w:tcPr>
            <w:tcW w:w="5444" w:type="dxa"/>
            <w:gridSpan w:val="2"/>
          </w:tcPr>
          <w:p w14:paraId="5BF8DAB9" w14:textId="77777777" w:rsidR="003F6C1D" w:rsidRPr="00CE178C" w:rsidRDefault="003F6C1D" w:rsidP="00680B3C">
            <w:pPr>
              <w:pStyle w:val="1ParaNoSpace"/>
              <w:rPr>
                <w:rPrChange w:id="145" w:author="Vladymyr Kozyr" w:date="2021-07-31T19:40:00Z">
                  <w:rPr/>
                </w:rPrChange>
              </w:rPr>
            </w:pPr>
            <w:r w:rsidRPr="00CE178C">
              <w:rPr>
                <w:b/>
                <w:rPrChange w:id="146" w:author="Vladymyr Kozyr" w:date="2021-07-31T19:40:00Z">
                  <w:rPr>
                    <w:b/>
                  </w:rPr>
                </w:rPrChange>
              </w:rPr>
              <w:t>[</w:t>
            </w:r>
            <w:proofErr w:type="spellStart"/>
            <w:r w:rsidRPr="00CE178C">
              <w:rPr>
                <w:b/>
                <w:rPrChange w:id="147" w:author="Vladymyr Kozyr" w:date="2021-07-31T19:40:00Z">
                  <w:rPr>
                    <w:b/>
                  </w:rPr>
                </w:rPrChange>
              </w:rPr>
              <w:t>Firstname</w:t>
            </w:r>
            <w:proofErr w:type="spellEnd"/>
            <w:r w:rsidRPr="00CE178C">
              <w:rPr>
                <w:b/>
                <w:rPrChange w:id="148" w:author="Vladymyr Kozyr" w:date="2021-07-31T19:40:00Z">
                  <w:rPr>
                    <w:b/>
                  </w:rPr>
                </w:rPrChange>
              </w:rPr>
              <w:t xml:space="preserve"> </w:t>
            </w:r>
            <w:proofErr w:type="spellStart"/>
            <w:r w:rsidRPr="00CE178C">
              <w:rPr>
                <w:b/>
                <w:rPrChange w:id="149" w:author="Vladymyr Kozyr" w:date="2021-07-31T19:40:00Z">
                  <w:rPr>
                    <w:b/>
                  </w:rPr>
                </w:rPrChange>
              </w:rPr>
              <w:t>Lastname</w:t>
            </w:r>
            <w:proofErr w:type="spellEnd"/>
            <w:r w:rsidRPr="00CE178C">
              <w:rPr>
                <w:b/>
                <w:rPrChange w:id="150" w:author="Vladymyr Kozyr" w:date="2021-07-31T19:40:00Z">
                  <w:rPr>
                    <w:b/>
                  </w:rPr>
                </w:rPrChange>
              </w:rPr>
              <w:t xml:space="preserve">] </w:t>
            </w:r>
            <w:r w:rsidRPr="00CE178C">
              <w:rPr>
                <w:b/>
                <w:rPrChange w:id="151" w:author="Vladymyr Kozyr" w:date="2021-07-31T19:40:00Z">
                  <w:rPr>
                    <w:b/>
                  </w:rPr>
                </w:rPrChange>
              </w:rPr>
              <w:br/>
            </w:r>
            <w:r w:rsidRPr="00CE178C">
              <w:rPr>
                <w:rPrChange w:id="152" w:author="Vladymyr Kozyr" w:date="2021-07-31T19:40:00Z">
                  <w:rPr/>
                </w:rPrChange>
              </w:rPr>
              <w:t>Committee Member</w:t>
            </w:r>
            <w:r w:rsidRPr="00CE178C">
              <w:rPr>
                <w:rPrChange w:id="153" w:author="Vladymyr Kozyr" w:date="2021-07-31T19:40:00Z">
                  <w:rPr/>
                </w:rPrChange>
              </w:rPr>
              <w:br/>
              <w:t>[Academic Role, Academic Unit]</w:t>
            </w:r>
          </w:p>
        </w:tc>
      </w:tr>
      <w:tr w:rsidR="003F6C1D" w:rsidRPr="00CE178C" w14:paraId="4A408C9D" w14:textId="77777777" w:rsidTr="00680B3C">
        <w:tc>
          <w:tcPr>
            <w:tcW w:w="3196" w:type="dxa"/>
          </w:tcPr>
          <w:p w14:paraId="146349FE" w14:textId="77777777" w:rsidR="003F6C1D" w:rsidRPr="00CE178C" w:rsidRDefault="003F6C1D" w:rsidP="00680B3C">
            <w:pPr>
              <w:pStyle w:val="1ParaNoSpace"/>
              <w:rPr>
                <w:b/>
                <w:rPrChange w:id="154" w:author="Vladymyr Kozyr" w:date="2021-07-31T19:40:00Z">
                  <w:rPr>
                    <w:b/>
                  </w:rPr>
                </w:rPrChange>
              </w:rPr>
            </w:pPr>
          </w:p>
        </w:tc>
        <w:tc>
          <w:tcPr>
            <w:tcW w:w="5444" w:type="dxa"/>
            <w:gridSpan w:val="2"/>
          </w:tcPr>
          <w:p w14:paraId="401A411B" w14:textId="77777777" w:rsidR="003F6C1D" w:rsidRPr="00CE178C" w:rsidRDefault="003F6C1D" w:rsidP="00680B3C">
            <w:pPr>
              <w:pStyle w:val="1ParaNoSpace"/>
              <w:rPr>
                <w:b/>
                <w:rPrChange w:id="155" w:author="Vladymyr Kozyr" w:date="2021-07-31T19:40:00Z">
                  <w:rPr>
                    <w:b/>
                  </w:rPr>
                </w:rPrChange>
              </w:rPr>
            </w:pPr>
            <w:r w:rsidRPr="00CE178C">
              <w:rPr>
                <w:b/>
                <w:rPrChange w:id="156" w:author="Vladymyr Kozyr" w:date="2021-07-31T19:40:00Z">
                  <w:rPr>
                    <w:b/>
                  </w:rPr>
                </w:rPrChange>
              </w:rPr>
              <w:t>[</w:t>
            </w:r>
            <w:proofErr w:type="spellStart"/>
            <w:r w:rsidRPr="00CE178C">
              <w:rPr>
                <w:b/>
                <w:rPrChange w:id="157" w:author="Vladymyr Kozyr" w:date="2021-07-31T19:40:00Z">
                  <w:rPr>
                    <w:b/>
                  </w:rPr>
                </w:rPrChange>
              </w:rPr>
              <w:t>Firstname</w:t>
            </w:r>
            <w:proofErr w:type="spellEnd"/>
            <w:r w:rsidRPr="00CE178C">
              <w:rPr>
                <w:b/>
                <w:rPrChange w:id="158" w:author="Vladymyr Kozyr" w:date="2021-07-31T19:40:00Z">
                  <w:rPr>
                    <w:b/>
                  </w:rPr>
                </w:rPrChange>
              </w:rPr>
              <w:t xml:space="preserve"> </w:t>
            </w:r>
            <w:proofErr w:type="spellStart"/>
            <w:r w:rsidRPr="00CE178C">
              <w:rPr>
                <w:b/>
                <w:rPrChange w:id="159" w:author="Vladymyr Kozyr" w:date="2021-07-31T19:40:00Z">
                  <w:rPr>
                    <w:b/>
                  </w:rPr>
                </w:rPrChange>
              </w:rPr>
              <w:t>Lastname</w:t>
            </w:r>
            <w:proofErr w:type="spellEnd"/>
            <w:r w:rsidRPr="00CE178C">
              <w:rPr>
                <w:b/>
                <w:rPrChange w:id="160" w:author="Vladymyr Kozyr" w:date="2021-07-31T19:40:00Z">
                  <w:rPr>
                    <w:b/>
                  </w:rPr>
                </w:rPrChange>
              </w:rPr>
              <w:t>]</w:t>
            </w:r>
            <w:r w:rsidRPr="00CE178C">
              <w:rPr>
                <w:rPrChange w:id="161" w:author="Vladymyr Kozyr" w:date="2021-07-31T19:40:00Z">
                  <w:rPr/>
                </w:rPrChange>
              </w:rPr>
              <w:br/>
              <w:t>Examiner</w:t>
            </w:r>
            <w:r w:rsidRPr="00CE178C">
              <w:rPr>
                <w:rPrChange w:id="162" w:author="Vladymyr Kozyr" w:date="2021-07-31T19:40:00Z">
                  <w:rPr/>
                </w:rPrChange>
              </w:rPr>
              <w:br/>
              <w:t>[Academic Role, Academic Unit]</w:t>
            </w:r>
          </w:p>
        </w:tc>
      </w:tr>
      <w:tr w:rsidR="003F6C1D" w:rsidRPr="00CE178C" w14:paraId="5CF923CF" w14:textId="77777777" w:rsidTr="00680B3C">
        <w:tc>
          <w:tcPr>
            <w:tcW w:w="3196" w:type="dxa"/>
          </w:tcPr>
          <w:p w14:paraId="295F3AC7" w14:textId="77777777" w:rsidR="003F6C1D" w:rsidRPr="00CE178C" w:rsidRDefault="003F6C1D" w:rsidP="00680B3C">
            <w:pPr>
              <w:pStyle w:val="1ParaNoSpace"/>
              <w:rPr>
                <w:b/>
                <w:rPrChange w:id="163" w:author="Vladymyr Kozyr" w:date="2021-07-31T19:40:00Z">
                  <w:rPr>
                    <w:b/>
                  </w:rPr>
                </w:rPrChange>
              </w:rPr>
            </w:pPr>
          </w:p>
        </w:tc>
        <w:tc>
          <w:tcPr>
            <w:tcW w:w="5444" w:type="dxa"/>
            <w:gridSpan w:val="2"/>
          </w:tcPr>
          <w:p w14:paraId="455EB2AB" w14:textId="77777777" w:rsidR="003F6C1D" w:rsidRPr="00CE178C" w:rsidRDefault="003F6C1D" w:rsidP="00680B3C">
            <w:pPr>
              <w:pStyle w:val="1ParaNoSpace"/>
              <w:rPr>
                <w:b/>
                <w:rPrChange w:id="164" w:author="Vladymyr Kozyr" w:date="2021-07-31T19:40:00Z">
                  <w:rPr>
                    <w:b/>
                  </w:rPr>
                </w:rPrChange>
              </w:rPr>
            </w:pPr>
            <w:r w:rsidRPr="00CE178C">
              <w:rPr>
                <w:b/>
                <w:rPrChange w:id="165" w:author="Vladymyr Kozyr" w:date="2021-07-31T19:40:00Z">
                  <w:rPr>
                    <w:b/>
                  </w:rPr>
                </w:rPrChange>
              </w:rPr>
              <w:t>[</w:t>
            </w:r>
            <w:proofErr w:type="spellStart"/>
            <w:r w:rsidRPr="00CE178C">
              <w:rPr>
                <w:b/>
                <w:rPrChange w:id="166" w:author="Vladymyr Kozyr" w:date="2021-07-31T19:40:00Z">
                  <w:rPr>
                    <w:b/>
                  </w:rPr>
                </w:rPrChange>
              </w:rPr>
              <w:t>Firstname</w:t>
            </w:r>
            <w:proofErr w:type="spellEnd"/>
            <w:r w:rsidRPr="00CE178C">
              <w:rPr>
                <w:b/>
                <w:rPrChange w:id="167" w:author="Vladymyr Kozyr" w:date="2021-07-31T19:40:00Z">
                  <w:rPr>
                    <w:b/>
                  </w:rPr>
                </w:rPrChange>
              </w:rPr>
              <w:t xml:space="preserve"> </w:t>
            </w:r>
            <w:proofErr w:type="spellStart"/>
            <w:r w:rsidRPr="00CE178C">
              <w:rPr>
                <w:b/>
                <w:rPrChange w:id="168" w:author="Vladymyr Kozyr" w:date="2021-07-31T19:40:00Z">
                  <w:rPr>
                    <w:b/>
                  </w:rPr>
                </w:rPrChange>
              </w:rPr>
              <w:t>Lastname</w:t>
            </w:r>
            <w:proofErr w:type="spellEnd"/>
            <w:r w:rsidRPr="00CE178C">
              <w:rPr>
                <w:b/>
                <w:rPrChange w:id="169" w:author="Vladymyr Kozyr" w:date="2021-07-31T19:40:00Z">
                  <w:rPr>
                    <w:b/>
                  </w:rPr>
                </w:rPrChange>
              </w:rPr>
              <w:t>]</w:t>
            </w:r>
            <w:r w:rsidRPr="00CE178C">
              <w:rPr>
                <w:rPrChange w:id="170" w:author="Vladymyr Kozyr" w:date="2021-07-31T19:40:00Z">
                  <w:rPr/>
                </w:rPrChange>
              </w:rPr>
              <w:br/>
              <w:t xml:space="preserve">External Examiner </w:t>
            </w:r>
            <w:r w:rsidRPr="00CE178C">
              <w:rPr>
                <w:rPrChange w:id="171" w:author="Vladymyr Kozyr" w:date="2021-07-31T19:40:00Z">
                  <w:rPr/>
                </w:rPrChange>
              </w:rPr>
              <w:br/>
              <w:t>[Academic or Professional Role, Academic Unit]</w:t>
            </w:r>
            <w:r w:rsidRPr="00CE178C">
              <w:rPr>
                <w:rPrChange w:id="172" w:author="Vladymyr Kozyr" w:date="2021-07-31T19:40:00Z">
                  <w:rPr/>
                </w:rPrChange>
              </w:rPr>
              <w:br/>
              <w:t>[Institution]</w:t>
            </w:r>
          </w:p>
        </w:tc>
      </w:tr>
    </w:tbl>
    <w:p w14:paraId="5CDFA64C" w14:textId="77777777" w:rsidR="003F6C1D" w:rsidRPr="00CE178C" w:rsidRDefault="003F6C1D" w:rsidP="003F6C1D">
      <w:pPr>
        <w:pStyle w:val="1ParaFlushLeft"/>
        <w:rPr>
          <w:rPrChange w:id="173" w:author="Vladymyr Kozyr" w:date="2021-07-31T19:40:00Z">
            <w:rPr/>
          </w:rPrChange>
        </w:rPr>
      </w:pPr>
    </w:p>
    <w:p w14:paraId="216D45DA" w14:textId="47B43672" w:rsidR="00D2731A" w:rsidRPr="00CE178C" w:rsidRDefault="00B73EFD" w:rsidP="002D0F75">
      <w:pPr>
        <w:pStyle w:val="1ParaFlushLeft"/>
        <w:rPr>
          <w:highlight w:val="yellow"/>
          <w:rPrChange w:id="174" w:author="Vladymyr Kozyr" w:date="2021-07-31T19:40:00Z">
            <w:rPr>
              <w:highlight w:val="yellow"/>
            </w:rPr>
          </w:rPrChange>
        </w:rPr>
      </w:pPr>
      <w:r w:rsidRPr="00CE178C">
        <w:rPr>
          <w:highlight w:val="yellow"/>
          <w:rPrChange w:id="175" w:author="Vladymyr Kozyr" w:date="2021-07-31T19:40:00Z">
            <w:rPr>
              <w:highlight w:val="yellow"/>
            </w:rPr>
          </w:rPrChange>
        </w:rPr>
        <w:t xml:space="preserve">Please review the </w:t>
      </w:r>
      <w:r w:rsidR="003F6C1D" w:rsidRPr="00CE178C">
        <w:rPr>
          <w:highlight w:val="yellow"/>
          <w:rPrChange w:id="176" w:author="Vladymyr Kozyr" w:date="2021-07-31T19:40:00Z">
            <w:rPr>
              <w:highlight w:val="yellow"/>
            </w:rPr>
          </w:rPrChange>
        </w:rPr>
        <w:t>Declaration of Committee</w:t>
      </w:r>
      <w:r w:rsidRPr="00CE178C">
        <w:rPr>
          <w:highlight w:val="yellow"/>
          <w:rPrChange w:id="177" w:author="Vladymyr Kozyr" w:date="2021-07-31T19:40:00Z">
            <w:rPr>
              <w:highlight w:val="yellow"/>
            </w:rPr>
          </w:rPrChange>
        </w:rPr>
        <w:t xml:space="preserve"> page instructions on the library’s thesis webs</w:t>
      </w:r>
      <w:r w:rsidR="00D2731A" w:rsidRPr="00CE178C">
        <w:rPr>
          <w:highlight w:val="yellow"/>
          <w:rPrChange w:id="178" w:author="Vladymyr Kozyr" w:date="2021-07-31T19:40:00Z">
            <w:rPr>
              <w:highlight w:val="yellow"/>
            </w:rPr>
          </w:rPrChange>
        </w:rPr>
        <w:t xml:space="preserve">ite before completing this page: </w:t>
      </w:r>
      <w:r w:rsidR="00D96FF9" w:rsidRPr="00CE178C">
        <w:rPr>
          <w:highlight w:val="yellow"/>
          <w:rPrChange w:id="179" w:author="Vladymyr Kozyr" w:date="2021-07-31T19:40:00Z">
            <w:rPr>
              <w:highlight w:val="yellow"/>
            </w:rPr>
          </w:rPrChange>
        </w:rPr>
        <w:br/>
      </w:r>
      <w:r w:rsidR="007B1D96" w:rsidRPr="00CE178C">
        <w:rPr>
          <w:rPrChange w:id="180" w:author="Vladymyr Kozyr" w:date="2021-07-31T19:40:00Z">
            <w:rPr/>
          </w:rPrChange>
        </w:rPr>
        <w:fldChar w:fldCharType="begin"/>
      </w:r>
      <w:r w:rsidR="007B1D96" w:rsidRPr="00CE178C">
        <w:rPr>
          <w:rPrChange w:id="181" w:author="Vladymyr Kozyr" w:date="2021-07-31T19:40:00Z">
            <w:rPr/>
          </w:rPrChange>
        </w:rPr>
        <w:instrText xml:space="preserve"> HYPERLINK "https://www.lib.sfu.ca/help/publish/thesis/format/declaration-committee" </w:instrText>
      </w:r>
      <w:r w:rsidR="007B1D96" w:rsidRPr="00CE178C">
        <w:rPr>
          <w:rPrChange w:id="182" w:author="Vladymyr Kozyr" w:date="2021-07-31T19:40:00Z">
            <w:rPr/>
          </w:rPrChange>
        </w:rPr>
        <w:fldChar w:fldCharType="separate"/>
      </w:r>
      <w:r w:rsidR="00D96FF9" w:rsidRPr="00CE178C">
        <w:rPr>
          <w:rStyle w:val="Hyperlink"/>
          <w:b/>
          <w:highlight w:val="yellow"/>
          <w:rPrChange w:id="183" w:author="Vladymyr Kozyr" w:date="2021-07-31T19:40:00Z">
            <w:rPr>
              <w:rStyle w:val="Hyperlink"/>
              <w:b/>
              <w:highlight w:val="yellow"/>
            </w:rPr>
          </w:rPrChange>
        </w:rPr>
        <w:t>https://www.lib.sfu.ca/help/publish/thesis/format/declaration-committee</w:t>
      </w:r>
      <w:r w:rsidR="007B1D96" w:rsidRPr="00CE178C">
        <w:rPr>
          <w:rStyle w:val="Hyperlink"/>
          <w:b/>
          <w:highlight w:val="yellow"/>
          <w:rPrChange w:id="184" w:author="Vladymyr Kozyr" w:date="2021-07-31T19:40:00Z">
            <w:rPr>
              <w:rStyle w:val="Hyperlink"/>
              <w:b/>
              <w:highlight w:val="yellow"/>
            </w:rPr>
          </w:rPrChange>
        </w:rPr>
        <w:fldChar w:fldCharType="end"/>
      </w:r>
      <w:r w:rsidRPr="00CE178C">
        <w:rPr>
          <w:highlight w:val="yellow"/>
          <w:rPrChange w:id="185" w:author="Vladymyr Kozyr" w:date="2021-07-31T19:40:00Z">
            <w:rPr>
              <w:highlight w:val="yellow"/>
            </w:rPr>
          </w:rPrChange>
        </w:rPr>
        <w:t xml:space="preserve"> </w:t>
      </w:r>
    </w:p>
    <w:p w14:paraId="72C8D5EC" w14:textId="781D6E78" w:rsidR="00C42783" w:rsidRPr="00CE178C" w:rsidRDefault="00B73EFD" w:rsidP="002D0F75">
      <w:pPr>
        <w:pStyle w:val="1ParaFlushLeft"/>
        <w:rPr>
          <w:rPrChange w:id="186" w:author="Vladymyr Kozyr" w:date="2021-07-31T19:40:00Z">
            <w:rPr/>
          </w:rPrChange>
        </w:rPr>
      </w:pPr>
      <w:r w:rsidRPr="00CE178C">
        <w:rPr>
          <w:highlight w:val="yellow"/>
          <w:rPrChange w:id="187" w:author="Vladymyr Kozyr" w:date="2021-07-31T19:40:00Z">
            <w:rPr>
              <w:highlight w:val="yellow"/>
            </w:rPr>
          </w:rPrChange>
        </w:rPr>
        <w:t>Remember to delete this note before submission.</w:t>
      </w:r>
    </w:p>
    <w:p w14:paraId="737AF15A" w14:textId="4E89F67E" w:rsidR="008E242A" w:rsidRPr="00CE178C" w:rsidRDefault="008E242A" w:rsidP="00E10BCA">
      <w:pPr>
        <w:pStyle w:val="Heading1Preliminary"/>
        <w:rPr>
          <w:rPrChange w:id="188" w:author="Vladymyr Kozyr" w:date="2021-07-31T19:40:00Z">
            <w:rPr/>
          </w:rPrChange>
        </w:rPr>
      </w:pPr>
      <w:bookmarkStart w:id="189" w:name="_Toc67830727"/>
      <w:r w:rsidRPr="00CE178C">
        <w:rPr>
          <w:rPrChange w:id="190" w:author="Vladymyr Kozyr" w:date="2021-07-31T19:40:00Z">
            <w:rPr/>
          </w:rPrChange>
        </w:rPr>
        <w:lastRenderedPageBreak/>
        <w:t>Ethics Statement</w:t>
      </w:r>
      <w:bookmarkEnd w:id="189"/>
    </w:p>
    <w:p w14:paraId="1DC20FB9" w14:textId="69CEE9D4" w:rsidR="008E242A" w:rsidRPr="00CE178C" w:rsidRDefault="008E242A" w:rsidP="00C16759">
      <w:pPr>
        <w:pStyle w:val="3FigureNoCaptionOrNote"/>
        <w:rPr>
          <w:noProof w:val="0"/>
          <w:lang w:val="en-CA"/>
          <w:rPrChange w:id="191" w:author="Vladymyr Kozyr" w:date="2021-07-31T19:40:00Z">
            <w:rPr/>
          </w:rPrChange>
        </w:rPr>
      </w:pPr>
      <w:r w:rsidRPr="00CE178C">
        <w:rPr>
          <w:noProof w:val="0"/>
          <w:lang w:val="en-CA"/>
          <w:rPrChange w:id="192" w:author="Vladymyr Kozyr" w:date="2021-07-31T19:40:00Z">
            <w:rPr/>
          </w:rPrChange>
        </w:rPr>
        <w:drawing>
          <wp:inline distT="0" distB="0" distL="0" distR="0" wp14:anchorId="540808E7" wp14:editId="59EA7551">
            <wp:extent cx="5486400" cy="47980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thics Statement update Feb 2016.png"/>
                    <pic:cNvPicPr/>
                  </pic:nvPicPr>
                  <pic:blipFill rotWithShape="1">
                    <a:blip r:embed="rId8" cstate="print">
                      <a:extLst>
                        <a:ext uri="{28A0092B-C50C-407E-A947-70E740481C1C}">
                          <a14:useLocalDpi xmlns:a14="http://schemas.microsoft.com/office/drawing/2010/main" val="0"/>
                        </a:ext>
                      </a:extLst>
                    </a:blip>
                    <a:srcRect t="-5664"/>
                    <a:stretch/>
                  </pic:blipFill>
                  <pic:spPr bwMode="auto">
                    <a:xfrm>
                      <a:off x="0" y="0"/>
                      <a:ext cx="5486400" cy="479806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947385A" w14:textId="054936BA" w:rsidR="00C16759" w:rsidRPr="00CE178C" w:rsidRDefault="00F03B4B" w:rsidP="00F03B4B">
      <w:pPr>
        <w:pStyle w:val="1ParaNoSpace"/>
        <w:rPr>
          <w:highlight w:val="yellow"/>
          <w:rPrChange w:id="193" w:author="Vladymyr Kozyr" w:date="2021-07-31T19:40:00Z">
            <w:rPr>
              <w:highlight w:val="yellow"/>
            </w:rPr>
          </w:rPrChange>
        </w:rPr>
      </w:pPr>
      <w:r w:rsidRPr="00CE178C">
        <w:rPr>
          <w:highlight w:val="yellow"/>
          <w:rPrChange w:id="194" w:author="Vladymyr Kozyr" w:date="2021-07-31T19:40:00Z">
            <w:rPr>
              <w:highlight w:val="yellow"/>
            </w:rPr>
          </w:rPrChange>
        </w:rPr>
        <w:t>This page must appear as p. iii if your research required ethics approval. Remember to delete this note before submission.</w:t>
      </w:r>
    </w:p>
    <w:p w14:paraId="3156DE88" w14:textId="2C0497D5" w:rsidR="00F03B4B" w:rsidRPr="00CE178C" w:rsidRDefault="00F03B4B" w:rsidP="00F03B4B">
      <w:pPr>
        <w:pStyle w:val="1ParaNoSpace"/>
        <w:rPr>
          <w:highlight w:val="yellow"/>
          <w:rPrChange w:id="195" w:author="Vladymyr Kozyr" w:date="2021-07-31T19:40:00Z">
            <w:rPr>
              <w:highlight w:val="yellow"/>
            </w:rPr>
          </w:rPrChange>
        </w:rPr>
      </w:pPr>
      <w:r w:rsidRPr="00CE178C">
        <w:rPr>
          <w:highlight w:val="yellow"/>
          <w:rPrChange w:id="196" w:author="Vladymyr Kozyr" w:date="2021-07-31T19:40:00Z">
            <w:rPr>
              <w:highlight w:val="yellow"/>
            </w:rPr>
          </w:rPrChange>
        </w:rPr>
        <w:t>If an ethics exemption was granted, this page must be removed.</w:t>
      </w:r>
    </w:p>
    <w:p w14:paraId="47418D1C" w14:textId="77777777" w:rsidR="00F03B4B" w:rsidRPr="00CE178C" w:rsidRDefault="00F03B4B" w:rsidP="00F03B4B">
      <w:pPr>
        <w:pStyle w:val="1ParaNoSpace"/>
        <w:rPr>
          <w:highlight w:val="yellow"/>
          <w:rPrChange w:id="197" w:author="Vladymyr Kozyr" w:date="2021-07-31T19:40:00Z">
            <w:rPr>
              <w:highlight w:val="yellow"/>
            </w:rPr>
          </w:rPrChange>
        </w:rPr>
      </w:pPr>
      <w:r w:rsidRPr="00CE178C">
        <w:rPr>
          <w:highlight w:val="yellow"/>
          <w:rPrChange w:id="198" w:author="Vladymyr Kozyr" w:date="2021-07-31T19:40:00Z">
            <w:rPr>
              <w:highlight w:val="yellow"/>
            </w:rPr>
          </w:rPrChange>
        </w:rPr>
        <w:t xml:space="preserve">If ethics approval was not required, this page must be removed. </w:t>
      </w:r>
    </w:p>
    <w:p w14:paraId="7BD702A7" w14:textId="38CF56FF" w:rsidR="00F03B4B" w:rsidRPr="00CE178C" w:rsidRDefault="00F03B4B" w:rsidP="00F03B4B">
      <w:pPr>
        <w:pStyle w:val="1ParaNoSpace"/>
        <w:rPr>
          <w:rPrChange w:id="199" w:author="Vladymyr Kozyr" w:date="2021-07-31T19:40:00Z">
            <w:rPr/>
          </w:rPrChange>
        </w:rPr>
      </w:pPr>
      <w:r w:rsidRPr="00CE178C">
        <w:rPr>
          <w:highlight w:val="yellow"/>
          <w:rPrChange w:id="200" w:author="Vladymyr Kozyr" w:date="2021-07-31T19:40:00Z">
            <w:rPr>
              <w:highlight w:val="yellow"/>
            </w:rPr>
          </w:rPrChange>
        </w:rPr>
        <w:t>Remember to update the Table of Contents after removing this page.</w:t>
      </w:r>
    </w:p>
    <w:p w14:paraId="27BA7813" w14:textId="51AF2CC7" w:rsidR="000C0A80" w:rsidRPr="00CE178C" w:rsidRDefault="00751639" w:rsidP="00E10BCA">
      <w:pPr>
        <w:pStyle w:val="Heading1Preliminary"/>
        <w:rPr>
          <w:ins w:id="201" w:author="Vladymyr Kozyr" w:date="2021-03-12T14:55:00Z"/>
          <w:rPrChange w:id="202" w:author="Vladymyr Kozyr" w:date="2021-07-31T19:40:00Z">
            <w:rPr>
              <w:ins w:id="203" w:author="Vladymyr Kozyr" w:date="2021-03-12T14:55:00Z"/>
            </w:rPr>
          </w:rPrChange>
        </w:rPr>
      </w:pPr>
      <w:bookmarkStart w:id="204" w:name="_Toc67830728"/>
      <w:commentRangeStart w:id="205"/>
      <w:r w:rsidRPr="00CE178C">
        <w:rPr>
          <w:rPrChange w:id="206" w:author="Vladymyr Kozyr" w:date="2021-07-31T19:40:00Z">
            <w:rPr/>
          </w:rPrChange>
        </w:rPr>
        <w:lastRenderedPageBreak/>
        <w:t>Abstract</w:t>
      </w:r>
      <w:bookmarkEnd w:id="204"/>
      <w:commentRangeEnd w:id="205"/>
      <w:r w:rsidR="00B31626" w:rsidRPr="00CE178C">
        <w:rPr>
          <w:rStyle w:val="CommentReference"/>
          <w:rFonts w:eastAsiaTheme="minorHAnsi" w:cstheme="minorBidi"/>
          <w:b w:val="0"/>
          <w:color w:val="auto"/>
          <w:rPrChange w:id="207" w:author="Vladymyr Kozyr" w:date="2021-07-31T19:40:00Z">
            <w:rPr>
              <w:rStyle w:val="CommentReference"/>
              <w:rFonts w:eastAsiaTheme="minorHAnsi" w:cstheme="minorBidi"/>
              <w:b w:val="0"/>
              <w:color w:val="auto"/>
              <w:lang w:val="en-US"/>
            </w:rPr>
          </w:rPrChange>
        </w:rPr>
        <w:commentReference w:id="205"/>
      </w:r>
    </w:p>
    <w:p w14:paraId="031E13BE" w14:textId="1356AB34" w:rsidR="009F56FF" w:rsidRPr="00CE178C" w:rsidDel="00B31626" w:rsidRDefault="009F56FF">
      <w:pPr>
        <w:pStyle w:val="1Para"/>
        <w:ind w:firstLine="0"/>
        <w:rPr>
          <w:ins w:id="208" w:author="Vladymyr Kozyr" w:date="2021-03-12T14:55:00Z"/>
          <w:del w:id="209" w:author="Fred Popowich" w:date="2021-07-05T09:34:00Z"/>
          <w:rPrChange w:id="210" w:author="Vladymyr Kozyr" w:date="2021-07-31T19:40:00Z">
            <w:rPr>
              <w:ins w:id="211" w:author="Vladymyr Kozyr" w:date="2021-03-12T14:55:00Z"/>
              <w:del w:id="212" w:author="Fred Popowich" w:date="2021-07-05T09:34:00Z"/>
            </w:rPr>
          </w:rPrChange>
        </w:rPr>
        <w:pPrChange w:id="213" w:author="Vladymyr Kozyr" w:date="2021-03-12T14:56:00Z">
          <w:pPr>
            <w:pStyle w:val="1Para"/>
          </w:pPr>
        </w:pPrChange>
      </w:pPr>
      <w:ins w:id="214" w:author="Vladymyr Kozyr" w:date="2021-03-12T14:55:00Z">
        <w:r w:rsidRPr="00CE178C">
          <w:rPr>
            <w:rPrChange w:id="215" w:author="Vladymyr Kozyr" w:date="2021-07-31T19:40:00Z">
              <w:rPr/>
            </w:rPrChange>
          </w:rPr>
          <w:t>Fishery data visualization plays a vital role for companies in countries with developed fishery infrastructure.</w:t>
        </w:r>
      </w:ins>
      <w:ins w:id="216" w:author="Fred Popowich" w:date="2021-07-05T09:34:00Z">
        <w:r w:rsidR="00B31626" w:rsidRPr="00CE178C">
          <w:rPr>
            <w:rPrChange w:id="217" w:author="Vladymyr Kozyr" w:date="2021-07-31T19:40:00Z">
              <w:rPr/>
            </w:rPrChange>
          </w:rPr>
          <w:t xml:space="preserve"> </w:t>
        </w:r>
      </w:ins>
    </w:p>
    <w:p w14:paraId="33E8026B" w14:textId="667C4688" w:rsidR="009F56FF" w:rsidRPr="00CE178C" w:rsidDel="001F3934" w:rsidRDefault="009F56FF">
      <w:pPr>
        <w:pStyle w:val="1Para"/>
        <w:ind w:firstLine="0"/>
        <w:rPr>
          <w:del w:id="218" w:author="Volodymyr Kozyr" w:date="2021-07-21T12:59:00Z"/>
          <w:rPrChange w:id="219" w:author="Vladymyr Kozyr" w:date="2021-07-31T19:40:00Z">
            <w:rPr>
              <w:del w:id="220" w:author="Volodymyr Kozyr" w:date="2021-07-21T12:59:00Z"/>
            </w:rPr>
          </w:rPrChange>
        </w:rPr>
      </w:pPr>
      <w:ins w:id="221" w:author="Vladymyr Kozyr" w:date="2021-03-12T14:55:00Z">
        <w:del w:id="222" w:author="Fred Popowich" w:date="2021-07-05T09:39:00Z">
          <w:r w:rsidRPr="00CE178C" w:rsidDel="00B31626">
            <w:rPr>
              <w:rPrChange w:id="223" w:author="Vladymyr Kozyr" w:date="2021-07-31T19:40:00Z">
                <w:rPr/>
              </w:rPrChange>
            </w:rPr>
            <w:delText xml:space="preserve">This </w:delText>
          </w:r>
        </w:del>
      </w:ins>
      <w:ins w:id="224" w:author="Vladymyr Kozyr" w:date="2021-06-21T22:26:00Z">
        <w:del w:id="225" w:author="Fred Popowich" w:date="2021-07-05T09:35:00Z">
          <w:r w:rsidR="003F765D" w:rsidRPr="00CE178C" w:rsidDel="00B31626">
            <w:rPr>
              <w:rPrChange w:id="226" w:author="Vladymyr Kozyr" w:date="2021-07-31T19:40:00Z">
                <w:rPr/>
              </w:rPrChange>
            </w:rPr>
            <w:delText>report</w:delText>
          </w:r>
        </w:del>
      </w:ins>
      <w:ins w:id="227" w:author="Fred Popowich" w:date="2021-07-05T09:39:00Z">
        <w:r w:rsidR="00B31626" w:rsidRPr="00CE178C">
          <w:rPr>
            <w:rPrChange w:id="228" w:author="Vladymyr Kozyr" w:date="2021-07-31T19:40:00Z">
              <w:rPr/>
            </w:rPrChange>
          </w:rPr>
          <w:t xml:space="preserve">It is important </w:t>
        </w:r>
      </w:ins>
      <w:ins w:id="229" w:author="Fred Popowich" w:date="2021-07-05T09:35:00Z">
        <w:r w:rsidR="00B31626" w:rsidRPr="00CE178C">
          <w:rPr>
            <w:rPrChange w:id="230" w:author="Vladymyr Kozyr" w:date="2021-07-31T19:40:00Z">
              <w:rPr/>
            </w:rPrChange>
          </w:rPr>
          <w:t xml:space="preserve">to </w:t>
        </w:r>
      </w:ins>
      <w:ins w:id="231" w:author="Vladymyr Kozyr" w:date="2021-03-12T14:55:00Z">
        <w:del w:id="232" w:author="Fred Popowich" w:date="2021-07-05T09:35:00Z">
          <w:r w:rsidRPr="00CE178C" w:rsidDel="00B31626">
            <w:rPr>
              <w:rPrChange w:id="233" w:author="Vladymyr Kozyr" w:date="2021-07-31T19:40:00Z">
                <w:rPr/>
              </w:rPrChange>
            </w:rPr>
            <w:delText xml:space="preserve"> will show</w:delText>
          </w:r>
        </w:del>
      </w:ins>
      <w:ins w:id="234" w:author="Fred Popowich" w:date="2021-07-05T09:35:00Z">
        <w:r w:rsidR="00B31626" w:rsidRPr="00CE178C">
          <w:rPr>
            <w:rPrChange w:id="235" w:author="Vladymyr Kozyr" w:date="2021-07-31T19:40:00Z">
              <w:rPr/>
            </w:rPrChange>
          </w:rPr>
          <w:t>identify</w:t>
        </w:r>
      </w:ins>
      <w:ins w:id="236" w:author="Vladymyr Kozyr" w:date="2021-03-12T14:55:00Z">
        <w:r w:rsidRPr="00CE178C">
          <w:rPr>
            <w:rPrChange w:id="237" w:author="Vladymyr Kozyr" w:date="2021-07-31T19:40:00Z">
              <w:rPr/>
            </w:rPrChange>
          </w:rPr>
          <w:t xml:space="preserve"> trends, anomalies, year-by-year comparison (drill-down) of fishing catches and </w:t>
        </w:r>
      </w:ins>
      <w:ins w:id="238" w:author="Fred Popowich" w:date="2021-07-05T09:35:00Z">
        <w:r w:rsidR="00B31626" w:rsidRPr="00CE178C">
          <w:rPr>
            <w:rPrChange w:id="239" w:author="Vladymyr Kozyr" w:date="2021-07-31T19:40:00Z">
              <w:rPr/>
            </w:rPrChange>
          </w:rPr>
          <w:t xml:space="preserve">their </w:t>
        </w:r>
      </w:ins>
      <w:ins w:id="240" w:author="Vladymyr Kozyr" w:date="2021-03-12T14:55:00Z">
        <w:del w:id="241" w:author="Fred Popowich" w:date="2021-07-05T09:35:00Z">
          <w:r w:rsidRPr="00CE178C" w:rsidDel="00B31626">
            <w:rPr>
              <w:rPrChange w:id="242" w:author="Vladymyr Kozyr" w:date="2021-07-31T19:40:00Z">
                <w:rPr/>
              </w:rPrChange>
            </w:rPr>
            <w:delText>mone</w:delText>
          </w:r>
        </w:del>
      </w:ins>
      <w:ins w:id="243" w:author="Fred Popowich" w:date="2021-07-05T09:35:00Z">
        <w:r w:rsidR="00B31626" w:rsidRPr="00CE178C">
          <w:rPr>
            <w:rPrChange w:id="244" w:author="Vladymyr Kozyr" w:date="2021-07-31T19:40:00Z">
              <w:rPr/>
            </w:rPrChange>
          </w:rPr>
          <w:t xml:space="preserve">monetary </w:t>
        </w:r>
      </w:ins>
      <w:ins w:id="245" w:author="Vladymyr Kozyr" w:date="2021-03-12T14:55:00Z">
        <w:del w:id="246" w:author="Fred Popowich" w:date="2021-07-05T09:35:00Z">
          <w:r w:rsidRPr="00CE178C" w:rsidDel="00B31626">
            <w:rPr>
              <w:rPrChange w:id="247" w:author="Vladymyr Kozyr" w:date="2021-07-31T19:40:00Z">
                <w:rPr/>
              </w:rPrChange>
            </w:rPr>
            <w:delText xml:space="preserve">y </w:delText>
          </w:r>
        </w:del>
        <w:r w:rsidRPr="00CE178C">
          <w:rPr>
            <w:rPrChange w:id="248" w:author="Vladymyr Kozyr" w:date="2021-07-31T19:40:00Z">
              <w:rPr/>
            </w:rPrChange>
          </w:rPr>
          <w:t xml:space="preserve">value. </w:t>
        </w:r>
      </w:ins>
      <w:ins w:id="249" w:author="Fred Popowich" w:date="2021-07-05T09:42:00Z">
        <w:r w:rsidR="00B31626" w:rsidRPr="00CE178C">
          <w:rPr>
            <w:rPrChange w:id="250" w:author="Vladymyr Kozyr" w:date="2021-07-31T19:40:00Z">
              <w:rPr/>
            </w:rPrChange>
          </w:rPr>
          <w:t xml:space="preserve">Showing correlation between these two parameters for each Canadian province and fish species is a prominent part of the work.  </w:t>
        </w:r>
      </w:ins>
      <w:ins w:id="251" w:author="Fred Popowich" w:date="2021-07-05T09:36:00Z">
        <w:r w:rsidR="00B31626" w:rsidRPr="00CE178C">
          <w:rPr>
            <w:rPrChange w:id="252" w:author="Vladymyr Kozyr" w:date="2021-07-31T19:40:00Z">
              <w:rPr/>
            </w:rPrChange>
          </w:rPr>
          <w:t>Our focus is to provide more user-friendly ways to show all necessary data for non-domain expert users in a web browser</w:t>
        </w:r>
      </w:ins>
      <w:ins w:id="253" w:author="Fred Popowich" w:date="2021-07-05T09:37:00Z">
        <w:r w:rsidR="00B31626" w:rsidRPr="00CE178C">
          <w:rPr>
            <w:rPrChange w:id="254" w:author="Vladymyr Kozyr" w:date="2021-07-31T19:40:00Z">
              <w:rPr/>
            </w:rPrChange>
          </w:rPr>
          <w:t>.</w:t>
        </w:r>
      </w:ins>
    </w:p>
    <w:p w14:paraId="66B184A9" w14:textId="52461ABB" w:rsidR="009F56FF" w:rsidRPr="00CE178C" w:rsidDel="001F3934" w:rsidRDefault="009F56FF">
      <w:pPr>
        <w:pStyle w:val="1Para"/>
        <w:ind w:firstLine="0"/>
        <w:rPr>
          <w:ins w:id="255" w:author="Vladymyr Kozyr" w:date="2021-03-12T14:55:00Z"/>
          <w:del w:id="256" w:author="Volodymyr Kozyr" w:date="2021-07-21T12:59:00Z"/>
          <w:rPrChange w:id="257" w:author="Vladymyr Kozyr" w:date="2021-07-31T19:40:00Z">
            <w:rPr>
              <w:ins w:id="258" w:author="Vladymyr Kozyr" w:date="2021-03-12T14:55:00Z"/>
              <w:del w:id="259" w:author="Volodymyr Kozyr" w:date="2021-07-21T12:59:00Z"/>
            </w:rPr>
          </w:rPrChange>
        </w:rPr>
        <w:pPrChange w:id="260" w:author="Vladymyr Kozyr" w:date="2021-03-12T14:57:00Z">
          <w:pPr>
            <w:pStyle w:val="1Para"/>
          </w:pPr>
        </w:pPrChange>
      </w:pPr>
      <w:ins w:id="261" w:author="Vladymyr Kozyr" w:date="2021-03-12T14:55:00Z">
        <w:del w:id="262" w:author="Fred Popowich" w:date="2021-07-05T09:42:00Z">
          <w:r w:rsidRPr="00CE178C" w:rsidDel="00B31626">
            <w:rPr>
              <w:rPrChange w:id="263" w:author="Vladymyr Kozyr" w:date="2021-07-31T19:40:00Z">
                <w:rPr/>
              </w:rPrChange>
            </w:rPr>
            <w:delText>Showing correlation between these two parameters for each Canadian province and fish species is a prominent part of the work.</w:delText>
          </w:r>
        </w:del>
      </w:ins>
    </w:p>
    <w:p w14:paraId="433B244E" w14:textId="0B8AF70A" w:rsidR="009F56FF" w:rsidRPr="00CE178C" w:rsidRDefault="009F56FF">
      <w:pPr>
        <w:pStyle w:val="1Para"/>
        <w:ind w:firstLine="0"/>
        <w:rPr>
          <w:ins w:id="264" w:author="Vladymyr Kozyr" w:date="2021-03-12T14:55:00Z"/>
          <w:rPrChange w:id="265" w:author="Vladymyr Kozyr" w:date="2021-07-31T19:40:00Z">
            <w:rPr>
              <w:ins w:id="266" w:author="Vladymyr Kozyr" w:date="2021-03-12T14:55:00Z"/>
            </w:rPr>
          </w:rPrChange>
        </w:rPr>
        <w:pPrChange w:id="267" w:author="Vladymyr Kozyr" w:date="2021-03-12T14:57:00Z">
          <w:pPr>
            <w:pStyle w:val="1Para"/>
          </w:pPr>
        </w:pPrChange>
      </w:pPr>
      <w:ins w:id="268" w:author="Vladymyr Kozyr" w:date="2021-03-12T14:55:00Z">
        <w:del w:id="269" w:author="Fred Popowich" w:date="2021-07-05T09:36:00Z">
          <w:r w:rsidRPr="00CE178C" w:rsidDel="00B31626">
            <w:rPr>
              <w:rPrChange w:id="270" w:author="Vladymyr Kozyr" w:date="2021-07-31T19:40:00Z">
                <w:rPr/>
              </w:rPrChange>
            </w:rPr>
            <w:delText xml:space="preserve">This </w:delText>
          </w:r>
        </w:del>
      </w:ins>
      <w:ins w:id="271" w:author="Vladymyr Kozyr" w:date="2021-06-21T22:26:00Z">
        <w:del w:id="272" w:author="Fred Popowich" w:date="2021-07-05T09:36:00Z">
          <w:r w:rsidR="003F765D" w:rsidRPr="00CE178C" w:rsidDel="00B31626">
            <w:rPr>
              <w:rPrChange w:id="273" w:author="Vladymyr Kozyr" w:date="2021-07-31T19:40:00Z">
                <w:rPr/>
              </w:rPrChange>
            </w:rPr>
            <w:delText>project</w:delText>
          </w:r>
        </w:del>
      </w:ins>
      <w:ins w:id="274" w:author="Vladymyr Kozyr" w:date="2021-03-12T14:55:00Z">
        <w:del w:id="275" w:author="Fred Popowich" w:date="2021-07-05T09:36:00Z">
          <w:r w:rsidRPr="00CE178C" w:rsidDel="00B31626">
            <w:rPr>
              <w:rPrChange w:id="276" w:author="Vladymyr Kozyr" w:date="2021-07-31T19:40:00Z">
                <w:rPr/>
              </w:rPrChange>
            </w:rPr>
            <w:delText xml:space="preserve"> will provide a user-friendly way to show all necessary data for non-domain expert users in a web browser, using the novel js library amCharts</w:delText>
          </w:r>
        </w:del>
        <w:del w:id="277" w:author="Fred Popowich" w:date="2021-07-05T09:42:00Z">
          <w:r w:rsidRPr="00CE178C" w:rsidDel="00B31626">
            <w:rPr>
              <w:rPrChange w:id="278" w:author="Vladymyr Kozyr" w:date="2021-07-31T19:40:00Z">
                <w:rPr/>
              </w:rPrChange>
            </w:rPr>
            <w:delText>.</w:delText>
          </w:r>
        </w:del>
      </w:ins>
    </w:p>
    <w:p w14:paraId="4EECA72A" w14:textId="69950A7B" w:rsidR="009F56FF" w:rsidRPr="00CE178C" w:rsidDel="00B31626" w:rsidRDefault="009F56FF">
      <w:pPr>
        <w:pStyle w:val="1Para"/>
        <w:ind w:firstLine="0"/>
        <w:rPr>
          <w:ins w:id="279" w:author="Vladymyr Kozyr" w:date="2021-03-12T14:55:00Z"/>
          <w:del w:id="280" w:author="Fred Popowich" w:date="2021-07-05T09:40:00Z"/>
          <w:rPrChange w:id="281" w:author="Vladymyr Kozyr" w:date="2021-07-31T19:40:00Z">
            <w:rPr>
              <w:ins w:id="282" w:author="Vladymyr Kozyr" w:date="2021-03-12T14:55:00Z"/>
              <w:del w:id="283" w:author="Fred Popowich" w:date="2021-07-05T09:40:00Z"/>
            </w:rPr>
          </w:rPrChange>
        </w:rPr>
        <w:pPrChange w:id="284" w:author="Vladymyr Kozyr" w:date="2021-03-12T14:57:00Z">
          <w:pPr>
            <w:pStyle w:val="1Para"/>
          </w:pPr>
        </w:pPrChange>
      </w:pPr>
      <w:ins w:id="285" w:author="Vladymyr Kozyr" w:date="2021-03-12T14:55:00Z">
        <w:del w:id="286" w:author="Fred Popowich" w:date="2021-07-05T09:38:00Z">
          <w:r w:rsidRPr="00CE178C" w:rsidDel="00B31626">
            <w:rPr>
              <w:rPrChange w:id="287" w:author="Vladymyr Kozyr" w:date="2021-07-31T19:40:00Z">
                <w:rPr/>
              </w:rPrChange>
            </w:rPr>
            <w:delText>The</w:delText>
          </w:r>
        </w:del>
      </w:ins>
      <w:ins w:id="288" w:author="Fred Popowich" w:date="2021-07-05T09:38:00Z">
        <w:r w:rsidR="00B31626" w:rsidRPr="00CE178C">
          <w:rPr>
            <w:rPrChange w:id="289" w:author="Vladymyr Kozyr" w:date="2021-07-31T19:40:00Z">
              <w:rPr/>
            </w:rPrChange>
          </w:rPr>
          <w:t>We introduce a novel</w:t>
        </w:r>
      </w:ins>
      <w:ins w:id="290" w:author="Vladymyr Kozyr" w:date="2021-03-12T14:55:00Z">
        <w:r w:rsidRPr="00CE178C">
          <w:rPr>
            <w:rPrChange w:id="291" w:author="Vladymyr Kozyr" w:date="2021-07-31T19:40:00Z">
              <w:rPr/>
            </w:rPrChange>
          </w:rPr>
          <w:t xml:space="preserve"> tool </w:t>
        </w:r>
        <w:del w:id="292" w:author="Fred Popowich" w:date="2021-07-05T09:38:00Z">
          <w:r w:rsidRPr="00CE178C" w:rsidDel="00B31626">
            <w:rPr>
              <w:rPrChange w:id="293" w:author="Vladymyr Kozyr" w:date="2021-07-31T19:40:00Z">
                <w:rPr/>
              </w:rPrChange>
            </w:rPr>
            <w:delText>will</w:delText>
          </w:r>
        </w:del>
      </w:ins>
      <w:ins w:id="294" w:author="Fred Popowich" w:date="2021-07-05T09:38:00Z">
        <w:r w:rsidR="00B31626" w:rsidRPr="00CE178C">
          <w:rPr>
            <w:rPrChange w:id="295" w:author="Vladymyr Kozyr" w:date="2021-07-31T19:40:00Z">
              <w:rPr/>
            </w:rPrChange>
          </w:rPr>
          <w:t>that can</w:t>
        </w:r>
      </w:ins>
      <w:ins w:id="296" w:author="Vladymyr Kozyr" w:date="2021-03-12T14:55:00Z">
        <w:r w:rsidRPr="00CE178C">
          <w:rPr>
            <w:rPrChange w:id="297" w:author="Vladymyr Kozyr" w:date="2021-07-31T19:40:00Z">
              <w:rPr/>
            </w:rPrChange>
          </w:rPr>
          <w:t xml:space="preserve"> help users see/identify fish amounts in specific regions and help fishery managers add or remove restrictions on fish quotas. It </w:t>
        </w:r>
        <w:del w:id="298" w:author="Fred Popowich" w:date="2021-07-05T09:38:00Z">
          <w:r w:rsidRPr="00CE178C" w:rsidDel="00B31626">
            <w:rPr>
              <w:rPrChange w:id="299" w:author="Vladymyr Kozyr" w:date="2021-07-31T19:40:00Z">
                <w:rPr/>
              </w:rPrChange>
            </w:rPr>
            <w:delText>will allow</w:delText>
          </w:r>
        </w:del>
      </w:ins>
      <w:ins w:id="300" w:author="Fred Popowich" w:date="2021-07-05T09:39:00Z">
        <w:r w:rsidR="00B31626" w:rsidRPr="00CE178C">
          <w:rPr>
            <w:rPrChange w:id="301" w:author="Vladymyr Kozyr" w:date="2021-07-31T19:40:00Z">
              <w:rPr/>
            </w:rPrChange>
          </w:rPr>
          <w:t>helps analysts</w:t>
        </w:r>
      </w:ins>
      <w:ins w:id="302" w:author="Vladymyr Kozyr" w:date="2021-03-12T14:55:00Z">
        <w:r w:rsidRPr="00CE178C">
          <w:rPr>
            <w:rPrChange w:id="303" w:author="Vladymyr Kozyr" w:date="2021-07-31T19:40:00Z">
              <w:rPr/>
            </w:rPrChange>
          </w:rPr>
          <w:t xml:space="preserve"> answer</w:t>
        </w:r>
        <w:del w:id="304" w:author="Fred Popowich" w:date="2021-07-05T09:39:00Z">
          <w:r w:rsidRPr="00CE178C" w:rsidDel="00B31626">
            <w:rPr>
              <w:rPrChange w:id="305" w:author="Vladymyr Kozyr" w:date="2021-07-31T19:40:00Z">
                <w:rPr/>
              </w:rPrChange>
            </w:rPr>
            <w:delText>ing</w:delText>
          </w:r>
        </w:del>
        <w:r w:rsidRPr="00CE178C">
          <w:rPr>
            <w:rPrChange w:id="306" w:author="Vladymyr Kozyr" w:date="2021-07-31T19:40:00Z">
              <w:rPr/>
            </w:rPrChange>
          </w:rPr>
          <w:t xml:space="preserve"> questions about the number of caught species or possible threat to biological diversity.</w:t>
        </w:r>
      </w:ins>
      <w:ins w:id="307" w:author="Fred Popowich" w:date="2021-07-05T09:40:00Z">
        <w:r w:rsidR="00B31626" w:rsidRPr="00CE178C">
          <w:rPr>
            <w:rPrChange w:id="308" w:author="Vladymyr Kozyr" w:date="2021-07-31T19:40:00Z">
              <w:rPr/>
            </w:rPrChange>
          </w:rPr>
          <w:t xml:space="preserve"> </w:t>
        </w:r>
      </w:ins>
    </w:p>
    <w:p w14:paraId="67D5E680" w14:textId="245BDED9" w:rsidR="009F56FF" w:rsidRPr="00CE178C" w:rsidDel="00B31626" w:rsidRDefault="009F56FF">
      <w:pPr>
        <w:pStyle w:val="1Para"/>
        <w:ind w:firstLine="0"/>
        <w:rPr>
          <w:ins w:id="309" w:author="Vladymyr Kozyr" w:date="2021-03-12T14:55:00Z"/>
          <w:del w:id="310" w:author="Fred Popowich" w:date="2021-07-05T09:42:00Z"/>
          <w:rPrChange w:id="311" w:author="Vladymyr Kozyr" w:date="2021-07-31T19:40:00Z">
            <w:rPr>
              <w:ins w:id="312" w:author="Vladymyr Kozyr" w:date="2021-03-12T14:55:00Z"/>
              <w:del w:id="313" w:author="Fred Popowich" w:date="2021-07-05T09:42:00Z"/>
            </w:rPr>
          </w:rPrChange>
        </w:rPr>
        <w:pPrChange w:id="314" w:author="Vladymyr Kozyr" w:date="2021-03-12T14:57:00Z">
          <w:pPr>
            <w:pStyle w:val="1Para"/>
          </w:pPr>
        </w:pPrChange>
      </w:pPr>
      <w:ins w:id="315" w:author="Vladymyr Kozyr" w:date="2021-03-12T14:55:00Z">
        <w:r w:rsidRPr="00CE178C">
          <w:rPr>
            <w:rPrChange w:id="316" w:author="Vladymyr Kozyr" w:date="2021-07-31T19:40:00Z">
              <w:rPr/>
            </w:rPrChange>
          </w:rPr>
          <w:t xml:space="preserve">Having the visualization tool in a web browser is very handy for users </w:t>
        </w:r>
      </w:ins>
      <w:ins w:id="317" w:author="Fred Popowich" w:date="2021-07-05T09:40:00Z">
        <w:r w:rsidR="00B31626" w:rsidRPr="00CE178C">
          <w:rPr>
            <w:rPrChange w:id="318" w:author="Vladymyr Kozyr" w:date="2021-07-31T19:40:00Z">
              <w:rPr/>
            </w:rPrChange>
          </w:rPr>
          <w:t>to a</w:t>
        </w:r>
      </w:ins>
      <w:ins w:id="319" w:author="Fred Popowich" w:date="2021-07-05T09:41:00Z">
        <w:r w:rsidR="00B31626" w:rsidRPr="00CE178C">
          <w:rPr>
            <w:rPrChange w:id="320" w:author="Vladymyr Kozyr" w:date="2021-07-31T19:40:00Z">
              <w:rPr/>
            </w:rPrChange>
          </w:rPr>
          <w:t xml:space="preserve">llow them to perform their analyses more quickly and more accurately, plus </w:t>
        </w:r>
      </w:ins>
      <w:ins w:id="321" w:author="Vladymyr Kozyr" w:date="2021-03-12T14:55:00Z">
        <w:del w:id="322" w:author="Fred Popowich" w:date="2021-07-05T09:41:00Z">
          <w:r w:rsidRPr="00CE178C" w:rsidDel="00B31626">
            <w:rPr>
              <w:rPrChange w:id="323" w:author="Vladymyr Kozyr" w:date="2021-07-31T19:40:00Z">
                <w:rPr/>
              </w:rPrChange>
            </w:rPr>
            <w:delText xml:space="preserve">because </w:delText>
          </w:r>
        </w:del>
        <w:r w:rsidRPr="00CE178C">
          <w:rPr>
            <w:rPrChange w:id="324" w:author="Vladymyr Kozyr" w:date="2021-07-31T19:40:00Z">
              <w:rPr/>
            </w:rPrChange>
          </w:rPr>
          <w:t xml:space="preserve">they do not have to install software on their computers that may not be compatible with </w:t>
        </w:r>
        <w:del w:id="325" w:author="Fred Popowich" w:date="2021-07-05T09:41:00Z">
          <w:r w:rsidRPr="00CE178C" w:rsidDel="00B31626">
            <w:rPr>
              <w:rPrChange w:id="326" w:author="Vladymyr Kozyr" w:date="2021-07-31T19:40:00Z">
                <w:rPr/>
              </w:rPrChange>
            </w:rPr>
            <w:delText>OS</w:delText>
          </w:r>
        </w:del>
      </w:ins>
      <w:ins w:id="327" w:author="Fred Popowich" w:date="2021-07-05T09:41:00Z">
        <w:r w:rsidR="00B31626" w:rsidRPr="00CE178C">
          <w:rPr>
            <w:rPrChange w:id="328" w:author="Vladymyr Kozyr" w:date="2021-07-31T19:40:00Z">
              <w:rPr/>
            </w:rPrChange>
          </w:rPr>
          <w:t>their systems</w:t>
        </w:r>
      </w:ins>
      <w:ins w:id="329" w:author="Vladymyr Kozyr" w:date="2021-03-12T14:55:00Z">
        <w:r w:rsidRPr="00CE178C">
          <w:rPr>
            <w:rPrChange w:id="330" w:author="Vladymyr Kozyr" w:date="2021-07-31T19:40:00Z">
              <w:rPr/>
            </w:rPrChange>
          </w:rPr>
          <w:t>.</w:t>
        </w:r>
      </w:ins>
      <w:ins w:id="331" w:author="Fred Popowich" w:date="2021-07-05T09:42:00Z">
        <w:r w:rsidR="00B31626" w:rsidRPr="00CE178C">
          <w:rPr>
            <w:rPrChange w:id="332" w:author="Vladymyr Kozyr" w:date="2021-07-31T19:40:00Z">
              <w:rPr/>
            </w:rPrChange>
          </w:rPr>
          <w:t xml:space="preserve"> </w:t>
        </w:r>
      </w:ins>
    </w:p>
    <w:p w14:paraId="4855BC10" w14:textId="13F89A17" w:rsidR="009F56FF" w:rsidRPr="00CE178C" w:rsidRDefault="009F56FF">
      <w:pPr>
        <w:pStyle w:val="1Para"/>
        <w:ind w:firstLine="0"/>
        <w:rPr>
          <w:rPrChange w:id="333" w:author="Vladymyr Kozyr" w:date="2021-07-31T19:40:00Z">
            <w:rPr/>
          </w:rPrChange>
        </w:rPr>
        <w:pPrChange w:id="334" w:author="Vladymyr Kozyr" w:date="2021-03-12T14:57:00Z">
          <w:pPr>
            <w:pStyle w:val="Heading1Preliminary"/>
          </w:pPr>
        </w:pPrChange>
      </w:pPr>
      <w:ins w:id="335" w:author="Vladymyr Kozyr" w:date="2021-03-12T14:55:00Z">
        <w:r w:rsidRPr="00CE178C">
          <w:rPr>
            <w:rPrChange w:id="336" w:author="Vladymyr Kozyr" w:date="2021-07-31T19:40:00Z">
              <w:rPr/>
            </w:rPrChange>
          </w:rPr>
          <w:t>The proposed web-interface will be a highly accessible multi-platform tool that will help users interested in the fishery domain analyze table data quickly and effectively.</w:t>
        </w:r>
      </w:ins>
    </w:p>
    <w:p w14:paraId="208CC561" w14:textId="58E049C4" w:rsidR="006B3698" w:rsidRPr="00CE178C" w:rsidDel="009F56FF" w:rsidRDefault="006B3698" w:rsidP="009F56FF">
      <w:pPr>
        <w:pStyle w:val="1ParaFlushLeft"/>
        <w:rPr>
          <w:del w:id="337" w:author="Vladymyr Kozyr" w:date="2021-03-12T14:55:00Z"/>
          <w:rPrChange w:id="338" w:author="Vladymyr Kozyr" w:date="2021-07-31T19:40:00Z">
            <w:rPr>
              <w:del w:id="339" w:author="Vladymyr Kozyr" w:date="2021-03-12T14:55:00Z"/>
            </w:rPr>
          </w:rPrChange>
        </w:rPr>
      </w:pPr>
      <w:del w:id="340" w:author="Vladymyr Kozyr" w:date="2021-03-12T14:55:00Z">
        <w:r w:rsidRPr="00CE178C" w:rsidDel="009F56FF">
          <w:rPr>
            <w:rPrChange w:id="341" w:author="Vladymyr Kozyr" w:date="2021-07-31T19:40:00Z">
              <w:rPr/>
            </w:rPrChange>
          </w:rPr>
          <w:delText>Fishery data visualization plays important role for companies in countries with developed fishery infrastructure</w:delText>
        </w:r>
      </w:del>
    </w:p>
    <w:p w14:paraId="3E66C147" w14:textId="7DE8304D" w:rsidR="00950736" w:rsidRPr="00CE178C" w:rsidDel="009F56FF" w:rsidRDefault="00950736" w:rsidP="006B3698">
      <w:pPr>
        <w:pStyle w:val="1ParaFlushLeft"/>
        <w:rPr>
          <w:del w:id="342" w:author="Vladymyr Kozyr" w:date="2021-03-12T14:55:00Z"/>
          <w:rFonts w:ascii="Times New Roman" w:hAnsi="Times New Roman" w:cs="Times New Roman"/>
          <w:sz w:val="24"/>
          <w:szCs w:val="24"/>
          <w:rPrChange w:id="343" w:author="Vladymyr Kozyr" w:date="2021-07-31T19:40:00Z">
            <w:rPr>
              <w:del w:id="344" w:author="Vladymyr Kozyr" w:date="2021-03-12T14:55:00Z"/>
              <w:rFonts w:ascii="Times New Roman" w:hAnsi="Times New Roman" w:cs="Times New Roman"/>
              <w:sz w:val="24"/>
              <w:szCs w:val="24"/>
            </w:rPr>
          </w:rPrChange>
        </w:rPr>
      </w:pPr>
      <w:del w:id="345" w:author="Vladymyr Kozyr" w:date="2021-03-12T14:55:00Z">
        <w:r w:rsidRPr="00CE178C" w:rsidDel="009F56FF">
          <w:rPr>
            <w:rPrChange w:id="346" w:author="Vladymyr Kozyr" w:date="2021-07-31T19:40:00Z">
              <w:rPr/>
            </w:rPrChange>
          </w:rPr>
          <w:delText>In my paper I am going to show trends, anomalies, year-by-year comparison (drill-down) of fishing catches and money value. </w:delText>
        </w:r>
      </w:del>
    </w:p>
    <w:p w14:paraId="07119671" w14:textId="2F11D844" w:rsidR="00950736" w:rsidRPr="00CE178C" w:rsidDel="009F56FF" w:rsidRDefault="00950736" w:rsidP="006B3698">
      <w:pPr>
        <w:pStyle w:val="1ParaFlushLeft"/>
        <w:rPr>
          <w:del w:id="347" w:author="Vladymyr Kozyr" w:date="2021-03-12T14:55:00Z"/>
          <w:rFonts w:ascii="Times New Roman" w:hAnsi="Times New Roman" w:cs="Times New Roman"/>
          <w:sz w:val="24"/>
          <w:szCs w:val="24"/>
          <w:rPrChange w:id="348" w:author="Vladymyr Kozyr" w:date="2021-07-31T19:40:00Z">
            <w:rPr>
              <w:del w:id="349" w:author="Vladymyr Kozyr" w:date="2021-03-12T14:55:00Z"/>
              <w:rFonts w:ascii="Times New Roman" w:hAnsi="Times New Roman" w:cs="Times New Roman"/>
              <w:sz w:val="24"/>
              <w:szCs w:val="24"/>
            </w:rPr>
          </w:rPrChange>
        </w:rPr>
      </w:pPr>
      <w:del w:id="350" w:author="Vladymyr Kozyr" w:date="2021-03-12T14:55:00Z">
        <w:r w:rsidRPr="00CE178C" w:rsidDel="009F56FF">
          <w:rPr>
            <w:rPrChange w:id="351" w:author="Vladymyr Kozyr" w:date="2021-07-31T19:40:00Z">
              <w:rPr/>
            </w:rPrChange>
          </w:rPr>
          <w:delText>Showing correlation between these two parameters for each Canada province and fish species is a main part of the work.</w:delText>
        </w:r>
      </w:del>
    </w:p>
    <w:p w14:paraId="48C511C4" w14:textId="6155E8AE" w:rsidR="00950736" w:rsidRPr="00CE178C" w:rsidDel="009F56FF" w:rsidRDefault="00950736" w:rsidP="006B3698">
      <w:pPr>
        <w:pStyle w:val="1ParaFlushLeft"/>
        <w:rPr>
          <w:del w:id="352" w:author="Vladymyr Kozyr" w:date="2021-03-12T14:55:00Z"/>
          <w:rFonts w:ascii="Times New Roman" w:hAnsi="Times New Roman" w:cs="Times New Roman"/>
          <w:sz w:val="24"/>
          <w:szCs w:val="24"/>
          <w:rPrChange w:id="353" w:author="Vladymyr Kozyr" w:date="2021-07-31T19:40:00Z">
            <w:rPr>
              <w:del w:id="354" w:author="Vladymyr Kozyr" w:date="2021-03-12T14:55:00Z"/>
              <w:rFonts w:ascii="Times New Roman" w:hAnsi="Times New Roman" w:cs="Times New Roman"/>
              <w:sz w:val="24"/>
              <w:szCs w:val="24"/>
            </w:rPr>
          </w:rPrChange>
        </w:rPr>
      </w:pPr>
      <w:del w:id="355" w:author="Vladymyr Kozyr" w:date="2021-03-12T14:55:00Z">
        <w:r w:rsidRPr="00CE178C" w:rsidDel="009F56FF">
          <w:rPr>
            <w:rPrChange w:id="356" w:author="Vladymyr Kozyr" w:date="2021-07-31T19:40:00Z">
              <w:rPr/>
            </w:rPrChange>
          </w:rPr>
          <w:delText>This will provide a user-friendly way to show all necessary data for non-domain expert users in a web browser, using the novel js library amCharts.</w:delText>
        </w:r>
      </w:del>
    </w:p>
    <w:p w14:paraId="4B476631" w14:textId="7C59AC67" w:rsidR="00950736" w:rsidRPr="00CE178C" w:rsidDel="009F56FF" w:rsidRDefault="00950736" w:rsidP="006B3698">
      <w:pPr>
        <w:pStyle w:val="1ParaFlushLeft"/>
        <w:rPr>
          <w:del w:id="357" w:author="Vladymyr Kozyr" w:date="2021-03-12T14:55:00Z"/>
          <w:rFonts w:ascii="Times New Roman" w:hAnsi="Times New Roman" w:cs="Times New Roman"/>
          <w:sz w:val="24"/>
          <w:szCs w:val="24"/>
          <w:rPrChange w:id="358" w:author="Vladymyr Kozyr" w:date="2021-07-31T19:40:00Z">
            <w:rPr>
              <w:del w:id="359" w:author="Vladymyr Kozyr" w:date="2021-03-12T14:55:00Z"/>
              <w:rFonts w:ascii="Times New Roman" w:hAnsi="Times New Roman" w:cs="Times New Roman"/>
              <w:sz w:val="24"/>
              <w:szCs w:val="24"/>
            </w:rPr>
          </w:rPrChange>
        </w:rPr>
      </w:pPr>
      <w:del w:id="360" w:author="Vladymyr Kozyr" w:date="2021-03-12T14:55:00Z">
        <w:r w:rsidRPr="00CE178C" w:rsidDel="009F56FF">
          <w:rPr>
            <w:rPrChange w:id="361" w:author="Vladymyr Kozyr" w:date="2021-07-31T19:40:00Z">
              <w:rPr/>
            </w:rPrChange>
          </w:rPr>
          <w:delText>Tool will help users to see/identify issues with fish amounts in certain regions as well as help fishery managers to add or remove restrictions on fish quotas etc. The tool can help to answer questions like “Which species is being caught and how much of it?” or “Is the biological diversity of the fishery threatened?”</w:delText>
        </w:r>
      </w:del>
    </w:p>
    <w:p w14:paraId="5D666F92" w14:textId="4FC6FFF9" w:rsidR="00950736" w:rsidRPr="00CE178C" w:rsidDel="009F56FF" w:rsidRDefault="00950736" w:rsidP="006B3698">
      <w:pPr>
        <w:pStyle w:val="1ParaFlushLeft"/>
        <w:rPr>
          <w:del w:id="362" w:author="Vladymyr Kozyr" w:date="2021-03-12T14:55:00Z"/>
          <w:rPrChange w:id="363" w:author="Vladymyr Kozyr" w:date="2021-07-31T19:40:00Z">
            <w:rPr>
              <w:del w:id="364" w:author="Vladymyr Kozyr" w:date="2021-03-12T14:55:00Z"/>
              <w:lang w:val="en-US"/>
            </w:rPr>
          </w:rPrChange>
        </w:rPr>
      </w:pPr>
      <w:del w:id="365" w:author="Vladymyr Kozyr" w:date="2021-03-12T14:55:00Z">
        <w:r w:rsidRPr="00CE178C" w:rsidDel="009F56FF">
          <w:rPr>
            <w:rPrChange w:id="366" w:author="Vladymyr Kozyr" w:date="2021-07-31T19:40:00Z">
              <w:rPr>
                <w:lang w:val="en-US"/>
              </w:rPr>
            </w:rPrChange>
          </w:rPr>
          <w:delText>Having it in a web browser is very handy for users because they don’t have to install software on their computers which may not be compatible with OS.</w:delText>
        </w:r>
        <w:r w:rsidRPr="00CE178C" w:rsidDel="009F56FF">
          <w:rPr>
            <w:rPrChange w:id="367" w:author="Vladymyr Kozyr" w:date="2021-07-31T19:40:00Z">
              <w:rPr>
                <w:lang w:val="en-US"/>
              </w:rPr>
            </w:rPrChange>
          </w:rPr>
          <w:br/>
          <w:delText>This will be a highly accessible multi platform tool which will help to analyze table data much quicker and will give some answers for users who are interested in the fishery domain.</w:delText>
        </w:r>
      </w:del>
    </w:p>
    <w:p w14:paraId="0E2802A6" w14:textId="1E6C9E30" w:rsidR="00200B9E" w:rsidRPr="00CE178C" w:rsidRDefault="00B36210" w:rsidP="00950736">
      <w:pPr>
        <w:pStyle w:val="1ParaFlushLeft"/>
        <w:ind w:left="1440" w:hanging="1440"/>
        <w:rPr>
          <w:rPrChange w:id="368" w:author="Vladymyr Kozyr" w:date="2021-07-31T19:40:00Z">
            <w:rPr/>
          </w:rPrChange>
        </w:rPr>
      </w:pPr>
      <w:r w:rsidRPr="00CE178C">
        <w:rPr>
          <w:b/>
          <w:rPrChange w:id="369" w:author="Vladymyr Kozyr" w:date="2021-07-31T19:40:00Z">
            <w:rPr>
              <w:b/>
            </w:rPr>
          </w:rPrChange>
        </w:rPr>
        <w:t>Keywords</w:t>
      </w:r>
      <w:r w:rsidRPr="00CE178C">
        <w:rPr>
          <w:rPrChange w:id="370" w:author="Vladymyr Kozyr" w:date="2021-07-31T19:40:00Z">
            <w:rPr/>
          </w:rPrChange>
        </w:rPr>
        <w:t>:</w:t>
      </w:r>
      <w:r w:rsidR="004E0E0C" w:rsidRPr="00CE178C">
        <w:rPr>
          <w:rPrChange w:id="371" w:author="Vladymyr Kozyr" w:date="2021-07-31T19:40:00Z">
            <w:rPr/>
          </w:rPrChange>
        </w:rPr>
        <w:t xml:space="preserve"> </w:t>
      </w:r>
      <w:r w:rsidR="0082303B" w:rsidRPr="00CE178C">
        <w:rPr>
          <w:rPrChange w:id="372" w:author="Vladymyr Kozyr" w:date="2021-07-31T19:40:00Z">
            <w:rPr/>
          </w:rPrChange>
        </w:rPr>
        <w:tab/>
      </w:r>
      <w:r w:rsidR="006B3698" w:rsidRPr="00CE178C">
        <w:rPr>
          <w:rPrChange w:id="373" w:author="Vladymyr Kozyr" w:date="2021-07-31T19:40:00Z">
            <w:rPr/>
          </w:rPrChange>
        </w:rPr>
        <w:t>fishery</w:t>
      </w:r>
      <w:r w:rsidR="00F01811" w:rsidRPr="00CE178C">
        <w:rPr>
          <w:rPrChange w:id="374" w:author="Vladymyr Kozyr" w:date="2021-07-31T19:40:00Z">
            <w:rPr/>
          </w:rPrChange>
        </w:rPr>
        <w:t xml:space="preserve">; </w:t>
      </w:r>
      <w:r w:rsidR="006B3698" w:rsidRPr="00CE178C">
        <w:rPr>
          <w:rPrChange w:id="375" w:author="Vladymyr Kozyr" w:date="2021-07-31T19:40:00Z">
            <w:rPr/>
          </w:rPrChange>
        </w:rPr>
        <w:t>web-interface</w:t>
      </w:r>
      <w:r w:rsidR="008B1FCF" w:rsidRPr="00CE178C">
        <w:rPr>
          <w:rPrChange w:id="376" w:author="Vladymyr Kozyr" w:date="2021-07-31T19:40:00Z">
            <w:rPr/>
          </w:rPrChange>
        </w:rPr>
        <w:t xml:space="preserve">; </w:t>
      </w:r>
      <w:r w:rsidR="006B3698" w:rsidRPr="00CE178C">
        <w:rPr>
          <w:rPrChange w:id="377" w:author="Vladymyr Kozyr" w:date="2021-07-31T19:40:00Z">
            <w:rPr/>
          </w:rPrChange>
        </w:rPr>
        <w:t>visualization</w:t>
      </w:r>
      <w:r w:rsidR="008B1FCF" w:rsidRPr="00CE178C">
        <w:rPr>
          <w:rPrChange w:id="378" w:author="Vladymyr Kozyr" w:date="2021-07-31T19:40:00Z">
            <w:rPr/>
          </w:rPrChange>
        </w:rPr>
        <w:t xml:space="preserve">; </w:t>
      </w:r>
      <w:r w:rsidR="006B3698" w:rsidRPr="00CE178C">
        <w:rPr>
          <w:rPrChange w:id="379" w:author="Vladymyr Kozyr" w:date="2021-07-31T19:40:00Z">
            <w:rPr/>
          </w:rPrChange>
        </w:rPr>
        <w:t>online platform</w:t>
      </w:r>
    </w:p>
    <w:p w14:paraId="279134F9" w14:textId="77777777" w:rsidR="00751639" w:rsidRPr="00CE178C" w:rsidRDefault="00751639" w:rsidP="00E10BCA">
      <w:pPr>
        <w:pStyle w:val="Heading1Preliminary"/>
        <w:rPr>
          <w:color w:val="auto"/>
          <w:rPrChange w:id="380" w:author="Vladymyr Kozyr" w:date="2021-07-31T19:40:00Z">
            <w:rPr>
              <w:color w:val="auto"/>
            </w:rPr>
          </w:rPrChange>
        </w:rPr>
      </w:pPr>
      <w:bookmarkStart w:id="381" w:name="_Toc67830729"/>
      <w:r w:rsidRPr="00CE178C">
        <w:rPr>
          <w:color w:val="auto"/>
          <w:rPrChange w:id="382" w:author="Vladymyr Kozyr" w:date="2021-07-31T19:40:00Z">
            <w:rPr>
              <w:color w:val="auto"/>
            </w:rPr>
          </w:rPrChange>
        </w:rPr>
        <w:lastRenderedPageBreak/>
        <w:t>Dedication</w:t>
      </w:r>
      <w:bookmarkEnd w:id="381"/>
    </w:p>
    <w:p w14:paraId="7E2A1455" w14:textId="54A52B9B" w:rsidR="00B46017" w:rsidRPr="00CE178C" w:rsidDel="003F5E95" w:rsidRDefault="00276693" w:rsidP="00EC11BC">
      <w:pPr>
        <w:pStyle w:val="1ParaFlushLeft"/>
        <w:rPr>
          <w:del w:id="383" w:author="Vladymyr Kozyr" w:date="2021-06-21T22:28:00Z"/>
          <w:rPrChange w:id="384" w:author="Vladymyr Kozyr" w:date="2021-07-31T19:40:00Z">
            <w:rPr>
              <w:del w:id="385" w:author="Vladymyr Kozyr" w:date="2021-06-21T22:28:00Z"/>
            </w:rPr>
          </w:rPrChange>
        </w:rPr>
      </w:pPr>
      <w:del w:id="386" w:author="Vladymyr Kozyr" w:date="2021-06-21T22:28:00Z">
        <w:r w:rsidRPr="00CE178C" w:rsidDel="003F5E95">
          <w:rPr>
            <w:rPrChange w:id="387" w:author="Vladymyr Kozyr" w:date="2021-07-31T19:40:00Z">
              <w:rPr/>
            </w:rPrChange>
          </w:rPr>
          <w:delText>This i</w:delText>
        </w:r>
        <w:r w:rsidR="00F01811" w:rsidRPr="00CE178C" w:rsidDel="003F5E95">
          <w:rPr>
            <w:rPrChange w:id="388" w:author="Vladymyr Kozyr" w:date="2021-07-31T19:40:00Z">
              <w:rPr/>
            </w:rPrChange>
          </w:rPr>
          <w:delText>s an optional page. Use your choice of paragraph</w:delText>
        </w:r>
        <w:r w:rsidR="00B23EBE" w:rsidRPr="00CE178C" w:rsidDel="003F5E95">
          <w:rPr>
            <w:rPrChange w:id="389" w:author="Vladymyr Kozyr" w:date="2021-07-31T19:40:00Z">
              <w:rPr/>
            </w:rPrChange>
          </w:rPr>
          <w:delText xml:space="preserve"> style </w:delText>
        </w:r>
        <w:r w:rsidR="00910A03" w:rsidRPr="00CE178C" w:rsidDel="003F5E95">
          <w:rPr>
            <w:rPrChange w:id="390" w:author="Vladymyr Kozyr" w:date="2021-07-31T19:40:00Z">
              <w:rPr/>
            </w:rPrChange>
          </w:rPr>
          <w:delText>for text on this page (</w:delText>
        </w:r>
        <w:r w:rsidR="00910A03" w:rsidRPr="00CE178C" w:rsidDel="003F5E95">
          <w:rPr>
            <w:b/>
            <w:rPrChange w:id="391" w:author="Vladymyr Kozyr" w:date="2021-07-31T19:40:00Z">
              <w:rPr>
                <w:b/>
              </w:rPr>
            </w:rPrChange>
          </w:rPr>
          <w:delText>1_Para_FlushLeft</w:delText>
        </w:r>
        <w:r w:rsidR="00910A03" w:rsidRPr="00CE178C" w:rsidDel="003F5E95">
          <w:rPr>
            <w:rPrChange w:id="392" w:author="Vladymyr Kozyr" w:date="2021-07-31T19:40:00Z">
              <w:rPr/>
            </w:rPrChange>
          </w:rPr>
          <w:delText xml:space="preserve"> shown here).</w:delText>
        </w:r>
      </w:del>
    </w:p>
    <w:p w14:paraId="4BB298C3" w14:textId="6A65F87B" w:rsidR="00C16759" w:rsidRPr="00CE178C" w:rsidRDefault="00C16759" w:rsidP="00C16759">
      <w:pPr>
        <w:pStyle w:val="1ParaFlushLeft"/>
        <w:rPr>
          <w:rPrChange w:id="393" w:author="Vladymyr Kozyr" w:date="2021-07-31T19:40:00Z">
            <w:rPr/>
          </w:rPrChange>
        </w:rPr>
      </w:pPr>
      <w:del w:id="394" w:author="Vladymyr Kozyr" w:date="2021-06-21T22:28:00Z">
        <w:r w:rsidRPr="00CE178C" w:rsidDel="003F5E95">
          <w:rPr>
            <w:rPrChange w:id="395" w:author="Vladymyr Kozyr" w:date="2021-07-31T19:40:00Z">
              <w:rPr/>
            </w:rPrChange>
          </w:rPr>
          <w:delText xml:space="preserve">To hide the heading at the top of this page, select the text and change the text colour to white. </w:delText>
        </w:r>
      </w:del>
      <w:ins w:id="396" w:author="Vladymyr Kozyr" w:date="2021-06-21T22:28:00Z">
        <w:r w:rsidR="003F5E95" w:rsidRPr="00CE178C">
          <w:rPr>
            <w:rPrChange w:id="397" w:author="Vladymyr Kozyr" w:date="2021-07-31T19:40:00Z">
              <w:rPr/>
            </w:rPrChange>
          </w:rPr>
          <w:t xml:space="preserve">Dedicated to my grandfather, George </w:t>
        </w:r>
        <w:proofErr w:type="spellStart"/>
        <w:r w:rsidR="003F5E95" w:rsidRPr="00CE178C">
          <w:rPr>
            <w:rPrChange w:id="398" w:author="Vladymyr Kozyr" w:date="2021-07-31T19:40:00Z">
              <w:rPr/>
            </w:rPrChange>
          </w:rPr>
          <w:t>Kozyr</w:t>
        </w:r>
        <w:proofErr w:type="spellEnd"/>
        <w:r w:rsidR="003F5E95" w:rsidRPr="00CE178C">
          <w:rPr>
            <w:rPrChange w:id="399" w:author="Vladymyr Kozyr" w:date="2021-07-31T19:40:00Z">
              <w:rPr/>
            </w:rPrChange>
          </w:rPr>
          <w:t>, the strongest man I know.</w:t>
        </w:r>
      </w:ins>
    </w:p>
    <w:p w14:paraId="2F5AEE33" w14:textId="77777777" w:rsidR="00751639" w:rsidRPr="00CE178C" w:rsidRDefault="00751639" w:rsidP="00E10BCA">
      <w:pPr>
        <w:pStyle w:val="Heading1Preliminary"/>
        <w:rPr>
          <w:rPrChange w:id="400" w:author="Vladymyr Kozyr" w:date="2021-07-31T19:40:00Z">
            <w:rPr/>
          </w:rPrChange>
        </w:rPr>
      </w:pPr>
      <w:bookmarkStart w:id="401" w:name="_Toc67830730"/>
      <w:r w:rsidRPr="00CE178C">
        <w:rPr>
          <w:rPrChange w:id="402" w:author="Vladymyr Kozyr" w:date="2021-07-31T19:40:00Z">
            <w:rPr/>
          </w:rPrChange>
        </w:rPr>
        <w:lastRenderedPageBreak/>
        <w:t>Acknowledgements</w:t>
      </w:r>
      <w:bookmarkEnd w:id="401"/>
    </w:p>
    <w:p w14:paraId="5E728AC9" w14:textId="6C66A7FB" w:rsidR="00276693" w:rsidRPr="00CE178C" w:rsidRDefault="00276693" w:rsidP="00EC11BC">
      <w:pPr>
        <w:pStyle w:val="1Para"/>
        <w:rPr>
          <w:rPrChange w:id="403" w:author="Vladymyr Kozyr" w:date="2021-07-31T19:40:00Z">
            <w:rPr/>
          </w:rPrChange>
        </w:rPr>
      </w:pPr>
      <w:r w:rsidRPr="00CE178C">
        <w:rPr>
          <w:rPrChange w:id="404" w:author="Vladymyr Kozyr" w:date="2021-07-31T19:40:00Z">
            <w:rPr/>
          </w:rPrChange>
        </w:rPr>
        <w:t xml:space="preserve">This is an optional page. </w:t>
      </w:r>
      <w:r w:rsidR="00F01811" w:rsidRPr="00CE178C">
        <w:rPr>
          <w:rPrChange w:id="405" w:author="Vladymyr Kozyr" w:date="2021-07-31T19:40:00Z">
            <w:rPr/>
          </w:rPrChange>
        </w:rPr>
        <w:t>Use</w:t>
      </w:r>
      <w:r w:rsidR="00B23EBE" w:rsidRPr="00CE178C">
        <w:rPr>
          <w:rPrChange w:id="406" w:author="Vladymyr Kozyr" w:date="2021-07-31T19:40:00Z">
            <w:rPr/>
          </w:rPrChange>
        </w:rPr>
        <w:t xml:space="preserve"> your choice of paragraph style</w:t>
      </w:r>
      <w:r w:rsidR="00910A03" w:rsidRPr="00CE178C">
        <w:rPr>
          <w:rPrChange w:id="407" w:author="Vladymyr Kozyr" w:date="2021-07-31T19:40:00Z">
            <w:rPr/>
          </w:rPrChange>
        </w:rPr>
        <w:t xml:space="preserve"> for text on this page (</w:t>
      </w:r>
      <w:r w:rsidR="00910A03" w:rsidRPr="00CE178C">
        <w:rPr>
          <w:b/>
          <w:rPrChange w:id="408" w:author="Vladymyr Kozyr" w:date="2021-07-31T19:40:00Z">
            <w:rPr>
              <w:b/>
            </w:rPr>
          </w:rPrChange>
        </w:rPr>
        <w:t>1_Para</w:t>
      </w:r>
      <w:r w:rsidR="00910A03" w:rsidRPr="00CE178C">
        <w:rPr>
          <w:rPrChange w:id="409" w:author="Vladymyr Kozyr" w:date="2021-07-31T19:40:00Z">
            <w:rPr/>
          </w:rPrChange>
        </w:rPr>
        <w:t xml:space="preserve"> shown here).</w:t>
      </w:r>
      <w:r w:rsidR="00485631" w:rsidRPr="00CE178C">
        <w:rPr>
          <w:rPrChange w:id="410" w:author="Vladymyr Kozyr" w:date="2021-07-31T19:40:00Z">
            <w:rPr/>
          </w:rPrChange>
        </w:rPr>
        <w:t xml:space="preserve"> </w:t>
      </w:r>
    </w:p>
    <w:p w14:paraId="6B431FCD" w14:textId="77777777" w:rsidR="00751639" w:rsidRPr="00CE178C" w:rsidRDefault="00751639" w:rsidP="00DB02CC">
      <w:pPr>
        <w:pStyle w:val="Heading1Preliminary"/>
        <w:tabs>
          <w:tab w:val="left" w:pos="1170"/>
        </w:tabs>
        <w:rPr>
          <w:rPrChange w:id="411" w:author="Vladymyr Kozyr" w:date="2021-07-31T19:40:00Z">
            <w:rPr/>
          </w:rPrChange>
        </w:rPr>
      </w:pPr>
      <w:bookmarkStart w:id="412" w:name="_Toc67830731"/>
      <w:r w:rsidRPr="00CE178C">
        <w:rPr>
          <w:rPrChange w:id="413" w:author="Vladymyr Kozyr" w:date="2021-07-31T19:40:00Z">
            <w:rPr/>
          </w:rPrChange>
        </w:rPr>
        <w:lastRenderedPageBreak/>
        <w:t>Table of Contents</w:t>
      </w:r>
      <w:bookmarkEnd w:id="412"/>
    </w:p>
    <w:p w14:paraId="06E27F17" w14:textId="1333B73F" w:rsidR="00FD00CC" w:rsidRPr="00CE178C" w:rsidRDefault="00E92C0F" w:rsidP="00A01DEA">
      <w:pPr>
        <w:pStyle w:val="TOC2"/>
        <w:rPr>
          <w:ins w:id="414" w:author="Vladymyr Kozyr" w:date="2021-03-28T13:31:00Z"/>
          <w:rFonts w:asciiTheme="minorHAnsi" w:eastAsiaTheme="minorEastAsia" w:hAnsiTheme="minorHAnsi"/>
          <w:noProof w:val="0"/>
          <w:sz w:val="24"/>
          <w:szCs w:val="24"/>
          <w:lang w:val="en-CA"/>
          <w:rPrChange w:id="415" w:author="Vladymyr Kozyr" w:date="2021-07-31T19:40:00Z">
            <w:rPr>
              <w:ins w:id="416" w:author="Vladymyr Kozyr" w:date="2021-03-28T13:31:00Z"/>
              <w:rFonts w:asciiTheme="minorHAnsi" w:eastAsiaTheme="minorEastAsia" w:hAnsiTheme="minorHAnsi"/>
              <w:sz w:val="24"/>
              <w:szCs w:val="24"/>
              <w:lang w:val="en-CA"/>
            </w:rPr>
          </w:rPrChange>
        </w:rPr>
      </w:pPr>
      <w:r w:rsidRPr="00CE178C">
        <w:rPr>
          <w:rFonts w:asciiTheme="minorHAnsi" w:hAnsiTheme="minorHAnsi"/>
          <w:bCs/>
          <w:noProof w:val="0"/>
          <w:sz w:val="20"/>
          <w:lang w:val="en-CA"/>
          <w:rPrChange w:id="417" w:author="Vladymyr Kozyr" w:date="2021-07-31T19:40:00Z">
            <w:rPr>
              <w:rFonts w:asciiTheme="minorHAnsi" w:hAnsiTheme="minorHAnsi"/>
              <w:b/>
              <w:noProof/>
              <w:sz w:val="20"/>
            </w:rPr>
          </w:rPrChange>
        </w:rPr>
        <w:fldChar w:fldCharType="begin"/>
      </w:r>
      <w:r w:rsidRPr="00CE178C">
        <w:rPr>
          <w:rFonts w:asciiTheme="minorHAnsi" w:hAnsiTheme="minorHAnsi"/>
          <w:noProof w:val="0"/>
          <w:sz w:val="20"/>
          <w:lang w:val="en-CA"/>
          <w:rPrChange w:id="418" w:author="Vladymyr Kozyr" w:date="2021-07-31T19:40:00Z">
            <w:rPr>
              <w:rFonts w:asciiTheme="minorHAnsi" w:hAnsiTheme="minorHAnsi"/>
              <w:sz w:val="20"/>
            </w:rPr>
          </w:rPrChange>
        </w:rPr>
        <w:instrText xml:space="preserve"> TOC \o "1-4" \h \z \u </w:instrText>
      </w:r>
      <w:r w:rsidRPr="00CE178C">
        <w:rPr>
          <w:rFonts w:asciiTheme="minorHAnsi" w:hAnsiTheme="minorHAnsi"/>
          <w:bCs/>
          <w:noProof w:val="0"/>
          <w:sz w:val="20"/>
          <w:lang w:val="en-CA"/>
          <w:rPrChange w:id="419" w:author="Vladymyr Kozyr" w:date="2021-07-31T19:40:00Z">
            <w:rPr>
              <w:b/>
              <w:szCs w:val="22"/>
            </w:rPr>
          </w:rPrChange>
        </w:rPr>
        <w:fldChar w:fldCharType="separate"/>
      </w:r>
      <w:ins w:id="420" w:author="Vladymyr Kozyr" w:date="2021-03-28T13:31:00Z">
        <w:r w:rsidR="00FD00CC" w:rsidRPr="00CE178C">
          <w:rPr>
            <w:rStyle w:val="Hyperlink"/>
            <w:rFonts w:cs="Times New Roman (Body CS)"/>
            <w:noProof w:val="0"/>
            <w:color w:val="000000" w:themeColor="text1"/>
            <w:lang w:val="en-CA"/>
            <w:rPrChange w:id="421" w:author="Vladymyr Kozyr" w:date="2021-07-31T19:40:00Z">
              <w:rPr>
                <w:rStyle w:val="Hyperlink"/>
              </w:rPr>
            </w:rPrChange>
          </w:rPr>
          <w:fldChar w:fldCharType="begin"/>
        </w:r>
        <w:r w:rsidR="00FD00CC" w:rsidRPr="00CE178C">
          <w:rPr>
            <w:rStyle w:val="Hyperlink"/>
            <w:rFonts w:cs="Times New Roman (Body CS)"/>
            <w:noProof w:val="0"/>
            <w:color w:val="000000" w:themeColor="text1"/>
            <w:lang w:val="en-CA"/>
            <w:rPrChange w:id="422" w:author="Vladymyr Kozyr" w:date="2021-07-31T19:40:00Z">
              <w:rPr>
                <w:rStyle w:val="Hyperlink"/>
              </w:rPr>
            </w:rPrChange>
          </w:rPr>
          <w:instrText xml:space="preserve"> </w:instrText>
        </w:r>
        <w:r w:rsidR="00FD00CC" w:rsidRPr="00CE178C">
          <w:rPr>
            <w:noProof w:val="0"/>
            <w:lang w:val="en-CA"/>
            <w:rPrChange w:id="423" w:author="Vladymyr Kozyr" w:date="2021-07-31T19:40:00Z">
              <w:rPr/>
            </w:rPrChange>
          </w:rPr>
          <w:instrText>HYPERLINK \l "_Toc67830726"</w:instrText>
        </w:r>
        <w:r w:rsidR="00FD00CC" w:rsidRPr="00CE178C">
          <w:rPr>
            <w:rStyle w:val="Hyperlink"/>
            <w:rFonts w:cs="Times New Roman (Body CS)"/>
            <w:noProof w:val="0"/>
            <w:color w:val="000000" w:themeColor="text1"/>
            <w:lang w:val="en-CA"/>
            <w:rPrChange w:id="424" w:author="Vladymyr Kozyr" w:date="2021-07-31T19:40:00Z">
              <w:rPr>
                <w:rStyle w:val="Hyperlink"/>
              </w:rPr>
            </w:rPrChange>
          </w:rPr>
          <w:instrText xml:space="preserve"> </w:instrText>
        </w:r>
        <w:r w:rsidR="00FD00CC" w:rsidRPr="00CE178C">
          <w:rPr>
            <w:rStyle w:val="Hyperlink"/>
            <w:rFonts w:cs="Times New Roman (Body CS)"/>
            <w:noProof w:val="0"/>
            <w:color w:val="000000" w:themeColor="text1"/>
            <w:lang w:val="en-CA"/>
            <w:rPrChange w:id="425" w:author="Vladymyr Kozyr" w:date="2021-07-31T19:40:00Z">
              <w:rPr>
                <w:rStyle w:val="Hyperlink"/>
              </w:rPr>
            </w:rPrChange>
          </w:rPr>
          <w:fldChar w:fldCharType="separate"/>
        </w:r>
        <w:r w:rsidR="00FD00CC" w:rsidRPr="00CE178C">
          <w:rPr>
            <w:rStyle w:val="Hyperlink"/>
            <w:rFonts w:cs="Times New Roman (Body CS)"/>
            <w:noProof w:val="0"/>
            <w:color w:val="000000" w:themeColor="text1"/>
            <w:lang w:val="en-CA"/>
            <w:rPrChange w:id="426" w:author="Vladymyr Kozyr" w:date="2021-07-31T19:40:00Z">
              <w:rPr>
                <w:rStyle w:val="Hyperlink"/>
              </w:rPr>
            </w:rPrChange>
          </w:rPr>
          <w:t>Declaration</w:t>
        </w:r>
        <w:r w:rsidR="00FD00CC" w:rsidRPr="00CE178C">
          <w:rPr>
            <w:rStyle w:val="Hyperlink"/>
            <w:noProof w:val="0"/>
            <w:lang w:val="en-CA"/>
            <w:rPrChange w:id="427" w:author="Vladymyr Kozyr" w:date="2021-07-31T19:40:00Z">
              <w:rPr>
                <w:rStyle w:val="Hyperlink"/>
              </w:rPr>
            </w:rPrChange>
          </w:rPr>
          <w:t xml:space="preserve"> of Committee</w:t>
        </w:r>
        <w:r w:rsidR="00FD00CC" w:rsidRPr="00CE178C">
          <w:rPr>
            <w:noProof w:val="0"/>
            <w:webHidden/>
            <w:lang w:val="en-CA"/>
            <w:rPrChange w:id="428" w:author="Vladymyr Kozyr" w:date="2021-07-31T19:40:00Z">
              <w:rPr>
                <w:webHidden/>
              </w:rPr>
            </w:rPrChange>
          </w:rPr>
          <w:tab/>
        </w:r>
        <w:r w:rsidR="00FD00CC" w:rsidRPr="00CE178C">
          <w:rPr>
            <w:noProof w:val="0"/>
            <w:webHidden/>
            <w:lang w:val="en-CA"/>
            <w:rPrChange w:id="429" w:author="Vladymyr Kozyr" w:date="2021-07-31T19:40:00Z">
              <w:rPr>
                <w:webHidden/>
              </w:rPr>
            </w:rPrChange>
          </w:rPr>
          <w:fldChar w:fldCharType="begin"/>
        </w:r>
        <w:r w:rsidR="00FD00CC" w:rsidRPr="00CE178C">
          <w:rPr>
            <w:noProof w:val="0"/>
            <w:webHidden/>
            <w:lang w:val="en-CA"/>
            <w:rPrChange w:id="430" w:author="Vladymyr Kozyr" w:date="2021-07-31T19:40:00Z">
              <w:rPr>
                <w:webHidden/>
              </w:rPr>
            </w:rPrChange>
          </w:rPr>
          <w:instrText xml:space="preserve"> PAGEREF _Toc67830726 \h </w:instrText>
        </w:r>
      </w:ins>
      <w:r w:rsidR="00FD00CC" w:rsidRPr="00CE178C">
        <w:rPr>
          <w:noProof w:val="0"/>
          <w:webHidden/>
          <w:lang w:val="en-CA"/>
          <w:rPrChange w:id="431" w:author="Vladymyr Kozyr" w:date="2021-07-31T19:40:00Z">
            <w:rPr>
              <w:webHidden/>
            </w:rPr>
          </w:rPrChange>
        </w:rPr>
      </w:r>
      <w:r w:rsidR="00FD00CC" w:rsidRPr="00CE178C">
        <w:rPr>
          <w:noProof w:val="0"/>
          <w:webHidden/>
          <w:lang w:val="en-CA"/>
          <w:rPrChange w:id="432" w:author="Vladymyr Kozyr" w:date="2021-07-31T19:40:00Z">
            <w:rPr>
              <w:webHidden/>
            </w:rPr>
          </w:rPrChange>
        </w:rPr>
        <w:fldChar w:fldCharType="separate"/>
      </w:r>
      <w:ins w:id="433" w:author="Vladymyr Kozyr" w:date="2021-03-28T13:31:00Z">
        <w:r w:rsidR="00FD00CC" w:rsidRPr="00CE178C">
          <w:rPr>
            <w:noProof w:val="0"/>
            <w:webHidden/>
            <w:lang w:val="en-CA"/>
            <w:rPrChange w:id="434" w:author="Vladymyr Kozyr" w:date="2021-07-31T19:40:00Z">
              <w:rPr>
                <w:webHidden/>
              </w:rPr>
            </w:rPrChange>
          </w:rPr>
          <w:t>ii</w:t>
        </w:r>
        <w:r w:rsidR="00FD00CC" w:rsidRPr="00CE178C">
          <w:rPr>
            <w:noProof w:val="0"/>
            <w:webHidden/>
            <w:lang w:val="en-CA"/>
            <w:rPrChange w:id="435" w:author="Vladymyr Kozyr" w:date="2021-07-31T19:40:00Z">
              <w:rPr>
                <w:webHidden/>
              </w:rPr>
            </w:rPrChange>
          </w:rPr>
          <w:fldChar w:fldCharType="end"/>
        </w:r>
        <w:r w:rsidR="00FD00CC" w:rsidRPr="00CE178C">
          <w:rPr>
            <w:rStyle w:val="Hyperlink"/>
            <w:noProof w:val="0"/>
            <w:lang w:val="en-CA"/>
            <w:rPrChange w:id="436" w:author="Vladymyr Kozyr" w:date="2021-07-31T19:40:00Z">
              <w:rPr>
                <w:rStyle w:val="Hyperlink"/>
              </w:rPr>
            </w:rPrChange>
          </w:rPr>
          <w:fldChar w:fldCharType="end"/>
        </w:r>
      </w:ins>
    </w:p>
    <w:p w14:paraId="3A324DB4" w14:textId="2A18C0B3" w:rsidR="00FD00CC" w:rsidRPr="00CE178C" w:rsidRDefault="00FD00CC" w:rsidP="00A01DEA">
      <w:pPr>
        <w:pStyle w:val="TOC2"/>
        <w:rPr>
          <w:ins w:id="437" w:author="Vladymyr Kozyr" w:date="2021-03-28T13:31:00Z"/>
          <w:rFonts w:asciiTheme="minorHAnsi" w:eastAsiaTheme="minorEastAsia" w:hAnsiTheme="minorHAnsi"/>
          <w:noProof w:val="0"/>
          <w:sz w:val="24"/>
          <w:szCs w:val="24"/>
          <w:lang w:val="en-CA"/>
          <w:rPrChange w:id="438" w:author="Vladymyr Kozyr" w:date="2021-07-31T19:40:00Z">
            <w:rPr>
              <w:ins w:id="439" w:author="Vladymyr Kozyr" w:date="2021-03-28T13:31:00Z"/>
              <w:rFonts w:asciiTheme="minorHAnsi" w:eastAsiaTheme="minorEastAsia" w:hAnsiTheme="minorHAnsi"/>
              <w:sz w:val="24"/>
              <w:szCs w:val="24"/>
              <w:lang w:val="en-CA"/>
            </w:rPr>
          </w:rPrChange>
        </w:rPr>
      </w:pPr>
      <w:ins w:id="440" w:author="Vladymyr Kozyr" w:date="2021-03-28T13:31:00Z">
        <w:r w:rsidRPr="00CE178C">
          <w:rPr>
            <w:rStyle w:val="Hyperlink"/>
            <w:noProof w:val="0"/>
            <w:lang w:val="en-CA"/>
            <w:rPrChange w:id="441" w:author="Vladymyr Kozyr" w:date="2021-07-31T19:40:00Z">
              <w:rPr>
                <w:rStyle w:val="Hyperlink"/>
              </w:rPr>
            </w:rPrChange>
          </w:rPr>
          <w:fldChar w:fldCharType="begin"/>
        </w:r>
        <w:r w:rsidRPr="00CE178C">
          <w:rPr>
            <w:rStyle w:val="Hyperlink"/>
            <w:noProof w:val="0"/>
            <w:lang w:val="en-CA"/>
            <w:rPrChange w:id="442" w:author="Vladymyr Kozyr" w:date="2021-07-31T19:40:00Z">
              <w:rPr>
                <w:rStyle w:val="Hyperlink"/>
              </w:rPr>
            </w:rPrChange>
          </w:rPr>
          <w:instrText xml:space="preserve"> </w:instrText>
        </w:r>
        <w:r w:rsidRPr="00CE178C">
          <w:rPr>
            <w:noProof w:val="0"/>
            <w:lang w:val="en-CA"/>
            <w:rPrChange w:id="443" w:author="Vladymyr Kozyr" w:date="2021-07-31T19:40:00Z">
              <w:rPr/>
            </w:rPrChange>
          </w:rPr>
          <w:instrText>HYPERLINK \l "_Toc67830727"</w:instrText>
        </w:r>
        <w:r w:rsidRPr="00CE178C">
          <w:rPr>
            <w:rStyle w:val="Hyperlink"/>
            <w:noProof w:val="0"/>
            <w:lang w:val="en-CA"/>
            <w:rPrChange w:id="444" w:author="Vladymyr Kozyr" w:date="2021-07-31T19:40:00Z">
              <w:rPr>
                <w:rStyle w:val="Hyperlink"/>
              </w:rPr>
            </w:rPrChange>
          </w:rPr>
          <w:instrText xml:space="preserve"> </w:instrText>
        </w:r>
        <w:r w:rsidRPr="00CE178C">
          <w:rPr>
            <w:rStyle w:val="Hyperlink"/>
            <w:noProof w:val="0"/>
            <w:lang w:val="en-CA"/>
            <w:rPrChange w:id="445" w:author="Vladymyr Kozyr" w:date="2021-07-31T19:40:00Z">
              <w:rPr>
                <w:rStyle w:val="Hyperlink"/>
              </w:rPr>
            </w:rPrChange>
          </w:rPr>
          <w:fldChar w:fldCharType="separate"/>
        </w:r>
        <w:r w:rsidRPr="00CE178C">
          <w:rPr>
            <w:rStyle w:val="Hyperlink"/>
            <w:noProof w:val="0"/>
            <w:lang w:val="en-CA"/>
            <w:rPrChange w:id="446" w:author="Vladymyr Kozyr" w:date="2021-07-31T19:40:00Z">
              <w:rPr>
                <w:rStyle w:val="Hyperlink"/>
              </w:rPr>
            </w:rPrChange>
          </w:rPr>
          <w:t>Ethics Statement</w:t>
        </w:r>
        <w:r w:rsidRPr="00CE178C">
          <w:rPr>
            <w:noProof w:val="0"/>
            <w:webHidden/>
            <w:lang w:val="en-CA"/>
            <w:rPrChange w:id="447" w:author="Vladymyr Kozyr" w:date="2021-07-31T19:40:00Z">
              <w:rPr>
                <w:webHidden/>
              </w:rPr>
            </w:rPrChange>
          </w:rPr>
          <w:tab/>
        </w:r>
        <w:r w:rsidRPr="00CE178C">
          <w:rPr>
            <w:noProof w:val="0"/>
            <w:webHidden/>
            <w:lang w:val="en-CA"/>
            <w:rPrChange w:id="448" w:author="Vladymyr Kozyr" w:date="2021-07-31T19:40:00Z">
              <w:rPr>
                <w:webHidden/>
              </w:rPr>
            </w:rPrChange>
          </w:rPr>
          <w:fldChar w:fldCharType="begin"/>
        </w:r>
        <w:r w:rsidRPr="00CE178C">
          <w:rPr>
            <w:noProof w:val="0"/>
            <w:webHidden/>
            <w:lang w:val="en-CA"/>
            <w:rPrChange w:id="449" w:author="Vladymyr Kozyr" w:date="2021-07-31T19:40:00Z">
              <w:rPr>
                <w:webHidden/>
              </w:rPr>
            </w:rPrChange>
          </w:rPr>
          <w:instrText xml:space="preserve"> PAGEREF _Toc67830727 \h </w:instrText>
        </w:r>
      </w:ins>
      <w:r w:rsidRPr="00CE178C">
        <w:rPr>
          <w:noProof w:val="0"/>
          <w:webHidden/>
          <w:lang w:val="en-CA"/>
          <w:rPrChange w:id="450" w:author="Vladymyr Kozyr" w:date="2021-07-31T19:40:00Z">
            <w:rPr>
              <w:webHidden/>
            </w:rPr>
          </w:rPrChange>
        </w:rPr>
      </w:r>
      <w:r w:rsidRPr="00CE178C">
        <w:rPr>
          <w:noProof w:val="0"/>
          <w:webHidden/>
          <w:lang w:val="en-CA"/>
          <w:rPrChange w:id="451" w:author="Vladymyr Kozyr" w:date="2021-07-31T19:40:00Z">
            <w:rPr>
              <w:webHidden/>
            </w:rPr>
          </w:rPrChange>
        </w:rPr>
        <w:fldChar w:fldCharType="separate"/>
      </w:r>
      <w:ins w:id="452" w:author="Vladymyr Kozyr" w:date="2021-03-28T13:31:00Z">
        <w:r w:rsidRPr="00CE178C">
          <w:rPr>
            <w:noProof w:val="0"/>
            <w:webHidden/>
            <w:lang w:val="en-CA"/>
            <w:rPrChange w:id="453" w:author="Vladymyr Kozyr" w:date="2021-07-31T19:40:00Z">
              <w:rPr>
                <w:webHidden/>
              </w:rPr>
            </w:rPrChange>
          </w:rPr>
          <w:t>iii</w:t>
        </w:r>
        <w:r w:rsidRPr="00CE178C">
          <w:rPr>
            <w:noProof w:val="0"/>
            <w:webHidden/>
            <w:lang w:val="en-CA"/>
            <w:rPrChange w:id="454" w:author="Vladymyr Kozyr" w:date="2021-07-31T19:40:00Z">
              <w:rPr>
                <w:webHidden/>
              </w:rPr>
            </w:rPrChange>
          </w:rPr>
          <w:fldChar w:fldCharType="end"/>
        </w:r>
        <w:r w:rsidRPr="00CE178C">
          <w:rPr>
            <w:rStyle w:val="Hyperlink"/>
            <w:noProof w:val="0"/>
            <w:lang w:val="en-CA"/>
            <w:rPrChange w:id="455" w:author="Vladymyr Kozyr" w:date="2021-07-31T19:40:00Z">
              <w:rPr>
                <w:rStyle w:val="Hyperlink"/>
              </w:rPr>
            </w:rPrChange>
          </w:rPr>
          <w:fldChar w:fldCharType="end"/>
        </w:r>
      </w:ins>
    </w:p>
    <w:p w14:paraId="36DBBCA5" w14:textId="5A9431AD" w:rsidR="00FD00CC" w:rsidRPr="00CE178C" w:rsidRDefault="00FD00CC" w:rsidP="00A01DEA">
      <w:pPr>
        <w:pStyle w:val="TOC2"/>
        <w:rPr>
          <w:ins w:id="456" w:author="Vladymyr Kozyr" w:date="2021-03-28T13:31:00Z"/>
          <w:rFonts w:asciiTheme="minorHAnsi" w:eastAsiaTheme="minorEastAsia" w:hAnsiTheme="minorHAnsi"/>
          <w:noProof w:val="0"/>
          <w:sz w:val="24"/>
          <w:szCs w:val="24"/>
          <w:lang w:val="en-CA"/>
          <w:rPrChange w:id="457" w:author="Vladymyr Kozyr" w:date="2021-07-31T19:40:00Z">
            <w:rPr>
              <w:ins w:id="458" w:author="Vladymyr Kozyr" w:date="2021-03-28T13:31:00Z"/>
              <w:rFonts w:asciiTheme="minorHAnsi" w:eastAsiaTheme="minorEastAsia" w:hAnsiTheme="minorHAnsi"/>
              <w:sz w:val="24"/>
              <w:szCs w:val="24"/>
              <w:lang w:val="en-CA"/>
            </w:rPr>
          </w:rPrChange>
        </w:rPr>
      </w:pPr>
      <w:ins w:id="459" w:author="Vladymyr Kozyr" w:date="2021-03-28T13:31:00Z">
        <w:r w:rsidRPr="00CE178C">
          <w:rPr>
            <w:rStyle w:val="Hyperlink"/>
            <w:noProof w:val="0"/>
            <w:lang w:val="en-CA"/>
            <w:rPrChange w:id="460" w:author="Vladymyr Kozyr" w:date="2021-07-31T19:40:00Z">
              <w:rPr>
                <w:rStyle w:val="Hyperlink"/>
              </w:rPr>
            </w:rPrChange>
          </w:rPr>
          <w:fldChar w:fldCharType="begin"/>
        </w:r>
        <w:r w:rsidRPr="00CE178C">
          <w:rPr>
            <w:rStyle w:val="Hyperlink"/>
            <w:noProof w:val="0"/>
            <w:lang w:val="en-CA"/>
            <w:rPrChange w:id="461" w:author="Vladymyr Kozyr" w:date="2021-07-31T19:40:00Z">
              <w:rPr>
                <w:rStyle w:val="Hyperlink"/>
              </w:rPr>
            </w:rPrChange>
          </w:rPr>
          <w:instrText xml:space="preserve"> </w:instrText>
        </w:r>
        <w:r w:rsidRPr="00CE178C">
          <w:rPr>
            <w:noProof w:val="0"/>
            <w:lang w:val="en-CA"/>
            <w:rPrChange w:id="462" w:author="Vladymyr Kozyr" w:date="2021-07-31T19:40:00Z">
              <w:rPr/>
            </w:rPrChange>
          </w:rPr>
          <w:instrText>HYPERLINK \l "_Toc67830728"</w:instrText>
        </w:r>
        <w:r w:rsidRPr="00CE178C">
          <w:rPr>
            <w:rStyle w:val="Hyperlink"/>
            <w:noProof w:val="0"/>
            <w:lang w:val="en-CA"/>
            <w:rPrChange w:id="463" w:author="Vladymyr Kozyr" w:date="2021-07-31T19:40:00Z">
              <w:rPr>
                <w:rStyle w:val="Hyperlink"/>
              </w:rPr>
            </w:rPrChange>
          </w:rPr>
          <w:instrText xml:space="preserve"> </w:instrText>
        </w:r>
        <w:r w:rsidRPr="00CE178C">
          <w:rPr>
            <w:rStyle w:val="Hyperlink"/>
            <w:noProof w:val="0"/>
            <w:lang w:val="en-CA"/>
            <w:rPrChange w:id="464" w:author="Vladymyr Kozyr" w:date="2021-07-31T19:40:00Z">
              <w:rPr>
                <w:rStyle w:val="Hyperlink"/>
              </w:rPr>
            </w:rPrChange>
          </w:rPr>
          <w:fldChar w:fldCharType="separate"/>
        </w:r>
        <w:r w:rsidRPr="00CE178C">
          <w:rPr>
            <w:rStyle w:val="Hyperlink"/>
            <w:noProof w:val="0"/>
            <w:lang w:val="en-CA"/>
            <w:rPrChange w:id="465" w:author="Vladymyr Kozyr" w:date="2021-07-31T19:40:00Z">
              <w:rPr>
                <w:rStyle w:val="Hyperlink"/>
              </w:rPr>
            </w:rPrChange>
          </w:rPr>
          <w:t>Abstract</w:t>
        </w:r>
        <w:r w:rsidRPr="00CE178C">
          <w:rPr>
            <w:noProof w:val="0"/>
            <w:webHidden/>
            <w:lang w:val="en-CA"/>
            <w:rPrChange w:id="466" w:author="Vladymyr Kozyr" w:date="2021-07-31T19:40:00Z">
              <w:rPr>
                <w:webHidden/>
              </w:rPr>
            </w:rPrChange>
          </w:rPr>
          <w:tab/>
        </w:r>
        <w:r w:rsidRPr="00CE178C">
          <w:rPr>
            <w:noProof w:val="0"/>
            <w:webHidden/>
            <w:lang w:val="en-CA"/>
            <w:rPrChange w:id="467" w:author="Vladymyr Kozyr" w:date="2021-07-31T19:40:00Z">
              <w:rPr>
                <w:webHidden/>
              </w:rPr>
            </w:rPrChange>
          </w:rPr>
          <w:fldChar w:fldCharType="begin"/>
        </w:r>
        <w:r w:rsidRPr="00CE178C">
          <w:rPr>
            <w:noProof w:val="0"/>
            <w:webHidden/>
            <w:lang w:val="en-CA"/>
            <w:rPrChange w:id="468" w:author="Vladymyr Kozyr" w:date="2021-07-31T19:40:00Z">
              <w:rPr>
                <w:webHidden/>
              </w:rPr>
            </w:rPrChange>
          </w:rPr>
          <w:instrText xml:space="preserve"> PAGEREF _Toc67830728 \h </w:instrText>
        </w:r>
      </w:ins>
      <w:r w:rsidRPr="00CE178C">
        <w:rPr>
          <w:noProof w:val="0"/>
          <w:webHidden/>
          <w:lang w:val="en-CA"/>
          <w:rPrChange w:id="469" w:author="Vladymyr Kozyr" w:date="2021-07-31T19:40:00Z">
            <w:rPr>
              <w:webHidden/>
            </w:rPr>
          </w:rPrChange>
        </w:rPr>
      </w:r>
      <w:r w:rsidRPr="00CE178C">
        <w:rPr>
          <w:noProof w:val="0"/>
          <w:webHidden/>
          <w:lang w:val="en-CA"/>
          <w:rPrChange w:id="470" w:author="Vladymyr Kozyr" w:date="2021-07-31T19:40:00Z">
            <w:rPr>
              <w:webHidden/>
            </w:rPr>
          </w:rPrChange>
        </w:rPr>
        <w:fldChar w:fldCharType="separate"/>
      </w:r>
      <w:ins w:id="471" w:author="Vladymyr Kozyr" w:date="2021-03-28T13:31:00Z">
        <w:r w:rsidRPr="00CE178C">
          <w:rPr>
            <w:noProof w:val="0"/>
            <w:webHidden/>
            <w:lang w:val="en-CA"/>
            <w:rPrChange w:id="472" w:author="Vladymyr Kozyr" w:date="2021-07-31T19:40:00Z">
              <w:rPr>
                <w:webHidden/>
              </w:rPr>
            </w:rPrChange>
          </w:rPr>
          <w:t>iv</w:t>
        </w:r>
        <w:r w:rsidRPr="00CE178C">
          <w:rPr>
            <w:noProof w:val="0"/>
            <w:webHidden/>
            <w:lang w:val="en-CA"/>
            <w:rPrChange w:id="473" w:author="Vladymyr Kozyr" w:date="2021-07-31T19:40:00Z">
              <w:rPr>
                <w:webHidden/>
              </w:rPr>
            </w:rPrChange>
          </w:rPr>
          <w:fldChar w:fldCharType="end"/>
        </w:r>
        <w:r w:rsidRPr="00CE178C">
          <w:rPr>
            <w:rStyle w:val="Hyperlink"/>
            <w:noProof w:val="0"/>
            <w:lang w:val="en-CA"/>
            <w:rPrChange w:id="474" w:author="Vladymyr Kozyr" w:date="2021-07-31T19:40:00Z">
              <w:rPr>
                <w:rStyle w:val="Hyperlink"/>
              </w:rPr>
            </w:rPrChange>
          </w:rPr>
          <w:fldChar w:fldCharType="end"/>
        </w:r>
      </w:ins>
    </w:p>
    <w:p w14:paraId="26E0E002" w14:textId="37322DEB" w:rsidR="00FD00CC" w:rsidRPr="00CE178C" w:rsidRDefault="00FD00CC" w:rsidP="00A01DEA">
      <w:pPr>
        <w:pStyle w:val="TOC2"/>
        <w:rPr>
          <w:ins w:id="475" w:author="Vladymyr Kozyr" w:date="2021-03-28T13:31:00Z"/>
          <w:rFonts w:asciiTheme="minorHAnsi" w:eastAsiaTheme="minorEastAsia" w:hAnsiTheme="minorHAnsi"/>
          <w:noProof w:val="0"/>
          <w:sz w:val="24"/>
          <w:szCs w:val="24"/>
          <w:lang w:val="en-CA"/>
          <w:rPrChange w:id="476" w:author="Vladymyr Kozyr" w:date="2021-07-31T19:40:00Z">
            <w:rPr>
              <w:ins w:id="477" w:author="Vladymyr Kozyr" w:date="2021-03-28T13:31:00Z"/>
              <w:rFonts w:asciiTheme="minorHAnsi" w:eastAsiaTheme="minorEastAsia" w:hAnsiTheme="minorHAnsi"/>
              <w:sz w:val="24"/>
              <w:szCs w:val="24"/>
              <w:lang w:val="en-CA"/>
            </w:rPr>
          </w:rPrChange>
        </w:rPr>
      </w:pPr>
      <w:ins w:id="478" w:author="Vladymyr Kozyr" w:date="2021-03-28T13:31:00Z">
        <w:r w:rsidRPr="00CE178C">
          <w:rPr>
            <w:rStyle w:val="Hyperlink"/>
            <w:noProof w:val="0"/>
            <w:lang w:val="en-CA"/>
            <w:rPrChange w:id="479" w:author="Vladymyr Kozyr" w:date="2021-07-31T19:40:00Z">
              <w:rPr>
                <w:rStyle w:val="Hyperlink"/>
              </w:rPr>
            </w:rPrChange>
          </w:rPr>
          <w:fldChar w:fldCharType="begin"/>
        </w:r>
        <w:r w:rsidRPr="00CE178C">
          <w:rPr>
            <w:rStyle w:val="Hyperlink"/>
            <w:noProof w:val="0"/>
            <w:lang w:val="en-CA"/>
            <w:rPrChange w:id="480" w:author="Vladymyr Kozyr" w:date="2021-07-31T19:40:00Z">
              <w:rPr>
                <w:rStyle w:val="Hyperlink"/>
              </w:rPr>
            </w:rPrChange>
          </w:rPr>
          <w:instrText xml:space="preserve"> </w:instrText>
        </w:r>
        <w:r w:rsidRPr="00CE178C">
          <w:rPr>
            <w:noProof w:val="0"/>
            <w:lang w:val="en-CA"/>
            <w:rPrChange w:id="481" w:author="Vladymyr Kozyr" w:date="2021-07-31T19:40:00Z">
              <w:rPr/>
            </w:rPrChange>
          </w:rPr>
          <w:instrText>HYPERLINK \l "_Toc67830729"</w:instrText>
        </w:r>
        <w:r w:rsidRPr="00CE178C">
          <w:rPr>
            <w:rStyle w:val="Hyperlink"/>
            <w:noProof w:val="0"/>
            <w:lang w:val="en-CA"/>
            <w:rPrChange w:id="482" w:author="Vladymyr Kozyr" w:date="2021-07-31T19:40:00Z">
              <w:rPr>
                <w:rStyle w:val="Hyperlink"/>
              </w:rPr>
            </w:rPrChange>
          </w:rPr>
          <w:instrText xml:space="preserve"> </w:instrText>
        </w:r>
        <w:r w:rsidRPr="00CE178C">
          <w:rPr>
            <w:rStyle w:val="Hyperlink"/>
            <w:noProof w:val="0"/>
            <w:lang w:val="en-CA"/>
            <w:rPrChange w:id="483" w:author="Vladymyr Kozyr" w:date="2021-07-31T19:40:00Z">
              <w:rPr>
                <w:rStyle w:val="Hyperlink"/>
              </w:rPr>
            </w:rPrChange>
          </w:rPr>
          <w:fldChar w:fldCharType="separate"/>
        </w:r>
        <w:r w:rsidRPr="00CE178C">
          <w:rPr>
            <w:rStyle w:val="Hyperlink"/>
            <w:noProof w:val="0"/>
            <w:lang w:val="en-CA"/>
            <w:rPrChange w:id="484" w:author="Vladymyr Kozyr" w:date="2021-07-31T19:40:00Z">
              <w:rPr>
                <w:rStyle w:val="Hyperlink"/>
              </w:rPr>
            </w:rPrChange>
          </w:rPr>
          <w:t>Dedication</w:t>
        </w:r>
        <w:r w:rsidRPr="00CE178C">
          <w:rPr>
            <w:noProof w:val="0"/>
            <w:webHidden/>
            <w:lang w:val="en-CA"/>
            <w:rPrChange w:id="485" w:author="Vladymyr Kozyr" w:date="2021-07-31T19:40:00Z">
              <w:rPr>
                <w:webHidden/>
              </w:rPr>
            </w:rPrChange>
          </w:rPr>
          <w:tab/>
        </w:r>
        <w:r w:rsidRPr="00CE178C">
          <w:rPr>
            <w:noProof w:val="0"/>
            <w:webHidden/>
            <w:lang w:val="en-CA"/>
            <w:rPrChange w:id="486" w:author="Vladymyr Kozyr" w:date="2021-07-31T19:40:00Z">
              <w:rPr>
                <w:webHidden/>
              </w:rPr>
            </w:rPrChange>
          </w:rPr>
          <w:fldChar w:fldCharType="begin"/>
        </w:r>
        <w:r w:rsidRPr="00CE178C">
          <w:rPr>
            <w:noProof w:val="0"/>
            <w:webHidden/>
            <w:lang w:val="en-CA"/>
            <w:rPrChange w:id="487" w:author="Vladymyr Kozyr" w:date="2021-07-31T19:40:00Z">
              <w:rPr>
                <w:webHidden/>
              </w:rPr>
            </w:rPrChange>
          </w:rPr>
          <w:instrText xml:space="preserve"> PAGEREF _Toc67830729 \h </w:instrText>
        </w:r>
      </w:ins>
      <w:r w:rsidRPr="00CE178C">
        <w:rPr>
          <w:noProof w:val="0"/>
          <w:webHidden/>
          <w:lang w:val="en-CA"/>
          <w:rPrChange w:id="488" w:author="Vladymyr Kozyr" w:date="2021-07-31T19:40:00Z">
            <w:rPr>
              <w:webHidden/>
            </w:rPr>
          </w:rPrChange>
        </w:rPr>
      </w:r>
      <w:r w:rsidRPr="00CE178C">
        <w:rPr>
          <w:noProof w:val="0"/>
          <w:webHidden/>
          <w:lang w:val="en-CA"/>
          <w:rPrChange w:id="489" w:author="Vladymyr Kozyr" w:date="2021-07-31T19:40:00Z">
            <w:rPr>
              <w:webHidden/>
            </w:rPr>
          </w:rPrChange>
        </w:rPr>
        <w:fldChar w:fldCharType="separate"/>
      </w:r>
      <w:ins w:id="490" w:author="Vladymyr Kozyr" w:date="2021-03-28T13:31:00Z">
        <w:r w:rsidRPr="00CE178C">
          <w:rPr>
            <w:noProof w:val="0"/>
            <w:webHidden/>
            <w:lang w:val="en-CA"/>
            <w:rPrChange w:id="491" w:author="Vladymyr Kozyr" w:date="2021-07-31T19:40:00Z">
              <w:rPr>
                <w:webHidden/>
              </w:rPr>
            </w:rPrChange>
          </w:rPr>
          <w:t>v</w:t>
        </w:r>
        <w:r w:rsidRPr="00CE178C">
          <w:rPr>
            <w:noProof w:val="0"/>
            <w:webHidden/>
            <w:lang w:val="en-CA"/>
            <w:rPrChange w:id="492" w:author="Vladymyr Kozyr" w:date="2021-07-31T19:40:00Z">
              <w:rPr>
                <w:webHidden/>
              </w:rPr>
            </w:rPrChange>
          </w:rPr>
          <w:fldChar w:fldCharType="end"/>
        </w:r>
        <w:r w:rsidRPr="00CE178C">
          <w:rPr>
            <w:rStyle w:val="Hyperlink"/>
            <w:noProof w:val="0"/>
            <w:lang w:val="en-CA"/>
            <w:rPrChange w:id="493" w:author="Vladymyr Kozyr" w:date="2021-07-31T19:40:00Z">
              <w:rPr>
                <w:rStyle w:val="Hyperlink"/>
              </w:rPr>
            </w:rPrChange>
          </w:rPr>
          <w:fldChar w:fldCharType="end"/>
        </w:r>
      </w:ins>
    </w:p>
    <w:p w14:paraId="1BFE6CF1" w14:textId="6DCC34AF" w:rsidR="00FD00CC" w:rsidRPr="00CE178C" w:rsidRDefault="00FD00CC" w:rsidP="00A01DEA">
      <w:pPr>
        <w:pStyle w:val="TOC2"/>
        <w:rPr>
          <w:ins w:id="494" w:author="Vladymyr Kozyr" w:date="2021-03-28T13:31:00Z"/>
          <w:rFonts w:asciiTheme="minorHAnsi" w:eastAsiaTheme="minorEastAsia" w:hAnsiTheme="minorHAnsi"/>
          <w:noProof w:val="0"/>
          <w:sz w:val="24"/>
          <w:szCs w:val="24"/>
          <w:lang w:val="en-CA"/>
          <w:rPrChange w:id="495" w:author="Vladymyr Kozyr" w:date="2021-07-31T19:40:00Z">
            <w:rPr>
              <w:ins w:id="496" w:author="Vladymyr Kozyr" w:date="2021-03-28T13:31:00Z"/>
              <w:rFonts w:asciiTheme="minorHAnsi" w:eastAsiaTheme="minorEastAsia" w:hAnsiTheme="minorHAnsi"/>
              <w:sz w:val="24"/>
              <w:szCs w:val="24"/>
              <w:lang w:val="en-CA"/>
            </w:rPr>
          </w:rPrChange>
        </w:rPr>
      </w:pPr>
      <w:ins w:id="497" w:author="Vladymyr Kozyr" w:date="2021-03-28T13:31:00Z">
        <w:r w:rsidRPr="00CE178C">
          <w:rPr>
            <w:rStyle w:val="Hyperlink"/>
            <w:noProof w:val="0"/>
            <w:lang w:val="en-CA"/>
            <w:rPrChange w:id="498" w:author="Vladymyr Kozyr" w:date="2021-07-31T19:40:00Z">
              <w:rPr>
                <w:rStyle w:val="Hyperlink"/>
              </w:rPr>
            </w:rPrChange>
          </w:rPr>
          <w:fldChar w:fldCharType="begin"/>
        </w:r>
        <w:r w:rsidRPr="00CE178C">
          <w:rPr>
            <w:rStyle w:val="Hyperlink"/>
            <w:noProof w:val="0"/>
            <w:lang w:val="en-CA"/>
            <w:rPrChange w:id="499" w:author="Vladymyr Kozyr" w:date="2021-07-31T19:40:00Z">
              <w:rPr>
                <w:rStyle w:val="Hyperlink"/>
              </w:rPr>
            </w:rPrChange>
          </w:rPr>
          <w:instrText xml:space="preserve"> </w:instrText>
        </w:r>
        <w:r w:rsidRPr="00CE178C">
          <w:rPr>
            <w:noProof w:val="0"/>
            <w:lang w:val="en-CA"/>
            <w:rPrChange w:id="500" w:author="Vladymyr Kozyr" w:date="2021-07-31T19:40:00Z">
              <w:rPr/>
            </w:rPrChange>
          </w:rPr>
          <w:instrText>HYPERLINK \l "_Toc67830730"</w:instrText>
        </w:r>
        <w:r w:rsidRPr="00CE178C">
          <w:rPr>
            <w:rStyle w:val="Hyperlink"/>
            <w:noProof w:val="0"/>
            <w:lang w:val="en-CA"/>
            <w:rPrChange w:id="501" w:author="Vladymyr Kozyr" w:date="2021-07-31T19:40:00Z">
              <w:rPr>
                <w:rStyle w:val="Hyperlink"/>
              </w:rPr>
            </w:rPrChange>
          </w:rPr>
          <w:instrText xml:space="preserve"> </w:instrText>
        </w:r>
        <w:r w:rsidRPr="00CE178C">
          <w:rPr>
            <w:rStyle w:val="Hyperlink"/>
            <w:noProof w:val="0"/>
            <w:lang w:val="en-CA"/>
            <w:rPrChange w:id="502" w:author="Vladymyr Kozyr" w:date="2021-07-31T19:40:00Z">
              <w:rPr>
                <w:rStyle w:val="Hyperlink"/>
              </w:rPr>
            </w:rPrChange>
          </w:rPr>
          <w:fldChar w:fldCharType="separate"/>
        </w:r>
        <w:r w:rsidRPr="00CE178C">
          <w:rPr>
            <w:rStyle w:val="Hyperlink"/>
            <w:noProof w:val="0"/>
            <w:lang w:val="en-CA"/>
            <w:rPrChange w:id="503" w:author="Vladymyr Kozyr" w:date="2021-07-31T19:40:00Z">
              <w:rPr>
                <w:rStyle w:val="Hyperlink"/>
              </w:rPr>
            </w:rPrChange>
          </w:rPr>
          <w:t>Acknowledgements</w:t>
        </w:r>
        <w:r w:rsidRPr="00CE178C">
          <w:rPr>
            <w:noProof w:val="0"/>
            <w:webHidden/>
            <w:lang w:val="en-CA"/>
            <w:rPrChange w:id="504" w:author="Vladymyr Kozyr" w:date="2021-07-31T19:40:00Z">
              <w:rPr>
                <w:webHidden/>
              </w:rPr>
            </w:rPrChange>
          </w:rPr>
          <w:tab/>
        </w:r>
        <w:r w:rsidRPr="00CE178C">
          <w:rPr>
            <w:noProof w:val="0"/>
            <w:webHidden/>
            <w:lang w:val="en-CA"/>
            <w:rPrChange w:id="505" w:author="Vladymyr Kozyr" w:date="2021-07-31T19:40:00Z">
              <w:rPr>
                <w:webHidden/>
              </w:rPr>
            </w:rPrChange>
          </w:rPr>
          <w:fldChar w:fldCharType="begin"/>
        </w:r>
        <w:r w:rsidRPr="00CE178C">
          <w:rPr>
            <w:noProof w:val="0"/>
            <w:webHidden/>
            <w:lang w:val="en-CA"/>
            <w:rPrChange w:id="506" w:author="Vladymyr Kozyr" w:date="2021-07-31T19:40:00Z">
              <w:rPr>
                <w:webHidden/>
              </w:rPr>
            </w:rPrChange>
          </w:rPr>
          <w:instrText xml:space="preserve"> PAGEREF _Toc67830730 \h </w:instrText>
        </w:r>
      </w:ins>
      <w:r w:rsidRPr="00CE178C">
        <w:rPr>
          <w:noProof w:val="0"/>
          <w:webHidden/>
          <w:lang w:val="en-CA"/>
          <w:rPrChange w:id="507" w:author="Vladymyr Kozyr" w:date="2021-07-31T19:40:00Z">
            <w:rPr>
              <w:webHidden/>
            </w:rPr>
          </w:rPrChange>
        </w:rPr>
      </w:r>
      <w:r w:rsidRPr="00CE178C">
        <w:rPr>
          <w:noProof w:val="0"/>
          <w:webHidden/>
          <w:lang w:val="en-CA"/>
          <w:rPrChange w:id="508" w:author="Vladymyr Kozyr" w:date="2021-07-31T19:40:00Z">
            <w:rPr>
              <w:webHidden/>
            </w:rPr>
          </w:rPrChange>
        </w:rPr>
        <w:fldChar w:fldCharType="separate"/>
      </w:r>
      <w:ins w:id="509" w:author="Vladymyr Kozyr" w:date="2021-03-28T13:31:00Z">
        <w:r w:rsidRPr="00CE178C">
          <w:rPr>
            <w:noProof w:val="0"/>
            <w:webHidden/>
            <w:lang w:val="en-CA"/>
            <w:rPrChange w:id="510" w:author="Vladymyr Kozyr" w:date="2021-07-31T19:40:00Z">
              <w:rPr>
                <w:webHidden/>
              </w:rPr>
            </w:rPrChange>
          </w:rPr>
          <w:t>vi</w:t>
        </w:r>
        <w:r w:rsidRPr="00CE178C">
          <w:rPr>
            <w:noProof w:val="0"/>
            <w:webHidden/>
            <w:lang w:val="en-CA"/>
            <w:rPrChange w:id="511" w:author="Vladymyr Kozyr" w:date="2021-07-31T19:40:00Z">
              <w:rPr>
                <w:webHidden/>
              </w:rPr>
            </w:rPrChange>
          </w:rPr>
          <w:fldChar w:fldCharType="end"/>
        </w:r>
        <w:r w:rsidRPr="00CE178C">
          <w:rPr>
            <w:rStyle w:val="Hyperlink"/>
            <w:noProof w:val="0"/>
            <w:lang w:val="en-CA"/>
            <w:rPrChange w:id="512" w:author="Vladymyr Kozyr" w:date="2021-07-31T19:40:00Z">
              <w:rPr>
                <w:rStyle w:val="Hyperlink"/>
              </w:rPr>
            </w:rPrChange>
          </w:rPr>
          <w:fldChar w:fldCharType="end"/>
        </w:r>
      </w:ins>
    </w:p>
    <w:p w14:paraId="0AA62695" w14:textId="6B41A90E" w:rsidR="00FD00CC" w:rsidRPr="00CE178C" w:rsidRDefault="00FD00CC" w:rsidP="00A01DEA">
      <w:pPr>
        <w:pStyle w:val="TOC2"/>
        <w:rPr>
          <w:ins w:id="513" w:author="Vladymyr Kozyr" w:date="2021-03-28T13:31:00Z"/>
          <w:rFonts w:asciiTheme="minorHAnsi" w:eastAsiaTheme="minorEastAsia" w:hAnsiTheme="minorHAnsi"/>
          <w:noProof w:val="0"/>
          <w:sz w:val="24"/>
          <w:szCs w:val="24"/>
          <w:lang w:val="en-CA"/>
          <w:rPrChange w:id="514" w:author="Vladymyr Kozyr" w:date="2021-07-31T19:40:00Z">
            <w:rPr>
              <w:ins w:id="515" w:author="Vladymyr Kozyr" w:date="2021-03-28T13:31:00Z"/>
              <w:rFonts w:asciiTheme="minorHAnsi" w:eastAsiaTheme="minorEastAsia" w:hAnsiTheme="minorHAnsi"/>
              <w:sz w:val="24"/>
              <w:szCs w:val="24"/>
              <w:lang w:val="en-CA"/>
            </w:rPr>
          </w:rPrChange>
        </w:rPr>
      </w:pPr>
      <w:ins w:id="516" w:author="Vladymyr Kozyr" w:date="2021-03-28T13:31:00Z">
        <w:r w:rsidRPr="00CE178C">
          <w:rPr>
            <w:rStyle w:val="Hyperlink"/>
            <w:noProof w:val="0"/>
            <w:lang w:val="en-CA"/>
            <w:rPrChange w:id="517" w:author="Vladymyr Kozyr" w:date="2021-07-31T19:40:00Z">
              <w:rPr>
                <w:rStyle w:val="Hyperlink"/>
              </w:rPr>
            </w:rPrChange>
          </w:rPr>
          <w:fldChar w:fldCharType="begin"/>
        </w:r>
        <w:r w:rsidRPr="00CE178C">
          <w:rPr>
            <w:rStyle w:val="Hyperlink"/>
            <w:noProof w:val="0"/>
            <w:lang w:val="en-CA"/>
            <w:rPrChange w:id="518" w:author="Vladymyr Kozyr" w:date="2021-07-31T19:40:00Z">
              <w:rPr>
                <w:rStyle w:val="Hyperlink"/>
              </w:rPr>
            </w:rPrChange>
          </w:rPr>
          <w:instrText xml:space="preserve"> </w:instrText>
        </w:r>
        <w:r w:rsidRPr="00CE178C">
          <w:rPr>
            <w:noProof w:val="0"/>
            <w:lang w:val="en-CA"/>
            <w:rPrChange w:id="519" w:author="Vladymyr Kozyr" w:date="2021-07-31T19:40:00Z">
              <w:rPr/>
            </w:rPrChange>
          </w:rPr>
          <w:instrText>HYPERLINK \l "_Toc67830731"</w:instrText>
        </w:r>
        <w:r w:rsidRPr="00CE178C">
          <w:rPr>
            <w:rStyle w:val="Hyperlink"/>
            <w:noProof w:val="0"/>
            <w:lang w:val="en-CA"/>
            <w:rPrChange w:id="520" w:author="Vladymyr Kozyr" w:date="2021-07-31T19:40:00Z">
              <w:rPr>
                <w:rStyle w:val="Hyperlink"/>
              </w:rPr>
            </w:rPrChange>
          </w:rPr>
          <w:instrText xml:space="preserve"> </w:instrText>
        </w:r>
        <w:r w:rsidRPr="00CE178C">
          <w:rPr>
            <w:rStyle w:val="Hyperlink"/>
            <w:noProof w:val="0"/>
            <w:lang w:val="en-CA"/>
            <w:rPrChange w:id="521" w:author="Vladymyr Kozyr" w:date="2021-07-31T19:40:00Z">
              <w:rPr>
                <w:rStyle w:val="Hyperlink"/>
              </w:rPr>
            </w:rPrChange>
          </w:rPr>
          <w:fldChar w:fldCharType="separate"/>
        </w:r>
        <w:r w:rsidRPr="00CE178C">
          <w:rPr>
            <w:rStyle w:val="Hyperlink"/>
            <w:noProof w:val="0"/>
            <w:lang w:val="en-CA"/>
            <w:rPrChange w:id="522" w:author="Vladymyr Kozyr" w:date="2021-07-31T19:40:00Z">
              <w:rPr>
                <w:rStyle w:val="Hyperlink"/>
              </w:rPr>
            </w:rPrChange>
          </w:rPr>
          <w:t>Table of Contents</w:t>
        </w:r>
        <w:r w:rsidRPr="00CE178C">
          <w:rPr>
            <w:noProof w:val="0"/>
            <w:webHidden/>
            <w:lang w:val="en-CA"/>
            <w:rPrChange w:id="523" w:author="Vladymyr Kozyr" w:date="2021-07-31T19:40:00Z">
              <w:rPr>
                <w:webHidden/>
              </w:rPr>
            </w:rPrChange>
          </w:rPr>
          <w:tab/>
        </w:r>
        <w:r w:rsidRPr="00CE178C">
          <w:rPr>
            <w:noProof w:val="0"/>
            <w:webHidden/>
            <w:lang w:val="en-CA"/>
            <w:rPrChange w:id="524" w:author="Vladymyr Kozyr" w:date="2021-07-31T19:40:00Z">
              <w:rPr>
                <w:webHidden/>
              </w:rPr>
            </w:rPrChange>
          </w:rPr>
          <w:fldChar w:fldCharType="begin"/>
        </w:r>
        <w:r w:rsidRPr="00CE178C">
          <w:rPr>
            <w:noProof w:val="0"/>
            <w:webHidden/>
            <w:lang w:val="en-CA"/>
            <w:rPrChange w:id="525" w:author="Vladymyr Kozyr" w:date="2021-07-31T19:40:00Z">
              <w:rPr>
                <w:webHidden/>
              </w:rPr>
            </w:rPrChange>
          </w:rPr>
          <w:instrText xml:space="preserve"> PAGEREF _Toc67830731 \h </w:instrText>
        </w:r>
      </w:ins>
      <w:r w:rsidRPr="00CE178C">
        <w:rPr>
          <w:noProof w:val="0"/>
          <w:webHidden/>
          <w:lang w:val="en-CA"/>
          <w:rPrChange w:id="526" w:author="Vladymyr Kozyr" w:date="2021-07-31T19:40:00Z">
            <w:rPr>
              <w:webHidden/>
            </w:rPr>
          </w:rPrChange>
        </w:rPr>
      </w:r>
      <w:r w:rsidRPr="00CE178C">
        <w:rPr>
          <w:noProof w:val="0"/>
          <w:webHidden/>
          <w:lang w:val="en-CA"/>
          <w:rPrChange w:id="527" w:author="Vladymyr Kozyr" w:date="2021-07-31T19:40:00Z">
            <w:rPr>
              <w:webHidden/>
            </w:rPr>
          </w:rPrChange>
        </w:rPr>
        <w:fldChar w:fldCharType="separate"/>
      </w:r>
      <w:ins w:id="528" w:author="Vladymyr Kozyr" w:date="2021-03-28T13:31:00Z">
        <w:r w:rsidRPr="00CE178C">
          <w:rPr>
            <w:noProof w:val="0"/>
            <w:webHidden/>
            <w:lang w:val="en-CA"/>
            <w:rPrChange w:id="529" w:author="Vladymyr Kozyr" w:date="2021-07-31T19:40:00Z">
              <w:rPr>
                <w:webHidden/>
              </w:rPr>
            </w:rPrChange>
          </w:rPr>
          <w:t>vii</w:t>
        </w:r>
        <w:r w:rsidRPr="00CE178C">
          <w:rPr>
            <w:noProof w:val="0"/>
            <w:webHidden/>
            <w:lang w:val="en-CA"/>
            <w:rPrChange w:id="530" w:author="Vladymyr Kozyr" w:date="2021-07-31T19:40:00Z">
              <w:rPr>
                <w:webHidden/>
              </w:rPr>
            </w:rPrChange>
          </w:rPr>
          <w:fldChar w:fldCharType="end"/>
        </w:r>
        <w:r w:rsidRPr="00CE178C">
          <w:rPr>
            <w:rStyle w:val="Hyperlink"/>
            <w:noProof w:val="0"/>
            <w:lang w:val="en-CA"/>
            <w:rPrChange w:id="531" w:author="Vladymyr Kozyr" w:date="2021-07-31T19:40:00Z">
              <w:rPr>
                <w:rStyle w:val="Hyperlink"/>
              </w:rPr>
            </w:rPrChange>
          </w:rPr>
          <w:fldChar w:fldCharType="end"/>
        </w:r>
      </w:ins>
    </w:p>
    <w:p w14:paraId="2322CB1E" w14:textId="05494152" w:rsidR="00FD00CC" w:rsidRPr="00CE178C" w:rsidRDefault="00FD00CC" w:rsidP="00A01DEA">
      <w:pPr>
        <w:pStyle w:val="TOC2"/>
        <w:rPr>
          <w:ins w:id="532" w:author="Vladymyr Kozyr" w:date="2021-03-28T13:31:00Z"/>
          <w:rFonts w:asciiTheme="minorHAnsi" w:eastAsiaTheme="minorEastAsia" w:hAnsiTheme="minorHAnsi"/>
          <w:noProof w:val="0"/>
          <w:sz w:val="24"/>
          <w:szCs w:val="24"/>
          <w:lang w:val="en-CA"/>
          <w:rPrChange w:id="533" w:author="Vladymyr Kozyr" w:date="2021-07-31T19:40:00Z">
            <w:rPr>
              <w:ins w:id="534" w:author="Vladymyr Kozyr" w:date="2021-03-28T13:31:00Z"/>
              <w:rFonts w:asciiTheme="minorHAnsi" w:eastAsiaTheme="minorEastAsia" w:hAnsiTheme="minorHAnsi"/>
              <w:sz w:val="24"/>
              <w:szCs w:val="24"/>
              <w:lang w:val="en-CA"/>
            </w:rPr>
          </w:rPrChange>
        </w:rPr>
      </w:pPr>
      <w:ins w:id="535" w:author="Vladymyr Kozyr" w:date="2021-03-28T13:31:00Z">
        <w:r w:rsidRPr="00CE178C">
          <w:rPr>
            <w:rStyle w:val="Hyperlink"/>
            <w:noProof w:val="0"/>
            <w:lang w:val="en-CA"/>
            <w:rPrChange w:id="536" w:author="Vladymyr Kozyr" w:date="2021-07-31T19:40:00Z">
              <w:rPr>
                <w:rStyle w:val="Hyperlink"/>
              </w:rPr>
            </w:rPrChange>
          </w:rPr>
          <w:fldChar w:fldCharType="begin"/>
        </w:r>
        <w:r w:rsidRPr="00CE178C">
          <w:rPr>
            <w:rStyle w:val="Hyperlink"/>
            <w:noProof w:val="0"/>
            <w:lang w:val="en-CA"/>
            <w:rPrChange w:id="537" w:author="Vladymyr Kozyr" w:date="2021-07-31T19:40:00Z">
              <w:rPr>
                <w:rStyle w:val="Hyperlink"/>
              </w:rPr>
            </w:rPrChange>
          </w:rPr>
          <w:instrText xml:space="preserve"> </w:instrText>
        </w:r>
        <w:r w:rsidRPr="00CE178C">
          <w:rPr>
            <w:noProof w:val="0"/>
            <w:lang w:val="en-CA"/>
            <w:rPrChange w:id="538" w:author="Vladymyr Kozyr" w:date="2021-07-31T19:40:00Z">
              <w:rPr/>
            </w:rPrChange>
          </w:rPr>
          <w:instrText>HYPERLINK \l "_Toc67830732"</w:instrText>
        </w:r>
        <w:r w:rsidRPr="00CE178C">
          <w:rPr>
            <w:rStyle w:val="Hyperlink"/>
            <w:noProof w:val="0"/>
            <w:lang w:val="en-CA"/>
            <w:rPrChange w:id="539" w:author="Vladymyr Kozyr" w:date="2021-07-31T19:40:00Z">
              <w:rPr>
                <w:rStyle w:val="Hyperlink"/>
              </w:rPr>
            </w:rPrChange>
          </w:rPr>
          <w:instrText xml:space="preserve"> </w:instrText>
        </w:r>
        <w:r w:rsidRPr="00CE178C">
          <w:rPr>
            <w:rStyle w:val="Hyperlink"/>
            <w:noProof w:val="0"/>
            <w:lang w:val="en-CA"/>
            <w:rPrChange w:id="540" w:author="Vladymyr Kozyr" w:date="2021-07-31T19:40:00Z">
              <w:rPr>
                <w:rStyle w:val="Hyperlink"/>
              </w:rPr>
            </w:rPrChange>
          </w:rPr>
          <w:fldChar w:fldCharType="separate"/>
        </w:r>
        <w:r w:rsidRPr="00CE178C">
          <w:rPr>
            <w:rStyle w:val="Hyperlink"/>
            <w:noProof w:val="0"/>
            <w:lang w:val="en-CA"/>
            <w:rPrChange w:id="541" w:author="Vladymyr Kozyr" w:date="2021-07-31T19:40:00Z">
              <w:rPr>
                <w:rStyle w:val="Hyperlink"/>
              </w:rPr>
            </w:rPrChange>
          </w:rPr>
          <w:t>List of Tables</w:t>
        </w:r>
        <w:r w:rsidRPr="00CE178C">
          <w:rPr>
            <w:noProof w:val="0"/>
            <w:webHidden/>
            <w:lang w:val="en-CA"/>
            <w:rPrChange w:id="542" w:author="Vladymyr Kozyr" w:date="2021-07-31T19:40:00Z">
              <w:rPr>
                <w:webHidden/>
              </w:rPr>
            </w:rPrChange>
          </w:rPr>
          <w:tab/>
        </w:r>
        <w:r w:rsidRPr="00CE178C">
          <w:rPr>
            <w:noProof w:val="0"/>
            <w:webHidden/>
            <w:lang w:val="en-CA"/>
            <w:rPrChange w:id="543" w:author="Vladymyr Kozyr" w:date="2021-07-31T19:40:00Z">
              <w:rPr>
                <w:webHidden/>
              </w:rPr>
            </w:rPrChange>
          </w:rPr>
          <w:fldChar w:fldCharType="begin"/>
        </w:r>
        <w:r w:rsidRPr="00CE178C">
          <w:rPr>
            <w:noProof w:val="0"/>
            <w:webHidden/>
            <w:lang w:val="en-CA"/>
            <w:rPrChange w:id="544" w:author="Vladymyr Kozyr" w:date="2021-07-31T19:40:00Z">
              <w:rPr>
                <w:webHidden/>
              </w:rPr>
            </w:rPrChange>
          </w:rPr>
          <w:instrText xml:space="preserve"> PAGEREF _Toc67830732 \h </w:instrText>
        </w:r>
      </w:ins>
      <w:r w:rsidRPr="00CE178C">
        <w:rPr>
          <w:noProof w:val="0"/>
          <w:webHidden/>
          <w:lang w:val="en-CA"/>
          <w:rPrChange w:id="545" w:author="Vladymyr Kozyr" w:date="2021-07-31T19:40:00Z">
            <w:rPr>
              <w:webHidden/>
            </w:rPr>
          </w:rPrChange>
        </w:rPr>
      </w:r>
      <w:r w:rsidRPr="00CE178C">
        <w:rPr>
          <w:noProof w:val="0"/>
          <w:webHidden/>
          <w:lang w:val="en-CA"/>
          <w:rPrChange w:id="546" w:author="Vladymyr Kozyr" w:date="2021-07-31T19:40:00Z">
            <w:rPr>
              <w:webHidden/>
            </w:rPr>
          </w:rPrChange>
        </w:rPr>
        <w:fldChar w:fldCharType="separate"/>
      </w:r>
      <w:ins w:id="547" w:author="Vladymyr Kozyr" w:date="2021-03-28T13:31:00Z">
        <w:r w:rsidRPr="00CE178C">
          <w:rPr>
            <w:noProof w:val="0"/>
            <w:webHidden/>
            <w:lang w:val="en-CA"/>
            <w:rPrChange w:id="548" w:author="Vladymyr Kozyr" w:date="2021-07-31T19:40:00Z">
              <w:rPr>
                <w:webHidden/>
              </w:rPr>
            </w:rPrChange>
          </w:rPr>
          <w:t>ix</w:t>
        </w:r>
        <w:r w:rsidRPr="00CE178C">
          <w:rPr>
            <w:noProof w:val="0"/>
            <w:webHidden/>
            <w:lang w:val="en-CA"/>
            <w:rPrChange w:id="549" w:author="Vladymyr Kozyr" w:date="2021-07-31T19:40:00Z">
              <w:rPr>
                <w:webHidden/>
              </w:rPr>
            </w:rPrChange>
          </w:rPr>
          <w:fldChar w:fldCharType="end"/>
        </w:r>
        <w:r w:rsidRPr="00CE178C">
          <w:rPr>
            <w:rStyle w:val="Hyperlink"/>
            <w:noProof w:val="0"/>
            <w:lang w:val="en-CA"/>
            <w:rPrChange w:id="550" w:author="Vladymyr Kozyr" w:date="2021-07-31T19:40:00Z">
              <w:rPr>
                <w:rStyle w:val="Hyperlink"/>
              </w:rPr>
            </w:rPrChange>
          </w:rPr>
          <w:fldChar w:fldCharType="end"/>
        </w:r>
      </w:ins>
    </w:p>
    <w:p w14:paraId="08D6FF17" w14:textId="2C1BEA61" w:rsidR="00FD00CC" w:rsidRPr="00CE178C" w:rsidRDefault="00FD00CC" w:rsidP="00A01DEA">
      <w:pPr>
        <w:pStyle w:val="TOC2"/>
        <w:rPr>
          <w:ins w:id="551" w:author="Vladymyr Kozyr" w:date="2021-03-28T13:31:00Z"/>
          <w:rFonts w:asciiTheme="minorHAnsi" w:eastAsiaTheme="minorEastAsia" w:hAnsiTheme="minorHAnsi"/>
          <w:noProof w:val="0"/>
          <w:sz w:val="24"/>
          <w:szCs w:val="24"/>
          <w:lang w:val="en-CA"/>
          <w:rPrChange w:id="552" w:author="Vladymyr Kozyr" w:date="2021-07-31T19:40:00Z">
            <w:rPr>
              <w:ins w:id="553" w:author="Vladymyr Kozyr" w:date="2021-03-28T13:31:00Z"/>
              <w:rFonts w:asciiTheme="minorHAnsi" w:eastAsiaTheme="minorEastAsia" w:hAnsiTheme="minorHAnsi"/>
              <w:sz w:val="24"/>
              <w:szCs w:val="24"/>
              <w:lang w:val="en-CA"/>
            </w:rPr>
          </w:rPrChange>
        </w:rPr>
      </w:pPr>
      <w:ins w:id="554" w:author="Vladymyr Kozyr" w:date="2021-03-28T13:31:00Z">
        <w:r w:rsidRPr="00CE178C">
          <w:rPr>
            <w:rStyle w:val="Hyperlink"/>
            <w:noProof w:val="0"/>
            <w:lang w:val="en-CA"/>
            <w:rPrChange w:id="555" w:author="Vladymyr Kozyr" w:date="2021-07-31T19:40:00Z">
              <w:rPr>
                <w:rStyle w:val="Hyperlink"/>
              </w:rPr>
            </w:rPrChange>
          </w:rPr>
          <w:fldChar w:fldCharType="begin"/>
        </w:r>
        <w:r w:rsidRPr="00CE178C">
          <w:rPr>
            <w:rStyle w:val="Hyperlink"/>
            <w:noProof w:val="0"/>
            <w:lang w:val="en-CA"/>
            <w:rPrChange w:id="556" w:author="Vladymyr Kozyr" w:date="2021-07-31T19:40:00Z">
              <w:rPr>
                <w:rStyle w:val="Hyperlink"/>
              </w:rPr>
            </w:rPrChange>
          </w:rPr>
          <w:instrText xml:space="preserve"> </w:instrText>
        </w:r>
        <w:r w:rsidRPr="00CE178C">
          <w:rPr>
            <w:noProof w:val="0"/>
            <w:lang w:val="en-CA"/>
            <w:rPrChange w:id="557" w:author="Vladymyr Kozyr" w:date="2021-07-31T19:40:00Z">
              <w:rPr/>
            </w:rPrChange>
          </w:rPr>
          <w:instrText>HYPERLINK \l "_Toc67830733"</w:instrText>
        </w:r>
        <w:r w:rsidRPr="00CE178C">
          <w:rPr>
            <w:rStyle w:val="Hyperlink"/>
            <w:noProof w:val="0"/>
            <w:lang w:val="en-CA"/>
            <w:rPrChange w:id="558" w:author="Vladymyr Kozyr" w:date="2021-07-31T19:40:00Z">
              <w:rPr>
                <w:rStyle w:val="Hyperlink"/>
              </w:rPr>
            </w:rPrChange>
          </w:rPr>
          <w:instrText xml:space="preserve"> </w:instrText>
        </w:r>
        <w:r w:rsidRPr="00CE178C">
          <w:rPr>
            <w:rStyle w:val="Hyperlink"/>
            <w:noProof w:val="0"/>
            <w:lang w:val="en-CA"/>
            <w:rPrChange w:id="559" w:author="Vladymyr Kozyr" w:date="2021-07-31T19:40:00Z">
              <w:rPr>
                <w:rStyle w:val="Hyperlink"/>
              </w:rPr>
            </w:rPrChange>
          </w:rPr>
          <w:fldChar w:fldCharType="separate"/>
        </w:r>
        <w:r w:rsidRPr="00CE178C">
          <w:rPr>
            <w:rStyle w:val="Hyperlink"/>
            <w:noProof w:val="0"/>
            <w:lang w:val="en-CA"/>
            <w:rPrChange w:id="560" w:author="Vladymyr Kozyr" w:date="2021-07-31T19:40:00Z">
              <w:rPr>
                <w:rStyle w:val="Hyperlink"/>
              </w:rPr>
            </w:rPrChange>
          </w:rPr>
          <w:t>List of Figures</w:t>
        </w:r>
        <w:r w:rsidRPr="00CE178C">
          <w:rPr>
            <w:noProof w:val="0"/>
            <w:webHidden/>
            <w:lang w:val="en-CA"/>
            <w:rPrChange w:id="561" w:author="Vladymyr Kozyr" w:date="2021-07-31T19:40:00Z">
              <w:rPr>
                <w:webHidden/>
              </w:rPr>
            </w:rPrChange>
          </w:rPr>
          <w:tab/>
        </w:r>
        <w:r w:rsidRPr="00CE178C">
          <w:rPr>
            <w:noProof w:val="0"/>
            <w:webHidden/>
            <w:lang w:val="en-CA"/>
            <w:rPrChange w:id="562" w:author="Vladymyr Kozyr" w:date="2021-07-31T19:40:00Z">
              <w:rPr>
                <w:webHidden/>
              </w:rPr>
            </w:rPrChange>
          </w:rPr>
          <w:fldChar w:fldCharType="begin"/>
        </w:r>
        <w:r w:rsidRPr="00CE178C">
          <w:rPr>
            <w:noProof w:val="0"/>
            <w:webHidden/>
            <w:lang w:val="en-CA"/>
            <w:rPrChange w:id="563" w:author="Vladymyr Kozyr" w:date="2021-07-31T19:40:00Z">
              <w:rPr>
                <w:webHidden/>
              </w:rPr>
            </w:rPrChange>
          </w:rPr>
          <w:instrText xml:space="preserve"> PAGEREF _Toc67830733 \h </w:instrText>
        </w:r>
      </w:ins>
      <w:r w:rsidRPr="00CE178C">
        <w:rPr>
          <w:noProof w:val="0"/>
          <w:webHidden/>
          <w:lang w:val="en-CA"/>
          <w:rPrChange w:id="564" w:author="Vladymyr Kozyr" w:date="2021-07-31T19:40:00Z">
            <w:rPr>
              <w:webHidden/>
            </w:rPr>
          </w:rPrChange>
        </w:rPr>
      </w:r>
      <w:r w:rsidRPr="00CE178C">
        <w:rPr>
          <w:noProof w:val="0"/>
          <w:webHidden/>
          <w:lang w:val="en-CA"/>
          <w:rPrChange w:id="565" w:author="Vladymyr Kozyr" w:date="2021-07-31T19:40:00Z">
            <w:rPr>
              <w:webHidden/>
            </w:rPr>
          </w:rPrChange>
        </w:rPr>
        <w:fldChar w:fldCharType="separate"/>
      </w:r>
      <w:ins w:id="566" w:author="Vladymyr Kozyr" w:date="2021-03-28T13:31:00Z">
        <w:r w:rsidRPr="00CE178C">
          <w:rPr>
            <w:noProof w:val="0"/>
            <w:webHidden/>
            <w:lang w:val="en-CA"/>
            <w:rPrChange w:id="567" w:author="Vladymyr Kozyr" w:date="2021-07-31T19:40:00Z">
              <w:rPr>
                <w:webHidden/>
              </w:rPr>
            </w:rPrChange>
          </w:rPr>
          <w:t>x</w:t>
        </w:r>
        <w:r w:rsidRPr="00CE178C">
          <w:rPr>
            <w:noProof w:val="0"/>
            <w:webHidden/>
            <w:lang w:val="en-CA"/>
            <w:rPrChange w:id="568" w:author="Vladymyr Kozyr" w:date="2021-07-31T19:40:00Z">
              <w:rPr>
                <w:webHidden/>
              </w:rPr>
            </w:rPrChange>
          </w:rPr>
          <w:fldChar w:fldCharType="end"/>
        </w:r>
        <w:r w:rsidRPr="00CE178C">
          <w:rPr>
            <w:rStyle w:val="Hyperlink"/>
            <w:noProof w:val="0"/>
            <w:lang w:val="en-CA"/>
            <w:rPrChange w:id="569" w:author="Vladymyr Kozyr" w:date="2021-07-31T19:40:00Z">
              <w:rPr>
                <w:rStyle w:val="Hyperlink"/>
              </w:rPr>
            </w:rPrChange>
          </w:rPr>
          <w:fldChar w:fldCharType="end"/>
        </w:r>
      </w:ins>
    </w:p>
    <w:p w14:paraId="3B04C9E1" w14:textId="700817B3" w:rsidR="00FD00CC" w:rsidRPr="00CE178C" w:rsidRDefault="00FD00CC" w:rsidP="00A01DEA">
      <w:pPr>
        <w:pStyle w:val="TOC2"/>
        <w:rPr>
          <w:ins w:id="570" w:author="Vladymyr Kozyr" w:date="2021-03-28T13:31:00Z"/>
          <w:rFonts w:asciiTheme="minorHAnsi" w:eastAsiaTheme="minorEastAsia" w:hAnsiTheme="minorHAnsi"/>
          <w:noProof w:val="0"/>
          <w:sz w:val="24"/>
          <w:szCs w:val="24"/>
          <w:lang w:val="en-CA"/>
          <w:rPrChange w:id="571" w:author="Vladymyr Kozyr" w:date="2021-07-31T19:40:00Z">
            <w:rPr>
              <w:ins w:id="572" w:author="Vladymyr Kozyr" w:date="2021-03-28T13:31:00Z"/>
              <w:rFonts w:asciiTheme="minorHAnsi" w:eastAsiaTheme="minorEastAsia" w:hAnsiTheme="minorHAnsi"/>
              <w:sz w:val="24"/>
              <w:szCs w:val="24"/>
              <w:lang w:val="en-CA"/>
            </w:rPr>
          </w:rPrChange>
        </w:rPr>
      </w:pPr>
      <w:ins w:id="573" w:author="Vladymyr Kozyr" w:date="2021-03-28T13:31:00Z">
        <w:r w:rsidRPr="00CE178C">
          <w:rPr>
            <w:rStyle w:val="Hyperlink"/>
            <w:noProof w:val="0"/>
            <w:lang w:val="en-CA"/>
            <w:rPrChange w:id="574" w:author="Vladymyr Kozyr" w:date="2021-07-31T19:40:00Z">
              <w:rPr>
                <w:rStyle w:val="Hyperlink"/>
              </w:rPr>
            </w:rPrChange>
          </w:rPr>
          <w:fldChar w:fldCharType="begin"/>
        </w:r>
        <w:r w:rsidRPr="00CE178C">
          <w:rPr>
            <w:rStyle w:val="Hyperlink"/>
            <w:noProof w:val="0"/>
            <w:lang w:val="en-CA"/>
            <w:rPrChange w:id="575" w:author="Vladymyr Kozyr" w:date="2021-07-31T19:40:00Z">
              <w:rPr>
                <w:rStyle w:val="Hyperlink"/>
              </w:rPr>
            </w:rPrChange>
          </w:rPr>
          <w:instrText xml:space="preserve"> </w:instrText>
        </w:r>
        <w:r w:rsidRPr="00CE178C">
          <w:rPr>
            <w:noProof w:val="0"/>
            <w:lang w:val="en-CA"/>
            <w:rPrChange w:id="576" w:author="Vladymyr Kozyr" w:date="2021-07-31T19:40:00Z">
              <w:rPr/>
            </w:rPrChange>
          </w:rPr>
          <w:instrText>HYPERLINK \l "_Toc67830734"</w:instrText>
        </w:r>
        <w:r w:rsidRPr="00CE178C">
          <w:rPr>
            <w:rStyle w:val="Hyperlink"/>
            <w:noProof w:val="0"/>
            <w:lang w:val="en-CA"/>
            <w:rPrChange w:id="577" w:author="Vladymyr Kozyr" w:date="2021-07-31T19:40:00Z">
              <w:rPr>
                <w:rStyle w:val="Hyperlink"/>
              </w:rPr>
            </w:rPrChange>
          </w:rPr>
          <w:instrText xml:space="preserve"> </w:instrText>
        </w:r>
        <w:r w:rsidRPr="00CE178C">
          <w:rPr>
            <w:rStyle w:val="Hyperlink"/>
            <w:noProof w:val="0"/>
            <w:lang w:val="en-CA"/>
            <w:rPrChange w:id="578" w:author="Vladymyr Kozyr" w:date="2021-07-31T19:40:00Z">
              <w:rPr>
                <w:rStyle w:val="Hyperlink"/>
              </w:rPr>
            </w:rPrChange>
          </w:rPr>
          <w:fldChar w:fldCharType="separate"/>
        </w:r>
        <w:r w:rsidRPr="00CE178C">
          <w:rPr>
            <w:rStyle w:val="Hyperlink"/>
            <w:noProof w:val="0"/>
            <w:lang w:val="en-CA"/>
            <w:rPrChange w:id="579" w:author="Vladymyr Kozyr" w:date="2021-07-31T19:40:00Z">
              <w:rPr>
                <w:rStyle w:val="Hyperlink"/>
              </w:rPr>
            </w:rPrChange>
          </w:rPr>
          <w:t>List of Acronyms</w:t>
        </w:r>
        <w:r w:rsidRPr="00CE178C">
          <w:rPr>
            <w:noProof w:val="0"/>
            <w:webHidden/>
            <w:lang w:val="en-CA"/>
            <w:rPrChange w:id="580" w:author="Vladymyr Kozyr" w:date="2021-07-31T19:40:00Z">
              <w:rPr>
                <w:webHidden/>
              </w:rPr>
            </w:rPrChange>
          </w:rPr>
          <w:tab/>
        </w:r>
        <w:r w:rsidRPr="00CE178C">
          <w:rPr>
            <w:noProof w:val="0"/>
            <w:webHidden/>
            <w:lang w:val="en-CA"/>
            <w:rPrChange w:id="581" w:author="Vladymyr Kozyr" w:date="2021-07-31T19:40:00Z">
              <w:rPr>
                <w:webHidden/>
              </w:rPr>
            </w:rPrChange>
          </w:rPr>
          <w:fldChar w:fldCharType="begin"/>
        </w:r>
        <w:r w:rsidRPr="00CE178C">
          <w:rPr>
            <w:noProof w:val="0"/>
            <w:webHidden/>
            <w:lang w:val="en-CA"/>
            <w:rPrChange w:id="582" w:author="Vladymyr Kozyr" w:date="2021-07-31T19:40:00Z">
              <w:rPr>
                <w:webHidden/>
              </w:rPr>
            </w:rPrChange>
          </w:rPr>
          <w:instrText xml:space="preserve"> PAGEREF _Toc67830734 \h </w:instrText>
        </w:r>
      </w:ins>
      <w:r w:rsidRPr="00CE178C">
        <w:rPr>
          <w:noProof w:val="0"/>
          <w:webHidden/>
          <w:lang w:val="en-CA"/>
          <w:rPrChange w:id="583" w:author="Vladymyr Kozyr" w:date="2021-07-31T19:40:00Z">
            <w:rPr>
              <w:webHidden/>
            </w:rPr>
          </w:rPrChange>
        </w:rPr>
      </w:r>
      <w:r w:rsidRPr="00CE178C">
        <w:rPr>
          <w:noProof w:val="0"/>
          <w:webHidden/>
          <w:lang w:val="en-CA"/>
          <w:rPrChange w:id="584" w:author="Vladymyr Kozyr" w:date="2021-07-31T19:40:00Z">
            <w:rPr>
              <w:webHidden/>
            </w:rPr>
          </w:rPrChange>
        </w:rPr>
        <w:fldChar w:fldCharType="separate"/>
      </w:r>
      <w:ins w:id="585" w:author="Vladymyr Kozyr" w:date="2021-03-28T13:31:00Z">
        <w:r w:rsidRPr="00CE178C">
          <w:rPr>
            <w:noProof w:val="0"/>
            <w:webHidden/>
            <w:lang w:val="en-CA"/>
            <w:rPrChange w:id="586" w:author="Vladymyr Kozyr" w:date="2021-07-31T19:40:00Z">
              <w:rPr>
                <w:webHidden/>
              </w:rPr>
            </w:rPrChange>
          </w:rPr>
          <w:t>xi</w:t>
        </w:r>
        <w:r w:rsidRPr="00CE178C">
          <w:rPr>
            <w:noProof w:val="0"/>
            <w:webHidden/>
            <w:lang w:val="en-CA"/>
            <w:rPrChange w:id="587" w:author="Vladymyr Kozyr" w:date="2021-07-31T19:40:00Z">
              <w:rPr>
                <w:webHidden/>
              </w:rPr>
            </w:rPrChange>
          </w:rPr>
          <w:fldChar w:fldCharType="end"/>
        </w:r>
        <w:r w:rsidRPr="00CE178C">
          <w:rPr>
            <w:rStyle w:val="Hyperlink"/>
            <w:noProof w:val="0"/>
            <w:lang w:val="en-CA"/>
            <w:rPrChange w:id="588" w:author="Vladymyr Kozyr" w:date="2021-07-31T19:40:00Z">
              <w:rPr>
                <w:rStyle w:val="Hyperlink"/>
              </w:rPr>
            </w:rPrChange>
          </w:rPr>
          <w:fldChar w:fldCharType="end"/>
        </w:r>
      </w:ins>
    </w:p>
    <w:p w14:paraId="41C1A33E" w14:textId="73FE5680" w:rsidR="00FD00CC" w:rsidRPr="00CE178C" w:rsidRDefault="00FD00CC" w:rsidP="00A01DEA">
      <w:pPr>
        <w:pStyle w:val="TOC2"/>
        <w:rPr>
          <w:ins w:id="589" w:author="Vladymyr Kozyr" w:date="2021-03-28T13:31:00Z"/>
          <w:rFonts w:asciiTheme="minorHAnsi" w:eastAsiaTheme="minorEastAsia" w:hAnsiTheme="minorHAnsi"/>
          <w:noProof w:val="0"/>
          <w:sz w:val="24"/>
          <w:szCs w:val="24"/>
          <w:lang w:val="en-CA"/>
          <w:rPrChange w:id="590" w:author="Vladymyr Kozyr" w:date="2021-07-31T19:40:00Z">
            <w:rPr>
              <w:ins w:id="591" w:author="Vladymyr Kozyr" w:date="2021-03-28T13:31:00Z"/>
              <w:rFonts w:asciiTheme="minorHAnsi" w:eastAsiaTheme="minorEastAsia" w:hAnsiTheme="minorHAnsi"/>
              <w:sz w:val="24"/>
              <w:szCs w:val="24"/>
              <w:lang w:val="en-CA"/>
            </w:rPr>
          </w:rPrChange>
        </w:rPr>
      </w:pPr>
      <w:ins w:id="592" w:author="Vladymyr Kozyr" w:date="2021-03-28T13:31:00Z">
        <w:r w:rsidRPr="00CE178C">
          <w:rPr>
            <w:rStyle w:val="Hyperlink"/>
            <w:noProof w:val="0"/>
            <w:lang w:val="en-CA"/>
            <w:rPrChange w:id="593" w:author="Vladymyr Kozyr" w:date="2021-07-31T19:40:00Z">
              <w:rPr>
                <w:rStyle w:val="Hyperlink"/>
              </w:rPr>
            </w:rPrChange>
          </w:rPr>
          <w:fldChar w:fldCharType="begin"/>
        </w:r>
        <w:r w:rsidRPr="00CE178C">
          <w:rPr>
            <w:rStyle w:val="Hyperlink"/>
            <w:noProof w:val="0"/>
            <w:lang w:val="en-CA"/>
            <w:rPrChange w:id="594" w:author="Vladymyr Kozyr" w:date="2021-07-31T19:40:00Z">
              <w:rPr>
                <w:rStyle w:val="Hyperlink"/>
              </w:rPr>
            </w:rPrChange>
          </w:rPr>
          <w:instrText xml:space="preserve"> </w:instrText>
        </w:r>
        <w:r w:rsidRPr="00CE178C">
          <w:rPr>
            <w:noProof w:val="0"/>
            <w:lang w:val="en-CA"/>
            <w:rPrChange w:id="595" w:author="Vladymyr Kozyr" w:date="2021-07-31T19:40:00Z">
              <w:rPr/>
            </w:rPrChange>
          </w:rPr>
          <w:instrText>HYPERLINK \l "_Toc67830735"</w:instrText>
        </w:r>
        <w:r w:rsidRPr="00CE178C">
          <w:rPr>
            <w:rStyle w:val="Hyperlink"/>
            <w:noProof w:val="0"/>
            <w:lang w:val="en-CA"/>
            <w:rPrChange w:id="596" w:author="Vladymyr Kozyr" w:date="2021-07-31T19:40:00Z">
              <w:rPr>
                <w:rStyle w:val="Hyperlink"/>
              </w:rPr>
            </w:rPrChange>
          </w:rPr>
          <w:instrText xml:space="preserve"> </w:instrText>
        </w:r>
        <w:r w:rsidRPr="00CE178C">
          <w:rPr>
            <w:rStyle w:val="Hyperlink"/>
            <w:noProof w:val="0"/>
            <w:lang w:val="en-CA"/>
            <w:rPrChange w:id="597" w:author="Vladymyr Kozyr" w:date="2021-07-31T19:40:00Z">
              <w:rPr>
                <w:rStyle w:val="Hyperlink"/>
              </w:rPr>
            </w:rPrChange>
          </w:rPr>
          <w:fldChar w:fldCharType="separate"/>
        </w:r>
        <w:r w:rsidRPr="00CE178C">
          <w:rPr>
            <w:rStyle w:val="Hyperlink"/>
            <w:noProof w:val="0"/>
            <w:lang w:val="en-CA"/>
            <w:rPrChange w:id="598" w:author="Vladymyr Kozyr" w:date="2021-07-31T19:40:00Z">
              <w:rPr>
                <w:rStyle w:val="Hyperlink"/>
              </w:rPr>
            </w:rPrChange>
          </w:rPr>
          <w:t>Glossary</w:t>
        </w:r>
        <w:r w:rsidRPr="00CE178C">
          <w:rPr>
            <w:noProof w:val="0"/>
            <w:webHidden/>
            <w:lang w:val="en-CA"/>
            <w:rPrChange w:id="599" w:author="Vladymyr Kozyr" w:date="2021-07-31T19:40:00Z">
              <w:rPr>
                <w:webHidden/>
              </w:rPr>
            </w:rPrChange>
          </w:rPr>
          <w:tab/>
        </w:r>
        <w:r w:rsidRPr="00CE178C">
          <w:rPr>
            <w:noProof w:val="0"/>
            <w:webHidden/>
            <w:lang w:val="en-CA"/>
            <w:rPrChange w:id="600" w:author="Vladymyr Kozyr" w:date="2021-07-31T19:40:00Z">
              <w:rPr>
                <w:webHidden/>
              </w:rPr>
            </w:rPrChange>
          </w:rPr>
          <w:fldChar w:fldCharType="begin"/>
        </w:r>
        <w:r w:rsidRPr="00CE178C">
          <w:rPr>
            <w:noProof w:val="0"/>
            <w:webHidden/>
            <w:lang w:val="en-CA"/>
            <w:rPrChange w:id="601" w:author="Vladymyr Kozyr" w:date="2021-07-31T19:40:00Z">
              <w:rPr>
                <w:webHidden/>
              </w:rPr>
            </w:rPrChange>
          </w:rPr>
          <w:instrText xml:space="preserve"> PAGEREF _Toc67830735 \h </w:instrText>
        </w:r>
      </w:ins>
      <w:r w:rsidRPr="00CE178C">
        <w:rPr>
          <w:noProof w:val="0"/>
          <w:webHidden/>
          <w:lang w:val="en-CA"/>
          <w:rPrChange w:id="602" w:author="Vladymyr Kozyr" w:date="2021-07-31T19:40:00Z">
            <w:rPr>
              <w:webHidden/>
            </w:rPr>
          </w:rPrChange>
        </w:rPr>
      </w:r>
      <w:r w:rsidRPr="00CE178C">
        <w:rPr>
          <w:noProof w:val="0"/>
          <w:webHidden/>
          <w:lang w:val="en-CA"/>
          <w:rPrChange w:id="603" w:author="Vladymyr Kozyr" w:date="2021-07-31T19:40:00Z">
            <w:rPr>
              <w:webHidden/>
            </w:rPr>
          </w:rPrChange>
        </w:rPr>
        <w:fldChar w:fldCharType="separate"/>
      </w:r>
      <w:ins w:id="604" w:author="Vladymyr Kozyr" w:date="2021-03-28T13:31:00Z">
        <w:r w:rsidRPr="00CE178C">
          <w:rPr>
            <w:noProof w:val="0"/>
            <w:webHidden/>
            <w:lang w:val="en-CA"/>
            <w:rPrChange w:id="605" w:author="Vladymyr Kozyr" w:date="2021-07-31T19:40:00Z">
              <w:rPr>
                <w:webHidden/>
              </w:rPr>
            </w:rPrChange>
          </w:rPr>
          <w:t>xii</w:t>
        </w:r>
        <w:r w:rsidRPr="00CE178C">
          <w:rPr>
            <w:noProof w:val="0"/>
            <w:webHidden/>
            <w:lang w:val="en-CA"/>
            <w:rPrChange w:id="606" w:author="Vladymyr Kozyr" w:date="2021-07-31T19:40:00Z">
              <w:rPr>
                <w:webHidden/>
              </w:rPr>
            </w:rPrChange>
          </w:rPr>
          <w:fldChar w:fldCharType="end"/>
        </w:r>
        <w:r w:rsidRPr="00CE178C">
          <w:rPr>
            <w:rStyle w:val="Hyperlink"/>
            <w:noProof w:val="0"/>
            <w:lang w:val="en-CA"/>
            <w:rPrChange w:id="607" w:author="Vladymyr Kozyr" w:date="2021-07-31T19:40:00Z">
              <w:rPr>
                <w:rStyle w:val="Hyperlink"/>
              </w:rPr>
            </w:rPrChange>
          </w:rPr>
          <w:fldChar w:fldCharType="end"/>
        </w:r>
      </w:ins>
    </w:p>
    <w:p w14:paraId="3CA04795" w14:textId="387A2180" w:rsidR="00FD00CC" w:rsidRPr="00CE178C" w:rsidRDefault="00FD00CC" w:rsidP="00A01DEA">
      <w:pPr>
        <w:pStyle w:val="TOC2"/>
        <w:rPr>
          <w:ins w:id="608" w:author="Vladymyr Kozyr" w:date="2021-03-28T13:31:00Z"/>
          <w:rFonts w:asciiTheme="minorHAnsi" w:eastAsiaTheme="minorEastAsia" w:hAnsiTheme="minorHAnsi"/>
          <w:noProof w:val="0"/>
          <w:sz w:val="24"/>
          <w:szCs w:val="24"/>
          <w:lang w:val="en-CA"/>
          <w:rPrChange w:id="609" w:author="Vladymyr Kozyr" w:date="2021-07-31T19:40:00Z">
            <w:rPr>
              <w:ins w:id="610" w:author="Vladymyr Kozyr" w:date="2021-03-28T13:31:00Z"/>
              <w:rFonts w:asciiTheme="minorHAnsi" w:eastAsiaTheme="minorEastAsia" w:hAnsiTheme="minorHAnsi"/>
              <w:sz w:val="24"/>
              <w:szCs w:val="24"/>
              <w:lang w:val="en-CA"/>
            </w:rPr>
          </w:rPrChange>
        </w:rPr>
      </w:pPr>
      <w:ins w:id="611" w:author="Vladymyr Kozyr" w:date="2021-03-28T13:31:00Z">
        <w:r w:rsidRPr="00CE178C">
          <w:rPr>
            <w:rStyle w:val="Hyperlink"/>
            <w:noProof w:val="0"/>
            <w:lang w:val="en-CA"/>
            <w:rPrChange w:id="612" w:author="Vladymyr Kozyr" w:date="2021-07-31T19:40:00Z">
              <w:rPr>
                <w:rStyle w:val="Hyperlink"/>
              </w:rPr>
            </w:rPrChange>
          </w:rPr>
          <w:fldChar w:fldCharType="begin"/>
        </w:r>
        <w:r w:rsidRPr="00CE178C">
          <w:rPr>
            <w:rStyle w:val="Hyperlink"/>
            <w:noProof w:val="0"/>
            <w:lang w:val="en-CA"/>
            <w:rPrChange w:id="613" w:author="Vladymyr Kozyr" w:date="2021-07-31T19:40:00Z">
              <w:rPr>
                <w:rStyle w:val="Hyperlink"/>
              </w:rPr>
            </w:rPrChange>
          </w:rPr>
          <w:instrText xml:space="preserve"> </w:instrText>
        </w:r>
        <w:r w:rsidRPr="00CE178C">
          <w:rPr>
            <w:noProof w:val="0"/>
            <w:lang w:val="en-CA"/>
            <w:rPrChange w:id="614" w:author="Vladymyr Kozyr" w:date="2021-07-31T19:40:00Z">
              <w:rPr/>
            </w:rPrChange>
          </w:rPr>
          <w:instrText>HYPERLINK \l "_Toc67830736"</w:instrText>
        </w:r>
        <w:r w:rsidRPr="00CE178C">
          <w:rPr>
            <w:rStyle w:val="Hyperlink"/>
            <w:noProof w:val="0"/>
            <w:lang w:val="en-CA"/>
            <w:rPrChange w:id="615" w:author="Vladymyr Kozyr" w:date="2021-07-31T19:40:00Z">
              <w:rPr>
                <w:rStyle w:val="Hyperlink"/>
              </w:rPr>
            </w:rPrChange>
          </w:rPr>
          <w:instrText xml:space="preserve"> </w:instrText>
        </w:r>
        <w:r w:rsidRPr="00CE178C">
          <w:rPr>
            <w:rStyle w:val="Hyperlink"/>
            <w:noProof w:val="0"/>
            <w:lang w:val="en-CA"/>
            <w:rPrChange w:id="616" w:author="Vladymyr Kozyr" w:date="2021-07-31T19:40:00Z">
              <w:rPr>
                <w:rStyle w:val="Hyperlink"/>
              </w:rPr>
            </w:rPrChange>
          </w:rPr>
          <w:fldChar w:fldCharType="separate"/>
        </w:r>
        <w:r w:rsidRPr="00CE178C">
          <w:rPr>
            <w:rStyle w:val="Hyperlink"/>
            <w:noProof w:val="0"/>
            <w:lang w:val="en-CA"/>
            <w:rPrChange w:id="617" w:author="Vladymyr Kozyr" w:date="2021-07-31T19:40:00Z">
              <w:rPr>
                <w:rStyle w:val="Hyperlink"/>
              </w:rPr>
            </w:rPrChange>
          </w:rPr>
          <w:t>Preface/Executive Summary/Image</w:t>
        </w:r>
        <w:r w:rsidRPr="00CE178C">
          <w:rPr>
            <w:noProof w:val="0"/>
            <w:webHidden/>
            <w:lang w:val="en-CA"/>
            <w:rPrChange w:id="618" w:author="Vladymyr Kozyr" w:date="2021-07-31T19:40:00Z">
              <w:rPr>
                <w:webHidden/>
              </w:rPr>
            </w:rPrChange>
          </w:rPr>
          <w:tab/>
        </w:r>
        <w:r w:rsidRPr="00CE178C">
          <w:rPr>
            <w:noProof w:val="0"/>
            <w:webHidden/>
            <w:lang w:val="en-CA"/>
            <w:rPrChange w:id="619" w:author="Vladymyr Kozyr" w:date="2021-07-31T19:40:00Z">
              <w:rPr>
                <w:webHidden/>
              </w:rPr>
            </w:rPrChange>
          </w:rPr>
          <w:fldChar w:fldCharType="begin"/>
        </w:r>
        <w:r w:rsidRPr="00CE178C">
          <w:rPr>
            <w:noProof w:val="0"/>
            <w:webHidden/>
            <w:lang w:val="en-CA"/>
            <w:rPrChange w:id="620" w:author="Vladymyr Kozyr" w:date="2021-07-31T19:40:00Z">
              <w:rPr>
                <w:webHidden/>
              </w:rPr>
            </w:rPrChange>
          </w:rPr>
          <w:instrText xml:space="preserve"> PAGEREF _Toc67830736 \h </w:instrText>
        </w:r>
      </w:ins>
      <w:r w:rsidRPr="00CE178C">
        <w:rPr>
          <w:noProof w:val="0"/>
          <w:webHidden/>
          <w:lang w:val="en-CA"/>
          <w:rPrChange w:id="621" w:author="Vladymyr Kozyr" w:date="2021-07-31T19:40:00Z">
            <w:rPr>
              <w:webHidden/>
            </w:rPr>
          </w:rPrChange>
        </w:rPr>
      </w:r>
      <w:r w:rsidRPr="00CE178C">
        <w:rPr>
          <w:noProof w:val="0"/>
          <w:webHidden/>
          <w:lang w:val="en-CA"/>
          <w:rPrChange w:id="622" w:author="Vladymyr Kozyr" w:date="2021-07-31T19:40:00Z">
            <w:rPr>
              <w:webHidden/>
            </w:rPr>
          </w:rPrChange>
        </w:rPr>
        <w:fldChar w:fldCharType="separate"/>
      </w:r>
      <w:ins w:id="623" w:author="Vladymyr Kozyr" w:date="2021-03-28T13:31:00Z">
        <w:r w:rsidRPr="00CE178C">
          <w:rPr>
            <w:noProof w:val="0"/>
            <w:webHidden/>
            <w:lang w:val="en-CA"/>
            <w:rPrChange w:id="624" w:author="Vladymyr Kozyr" w:date="2021-07-31T19:40:00Z">
              <w:rPr>
                <w:webHidden/>
              </w:rPr>
            </w:rPrChange>
          </w:rPr>
          <w:t>xiii</w:t>
        </w:r>
        <w:r w:rsidRPr="00CE178C">
          <w:rPr>
            <w:noProof w:val="0"/>
            <w:webHidden/>
            <w:lang w:val="en-CA"/>
            <w:rPrChange w:id="625" w:author="Vladymyr Kozyr" w:date="2021-07-31T19:40:00Z">
              <w:rPr>
                <w:webHidden/>
              </w:rPr>
            </w:rPrChange>
          </w:rPr>
          <w:fldChar w:fldCharType="end"/>
        </w:r>
        <w:r w:rsidRPr="00CE178C">
          <w:rPr>
            <w:rStyle w:val="Hyperlink"/>
            <w:noProof w:val="0"/>
            <w:lang w:val="en-CA"/>
            <w:rPrChange w:id="626" w:author="Vladymyr Kozyr" w:date="2021-07-31T19:40:00Z">
              <w:rPr>
                <w:rStyle w:val="Hyperlink"/>
              </w:rPr>
            </w:rPrChange>
          </w:rPr>
          <w:fldChar w:fldCharType="end"/>
        </w:r>
      </w:ins>
    </w:p>
    <w:p w14:paraId="6BE6F299" w14:textId="1E5E01B3" w:rsidR="00FD00CC" w:rsidRPr="00CE178C" w:rsidRDefault="00FD00CC">
      <w:pPr>
        <w:pStyle w:val="TOC1"/>
        <w:tabs>
          <w:tab w:val="left" w:pos="1440"/>
        </w:tabs>
        <w:rPr>
          <w:ins w:id="627" w:author="Vladymyr Kozyr" w:date="2021-03-28T13:31:00Z"/>
          <w:rFonts w:asciiTheme="minorHAnsi" w:eastAsiaTheme="minorEastAsia" w:hAnsiTheme="minorHAnsi"/>
          <w:b w:val="0"/>
          <w:bCs w:val="0"/>
          <w:noProof w:val="0"/>
          <w:sz w:val="24"/>
          <w:lang w:val="en-CA"/>
          <w:rPrChange w:id="628" w:author="Vladymyr Kozyr" w:date="2021-07-31T19:40:00Z">
            <w:rPr>
              <w:ins w:id="629" w:author="Vladymyr Kozyr" w:date="2021-03-28T13:31:00Z"/>
              <w:rFonts w:asciiTheme="minorHAnsi" w:eastAsiaTheme="minorEastAsia" w:hAnsiTheme="minorHAnsi"/>
              <w:b w:val="0"/>
              <w:bCs w:val="0"/>
              <w:sz w:val="24"/>
              <w:lang w:val="en-CA"/>
            </w:rPr>
          </w:rPrChange>
        </w:rPr>
      </w:pPr>
      <w:ins w:id="630" w:author="Vladymyr Kozyr" w:date="2021-03-28T13:31:00Z">
        <w:r w:rsidRPr="00CE178C">
          <w:rPr>
            <w:rStyle w:val="Hyperlink"/>
            <w:noProof w:val="0"/>
            <w:lang w:val="en-CA"/>
            <w:rPrChange w:id="631" w:author="Vladymyr Kozyr" w:date="2021-07-31T19:40:00Z">
              <w:rPr>
                <w:rStyle w:val="Hyperlink"/>
              </w:rPr>
            </w:rPrChange>
          </w:rPr>
          <w:fldChar w:fldCharType="begin"/>
        </w:r>
        <w:r w:rsidRPr="00CE178C">
          <w:rPr>
            <w:rStyle w:val="Hyperlink"/>
            <w:noProof w:val="0"/>
            <w:lang w:val="en-CA"/>
            <w:rPrChange w:id="632" w:author="Vladymyr Kozyr" w:date="2021-07-31T19:40:00Z">
              <w:rPr>
                <w:rStyle w:val="Hyperlink"/>
              </w:rPr>
            </w:rPrChange>
          </w:rPr>
          <w:instrText xml:space="preserve"> </w:instrText>
        </w:r>
        <w:r w:rsidRPr="00CE178C">
          <w:rPr>
            <w:noProof w:val="0"/>
            <w:lang w:val="en-CA"/>
            <w:rPrChange w:id="633" w:author="Vladymyr Kozyr" w:date="2021-07-31T19:40:00Z">
              <w:rPr/>
            </w:rPrChange>
          </w:rPr>
          <w:instrText>HYPERLINK \l "_Toc67830737"</w:instrText>
        </w:r>
        <w:r w:rsidRPr="00CE178C">
          <w:rPr>
            <w:rStyle w:val="Hyperlink"/>
            <w:noProof w:val="0"/>
            <w:lang w:val="en-CA"/>
            <w:rPrChange w:id="634" w:author="Vladymyr Kozyr" w:date="2021-07-31T19:40:00Z">
              <w:rPr>
                <w:rStyle w:val="Hyperlink"/>
              </w:rPr>
            </w:rPrChange>
          </w:rPr>
          <w:instrText xml:space="preserve"> </w:instrText>
        </w:r>
        <w:r w:rsidRPr="00CE178C">
          <w:rPr>
            <w:rStyle w:val="Hyperlink"/>
            <w:noProof w:val="0"/>
            <w:lang w:val="en-CA"/>
            <w:rPrChange w:id="635" w:author="Vladymyr Kozyr" w:date="2021-07-31T19:40:00Z">
              <w:rPr>
                <w:rStyle w:val="Hyperlink"/>
              </w:rPr>
            </w:rPrChange>
          </w:rPr>
          <w:fldChar w:fldCharType="separate"/>
        </w:r>
        <w:r w:rsidRPr="00CE178C">
          <w:rPr>
            <w:rStyle w:val="Hyperlink"/>
            <w:noProof w:val="0"/>
            <w:lang w:val="en-CA"/>
            <w:rPrChange w:id="636" w:author="Vladymyr Kozyr" w:date="2021-07-31T19:40:00Z">
              <w:rPr>
                <w:rStyle w:val="Hyperlink"/>
              </w:rPr>
            </w:rPrChange>
          </w:rPr>
          <w:t>Chapter 1.</w:t>
        </w:r>
        <w:r w:rsidRPr="00CE178C">
          <w:rPr>
            <w:rFonts w:asciiTheme="minorHAnsi" w:eastAsiaTheme="minorEastAsia" w:hAnsiTheme="minorHAnsi"/>
            <w:b w:val="0"/>
            <w:bCs w:val="0"/>
            <w:noProof w:val="0"/>
            <w:sz w:val="24"/>
            <w:lang w:val="en-CA"/>
            <w:rPrChange w:id="637" w:author="Vladymyr Kozyr" w:date="2021-07-31T19:40:00Z">
              <w:rPr>
                <w:rFonts w:asciiTheme="minorHAnsi" w:eastAsiaTheme="minorEastAsia" w:hAnsiTheme="minorHAnsi"/>
                <w:b w:val="0"/>
                <w:bCs w:val="0"/>
                <w:sz w:val="24"/>
                <w:lang w:val="en-CA"/>
              </w:rPr>
            </w:rPrChange>
          </w:rPr>
          <w:tab/>
        </w:r>
        <w:r w:rsidRPr="00CE178C">
          <w:rPr>
            <w:rStyle w:val="Hyperlink"/>
            <w:noProof w:val="0"/>
            <w:lang w:val="en-CA"/>
            <w:rPrChange w:id="638" w:author="Vladymyr Kozyr" w:date="2021-07-31T19:40:00Z">
              <w:rPr>
                <w:rStyle w:val="Hyperlink"/>
              </w:rPr>
            </w:rPrChange>
          </w:rPr>
          <w:t>Introduction</w:t>
        </w:r>
        <w:r w:rsidRPr="00CE178C">
          <w:rPr>
            <w:noProof w:val="0"/>
            <w:webHidden/>
            <w:lang w:val="en-CA"/>
            <w:rPrChange w:id="639" w:author="Vladymyr Kozyr" w:date="2021-07-31T19:40:00Z">
              <w:rPr>
                <w:webHidden/>
              </w:rPr>
            </w:rPrChange>
          </w:rPr>
          <w:tab/>
        </w:r>
        <w:r w:rsidRPr="00CE178C">
          <w:rPr>
            <w:noProof w:val="0"/>
            <w:webHidden/>
            <w:lang w:val="en-CA"/>
            <w:rPrChange w:id="640" w:author="Vladymyr Kozyr" w:date="2021-07-31T19:40:00Z">
              <w:rPr>
                <w:webHidden/>
              </w:rPr>
            </w:rPrChange>
          </w:rPr>
          <w:fldChar w:fldCharType="begin"/>
        </w:r>
        <w:r w:rsidRPr="00CE178C">
          <w:rPr>
            <w:noProof w:val="0"/>
            <w:webHidden/>
            <w:lang w:val="en-CA"/>
            <w:rPrChange w:id="641" w:author="Vladymyr Kozyr" w:date="2021-07-31T19:40:00Z">
              <w:rPr>
                <w:webHidden/>
              </w:rPr>
            </w:rPrChange>
          </w:rPr>
          <w:instrText xml:space="preserve"> PAGEREF _Toc67830737 \h </w:instrText>
        </w:r>
      </w:ins>
      <w:r w:rsidRPr="00CE178C">
        <w:rPr>
          <w:noProof w:val="0"/>
          <w:webHidden/>
          <w:lang w:val="en-CA"/>
          <w:rPrChange w:id="642" w:author="Vladymyr Kozyr" w:date="2021-07-31T19:40:00Z">
            <w:rPr>
              <w:webHidden/>
            </w:rPr>
          </w:rPrChange>
        </w:rPr>
      </w:r>
      <w:r w:rsidRPr="00CE178C">
        <w:rPr>
          <w:noProof w:val="0"/>
          <w:webHidden/>
          <w:lang w:val="en-CA"/>
          <w:rPrChange w:id="643" w:author="Vladymyr Kozyr" w:date="2021-07-31T19:40:00Z">
            <w:rPr>
              <w:webHidden/>
            </w:rPr>
          </w:rPrChange>
        </w:rPr>
        <w:fldChar w:fldCharType="separate"/>
      </w:r>
      <w:ins w:id="644" w:author="Vladymyr Kozyr" w:date="2021-03-28T13:31:00Z">
        <w:r w:rsidRPr="00CE178C">
          <w:rPr>
            <w:noProof w:val="0"/>
            <w:webHidden/>
            <w:lang w:val="en-CA"/>
            <w:rPrChange w:id="645" w:author="Vladymyr Kozyr" w:date="2021-07-31T19:40:00Z">
              <w:rPr>
                <w:webHidden/>
              </w:rPr>
            </w:rPrChange>
          </w:rPr>
          <w:t>1</w:t>
        </w:r>
        <w:r w:rsidRPr="00CE178C">
          <w:rPr>
            <w:noProof w:val="0"/>
            <w:webHidden/>
            <w:lang w:val="en-CA"/>
            <w:rPrChange w:id="646" w:author="Vladymyr Kozyr" w:date="2021-07-31T19:40:00Z">
              <w:rPr>
                <w:webHidden/>
              </w:rPr>
            </w:rPrChange>
          </w:rPr>
          <w:fldChar w:fldCharType="end"/>
        </w:r>
        <w:r w:rsidRPr="00CE178C">
          <w:rPr>
            <w:rStyle w:val="Hyperlink"/>
            <w:noProof w:val="0"/>
            <w:lang w:val="en-CA"/>
            <w:rPrChange w:id="647" w:author="Vladymyr Kozyr" w:date="2021-07-31T19:40:00Z">
              <w:rPr>
                <w:rStyle w:val="Hyperlink"/>
              </w:rPr>
            </w:rPrChange>
          </w:rPr>
          <w:fldChar w:fldCharType="end"/>
        </w:r>
      </w:ins>
    </w:p>
    <w:p w14:paraId="15F5BEC3" w14:textId="4DE14C7D" w:rsidR="00FD00CC" w:rsidRPr="00CE178C" w:rsidRDefault="00FD00CC">
      <w:pPr>
        <w:pStyle w:val="TOC1"/>
        <w:tabs>
          <w:tab w:val="left" w:pos="1440"/>
        </w:tabs>
        <w:rPr>
          <w:ins w:id="648" w:author="Vladymyr Kozyr" w:date="2021-03-28T13:31:00Z"/>
          <w:rFonts w:asciiTheme="minorHAnsi" w:eastAsiaTheme="minorEastAsia" w:hAnsiTheme="minorHAnsi"/>
          <w:b w:val="0"/>
          <w:bCs w:val="0"/>
          <w:noProof w:val="0"/>
          <w:sz w:val="24"/>
          <w:lang w:val="en-CA"/>
          <w:rPrChange w:id="649" w:author="Vladymyr Kozyr" w:date="2021-07-31T19:40:00Z">
            <w:rPr>
              <w:ins w:id="650" w:author="Vladymyr Kozyr" w:date="2021-03-28T13:31:00Z"/>
              <w:rFonts w:asciiTheme="minorHAnsi" w:eastAsiaTheme="minorEastAsia" w:hAnsiTheme="minorHAnsi"/>
              <w:b w:val="0"/>
              <w:bCs w:val="0"/>
              <w:sz w:val="24"/>
              <w:lang w:val="en-CA"/>
            </w:rPr>
          </w:rPrChange>
        </w:rPr>
      </w:pPr>
      <w:ins w:id="651" w:author="Vladymyr Kozyr" w:date="2021-03-28T13:31:00Z">
        <w:r w:rsidRPr="00CE178C">
          <w:rPr>
            <w:rStyle w:val="Hyperlink"/>
            <w:noProof w:val="0"/>
            <w:lang w:val="en-CA"/>
            <w:rPrChange w:id="652" w:author="Vladymyr Kozyr" w:date="2021-07-31T19:40:00Z">
              <w:rPr>
                <w:rStyle w:val="Hyperlink"/>
              </w:rPr>
            </w:rPrChange>
          </w:rPr>
          <w:fldChar w:fldCharType="begin"/>
        </w:r>
        <w:r w:rsidRPr="00CE178C">
          <w:rPr>
            <w:rStyle w:val="Hyperlink"/>
            <w:noProof w:val="0"/>
            <w:lang w:val="en-CA"/>
            <w:rPrChange w:id="653" w:author="Vladymyr Kozyr" w:date="2021-07-31T19:40:00Z">
              <w:rPr>
                <w:rStyle w:val="Hyperlink"/>
              </w:rPr>
            </w:rPrChange>
          </w:rPr>
          <w:instrText xml:space="preserve"> </w:instrText>
        </w:r>
        <w:r w:rsidRPr="00CE178C">
          <w:rPr>
            <w:noProof w:val="0"/>
            <w:lang w:val="en-CA"/>
            <w:rPrChange w:id="654" w:author="Vladymyr Kozyr" w:date="2021-07-31T19:40:00Z">
              <w:rPr/>
            </w:rPrChange>
          </w:rPr>
          <w:instrText>HYPERLINK \l "_Toc67830738"</w:instrText>
        </w:r>
        <w:r w:rsidRPr="00CE178C">
          <w:rPr>
            <w:rStyle w:val="Hyperlink"/>
            <w:noProof w:val="0"/>
            <w:lang w:val="en-CA"/>
            <w:rPrChange w:id="655" w:author="Vladymyr Kozyr" w:date="2021-07-31T19:40:00Z">
              <w:rPr>
                <w:rStyle w:val="Hyperlink"/>
              </w:rPr>
            </w:rPrChange>
          </w:rPr>
          <w:instrText xml:space="preserve"> </w:instrText>
        </w:r>
        <w:r w:rsidRPr="00CE178C">
          <w:rPr>
            <w:rStyle w:val="Hyperlink"/>
            <w:noProof w:val="0"/>
            <w:lang w:val="en-CA"/>
            <w:rPrChange w:id="656" w:author="Vladymyr Kozyr" w:date="2021-07-31T19:40:00Z">
              <w:rPr>
                <w:rStyle w:val="Hyperlink"/>
              </w:rPr>
            </w:rPrChange>
          </w:rPr>
          <w:fldChar w:fldCharType="separate"/>
        </w:r>
        <w:r w:rsidRPr="00CE178C">
          <w:rPr>
            <w:rStyle w:val="Hyperlink"/>
            <w:noProof w:val="0"/>
            <w:lang w:val="en-CA"/>
            <w:rPrChange w:id="657" w:author="Vladymyr Kozyr" w:date="2021-07-31T19:40:00Z">
              <w:rPr>
                <w:rStyle w:val="Hyperlink"/>
              </w:rPr>
            </w:rPrChange>
          </w:rPr>
          <w:t>Chapter 2.</w:t>
        </w:r>
        <w:r w:rsidRPr="00CE178C">
          <w:rPr>
            <w:rFonts w:asciiTheme="minorHAnsi" w:eastAsiaTheme="minorEastAsia" w:hAnsiTheme="minorHAnsi"/>
            <w:b w:val="0"/>
            <w:bCs w:val="0"/>
            <w:noProof w:val="0"/>
            <w:sz w:val="24"/>
            <w:lang w:val="en-CA"/>
            <w:rPrChange w:id="658" w:author="Vladymyr Kozyr" w:date="2021-07-31T19:40:00Z">
              <w:rPr>
                <w:rFonts w:asciiTheme="minorHAnsi" w:eastAsiaTheme="minorEastAsia" w:hAnsiTheme="minorHAnsi"/>
                <w:b w:val="0"/>
                <w:bCs w:val="0"/>
                <w:sz w:val="24"/>
                <w:lang w:val="en-CA"/>
              </w:rPr>
            </w:rPrChange>
          </w:rPr>
          <w:tab/>
        </w:r>
        <w:r w:rsidRPr="00CE178C">
          <w:rPr>
            <w:rStyle w:val="Hyperlink"/>
            <w:noProof w:val="0"/>
            <w:lang w:val="en-CA"/>
            <w:rPrChange w:id="659" w:author="Vladymyr Kozyr" w:date="2021-07-31T19:40:00Z">
              <w:rPr>
                <w:rStyle w:val="Hyperlink"/>
              </w:rPr>
            </w:rPrChange>
          </w:rPr>
          <w:t>Related Work</w:t>
        </w:r>
        <w:r w:rsidRPr="00CE178C">
          <w:rPr>
            <w:noProof w:val="0"/>
            <w:webHidden/>
            <w:lang w:val="en-CA"/>
            <w:rPrChange w:id="660" w:author="Vladymyr Kozyr" w:date="2021-07-31T19:40:00Z">
              <w:rPr>
                <w:webHidden/>
              </w:rPr>
            </w:rPrChange>
          </w:rPr>
          <w:tab/>
        </w:r>
        <w:r w:rsidRPr="00CE178C">
          <w:rPr>
            <w:noProof w:val="0"/>
            <w:webHidden/>
            <w:lang w:val="en-CA"/>
            <w:rPrChange w:id="661" w:author="Vladymyr Kozyr" w:date="2021-07-31T19:40:00Z">
              <w:rPr>
                <w:webHidden/>
              </w:rPr>
            </w:rPrChange>
          </w:rPr>
          <w:fldChar w:fldCharType="begin"/>
        </w:r>
        <w:r w:rsidRPr="00CE178C">
          <w:rPr>
            <w:noProof w:val="0"/>
            <w:webHidden/>
            <w:lang w:val="en-CA"/>
            <w:rPrChange w:id="662" w:author="Vladymyr Kozyr" w:date="2021-07-31T19:40:00Z">
              <w:rPr>
                <w:webHidden/>
              </w:rPr>
            </w:rPrChange>
          </w:rPr>
          <w:instrText xml:space="preserve"> PAGEREF _Toc67830738 \h </w:instrText>
        </w:r>
      </w:ins>
      <w:r w:rsidRPr="00CE178C">
        <w:rPr>
          <w:noProof w:val="0"/>
          <w:webHidden/>
          <w:lang w:val="en-CA"/>
          <w:rPrChange w:id="663" w:author="Vladymyr Kozyr" w:date="2021-07-31T19:40:00Z">
            <w:rPr>
              <w:webHidden/>
            </w:rPr>
          </w:rPrChange>
        </w:rPr>
      </w:r>
      <w:r w:rsidRPr="00CE178C">
        <w:rPr>
          <w:noProof w:val="0"/>
          <w:webHidden/>
          <w:lang w:val="en-CA"/>
          <w:rPrChange w:id="664" w:author="Vladymyr Kozyr" w:date="2021-07-31T19:40:00Z">
            <w:rPr>
              <w:webHidden/>
            </w:rPr>
          </w:rPrChange>
        </w:rPr>
        <w:fldChar w:fldCharType="separate"/>
      </w:r>
      <w:ins w:id="665" w:author="Vladymyr Kozyr" w:date="2021-03-28T13:31:00Z">
        <w:r w:rsidRPr="00CE178C">
          <w:rPr>
            <w:noProof w:val="0"/>
            <w:webHidden/>
            <w:lang w:val="en-CA"/>
            <w:rPrChange w:id="666" w:author="Vladymyr Kozyr" w:date="2021-07-31T19:40:00Z">
              <w:rPr>
                <w:webHidden/>
              </w:rPr>
            </w:rPrChange>
          </w:rPr>
          <w:t>2</w:t>
        </w:r>
        <w:r w:rsidRPr="00CE178C">
          <w:rPr>
            <w:noProof w:val="0"/>
            <w:webHidden/>
            <w:lang w:val="en-CA"/>
            <w:rPrChange w:id="667" w:author="Vladymyr Kozyr" w:date="2021-07-31T19:40:00Z">
              <w:rPr>
                <w:webHidden/>
              </w:rPr>
            </w:rPrChange>
          </w:rPr>
          <w:fldChar w:fldCharType="end"/>
        </w:r>
        <w:r w:rsidRPr="00CE178C">
          <w:rPr>
            <w:rStyle w:val="Hyperlink"/>
            <w:noProof w:val="0"/>
            <w:lang w:val="en-CA"/>
            <w:rPrChange w:id="668" w:author="Vladymyr Kozyr" w:date="2021-07-31T19:40:00Z">
              <w:rPr>
                <w:rStyle w:val="Hyperlink"/>
              </w:rPr>
            </w:rPrChange>
          </w:rPr>
          <w:fldChar w:fldCharType="end"/>
        </w:r>
      </w:ins>
    </w:p>
    <w:p w14:paraId="0FA3F6F7" w14:textId="23725824" w:rsidR="00FD00CC" w:rsidRPr="00CE178C" w:rsidRDefault="00FD00CC" w:rsidP="00A01DEA">
      <w:pPr>
        <w:pStyle w:val="TOC2"/>
        <w:rPr>
          <w:ins w:id="669" w:author="Vladymyr Kozyr" w:date="2021-03-28T13:31:00Z"/>
          <w:rFonts w:asciiTheme="minorHAnsi" w:eastAsiaTheme="minorEastAsia" w:hAnsiTheme="minorHAnsi"/>
          <w:noProof w:val="0"/>
          <w:sz w:val="24"/>
          <w:szCs w:val="24"/>
          <w:lang w:val="en-CA"/>
          <w:rPrChange w:id="670" w:author="Vladymyr Kozyr" w:date="2021-07-31T19:40:00Z">
            <w:rPr>
              <w:ins w:id="671" w:author="Vladymyr Kozyr" w:date="2021-03-28T13:31:00Z"/>
              <w:rFonts w:asciiTheme="minorHAnsi" w:eastAsiaTheme="minorEastAsia" w:hAnsiTheme="minorHAnsi"/>
              <w:sz w:val="24"/>
              <w:szCs w:val="24"/>
              <w:lang w:val="en-CA"/>
            </w:rPr>
          </w:rPrChange>
        </w:rPr>
      </w:pPr>
      <w:ins w:id="672" w:author="Vladymyr Kozyr" w:date="2021-03-28T13:31:00Z">
        <w:r w:rsidRPr="00CE178C">
          <w:rPr>
            <w:rStyle w:val="Hyperlink"/>
            <w:noProof w:val="0"/>
            <w:lang w:val="en-CA"/>
            <w:rPrChange w:id="673" w:author="Vladymyr Kozyr" w:date="2021-07-31T19:40:00Z">
              <w:rPr>
                <w:rStyle w:val="Hyperlink"/>
              </w:rPr>
            </w:rPrChange>
          </w:rPr>
          <w:fldChar w:fldCharType="begin"/>
        </w:r>
        <w:r w:rsidRPr="00CE178C">
          <w:rPr>
            <w:rStyle w:val="Hyperlink"/>
            <w:noProof w:val="0"/>
            <w:lang w:val="en-CA"/>
            <w:rPrChange w:id="674" w:author="Vladymyr Kozyr" w:date="2021-07-31T19:40:00Z">
              <w:rPr>
                <w:rStyle w:val="Hyperlink"/>
              </w:rPr>
            </w:rPrChange>
          </w:rPr>
          <w:instrText xml:space="preserve"> </w:instrText>
        </w:r>
        <w:r w:rsidRPr="00CE178C">
          <w:rPr>
            <w:noProof w:val="0"/>
            <w:lang w:val="en-CA"/>
            <w:rPrChange w:id="675" w:author="Vladymyr Kozyr" w:date="2021-07-31T19:40:00Z">
              <w:rPr/>
            </w:rPrChange>
          </w:rPr>
          <w:instrText>HYPERLINK \l "_Toc67830739"</w:instrText>
        </w:r>
        <w:r w:rsidRPr="00CE178C">
          <w:rPr>
            <w:rStyle w:val="Hyperlink"/>
            <w:noProof w:val="0"/>
            <w:lang w:val="en-CA"/>
            <w:rPrChange w:id="676" w:author="Vladymyr Kozyr" w:date="2021-07-31T19:40:00Z">
              <w:rPr>
                <w:rStyle w:val="Hyperlink"/>
              </w:rPr>
            </w:rPrChange>
          </w:rPr>
          <w:instrText xml:space="preserve"> </w:instrText>
        </w:r>
        <w:r w:rsidRPr="00CE178C">
          <w:rPr>
            <w:rStyle w:val="Hyperlink"/>
            <w:noProof w:val="0"/>
            <w:lang w:val="en-CA"/>
            <w:rPrChange w:id="677" w:author="Vladymyr Kozyr" w:date="2021-07-31T19:40:00Z">
              <w:rPr>
                <w:rStyle w:val="Hyperlink"/>
              </w:rPr>
            </w:rPrChange>
          </w:rPr>
          <w:fldChar w:fldCharType="separate"/>
        </w:r>
        <w:r w:rsidRPr="00CE178C">
          <w:rPr>
            <w:rStyle w:val="Hyperlink"/>
            <w:rFonts w:cs="Arial"/>
            <w:noProof w:val="0"/>
            <w:lang w:val="en-CA"/>
            <w:rPrChange w:id="678" w:author="Vladymyr Kozyr" w:date="2021-07-31T19:40:00Z">
              <w:rPr>
                <w:rStyle w:val="Hyperlink"/>
                <w:rFonts w:cs="Arial"/>
              </w:rPr>
            </w:rPrChange>
          </w:rPr>
          <w:t>2.1.</w:t>
        </w:r>
        <w:r w:rsidRPr="00CE178C">
          <w:rPr>
            <w:rFonts w:asciiTheme="minorHAnsi" w:eastAsiaTheme="minorEastAsia" w:hAnsiTheme="minorHAnsi"/>
            <w:noProof w:val="0"/>
            <w:sz w:val="24"/>
            <w:szCs w:val="24"/>
            <w:lang w:val="en-CA"/>
            <w:rPrChange w:id="679" w:author="Vladymyr Kozyr" w:date="2021-07-31T19:40:00Z">
              <w:rPr>
                <w:rFonts w:asciiTheme="minorHAnsi" w:eastAsiaTheme="minorEastAsia" w:hAnsiTheme="minorHAnsi"/>
                <w:sz w:val="24"/>
                <w:szCs w:val="24"/>
                <w:lang w:val="en-CA"/>
              </w:rPr>
            </w:rPrChange>
          </w:rPr>
          <w:tab/>
        </w:r>
        <w:r w:rsidRPr="00CE178C">
          <w:rPr>
            <w:rStyle w:val="Hyperlink"/>
            <w:noProof w:val="0"/>
            <w:lang w:val="en-CA"/>
            <w:rPrChange w:id="680" w:author="Vladymyr Kozyr" w:date="2021-07-31T19:40:00Z">
              <w:rPr>
                <w:rStyle w:val="Hyperlink"/>
              </w:rPr>
            </w:rPrChange>
          </w:rPr>
          <w:t>Role of the Fishery Visualization</w:t>
        </w:r>
        <w:r w:rsidRPr="00CE178C">
          <w:rPr>
            <w:noProof w:val="0"/>
            <w:webHidden/>
            <w:lang w:val="en-CA"/>
            <w:rPrChange w:id="681" w:author="Vladymyr Kozyr" w:date="2021-07-31T19:40:00Z">
              <w:rPr>
                <w:webHidden/>
              </w:rPr>
            </w:rPrChange>
          </w:rPr>
          <w:tab/>
        </w:r>
        <w:r w:rsidRPr="00CE178C">
          <w:rPr>
            <w:noProof w:val="0"/>
            <w:webHidden/>
            <w:lang w:val="en-CA"/>
            <w:rPrChange w:id="682" w:author="Vladymyr Kozyr" w:date="2021-07-31T19:40:00Z">
              <w:rPr>
                <w:webHidden/>
              </w:rPr>
            </w:rPrChange>
          </w:rPr>
          <w:fldChar w:fldCharType="begin"/>
        </w:r>
        <w:r w:rsidRPr="00CE178C">
          <w:rPr>
            <w:noProof w:val="0"/>
            <w:webHidden/>
            <w:lang w:val="en-CA"/>
            <w:rPrChange w:id="683" w:author="Vladymyr Kozyr" w:date="2021-07-31T19:40:00Z">
              <w:rPr>
                <w:webHidden/>
              </w:rPr>
            </w:rPrChange>
          </w:rPr>
          <w:instrText xml:space="preserve"> PAGEREF _Toc67830739 \h </w:instrText>
        </w:r>
      </w:ins>
      <w:r w:rsidRPr="00CE178C">
        <w:rPr>
          <w:noProof w:val="0"/>
          <w:webHidden/>
          <w:lang w:val="en-CA"/>
          <w:rPrChange w:id="684" w:author="Vladymyr Kozyr" w:date="2021-07-31T19:40:00Z">
            <w:rPr>
              <w:webHidden/>
            </w:rPr>
          </w:rPrChange>
        </w:rPr>
      </w:r>
      <w:r w:rsidRPr="00CE178C">
        <w:rPr>
          <w:noProof w:val="0"/>
          <w:webHidden/>
          <w:lang w:val="en-CA"/>
          <w:rPrChange w:id="685" w:author="Vladymyr Kozyr" w:date="2021-07-31T19:40:00Z">
            <w:rPr>
              <w:webHidden/>
            </w:rPr>
          </w:rPrChange>
        </w:rPr>
        <w:fldChar w:fldCharType="separate"/>
      </w:r>
      <w:ins w:id="686" w:author="Vladymyr Kozyr" w:date="2021-03-28T13:31:00Z">
        <w:r w:rsidRPr="00CE178C">
          <w:rPr>
            <w:noProof w:val="0"/>
            <w:webHidden/>
            <w:lang w:val="en-CA"/>
            <w:rPrChange w:id="687" w:author="Vladymyr Kozyr" w:date="2021-07-31T19:40:00Z">
              <w:rPr>
                <w:webHidden/>
              </w:rPr>
            </w:rPrChange>
          </w:rPr>
          <w:t>2</w:t>
        </w:r>
        <w:r w:rsidRPr="00CE178C">
          <w:rPr>
            <w:noProof w:val="0"/>
            <w:webHidden/>
            <w:lang w:val="en-CA"/>
            <w:rPrChange w:id="688" w:author="Vladymyr Kozyr" w:date="2021-07-31T19:40:00Z">
              <w:rPr>
                <w:webHidden/>
              </w:rPr>
            </w:rPrChange>
          </w:rPr>
          <w:fldChar w:fldCharType="end"/>
        </w:r>
        <w:r w:rsidRPr="00CE178C">
          <w:rPr>
            <w:rStyle w:val="Hyperlink"/>
            <w:noProof w:val="0"/>
            <w:lang w:val="en-CA"/>
            <w:rPrChange w:id="689" w:author="Vladymyr Kozyr" w:date="2021-07-31T19:40:00Z">
              <w:rPr>
                <w:rStyle w:val="Hyperlink"/>
              </w:rPr>
            </w:rPrChange>
          </w:rPr>
          <w:fldChar w:fldCharType="end"/>
        </w:r>
      </w:ins>
    </w:p>
    <w:p w14:paraId="20461715" w14:textId="26413B9B" w:rsidR="00FD00CC" w:rsidRPr="00CE178C" w:rsidRDefault="00FD00CC" w:rsidP="00A01DEA">
      <w:pPr>
        <w:pStyle w:val="TOC2"/>
        <w:rPr>
          <w:ins w:id="690" w:author="Vladymyr Kozyr" w:date="2021-03-28T13:31:00Z"/>
          <w:rFonts w:asciiTheme="minorHAnsi" w:eastAsiaTheme="minorEastAsia" w:hAnsiTheme="minorHAnsi"/>
          <w:noProof w:val="0"/>
          <w:sz w:val="24"/>
          <w:szCs w:val="24"/>
          <w:lang w:val="en-CA"/>
          <w:rPrChange w:id="691" w:author="Vladymyr Kozyr" w:date="2021-07-31T19:40:00Z">
            <w:rPr>
              <w:ins w:id="692" w:author="Vladymyr Kozyr" w:date="2021-03-28T13:31:00Z"/>
              <w:rFonts w:asciiTheme="minorHAnsi" w:eastAsiaTheme="minorEastAsia" w:hAnsiTheme="minorHAnsi"/>
              <w:sz w:val="24"/>
              <w:szCs w:val="24"/>
              <w:lang w:val="en-CA"/>
            </w:rPr>
          </w:rPrChange>
        </w:rPr>
      </w:pPr>
      <w:ins w:id="693" w:author="Vladymyr Kozyr" w:date="2021-03-28T13:31:00Z">
        <w:r w:rsidRPr="00CE178C">
          <w:rPr>
            <w:rStyle w:val="Hyperlink"/>
            <w:noProof w:val="0"/>
            <w:lang w:val="en-CA"/>
            <w:rPrChange w:id="694" w:author="Vladymyr Kozyr" w:date="2021-07-31T19:40:00Z">
              <w:rPr>
                <w:rStyle w:val="Hyperlink"/>
              </w:rPr>
            </w:rPrChange>
          </w:rPr>
          <w:fldChar w:fldCharType="begin"/>
        </w:r>
        <w:r w:rsidRPr="00CE178C">
          <w:rPr>
            <w:rStyle w:val="Hyperlink"/>
            <w:noProof w:val="0"/>
            <w:lang w:val="en-CA"/>
            <w:rPrChange w:id="695" w:author="Vladymyr Kozyr" w:date="2021-07-31T19:40:00Z">
              <w:rPr>
                <w:rStyle w:val="Hyperlink"/>
              </w:rPr>
            </w:rPrChange>
          </w:rPr>
          <w:instrText xml:space="preserve"> </w:instrText>
        </w:r>
        <w:r w:rsidRPr="00CE178C">
          <w:rPr>
            <w:noProof w:val="0"/>
            <w:lang w:val="en-CA"/>
            <w:rPrChange w:id="696" w:author="Vladymyr Kozyr" w:date="2021-07-31T19:40:00Z">
              <w:rPr/>
            </w:rPrChange>
          </w:rPr>
          <w:instrText>HYPERLINK \l "_Toc67830743"</w:instrText>
        </w:r>
        <w:r w:rsidRPr="00CE178C">
          <w:rPr>
            <w:rStyle w:val="Hyperlink"/>
            <w:noProof w:val="0"/>
            <w:lang w:val="en-CA"/>
            <w:rPrChange w:id="697" w:author="Vladymyr Kozyr" w:date="2021-07-31T19:40:00Z">
              <w:rPr>
                <w:rStyle w:val="Hyperlink"/>
              </w:rPr>
            </w:rPrChange>
          </w:rPr>
          <w:instrText xml:space="preserve"> </w:instrText>
        </w:r>
        <w:r w:rsidRPr="00CE178C">
          <w:rPr>
            <w:rStyle w:val="Hyperlink"/>
            <w:noProof w:val="0"/>
            <w:lang w:val="en-CA"/>
            <w:rPrChange w:id="698" w:author="Vladymyr Kozyr" w:date="2021-07-31T19:40:00Z">
              <w:rPr>
                <w:rStyle w:val="Hyperlink"/>
              </w:rPr>
            </w:rPrChange>
          </w:rPr>
          <w:fldChar w:fldCharType="separate"/>
        </w:r>
        <w:r w:rsidRPr="00CE178C">
          <w:rPr>
            <w:rStyle w:val="Hyperlink"/>
            <w:rFonts w:cs="Arial"/>
            <w:noProof w:val="0"/>
            <w:lang w:val="en-CA"/>
            <w:rPrChange w:id="699" w:author="Vladymyr Kozyr" w:date="2021-07-31T19:40:00Z">
              <w:rPr>
                <w:rStyle w:val="Hyperlink"/>
                <w:rFonts w:cs="Arial"/>
              </w:rPr>
            </w:rPrChange>
          </w:rPr>
          <w:t>2.2.</w:t>
        </w:r>
        <w:r w:rsidRPr="00CE178C">
          <w:rPr>
            <w:rFonts w:asciiTheme="minorHAnsi" w:eastAsiaTheme="minorEastAsia" w:hAnsiTheme="minorHAnsi"/>
            <w:noProof w:val="0"/>
            <w:sz w:val="24"/>
            <w:szCs w:val="24"/>
            <w:lang w:val="en-CA"/>
            <w:rPrChange w:id="700" w:author="Vladymyr Kozyr" w:date="2021-07-31T19:40:00Z">
              <w:rPr>
                <w:rFonts w:asciiTheme="minorHAnsi" w:eastAsiaTheme="minorEastAsia" w:hAnsiTheme="minorHAnsi"/>
                <w:sz w:val="24"/>
                <w:szCs w:val="24"/>
                <w:lang w:val="en-CA"/>
              </w:rPr>
            </w:rPrChange>
          </w:rPr>
          <w:tab/>
        </w:r>
        <w:r w:rsidRPr="00CE178C">
          <w:rPr>
            <w:rStyle w:val="Hyperlink"/>
            <w:noProof w:val="0"/>
            <w:lang w:val="en-CA"/>
            <w:rPrChange w:id="701" w:author="Vladymyr Kozyr" w:date="2021-07-31T19:40:00Z">
              <w:rPr>
                <w:rStyle w:val="Hyperlink"/>
              </w:rPr>
            </w:rPrChange>
          </w:rPr>
          <w:t>Marine Environmental Management</w:t>
        </w:r>
        <w:r w:rsidRPr="00CE178C">
          <w:rPr>
            <w:noProof w:val="0"/>
            <w:webHidden/>
            <w:lang w:val="en-CA"/>
            <w:rPrChange w:id="702" w:author="Vladymyr Kozyr" w:date="2021-07-31T19:40:00Z">
              <w:rPr>
                <w:webHidden/>
              </w:rPr>
            </w:rPrChange>
          </w:rPr>
          <w:tab/>
        </w:r>
        <w:r w:rsidRPr="00CE178C">
          <w:rPr>
            <w:noProof w:val="0"/>
            <w:webHidden/>
            <w:lang w:val="en-CA"/>
            <w:rPrChange w:id="703" w:author="Vladymyr Kozyr" w:date="2021-07-31T19:40:00Z">
              <w:rPr>
                <w:webHidden/>
              </w:rPr>
            </w:rPrChange>
          </w:rPr>
          <w:fldChar w:fldCharType="begin"/>
        </w:r>
        <w:r w:rsidRPr="00CE178C">
          <w:rPr>
            <w:noProof w:val="0"/>
            <w:webHidden/>
            <w:lang w:val="en-CA"/>
            <w:rPrChange w:id="704" w:author="Vladymyr Kozyr" w:date="2021-07-31T19:40:00Z">
              <w:rPr>
                <w:webHidden/>
              </w:rPr>
            </w:rPrChange>
          </w:rPr>
          <w:instrText xml:space="preserve"> PAGEREF _Toc67830743 \h </w:instrText>
        </w:r>
      </w:ins>
      <w:r w:rsidRPr="00CE178C">
        <w:rPr>
          <w:noProof w:val="0"/>
          <w:webHidden/>
          <w:lang w:val="en-CA"/>
          <w:rPrChange w:id="705" w:author="Vladymyr Kozyr" w:date="2021-07-31T19:40:00Z">
            <w:rPr>
              <w:webHidden/>
            </w:rPr>
          </w:rPrChange>
        </w:rPr>
      </w:r>
      <w:r w:rsidRPr="00CE178C">
        <w:rPr>
          <w:noProof w:val="0"/>
          <w:webHidden/>
          <w:lang w:val="en-CA"/>
          <w:rPrChange w:id="706" w:author="Vladymyr Kozyr" w:date="2021-07-31T19:40:00Z">
            <w:rPr>
              <w:webHidden/>
            </w:rPr>
          </w:rPrChange>
        </w:rPr>
        <w:fldChar w:fldCharType="separate"/>
      </w:r>
      <w:ins w:id="707" w:author="Vladymyr Kozyr" w:date="2021-03-28T13:31:00Z">
        <w:r w:rsidRPr="00CE178C">
          <w:rPr>
            <w:noProof w:val="0"/>
            <w:webHidden/>
            <w:lang w:val="en-CA"/>
            <w:rPrChange w:id="708" w:author="Vladymyr Kozyr" w:date="2021-07-31T19:40:00Z">
              <w:rPr>
                <w:webHidden/>
              </w:rPr>
            </w:rPrChange>
          </w:rPr>
          <w:t>2</w:t>
        </w:r>
        <w:r w:rsidRPr="00CE178C">
          <w:rPr>
            <w:noProof w:val="0"/>
            <w:webHidden/>
            <w:lang w:val="en-CA"/>
            <w:rPrChange w:id="709" w:author="Vladymyr Kozyr" w:date="2021-07-31T19:40:00Z">
              <w:rPr>
                <w:webHidden/>
              </w:rPr>
            </w:rPrChange>
          </w:rPr>
          <w:fldChar w:fldCharType="end"/>
        </w:r>
        <w:r w:rsidRPr="00CE178C">
          <w:rPr>
            <w:rStyle w:val="Hyperlink"/>
            <w:noProof w:val="0"/>
            <w:lang w:val="en-CA"/>
            <w:rPrChange w:id="710" w:author="Vladymyr Kozyr" w:date="2021-07-31T19:40:00Z">
              <w:rPr>
                <w:rStyle w:val="Hyperlink"/>
              </w:rPr>
            </w:rPrChange>
          </w:rPr>
          <w:fldChar w:fldCharType="end"/>
        </w:r>
      </w:ins>
    </w:p>
    <w:p w14:paraId="3BF040B1" w14:textId="19CF4409" w:rsidR="00FD00CC" w:rsidRPr="00CE178C" w:rsidRDefault="00FD00CC" w:rsidP="00A01DEA">
      <w:pPr>
        <w:pStyle w:val="TOC2"/>
        <w:rPr>
          <w:ins w:id="711" w:author="Vladymyr Kozyr" w:date="2021-03-28T13:31:00Z"/>
          <w:rFonts w:asciiTheme="minorHAnsi" w:eastAsiaTheme="minorEastAsia" w:hAnsiTheme="minorHAnsi"/>
          <w:noProof w:val="0"/>
          <w:sz w:val="24"/>
          <w:szCs w:val="24"/>
          <w:lang w:val="en-CA"/>
          <w:rPrChange w:id="712" w:author="Vladymyr Kozyr" w:date="2021-07-31T19:40:00Z">
            <w:rPr>
              <w:ins w:id="713" w:author="Vladymyr Kozyr" w:date="2021-03-28T13:31:00Z"/>
              <w:rFonts w:asciiTheme="minorHAnsi" w:eastAsiaTheme="minorEastAsia" w:hAnsiTheme="minorHAnsi"/>
              <w:sz w:val="24"/>
              <w:szCs w:val="24"/>
              <w:lang w:val="en-CA"/>
            </w:rPr>
          </w:rPrChange>
        </w:rPr>
      </w:pPr>
      <w:ins w:id="714" w:author="Vladymyr Kozyr" w:date="2021-03-28T13:31:00Z">
        <w:r w:rsidRPr="00CE178C">
          <w:rPr>
            <w:rStyle w:val="Hyperlink"/>
            <w:noProof w:val="0"/>
            <w:lang w:val="en-CA"/>
            <w:rPrChange w:id="715" w:author="Vladymyr Kozyr" w:date="2021-07-31T19:40:00Z">
              <w:rPr>
                <w:rStyle w:val="Hyperlink"/>
              </w:rPr>
            </w:rPrChange>
          </w:rPr>
          <w:fldChar w:fldCharType="begin"/>
        </w:r>
        <w:r w:rsidRPr="00CE178C">
          <w:rPr>
            <w:rStyle w:val="Hyperlink"/>
            <w:noProof w:val="0"/>
            <w:lang w:val="en-CA"/>
            <w:rPrChange w:id="716" w:author="Vladymyr Kozyr" w:date="2021-07-31T19:40:00Z">
              <w:rPr>
                <w:rStyle w:val="Hyperlink"/>
              </w:rPr>
            </w:rPrChange>
          </w:rPr>
          <w:instrText xml:space="preserve"> </w:instrText>
        </w:r>
        <w:r w:rsidRPr="00CE178C">
          <w:rPr>
            <w:noProof w:val="0"/>
            <w:lang w:val="en-CA"/>
            <w:rPrChange w:id="717" w:author="Vladymyr Kozyr" w:date="2021-07-31T19:40:00Z">
              <w:rPr/>
            </w:rPrChange>
          </w:rPr>
          <w:instrText>HYPERLINK \l "_Toc67830744"</w:instrText>
        </w:r>
        <w:r w:rsidRPr="00CE178C">
          <w:rPr>
            <w:rStyle w:val="Hyperlink"/>
            <w:noProof w:val="0"/>
            <w:lang w:val="en-CA"/>
            <w:rPrChange w:id="718" w:author="Vladymyr Kozyr" w:date="2021-07-31T19:40:00Z">
              <w:rPr>
                <w:rStyle w:val="Hyperlink"/>
              </w:rPr>
            </w:rPrChange>
          </w:rPr>
          <w:instrText xml:space="preserve"> </w:instrText>
        </w:r>
        <w:r w:rsidRPr="00CE178C">
          <w:rPr>
            <w:rStyle w:val="Hyperlink"/>
            <w:noProof w:val="0"/>
            <w:lang w:val="en-CA"/>
            <w:rPrChange w:id="719" w:author="Vladymyr Kozyr" w:date="2021-07-31T19:40:00Z">
              <w:rPr>
                <w:rStyle w:val="Hyperlink"/>
              </w:rPr>
            </w:rPrChange>
          </w:rPr>
          <w:fldChar w:fldCharType="separate"/>
        </w:r>
        <w:r w:rsidRPr="00CE178C">
          <w:rPr>
            <w:rStyle w:val="Hyperlink"/>
            <w:rFonts w:cs="Arial"/>
            <w:noProof w:val="0"/>
            <w:lang w:val="en-CA"/>
            <w:rPrChange w:id="720" w:author="Vladymyr Kozyr" w:date="2021-07-31T19:40:00Z">
              <w:rPr>
                <w:rStyle w:val="Hyperlink"/>
                <w:rFonts w:cs="Arial"/>
              </w:rPr>
            </w:rPrChange>
          </w:rPr>
          <w:t>2.3.</w:t>
        </w:r>
        <w:r w:rsidRPr="00CE178C">
          <w:rPr>
            <w:rFonts w:asciiTheme="minorHAnsi" w:eastAsiaTheme="minorEastAsia" w:hAnsiTheme="minorHAnsi"/>
            <w:noProof w:val="0"/>
            <w:sz w:val="24"/>
            <w:szCs w:val="24"/>
            <w:lang w:val="en-CA"/>
            <w:rPrChange w:id="721" w:author="Vladymyr Kozyr" w:date="2021-07-31T19:40:00Z">
              <w:rPr>
                <w:rFonts w:asciiTheme="minorHAnsi" w:eastAsiaTheme="minorEastAsia" w:hAnsiTheme="minorHAnsi"/>
                <w:sz w:val="24"/>
                <w:szCs w:val="24"/>
                <w:lang w:val="en-CA"/>
              </w:rPr>
            </w:rPrChange>
          </w:rPr>
          <w:tab/>
        </w:r>
        <w:r w:rsidRPr="00CE178C">
          <w:rPr>
            <w:rStyle w:val="Hyperlink"/>
            <w:noProof w:val="0"/>
            <w:lang w:val="en-CA"/>
            <w:rPrChange w:id="722" w:author="Vladymyr Kozyr" w:date="2021-07-31T19:40:00Z">
              <w:rPr>
                <w:rStyle w:val="Hyperlink"/>
              </w:rPr>
            </w:rPrChange>
          </w:rPr>
          <w:t>Approaches to Visualization</w:t>
        </w:r>
        <w:r w:rsidRPr="00CE178C">
          <w:rPr>
            <w:noProof w:val="0"/>
            <w:webHidden/>
            <w:lang w:val="en-CA"/>
            <w:rPrChange w:id="723" w:author="Vladymyr Kozyr" w:date="2021-07-31T19:40:00Z">
              <w:rPr>
                <w:webHidden/>
              </w:rPr>
            </w:rPrChange>
          </w:rPr>
          <w:tab/>
        </w:r>
        <w:r w:rsidRPr="00CE178C">
          <w:rPr>
            <w:noProof w:val="0"/>
            <w:webHidden/>
            <w:lang w:val="en-CA"/>
            <w:rPrChange w:id="724" w:author="Vladymyr Kozyr" w:date="2021-07-31T19:40:00Z">
              <w:rPr>
                <w:webHidden/>
              </w:rPr>
            </w:rPrChange>
          </w:rPr>
          <w:fldChar w:fldCharType="begin"/>
        </w:r>
        <w:r w:rsidRPr="00CE178C">
          <w:rPr>
            <w:noProof w:val="0"/>
            <w:webHidden/>
            <w:lang w:val="en-CA"/>
            <w:rPrChange w:id="725" w:author="Vladymyr Kozyr" w:date="2021-07-31T19:40:00Z">
              <w:rPr>
                <w:webHidden/>
              </w:rPr>
            </w:rPrChange>
          </w:rPr>
          <w:instrText xml:space="preserve"> PAGEREF _Toc67830744 \h </w:instrText>
        </w:r>
      </w:ins>
      <w:r w:rsidRPr="00CE178C">
        <w:rPr>
          <w:noProof w:val="0"/>
          <w:webHidden/>
          <w:lang w:val="en-CA"/>
          <w:rPrChange w:id="726" w:author="Vladymyr Kozyr" w:date="2021-07-31T19:40:00Z">
            <w:rPr>
              <w:webHidden/>
            </w:rPr>
          </w:rPrChange>
        </w:rPr>
      </w:r>
      <w:r w:rsidRPr="00CE178C">
        <w:rPr>
          <w:noProof w:val="0"/>
          <w:webHidden/>
          <w:lang w:val="en-CA"/>
          <w:rPrChange w:id="727" w:author="Vladymyr Kozyr" w:date="2021-07-31T19:40:00Z">
            <w:rPr>
              <w:webHidden/>
            </w:rPr>
          </w:rPrChange>
        </w:rPr>
        <w:fldChar w:fldCharType="separate"/>
      </w:r>
      <w:ins w:id="728" w:author="Vladymyr Kozyr" w:date="2021-03-28T13:31:00Z">
        <w:r w:rsidRPr="00CE178C">
          <w:rPr>
            <w:noProof w:val="0"/>
            <w:webHidden/>
            <w:lang w:val="en-CA"/>
            <w:rPrChange w:id="729" w:author="Vladymyr Kozyr" w:date="2021-07-31T19:40:00Z">
              <w:rPr>
                <w:webHidden/>
              </w:rPr>
            </w:rPrChange>
          </w:rPr>
          <w:t>4</w:t>
        </w:r>
        <w:r w:rsidRPr="00CE178C">
          <w:rPr>
            <w:noProof w:val="0"/>
            <w:webHidden/>
            <w:lang w:val="en-CA"/>
            <w:rPrChange w:id="730" w:author="Vladymyr Kozyr" w:date="2021-07-31T19:40:00Z">
              <w:rPr>
                <w:webHidden/>
              </w:rPr>
            </w:rPrChange>
          </w:rPr>
          <w:fldChar w:fldCharType="end"/>
        </w:r>
        <w:r w:rsidRPr="00CE178C">
          <w:rPr>
            <w:rStyle w:val="Hyperlink"/>
            <w:noProof w:val="0"/>
            <w:lang w:val="en-CA"/>
            <w:rPrChange w:id="731" w:author="Vladymyr Kozyr" w:date="2021-07-31T19:40:00Z">
              <w:rPr>
                <w:rStyle w:val="Hyperlink"/>
              </w:rPr>
            </w:rPrChange>
          </w:rPr>
          <w:fldChar w:fldCharType="end"/>
        </w:r>
      </w:ins>
    </w:p>
    <w:p w14:paraId="0AEEABC2" w14:textId="12537CA5" w:rsidR="00FD00CC" w:rsidRPr="00CE178C" w:rsidRDefault="00FD00CC">
      <w:pPr>
        <w:pStyle w:val="TOC1"/>
        <w:tabs>
          <w:tab w:val="left" w:pos="1440"/>
        </w:tabs>
        <w:rPr>
          <w:ins w:id="732" w:author="Vladymyr Kozyr" w:date="2021-03-28T13:31:00Z"/>
          <w:rFonts w:asciiTheme="minorHAnsi" w:eastAsiaTheme="minorEastAsia" w:hAnsiTheme="minorHAnsi"/>
          <w:b w:val="0"/>
          <w:bCs w:val="0"/>
          <w:noProof w:val="0"/>
          <w:sz w:val="24"/>
          <w:lang w:val="en-CA"/>
          <w:rPrChange w:id="733" w:author="Vladymyr Kozyr" w:date="2021-07-31T19:40:00Z">
            <w:rPr>
              <w:ins w:id="734" w:author="Vladymyr Kozyr" w:date="2021-03-28T13:31:00Z"/>
              <w:rFonts w:asciiTheme="minorHAnsi" w:eastAsiaTheme="minorEastAsia" w:hAnsiTheme="minorHAnsi"/>
              <w:b w:val="0"/>
              <w:bCs w:val="0"/>
              <w:sz w:val="24"/>
              <w:lang w:val="en-CA"/>
            </w:rPr>
          </w:rPrChange>
        </w:rPr>
      </w:pPr>
      <w:ins w:id="735" w:author="Vladymyr Kozyr" w:date="2021-03-28T13:31:00Z">
        <w:r w:rsidRPr="00CE178C">
          <w:rPr>
            <w:rStyle w:val="Hyperlink"/>
            <w:noProof w:val="0"/>
            <w:lang w:val="en-CA"/>
            <w:rPrChange w:id="736" w:author="Vladymyr Kozyr" w:date="2021-07-31T19:40:00Z">
              <w:rPr>
                <w:rStyle w:val="Hyperlink"/>
              </w:rPr>
            </w:rPrChange>
          </w:rPr>
          <w:fldChar w:fldCharType="begin"/>
        </w:r>
        <w:r w:rsidRPr="00CE178C">
          <w:rPr>
            <w:rStyle w:val="Hyperlink"/>
            <w:noProof w:val="0"/>
            <w:lang w:val="en-CA"/>
            <w:rPrChange w:id="737" w:author="Vladymyr Kozyr" w:date="2021-07-31T19:40:00Z">
              <w:rPr>
                <w:rStyle w:val="Hyperlink"/>
              </w:rPr>
            </w:rPrChange>
          </w:rPr>
          <w:instrText xml:space="preserve"> </w:instrText>
        </w:r>
        <w:r w:rsidRPr="00CE178C">
          <w:rPr>
            <w:noProof w:val="0"/>
            <w:lang w:val="en-CA"/>
            <w:rPrChange w:id="738" w:author="Vladymyr Kozyr" w:date="2021-07-31T19:40:00Z">
              <w:rPr/>
            </w:rPrChange>
          </w:rPr>
          <w:instrText>HYPERLINK \l "_Toc67830745"</w:instrText>
        </w:r>
        <w:r w:rsidRPr="00CE178C">
          <w:rPr>
            <w:rStyle w:val="Hyperlink"/>
            <w:noProof w:val="0"/>
            <w:lang w:val="en-CA"/>
            <w:rPrChange w:id="739" w:author="Vladymyr Kozyr" w:date="2021-07-31T19:40:00Z">
              <w:rPr>
                <w:rStyle w:val="Hyperlink"/>
              </w:rPr>
            </w:rPrChange>
          </w:rPr>
          <w:instrText xml:space="preserve"> </w:instrText>
        </w:r>
        <w:r w:rsidRPr="00CE178C">
          <w:rPr>
            <w:rStyle w:val="Hyperlink"/>
            <w:noProof w:val="0"/>
            <w:lang w:val="en-CA"/>
            <w:rPrChange w:id="740" w:author="Vladymyr Kozyr" w:date="2021-07-31T19:40:00Z">
              <w:rPr>
                <w:rStyle w:val="Hyperlink"/>
              </w:rPr>
            </w:rPrChange>
          </w:rPr>
          <w:fldChar w:fldCharType="separate"/>
        </w:r>
        <w:r w:rsidRPr="00CE178C">
          <w:rPr>
            <w:rStyle w:val="Hyperlink"/>
            <w:noProof w:val="0"/>
            <w:lang w:val="en-CA"/>
            <w:rPrChange w:id="741" w:author="Vladymyr Kozyr" w:date="2021-07-31T19:40:00Z">
              <w:rPr>
                <w:rStyle w:val="Hyperlink"/>
              </w:rPr>
            </w:rPrChange>
          </w:rPr>
          <w:t>Chapter 3.</w:t>
        </w:r>
        <w:r w:rsidRPr="00CE178C">
          <w:rPr>
            <w:rFonts w:asciiTheme="minorHAnsi" w:eastAsiaTheme="minorEastAsia" w:hAnsiTheme="minorHAnsi"/>
            <w:b w:val="0"/>
            <w:bCs w:val="0"/>
            <w:noProof w:val="0"/>
            <w:sz w:val="24"/>
            <w:lang w:val="en-CA"/>
            <w:rPrChange w:id="742" w:author="Vladymyr Kozyr" w:date="2021-07-31T19:40:00Z">
              <w:rPr>
                <w:rFonts w:asciiTheme="minorHAnsi" w:eastAsiaTheme="minorEastAsia" w:hAnsiTheme="minorHAnsi"/>
                <w:b w:val="0"/>
                <w:bCs w:val="0"/>
                <w:sz w:val="24"/>
                <w:lang w:val="en-CA"/>
              </w:rPr>
            </w:rPrChange>
          </w:rPr>
          <w:tab/>
        </w:r>
        <w:r w:rsidRPr="00CE178C">
          <w:rPr>
            <w:rStyle w:val="Hyperlink"/>
            <w:noProof w:val="0"/>
            <w:lang w:val="en-CA"/>
            <w:rPrChange w:id="743" w:author="Vladymyr Kozyr" w:date="2021-07-31T19:40:00Z">
              <w:rPr>
                <w:rStyle w:val="Hyperlink"/>
              </w:rPr>
            </w:rPrChange>
          </w:rPr>
          <w:t>Design and Use Cases</w:t>
        </w:r>
        <w:r w:rsidRPr="00CE178C">
          <w:rPr>
            <w:noProof w:val="0"/>
            <w:webHidden/>
            <w:lang w:val="en-CA"/>
            <w:rPrChange w:id="744" w:author="Vladymyr Kozyr" w:date="2021-07-31T19:40:00Z">
              <w:rPr>
                <w:webHidden/>
              </w:rPr>
            </w:rPrChange>
          </w:rPr>
          <w:tab/>
        </w:r>
        <w:r w:rsidRPr="00CE178C">
          <w:rPr>
            <w:noProof w:val="0"/>
            <w:webHidden/>
            <w:lang w:val="en-CA"/>
            <w:rPrChange w:id="745" w:author="Vladymyr Kozyr" w:date="2021-07-31T19:40:00Z">
              <w:rPr>
                <w:webHidden/>
              </w:rPr>
            </w:rPrChange>
          </w:rPr>
          <w:fldChar w:fldCharType="begin"/>
        </w:r>
        <w:r w:rsidRPr="00CE178C">
          <w:rPr>
            <w:noProof w:val="0"/>
            <w:webHidden/>
            <w:lang w:val="en-CA"/>
            <w:rPrChange w:id="746" w:author="Vladymyr Kozyr" w:date="2021-07-31T19:40:00Z">
              <w:rPr>
                <w:webHidden/>
              </w:rPr>
            </w:rPrChange>
          </w:rPr>
          <w:instrText xml:space="preserve"> PAGEREF _Toc67830745 \h </w:instrText>
        </w:r>
      </w:ins>
      <w:r w:rsidRPr="00CE178C">
        <w:rPr>
          <w:noProof w:val="0"/>
          <w:webHidden/>
          <w:lang w:val="en-CA"/>
          <w:rPrChange w:id="747" w:author="Vladymyr Kozyr" w:date="2021-07-31T19:40:00Z">
            <w:rPr>
              <w:webHidden/>
            </w:rPr>
          </w:rPrChange>
        </w:rPr>
      </w:r>
      <w:r w:rsidRPr="00CE178C">
        <w:rPr>
          <w:noProof w:val="0"/>
          <w:webHidden/>
          <w:lang w:val="en-CA"/>
          <w:rPrChange w:id="748" w:author="Vladymyr Kozyr" w:date="2021-07-31T19:40:00Z">
            <w:rPr>
              <w:webHidden/>
            </w:rPr>
          </w:rPrChange>
        </w:rPr>
        <w:fldChar w:fldCharType="separate"/>
      </w:r>
      <w:ins w:id="749" w:author="Vladymyr Kozyr" w:date="2021-03-28T13:31:00Z">
        <w:r w:rsidRPr="00CE178C">
          <w:rPr>
            <w:noProof w:val="0"/>
            <w:webHidden/>
            <w:lang w:val="en-CA"/>
            <w:rPrChange w:id="750" w:author="Vladymyr Kozyr" w:date="2021-07-31T19:40:00Z">
              <w:rPr>
                <w:webHidden/>
              </w:rPr>
            </w:rPrChange>
          </w:rPr>
          <w:t>6</w:t>
        </w:r>
        <w:r w:rsidRPr="00CE178C">
          <w:rPr>
            <w:noProof w:val="0"/>
            <w:webHidden/>
            <w:lang w:val="en-CA"/>
            <w:rPrChange w:id="751" w:author="Vladymyr Kozyr" w:date="2021-07-31T19:40:00Z">
              <w:rPr>
                <w:webHidden/>
              </w:rPr>
            </w:rPrChange>
          </w:rPr>
          <w:fldChar w:fldCharType="end"/>
        </w:r>
        <w:r w:rsidRPr="00CE178C">
          <w:rPr>
            <w:rStyle w:val="Hyperlink"/>
            <w:noProof w:val="0"/>
            <w:lang w:val="en-CA"/>
            <w:rPrChange w:id="752" w:author="Vladymyr Kozyr" w:date="2021-07-31T19:40:00Z">
              <w:rPr>
                <w:rStyle w:val="Hyperlink"/>
              </w:rPr>
            </w:rPrChange>
          </w:rPr>
          <w:fldChar w:fldCharType="end"/>
        </w:r>
      </w:ins>
    </w:p>
    <w:p w14:paraId="013FE2B5" w14:textId="55631CF5" w:rsidR="00FD00CC" w:rsidRPr="00CE178C" w:rsidRDefault="00FD00CC" w:rsidP="00A01DEA">
      <w:pPr>
        <w:pStyle w:val="TOC2"/>
        <w:rPr>
          <w:ins w:id="753" w:author="Vladymyr Kozyr" w:date="2021-03-28T13:31:00Z"/>
          <w:rFonts w:asciiTheme="minorHAnsi" w:eastAsiaTheme="minorEastAsia" w:hAnsiTheme="minorHAnsi"/>
          <w:noProof w:val="0"/>
          <w:sz w:val="24"/>
          <w:szCs w:val="24"/>
          <w:lang w:val="en-CA"/>
          <w:rPrChange w:id="754" w:author="Vladymyr Kozyr" w:date="2021-07-31T19:40:00Z">
            <w:rPr>
              <w:ins w:id="755" w:author="Vladymyr Kozyr" w:date="2021-03-28T13:31:00Z"/>
              <w:rFonts w:asciiTheme="minorHAnsi" w:eastAsiaTheme="minorEastAsia" w:hAnsiTheme="minorHAnsi"/>
              <w:sz w:val="24"/>
              <w:szCs w:val="24"/>
              <w:lang w:val="en-CA"/>
            </w:rPr>
          </w:rPrChange>
        </w:rPr>
      </w:pPr>
      <w:ins w:id="756" w:author="Vladymyr Kozyr" w:date="2021-03-28T13:33:00Z">
        <w:r w:rsidRPr="00CE178C">
          <w:rPr>
            <w:rStyle w:val="Hyperlink"/>
            <w:noProof w:val="0"/>
            <w:lang w:val="en-CA"/>
            <w:rPrChange w:id="757" w:author="Vladymyr Kozyr" w:date="2021-07-31T19:40:00Z">
              <w:rPr>
                <w:rStyle w:val="Hyperlink"/>
              </w:rPr>
            </w:rPrChange>
          </w:rPr>
          <w:t>3.1.</w:t>
        </w:r>
      </w:ins>
      <w:ins w:id="758" w:author="Vladymyr Kozyr" w:date="2021-03-28T13:31:00Z">
        <w:r w:rsidRPr="00CE178C">
          <w:rPr>
            <w:rStyle w:val="Hyperlink"/>
            <w:noProof w:val="0"/>
            <w:lang w:val="en-CA"/>
            <w:rPrChange w:id="759" w:author="Vladymyr Kozyr" w:date="2021-07-31T19:40:00Z">
              <w:rPr>
                <w:rStyle w:val="Hyperlink"/>
              </w:rPr>
            </w:rPrChange>
          </w:rPr>
          <w:fldChar w:fldCharType="begin"/>
        </w:r>
        <w:r w:rsidRPr="00CE178C">
          <w:rPr>
            <w:rStyle w:val="Hyperlink"/>
            <w:noProof w:val="0"/>
            <w:lang w:val="en-CA"/>
            <w:rPrChange w:id="760" w:author="Vladymyr Kozyr" w:date="2021-07-31T19:40:00Z">
              <w:rPr>
                <w:rStyle w:val="Hyperlink"/>
              </w:rPr>
            </w:rPrChange>
          </w:rPr>
          <w:instrText xml:space="preserve"> </w:instrText>
        </w:r>
        <w:r w:rsidRPr="00CE178C">
          <w:rPr>
            <w:noProof w:val="0"/>
            <w:lang w:val="en-CA"/>
            <w:rPrChange w:id="761" w:author="Vladymyr Kozyr" w:date="2021-07-31T19:40:00Z">
              <w:rPr/>
            </w:rPrChange>
          </w:rPr>
          <w:instrText>HYPERLINK \l "_Toc67830746"</w:instrText>
        </w:r>
        <w:r w:rsidRPr="00CE178C">
          <w:rPr>
            <w:rStyle w:val="Hyperlink"/>
            <w:noProof w:val="0"/>
            <w:lang w:val="en-CA"/>
            <w:rPrChange w:id="762" w:author="Vladymyr Kozyr" w:date="2021-07-31T19:40:00Z">
              <w:rPr>
                <w:rStyle w:val="Hyperlink"/>
              </w:rPr>
            </w:rPrChange>
          </w:rPr>
          <w:instrText xml:space="preserve"> </w:instrText>
        </w:r>
        <w:r w:rsidRPr="00CE178C">
          <w:rPr>
            <w:rStyle w:val="Hyperlink"/>
            <w:noProof w:val="0"/>
            <w:lang w:val="en-CA"/>
            <w:rPrChange w:id="763" w:author="Vladymyr Kozyr" w:date="2021-07-31T19:40:00Z">
              <w:rPr>
                <w:rStyle w:val="Hyperlink"/>
              </w:rPr>
            </w:rPrChange>
          </w:rPr>
          <w:fldChar w:fldCharType="separate"/>
        </w:r>
        <w:r w:rsidRPr="00CE178C">
          <w:rPr>
            <w:rFonts w:asciiTheme="minorHAnsi" w:eastAsiaTheme="minorEastAsia" w:hAnsiTheme="minorHAnsi"/>
            <w:noProof w:val="0"/>
            <w:sz w:val="24"/>
            <w:szCs w:val="24"/>
            <w:lang w:val="en-CA"/>
            <w:rPrChange w:id="764" w:author="Vladymyr Kozyr" w:date="2021-07-31T19:40:00Z">
              <w:rPr>
                <w:rFonts w:asciiTheme="minorHAnsi" w:eastAsiaTheme="minorEastAsia" w:hAnsiTheme="minorHAnsi"/>
                <w:sz w:val="24"/>
                <w:szCs w:val="24"/>
                <w:lang w:val="en-CA"/>
              </w:rPr>
            </w:rPrChange>
          </w:rPr>
          <w:tab/>
        </w:r>
        <w:r w:rsidRPr="00CE178C">
          <w:rPr>
            <w:rStyle w:val="Hyperlink"/>
            <w:noProof w:val="0"/>
            <w:lang w:val="en-CA"/>
            <w:rPrChange w:id="765" w:author="Vladymyr Kozyr" w:date="2021-07-31T19:40:00Z">
              <w:rPr>
                <w:rStyle w:val="Hyperlink"/>
              </w:rPr>
            </w:rPrChange>
          </w:rPr>
          <w:t>Fishery Reports</w:t>
        </w:r>
        <w:r w:rsidRPr="00CE178C">
          <w:rPr>
            <w:noProof w:val="0"/>
            <w:webHidden/>
            <w:lang w:val="en-CA"/>
            <w:rPrChange w:id="766" w:author="Vladymyr Kozyr" w:date="2021-07-31T19:40:00Z">
              <w:rPr>
                <w:webHidden/>
              </w:rPr>
            </w:rPrChange>
          </w:rPr>
          <w:tab/>
        </w:r>
        <w:r w:rsidRPr="00CE178C">
          <w:rPr>
            <w:noProof w:val="0"/>
            <w:webHidden/>
            <w:lang w:val="en-CA"/>
            <w:rPrChange w:id="767" w:author="Vladymyr Kozyr" w:date="2021-07-31T19:40:00Z">
              <w:rPr>
                <w:webHidden/>
              </w:rPr>
            </w:rPrChange>
          </w:rPr>
          <w:fldChar w:fldCharType="begin"/>
        </w:r>
        <w:r w:rsidRPr="00CE178C">
          <w:rPr>
            <w:noProof w:val="0"/>
            <w:webHidden/>
            <w:lang w:val="en-CA"/>
            <w:rPrChange w:id="768" w:author="Vladymyr Kozyr" w:date="2021-07-31T19:40:00Z">
              <w:rPr>
                <w:webHidden/>
              </w:rPr>
            </w:rPrChange>
          </w:rPr>
          <w:instrText xml:space="preserve"> PAGEREF _Toc67830746 \h </w:instrText>
        </w:r>
      </w:ins>
      <w:r w:rsidRPr="00CE178C">
        <w:rPr>
          <w:noProof w:val="0"/>
          <w:webHidden/>
          <w:lang w:val="en-CA"/>
          <w:rPrChange w:id="769" w:author="Vladymyr Kozyr" w:date="2021-07-31T19:40:00Z">
            <w:rPr>
              <w:webHidden/>
            </w:rPr>
          </w:rPrChange>
        </w:rPr>
      </w:r>
      <w:r w:rsidRPr="00CE178C">
        <w:rPr>
          <w:noProof w:val="0"/>
          <w:webHidden/>
          <w:lang w:val="en-CA"/>
          <w:rPrChange w:id="770" w:author="Vladymyr Kozyr" w:date="2021-07-31T19:40:00Z">
            <w:rPr>
              <w:webHidden/>
            </w:rPr>
          </w:rPrChange>
        </w:rPr>
        <w:fldChar w:fldCharType="separate"/>
      </w:r>
      <w:ins w:id="771" w:author="Vladymyr Kozyr" w:date="2021-03-28T13:31:00Z">
        <w:r w:rsidRPr="00CE178C">
          <w:rPr>
            <w:noProof w:val="0"/>
            <w:webHidden/>
            <w:lang w:val="en-CA"/>
            <w:rPrChange w:id="772" w:author="Vladymyr Kozyr" w:date="2021-07-31T19:40:00Z">
              <w:rPr>
                <w:webHidden/>
              </w:rPr>
            </w:rPrChange>
          </w:rPr>
          <w:t>6</w:t>
        </w:r>
        <w:r w:rsidRPr="00CE178C">
          <w:rPr>
            <w:noProof w:val="0"/>
            <w:webHidden/>
            <w:lang w:val="en-CA"/>
            <w:rPrChange w:id="773" w:author="Vladymyr Kozyr" w:date="2021-07-31T19:40:00Z">
              <w:rPr>
                <w:webHidden/>
              </w:rPr>
            </w:rPrChange>
          </w:rPr>
          <w:fldChar w:fldCharType="end"/>
        </w:r>
        <w:r w:rsidRPr="00CE178C">
          <w:rPr>
            <w:rStyle w:val="Hyperlink"/>
            <w:noProof w:val="0"/>
            <w:lang w:val="en-CA"/>
            <w:rPrChange w:id="774" w:author="Vladymyr Kozyr" w:date="2021-07-31T19:40:00Z">
              <w:rPr>
                <w:rStyle w:val="Hyperlink"/>
              </w:rPr>
            </w:rPrChange>
          </w:rPr>
          <w:fldChar w:fldCharType="end"/>
        </w:r>
      </w:ins>
    </w:p>
    <w:p w14:paraId="26D30BBC" w14:textId="75997C64" w:rsidR="00FD00CC" w:rsidRPr="00CE178C" w:rsidRDefault="00FD00CC" w:rsidP="00A01DEA">
      <w:pPr>
        <w:pStyle w:val="TOC2"/>
        <w:rPr>
          <w:ins w:id="775" w:author="Vladymyr Kozyr" w:date="2021-03-28T13:31:00Z"/>
          <w:rFonts w:asciiTheme="minorHAnsi" w:eastAsiaTheme="minorEastAsia" w:hAnsiTheme="minorHAnsi"/>
          <w:noProof w:val="0"/>
          <w:sz w:val="24"/>
          <w:szCs w:val="24"/>
          <w:lang w:val="en-CA"/>
          <w:rPrChange w:id="776" w:author="Vladymyr Kozyr" w:date="2021-07-31T19:40:00Z">
            <w:rPr>
              <w:ins w:id="777" w:author="Vladymyr Kozyr" w:date="2021-03-28T13:31:00Z"/>
              <w:rFonts w:asciiTheme="minorHAnsi" w:eastAsiaTheme="minorEastAsia" w:hAnsiTheme="minorHAnsi"/>
              <w:sz w:val="24"/>
              <w:szCs w:val="24"/>
              <w:lang w:val="en-CA"/>
            </w:rPr>
          </w:rPrChange>
        </w:rPr>
      </w:pPr>
      <w:ins w:id="778" w:author="Vladymyr Kozyr" w:date="2021-03-28T13:31:00Z">
        <w:r w:rsidRPr="00CE178C">
          <w:rPr>
            <w:rStyle w:val="Hyperlink"/>
            <w:noProof w:val="0"/>
            <w:lang w:val="en-CA"/>
            <w:rPrChange w:id="779" w:author="Vladymyr Kozyr" w:date="2021-07-31T19:40:00Z">
              <w:rPr>
                <w:rStyle w:val="Hyperlink"/>
              </w:rPr>
            </w:rPrChange>
          </w:rPr>
          <w:fldChar w:fldCharType="begin"/>
        </w:r>
        <w:r w:rsidRPr="00CE178C">
          <w:rPr>
            <w:rStyle w:val="Hyperlink"/>
            <w:noProof w:val="0"/>
            <w:lang w:val="en-CA"/>
            <w:rPrChange w:id="780" w:author="Vladymyr Kozyr" w:date="2021-07-31T19:40:00Z">
              <w:rPr>
                <w:rStyle w:val="Hyperlink"/>
              </w:rPr>
            </w:rPrChange>
          </w:rPr>
          <w:instrText xml:space="preserve"> </w:instrText>
        </w:r>
        <w:r w:rsidRPr="00CE178C">
          <w:rPr>
            <w:noProof w:val="0"/>
            <w:lang w:val="en-CA"/>
            <w:rPrChange w:id="781" w:author="Vladymyr Kozyr" w:date="2021-07-31T19:40:00Z">
              <w:rPr/>
            </w:rPrChange>
          </w:rPr>
          <w:instrText>HYPERLINK \l "_Toc67830749"</w:instrText>
        </w:r>
        <w:r w:rsidRPr="00CE178C">
          <w:rPr>
            <w:rStyle w:val="Hyperlink"/>
            <w:noProof w:val="0"/>
            <w:lang w:val="en-CA"/>
            <w:rPrChange w:id="782" w:author="Vladymyr Kozyr" w:date="2021-07-31T19:40:00Z">
              <w:rPr>
                <w:rStyle w:val="Hyperlink"/>
              </w:rPr>
            </w:rPrChange>
          </w:rPr>
          <w:instrText xml:space="preserve"> </w:instrText>
        </w:r>
        <w:r w:rsidRPr="00CE178C">
          <w:rPr>
            <w:rStyle w:val="Hyperlink"/>
            <w:noProof w:val="0"/>
            <w:lang w:val="en-CA"/>
            <w:rPrChange w:id="783" w:author="Vladymyr Kozyr" w:date="2021-07-31T19:40:00Z">
              <w:rPr>
                <w:rStyle w:val="Hyperlink"/>
              </w:rPr>
            </w:rPrChange>
          </w:rPr>
          <w:fldChar w:fldCharType="separate"/>
        </w:r>
        <w:r w:rsidRPr="00CE178C">
          <w:rPr>
            <w:rStyle w:val="Hyperlink"/>
            <w:rFonts w:cs="Arial"/>
            <w:noProof w:val="0"/>
            <w:lang w:val="en-CA"/>
            <w:rPrChange w:id="784" w:author="Vladymyr Kozyr" w:date="2021-07-31T19:40:00Z">
              <w:rPr>
                <w:rStyle w:val="Hyperlink"/>
                <w:rFonts w:cs="Arial"/>
              </w:rPr>
            </w:rPrChange>
          </w:rPr>
          <w:t>3.2.</w:t>
        </w:r>
        <w:r w:rsidRPr="00CE178C">
          <w:rPr>
            <w:rFonts w:asciiTheme="minorHAnsi" w:eastAsiaTheme="minorEastAsia" w:hAnsiTheme="minorHAnsi"/>
            <w:noProof w:val="0"/>
            <w:sz w:val="24"/>
            <w:szCs w:val="24"/>
            <w:lang w:val="en-CA"/>
            <w:rPrChange w:id="785" w:author="Vladymyr Kozyr" w:date="2021-07-31T19:40:00Z">
              <w:rPr>
                <w:rFonts w:asciiTheme="minorHAnsi" w:eastAsiaTheme="minorEastAsia" w:hAnsiTheme="minorHAnsi"/>
                <w:sz w:val="24"/>
                <w:szCs w:val="24"/>
                <w:lang w:val="en-CA"/>
              </w:rPr>
            </w:rPrChange>
          </w:rPr>
          <w:tab/>
        </w:r>
        <w:r w:rsidRPr="00CE178C">
          <w:rPr>
            <w:rStyle w:val="Hyperlink"/>
            <w:noProof w:val="0"/>
            <w:lang w:val="en-CA"/>
            <w:rPrChange w:id="786" w:author="Vladymyr Kozyr" w:date="2021-07-31T19:40:00Z">
              <w:rPr>
                <w:rStyle w:val="Hyperlink"/>
              </w:rPr>
            </w:rPrChange>
          </w:rPr>
          <w:t xml:space="preserve">Data Sources </w:t>
        </w:r>
        <w:r w:rsidRPr="00CE178C">
          <w:rPr>
            <w:noProof w:val="0"/>
            <w:webHidden/>
            <w:lang w:val="en-CA"/>
            <w:rPrChange w:id="787" w:author="Vladymyr Kozyr" w:date="2021-07-31T19:40:00Z">
              <w:rPr>
                <w:webHidden/>
              </w:rPr>
            </w:rPrChange>
          </w:rPr>
          <w:tab/>
        </w:r>
        <w:r w:rsidRPr="00CE178C">
          <w:rPr>
            <w:noProof w:val="0"/>
            <w:webHidden/>
            <w:lang w:val="en-CA"/>
            <w:rPrChange w:id="788" w:author="Vladymyr Kozyr" w:date="2021-07-31T19:40:00Z">
              <w:rPr>
                <w:webHidden/>
              </w:rPr>
            </w:rPrChange>
          </w:rPr>
          <w:fldChar w:fldCharType="begin"/>
        </w:r>
        <w:r w:rsidRPr="00CE178C">
          <w:rPr>
            <w:noProof w:val="0"/>
            <w:webHidden/>
            <w:lang w:val="en-CA"/>
            <w:rPrChange w:id="789" w:author="Vladymyr Kozyr" w:date="2021-07-31T19:40:00Z">
              <w:rPr>
                <w:webHidden/>
              </w:rPr>
            </w:rPrChange>
          </w:rPr>
          <w:instrText xml:space="preserve"> PAGEREF _Toc67830749 \h </w:instrText>
        </w:r>
      </w:ins>
      <w:r w:rsidRPr="00CE178C">
        <w:rPr>
          <w:noProof w:val="0"/>
          <w:webHidden/>
          <w:lang w:val="en-CA"/>
          <w:rPrChange w:id="790" w:author="Vladymyr Kozyr" w:date="2021-07-31T19:40:00Z">
            <w:rPr>
              <w:webHidden/>
            </w:rPr>
          </w:rPrChange>
        </w:rPr>
      </w:r>
      <w:r w:rsidRPr="00CE178C">
        <w:rPr>
          <w:noProof w:val="0"/>
          <w:webHidden/>
          <w:lang w:val="en-CA"/>
          <w:rPrChange w:id="791" w:author="Vladymyr Kozyr" w:date="2021-07-31T19:40:00Z">
            <w:rPr>
              <w:webHidden/>
            </w:rPr>
          </w:rPrChange>
        </w:rPr>
        <w:fldChar w:fldCharType="separate"/>
      </w:r>
      <w:ins w:id="792" w:author="Vladymyr Kozyr" w:date="2021-03-28T13:31:00Z">
        <w:r w:rsidRPr="00CE178C">
          <w:rPr>
            <w:noProof w:val="0"/>
            <w:webHidden/>
            <w:lang w:val="en-CA"/>
            <w:rPrChange w:id="793" w:author="Vladymyr Kozyr" w:date="2021-07-31T19:40:00Z">
              <w:rPr>
                <w:webHidden/>
              </w:rPr>
            </w:rPrChange>
          </w:rPr>
          <w:t>12</w:t>
        </w:r>
        <w:r w:rsidRPr="00CE178C">
          <w:rPr>
            <w:noProof w:val="0"/>
            <w:webHidden/>
            <w:lang w:val="en-CA"/>
            <w:rPrChange w:id="794" w:author="Vladymyr Kozyr" w:date="2021-07-31T19:40:00Z">
              <w:rPr>
                <w:webHidden/>
              </w:rPr>
            </w:rPrChange>
          </w:rPr>
          <w:fldChar w:fldCharType="end"/>
        </w:r>
        <w:r w:rsidRPr="00CE178C">
          <w:rPr>
            <w:rStyle w:val="Hyperlink"/>
            <w:noProof w:val="0"/>
            <w:lang w:val="en-CA"/>
            <w:rPrChange w:id="795" w:author="Vladymyr Kozyr" w:date="2021-07-31T19:40:00Z">
              <w:rPr>
                <w:rStyle w:val="Hyperlink"/>
              </w:rPr>
            </w:rPrChange>
          </w:rPr>
          <w:fldChar w:fldCharType="end"/>
        </w:r>
      </w:ins>
    </w:p>
    <w:p w14:paraId="0975F9CA" w14:textId="4AC6666F" w:rsidR="00FD00CC" w:rsidRPr="00CE178C" w:rsidRDefault="00FD00CC" w:rsidP="00A01DEA">
      <w:pPr>
        <w:pStyle w:val="TOC2"/>
        <w:rPr>
          <w:ins w:id="796" w:author="Vladymyr Kozyr" w:date="2021-03-28T13:31:00Z"/>
          <w:rFonts w:asciiTheme="minorHAnsi" w:eastAsiaTheme="minorEastAsia" w:hAnsiTheme="minorHAnsi"/>
          <w:noProof w:val="0"/>
          <w:sz w:val="24"/>
          <w:szCs w:val="24"/>
          <w:lang w:val="en-CA"/>
          <w:rPrChange w:id="797" w:author="Vladymyr Kozyr" w:date="2021-07-31T19:40:00Z">
            <w:rPr>
              <w:ins w:id="798" w:author="Vladymyr Kozyr" w:date="2021-03-28T13:31:00Z"/>
              <w:rFonts w:asciiTheme="minorHAnsi" w:eastAsiaTheme="minorEastAsia" w:hAnsiTheme="minorHAnsi"/>
              <w:sz w:val="24"/>
              <w:szCs w:val="24"/>
              <w:lang w:val="en-CA"/>
            </w:rPr>
          </w:rPrChange>
        </w:rPr>
      </w:pPr>
      <w:ins w:id="799" w:author="Vladymyr Kozyr" w:date="2021-03-28T13:31:00Z">
        <w:r w:rsidRPr="00CE178C">
          <w:rPr>
            <w:rStyle w:val="Hyperlink"/>
            <w:noProof w:val="0"/>
            <w:lang w:val="en-CA"/>
            <w:rPrChange w:id="800" w:author="Vladymyr Kozyr" w:date="2021-07-31T19:40:00Z">
              <w:rPr>
                <w:rStyle w:val="Hyperlink"/>
              </w:rPr>
            </w:rPrChange>
          </w:rPr>
          <w:fldChar w:fldCharType="begin"/>
        </w:r>
        <w:r w:rsidRPr="00CE178C">
          <w:rPr>
            <w:rStyle w:val="Hyperlink"/>
            <w:noProof w:val="0"/>
            <w:lang w:val="en-CA"/>
            <w:rPrChange w:id="801" w:author="Vladymyr Kozyr" w:date="2021-07-31T19:40:00Z">
              <w:rPr>
                <w:rStyle w:val="Hyperlink"/>
              </w:rPr>
            </w:rPrChange>
          </w:rPr>
          <w:instrText xml:space="preserve"> </w:instrText>
        </w:r>
        <w:r w:rsidRPr="00CE178C">
          <w:rPr>
            <w:noProof w:val="0"/>
            <w:lang w:val="en-CA"/>
            <w:rPrChange w:id="802" w:author="Vladymyr Kozyr" w:date="2021-07-31T19:40:00Z">
              <w:rPr/>
            </w:rPrChange>
          </w:rPr>
          <w:instrText>HYPERLINK \l "_Toc67830750"</w:instrText>
        </w:r>
        <w:r w:rsidRPr="00CE178C">
          <w:rPr>
            <w:rStyle w:val="Hyperlink"/>
            <w:noProof w:val="0"/>
            <w:lang w:val="en-CA"/>
            <w:rPrChange w:id="803" w:author="Vladymyr Kozyr" w:date="2021-07-31T19:40:00Z">
              <w:rPr>
                <w:rStyle w:val="Hyperlink"/>
              </w:rPr>
            </w:rPrChange>
          </w:rPr>
          <w:instrText xml:space="preserve"> </w:instrText>
        </w:r>
        <w:r w:rsidRPr="00CE178C">
          <w:rPr>
            <w:rStyle w:val="Hyperlink"/>
            <w:noProof w:val="0"/>
            <w:lang w:val="en-CA"/>
            <w:rPrChange w:id="804" w:author="Vladymyr Kozyr" w:date="2021-07-31T19:40:00Z">
              <w:rPr>
                <w:rStyle w:val="Hyperlink"/>
              </w:rPr>
            </w:rPrChange>
          </w:rPr>
          <w:fldChar w:fldCharType="separate"/>
        </w:r>
        <w:r w:rsidRPr="00CE178C">
          <w:rPr>
            <w:rStyle w:val="Hyperlink"/>
            <w:noProof w:val="0"/>
            <w:lang w:val="en-CA"/>
            <w:rPrChange w:id="805" w:author="Vladymyr Kozyr" w:date="2021-07-31T19:40:00Z">
              <w:rPr>
                <w:rStyle w:val="Hyperlink"/>
              </w:rPr>
            </w:rPrChange>
          </w:rPr>
          <w:t>3.3.</w:t>
        </w:r>
        <w:r w:rsidRPr="00CE178C">
          <w:rPr>
            <w:rFonts w:asciiTheme="minorHAnsi" w:eastAsiaTheme="minorEastAsia" w:hAnsiTheme="minorHAnsi"/>
            <w:noProof w:val="0"/>
            <w:sz w:val="24"/>
            <w:szCs w:val="24"/>
            <w:lang w:val="en-CA"/>
            <w:rPrChange w:id="806" w:author="Vladymyr Kozyr" w:date="2021-07-31T19:40:00Z">
              <w:rPr>
                <w:rFonts w:asciiTheme="minorHAnsi" w:eastAsiaTheme="minorEastAsia" w:hAnsiTheme="minorHAnsi"/>
                <w:sz w:val="24"/>
                <w:szCs w:val="24"/>
                <w:lang w:val="en-CA"/>
              </w:rPr>
            </w:rPrChange>
          </w:rPr>
          <w:tab/>
        </w:r>
        <w:r w:rsidRPr="00CE178C">
          <w:rPr>
            <w:rStyle w:val="Hyperlink"/>
            <w:noProof w:val="0"/>
            <w:lang w:val="en-CA"/>
            <w:rPrChange w:id="807" w:author="Vladymyr Kozyr" w:date="2021-07-31T19:40:00Z">
              <w:rPr>
                <w:rStyle w:val="Hyperlink"/>
              </w:rPr>
            </w:rPrChange>
          </w:rPr>
          <w:t>Fishery Domain Problems</w:t>
        </w:r>
        <w:r w:rsidRPr="00CE178C">
          <w:rPr>
            <w:noProof w:val="0"/>
            <w:webHidden/>
            <w:lang w:val="en-CA"/>
            <w:rPrChange w:id="808" w:author="Vladymyr Kozyr" w:date="2021-07-31T19:40:00Z">
              <w:rPr>
                <w:webHidden/>
              </w:rPr>
            </w:rPrChange>
          </w:rPr>
          <w:tab/>
        </w:r>
        <w:r w:rsidRPr="00CE178C">
          <w:rPr>
            <w:noProof w:val="0"/>
            <w:webHidden/>
            <w:lang w:val="en-CA"/>
            <w:rPrChange w:id="809" w:author="Vladymyr Kozyr" w:date="2021-07-31T19:40:00Z">
              <w:rPr>
                <w:webHidden/>
              </w:rPr>
            </w:rPrChange>
          </w:rPr>
          <w:fldChar w:fldCharType="begin"/>
        </w:r>
        <w:r w:rsidRPr="00CE178C">
          <w:rPr>
            <w:noProof w:val="0"/>
            <w:webHidden/>
            <w:lang w:val="en-CA"/>
            <w:rPrChange w:id="810" w:author="Vladymyr Kozyr" w:date="2021-07-31T19:40:00Z">
              <w:rPr>
                <w:webHidden/>
              </w:rPr>
            </w:rPrChange>
          </w:rPr>
          <w:instrText xml:space="preserve"> PAGEREF _Toc67830750 \h </w:instrText>
        </w:r>
      </w:ins>
      <w:r w:rsidRPr="00CE178C">
        <w:rPr>
          <w:noProof w:val="0"/>
          <w:webHidden/>
          <w:lang w:val="en-CA"/>
          <w:rPrChange w:id="811" w:author="Vladymyr Kozyr" w:date="2021-07-31T19:40:00Z">
            <w:rPr>
              <w:webHidden/>
            </w:rPr>
          </w:rPrChange>
        </w:rPr>
      </w:r>
      <w:r w:rsidRPr="00CE178C">
        <w:rPr>
          <w:noProof w:val="0"/>
          <w:webHidden/>
          <w:lang w:val="en-CA"/>
          <w:rPrChange w:id="812" w:author="Vladymyr Kozyr" w:date="2021-07-31T19:40:00Z">
            <w:rPr>
              <w:webHidden/>
            </w:rPr>
          </w:rPrChange>
        </w:rPr>
        <w:fldChar w:fldCharType="separate"/>
      </w:r>
      <w:ins w:id="813" w:author="Vladymyr Kozyr" w:date="2021-03-28T13:31:00Z">
        <w:r w:rsidRPr="00CE178C">
          <w:rPr>
            <w:noProof w:val="0"/>
            <w:webHidden/>
            <w:lang w:val="en-CA"/>
            <w:rPrChange w:id="814" w:author="Vladymyr Kozyr" w:date="2021-07-31T19:40:00Z">
              <w:rPr>
                <w:webHidden/>
              </w:rPr>
            </w:rPrChange>
          </w:rPr>
          <w:t>13</w:t>
        </w:r>
        <w:r w:rsidRPr="00CE178C">
          <w:rPr>
            <w:noProof w:val="0"/>
            <w:webHidden/>
            <w:lang w:val="en-CA"/>
            <w:rPrChange w:id="815" w:author="Vladymyr Kozyr" w:date="2021-07-31T19:40:00Z">
              <w:rPr>
                <w:webHidden/>
              </w:rPr>
            </w:rPrChange>
          </w:rPr>
          <w:fldChar w:fldCharType="end"/>
        </w:r>
        <w:r w:rsidRPr="00CE178C">
          <w:rPr>
            <w:rStyle w:val="Hyperlink"/>
            <w:noProof w:val="0"/>
            <w:lang w:val="en-CA"/>
            <w:rPrChange w:id="816" w:author="Vladymyr Kozyr" w:date="2021-07-31T19:40:00Z">
              <w:rPr>
                <w:rStyle w:val="Hyperlink"/>
              </w:rPr>
            </w:rPrChange>
          </w:rPr>
          <w:fldChar w:fldCharType="end"/>
        </w:r>
      </w:ins>
    </w:p>
    <w:p w14:paraId="26BAC1EC" w14:textId="3F19DF87" w:rsidR="00FD00CC" w:rsidRPr="00CE178C" w:rsidRDefault="00FD00CC" w:rsidP="00A01DEA">
      <w:pPr>
        <w:pStyle w:val="TOC2"/>
        <w:rPr>
          <w:ins w:id="817" w:author="Vladymyr Kozyr" w:date="2021-03-28T13:31:00Z"/>
          <w:rFonts w:asciiTheme="minorHAnsi" w:eastAsiaTheme="minorEastAsia" w:hAnsiTheme="minorHAnsi"/>
          <w:noProof w:val="0"/>
          <w:sz w:val="24"/>
          <w:szCs w:val="24"/>
          <w:lang w:val="en-CA"/>
          <w:rPrChange w:id="818" w:author="Vladymyr Kozyr" w:date="2021-07-31T19:40:00Z">
            <w:rPr>
              <w:ins w:id="819" w:author="Vladymyr Kozyr" w:date="2021-03-28T13:31:00Z"/>
              <w:rFonts w:asciiTheme="minorHAnsi" w:eastAsiaTheme="minorEastAsia" w:hAnsiTheme="minorHAnsi"/>
              <w:sz w:val="24"/>
              <w:szCs w:val="24"/>
              <w:lang w:val="en-CA"/>
            </w:rPr>
          </w:rPrChange>
        </w:rPr>
      </w:pPr>
      <w:ins w:id="820" w:author="Vladymyr Kozyr" w:date="2021-03-28T13:31:00Z">
        <w:r w:rsidRPr="00CE178C">
          <w:rPr>
            <w:rStyle w:val="Hyperlink"/>
            <w:noProof w:val="0"/>
            <w:lang w:val="en-CA"/>
            <w:rPrChange w:id="821" w:author="Vladymyr Kozyr" w:date="2021-07-31T19:40:00Z">
              <w:rPr>
                <w:rStyle w:val="Hyperlink"/>
              </w:rPr>
            </w:rPrChange>
          </w:rPr>
          <w:fldChar w:fldCharType="begin"/>
        </w:r>
        <w:r w:rsidRPr="00CE178C">
          <w:rPr>
            <w:rStyle w:val="Hyperlink"/>
            <w:noProof w:val="0"/>
            <w:lang w:val="en-CA"/>
            <w:rPrChange w:id="822" w:author="Vladymyr Kozyr" w:date="2021-07-31T19:40:00Z">
              <w:rPr>
                <w:rStyle w:val="Hyperlink"/>
              </w:rPr>
            </w:rPrChange>
          </w:rPr>
          <w:instrText xml:space="preserve"> </w:instrText>
        </w:r>
        <w:r w:rsidRPr="00CE178C">
          <w:rPr>
            <w:noProof w:val="0"/>
            <w:lang w:val="en-CA"/>
            <w:rPrChange w:id="823" w:author="Vladymyr Kozyr" w:date="2021-07-31T19:40:00Z">
              <w:rPr/>
            </w:rPrChange>
          </w:rPr>
          <w:instrText>HYPERLINK \l "_Toc67830751"</w:instrText>
        </w:r>
        <w:r w:rsidRPr="00CE178C">
          <w:rPr>
            <w:rStyle w:val="Hyperlink"/>
            <w:noProof w:val="0"/>
            <w:lang w:val="en-CA"/>
            <w:rPrChange w:id="824" w:author="Vladymyr Kozyr" w:date="2021-07-31T19:40:00Z">
              <w:rPr>
                <w:rStyle w:val="Hyperlink"/>
              </w:rPr>
            </w:rPrChange>
          </w:rPr>
          <w:instrText xml:space="preserve"> </w:instrText>
        </w:r>
        <w:r w:rsidRPr="00CE178C">
          <w:rPr>
            <w:rStyle w:val="Hyperlink"/>
            <w:noProof w:val="0"/>
            <w:lang w:val="en-CA"/>
            <w:rPrChange w:id="825" w:author="Vladymyr Kozyr" w:date="2021-07-31T19:40:00Z">
              <w:rPr>
                <w:rStyle w:val="Hyperlink"/>
              </w:rPr>
            </w:rPrChange>
          </w:rPr>
          <w:fldChar w:fldCharType="separate"/>
        </w:r>
        <w:r w:rsidRPr="00CE178C">
          <w:rPr>
            <w:rStyle w:val="Hyperlink"/>
            <w:noProof w:val="0"/>
            <w:lang w:val="en-CA"/>
            <w:rPrChange w:id="826" w:author="Vladymyr Kozyr" w:date="2021-07-31T19:40:00Z">
              <w:rPr>
                <w:rStyle w:val="Hyperlink"/>
              </w:rPr>
            </w:rPrChange>
          </w:rPr>
          <w:t>3.4.</w:t>
        </w:r>
        <w:r w:rsidRPr="00CE178C">
          <w:rPr>
            <w:rStyle w:val="Hyperlink"/>
            <w:noProof w:val="0"/>
            <w:lang w:val="en-CA"/>
            <w:rPrChange w:id="827" w:author="Vladymyr Kozyr" w:date="2021-07-31T19:40:00Z">
              <w:rPr>
                <w:rStyle w:val="Hyperlink"/>
              </w:rPr>
            </w:rPrChange>
          </w:rPr>
          <w:fldChar w:fldCharType="end"/>
        </w:r>
      </w:ins>
      <w:ins w:id="828" w:author="Vladymyr Kozyr" w:date="2021-03-28T13:32:00Z">
        <w:r w:rsidRPr="00CE178C">
          <w:rPr>
            <w:rStyle w:val="Hyperlink"/>
            <w:noProof w:val="0"/>
            <w:lang w:val="en-CA"/>
            <w:rPrChange w:id="829" w:author="Vladymyr Kozyr" w:date="2021-07-31T19:40:00Z">
              <w:rPr>
                <w:rStyle w:val="Hyperlink"/>
              </w:rPr>
            </w:rPrChange>
          </w:rPr>
          <w:tab/>
        </w:r>
      </w:ins>
      <w:ins w:id="830" w:author="Vladymyr Kozyr" w:date="2021-03-28T13:31:00Z">
        <w:r w:rsidRPr="00CE178C">
          <w:rPr>
            <w:rStyle w:val="Hyperlink"/>
            <w:noProof w:val="0"/>
            <w:lang w:val="en-CA"/>
            <w:rPrChange w:id="831" w:author="Vladymyr Kozyr" w:date="2021-07-31T19:40:00Z">
              <w:rPr>
                <w:rStyle w:val="Hyperlink"/>
              </w:rPr>
            </w:rPrChange>
          </w:rPr>
          <w:fldChar w:fldCharType="begin"/>
        </w:r>
        <w:r w:rsidRPr="00CE178C">
          <w:rPr>
            <w:rStyle w:val="Hyperlink"/>
            <w:noProof w:val="0"/>
            <w:lang w:val="en-CA"/>
            <w:rPrChange w:id="832" w:author="Vladymyr Kozyr" w:date="2021-07-31T19:40:00Z">
              <w:rPr>
                <w:rStyle w:val="Hyperlink"/>
              </w:rPr>
            </w:rPrChange>
          </w:rPr>
          <w:instrText xml:space="preserve"> </w:instrText>
        </w:r>
        <w:r w:rsidRPr="00CE178C">
          <w:rPr>
            <w:noProof w:val="0"/>
            <w:lang w:val="en-CA"/>
            <w:rPrChange w:id="833" w:author="Vladymyr Kozyr" w:date="2021-07-31T19:40:00Z">
              <w:rPr/>
            </w:rPrChange>
          </w:rPr>
          <w:instrText>HYPERLINK \l "_Toc67830752"</w:instrText>
        </w:r>
        <w:r w:rsidRPr="00CE178C">
          <w:rPr>
            <w:rStyle w:val="Hyperlink"/>
            <w:noProof w:val="0"/>
            <w:lang w:val="en-CA"/>
            <w:rPrChange w:id="834" w:author="Vladymyr Kozyr" w:date="2021-07-31T19:40:00Z">
              <w:rPr>
                <w:rStyle w:val="Hyperlink"/>
              </w:rPr>
            </w:rPrChange>
          </w:rPr>
          <w:instrText xml:space="preserve"> </w:instrText>
        </w:r>
        <w:r w:rsidRPr="00CE178C">
          <w:rPr>
            <w:rStyle w:val="Hyperlink"/>
            <w:noProof w:val="0"/>
            <w:lang w:val="en-CA"/>
            <w:rPrChange w:id="835" w:author="Vladymyr Kozyr" w:date="2021-07-31T19:40:00Z">
              <w:rPr>
                <w:rStyle w:val="Hyperlink"/>
              </w:rPr>
            </w:rPrChange>
          </w:rPr>
          <w:fldChar w:fldCharType="separate"/>
        </w:r>
        <w:r w:rsidRPr="00CE178C">
          <w:rPr>
            <w:rStyle w:val="Hyperlink"/>
            <w:noProof w:val="0"/>
            <w:lang w:val="en-CA"/>
            <w:rPrChange w:id="836" w:author="Vladymyr Kozyr" w:date="2021-07-31T19:40:00Z">
              <w:rPr>
                <w:rStyle w:val="Hyperlink"/>
              </w:rPr>
            </w:rPrChange>
          </w:rPr>
          <w:t>Visualization Motivation</w:t>
        </w:r>
        <w:r w:rsidRPr="00CE178C">
          <w:rPr>
            <w:noProof w:val="0"/>
            <w:webHidden/>
            <w:lang w:val="en-CA"/>
            <w:rPrChange w:id="837" w:author="Vladymyr Kozyr" w:date="2021-07-31T19:40:00Z">
              <w:rPr>
                <w:webHidden/>
              </w:rPr>
            </w:rPrChange>
          </w:rPr>
          <w:tab/>
        </w:r>
        <w:r w:rsidRPr="00CE178C">
          <w:rPr>
            <w:noProof w:val="0"/>
            <w:webHidden/>
            <w:lang w:val="en-CA"/>
            <w:rPrChange w:id="838" w:author="Vladymyr Kozyr" w:date="2021-07-31T19:40:00Z">
              <w:rPr>
                <w:webHidden/>
              </w:rPr>
            </w:rPrChange>
          </w:rPr>
          <w:fldChar w:fldCharType="begin"/>
        </w:r>
        <w:r w:rsidRPr="00CE178C">
          <w:rPr>
            <w:noProof w:val="0"/>
            <w:webHidden/>
            <w:lang w:val="en-CA"/>
            <w:rPrChange w:id="839" w:author="Vladymyr Kozyr" w:date="2021-07-31T19:40:00Z">
              <w:rPr>
                <w:webHidden/>
              </w:rPr>
            </w:rPrChange>
          </w:rPr>
          <w:instrText xml:space="preserve"> PAGEREF _Toc67830752 \h </w:instrText>
        </w:r>
      </w:ins>
      <w:r w:rsidRPr="00CE178C">
        <w:rPr>
          <w:noProof w:val="0"/>
          <w:webHidden/>
          <w:lang w:val="en-CA"/>
          <w:rPrChange w:id="840" w:author="Vladymyr Kozyr" w:date="2021-07-31T19:40:00Z">
            <w:rPr>
              <w:webHidden/>
            </w:rPr>
          </w:rPrChange>
        </w:rPr>
      </w:r>
      <w:r w:rsidRPr="00CE178C">
        <w:rPr>
          <w:noProof w:val="0"/>
          <w:webHidden/>
          <w:lang w:val="en-CA"/>
          <w:rPrChange w:id="841" w:author="Vladymyr Kozyr" w:date="2021-07-31T19:40:00Z">
            <w:rPr>
              <w:webHidden/>
            </w:rPr>
          </w:rPrChange>
        </w:rPr>
        <w:fldChar w:fldCharType="separate"/>
      </w:r>
      <w:ins w:id="842" w:author="Vladymyr Kozyr" w:date="2021-03-28T13:31:00Z">
        <w:r w:rsidRPr="00CE178C">
          <w:rPr>
            <w:noProof w:val="0"/>
            <w:webHidden/>
            <w:lang w:val="en-CA"/>
            <w:rPrChange w:id="843" w:author="Vladymyr Kozyr" w:date="2021-07-31T19:40:00Z">
              <w:rPr>
                <w:webHidden/>
              </w:rPr>
            </w:rPrChange>
          </w:rPr>
          <w:t>15</w:t>
        </w:r>
        <w:r w:rsidRPr="00CE178C">
          <w:rPr>
            <w:noProof w:val="0"/>
            <w:webHidden/>
            <w:lang w:val="en-CA"/>
            <w:rPrChange w:id="844" w:author="Vladymyr Kozyr" w:date="2021-07-31T19:40:00Z">
              <w:rPr>
                <w:webHidden/>
              </w:rPr>
            </w:rPrChange>
          </w:rPr>
          <w:fldChar w:fldCharType="end"/>
        </w:r>
        <w:r w:rsidRPr="00CE178C">
          <w:rPr>
            <w:rStyle w:val="Hyperlink"/>
            <w:noProof w:val="0"/>
            <w:lang w:val="en-CA"/>
            <w:rPrChange w:id="845" w:author="Vladymyr Kozyr" w:date="2021-07-31T19:40:00Z">
              <w:rPr>
                <w:rStyle w:val="Hyperlink"/>
              </w:rPr>
            </w:rPrChange>
          </w:rPr>
          <w:fldChar w:fldCharType="end"/>
        </w:r>
      </w:ins>
    </w:p>
    <w:p w14:paraId="65AE3690" w14:textId="2BD04C47" w:rsidR="00FD00CC" w:rsidRPr="00CE178C" w:rsidRDefault="00FD00CC" w:rsidP="00A01DEA">
      <w:pPr>
        <w:pStyle w:val="TOC2"/>
        <w:rPr>
          <w:ins w:id="846" w:author="Vladymyr Kozyr" w:date="2021-03-28T13:31:00Z"/>
          <w:rFonts w:asciiTheme="minorHAnsi" w:eastAsiaTheme="minorEastAsia" w:hAnsiTheme="minorHAnsi"/>
          <w:noProof w:val="0"/>
          <w:sz w:val="24"/>
          <w:szCs w:val="24"/>
          <w:lang w:val="en-CA"/>
          <w:rPrChange w:id="847" w:author="Vladymyr Kozyr" w:date="2021-07-31T19:40:00Z">
            <w:rPr>
              <w:ins w:id="848" w:author="Vladymyr Kozyr" w:date="2021-03-28T13:31:00Z"/>
              <w:rFonts w:asciiTheme="minorHAnsi" w:eastAsiaTheme="minorEastAsia" w:hAnsiTheme="minorHAnsi"/>
              <w:sz w:val="24"/>
              <w:szCs w:val="24"/>
              <w:lang w:val="en-CA"/>
            </w:rPr>
          </w:rPrChange>
        </w:rPr>
      </w:pPr>
      <w:ins w:id="849" w:author="Vladymyr Kozyr" w:date="2021-03-28T13:31:00Z">
        <w:r w:rsidRPr="00CE178C">
          <w:rPr>
            <w:rStyle w:val="Hyperlink"/>
            <w:noProof w:val="0"/>
            <w:lang w:val="en-CA"/>
            <w:rPrChange w:id="850" w:author="Vladymyr Kozyr" w:date="2021-07-31T19:40:00Z">
              <w:rPr>
                <w:rStyle w:val="Hyperlink"/>
              </w:rPr>
            </w:rPrChange>
          </w:rPr>
          <w:fldChar w:fldCharType="begin"/>
        </w:r>
        <w:r w:rsidRPr="00CE178C">
          <w:rPr>
            <w:rStyle w:val="Hyperlink"/>
            <w:noProof w:val="0"/>
            <w:lang w:val="en-CA"/>
            <w:rPrChange w:id="851" w:author="Vladymyr Kozyr" w:date="2021-07-31T19:40:00Z">
              <w:rPr>
                <w:rStyle w:val="Hyperlink"/>
              </w:rPr>
            </w:rPrChange>
          </w:rPr>
          <w:instrText xml:space="preserve"> </w:instrText>
        </w:r>
        <w:r w:rsidRPr="00CE178C">
          <w:rPr>
            <w:noProof w:val="0"/>
            <w:lang w:val="en-CA"/>
            <w:rPrChange w:id="852" w:author="Vladymyr Kozyr" w:date="2021-07-31T19:40:00Z">
              <w:rPr/>
            </w:rPrChange>
          </w:rPr>
          <w:instrText>HYPERLINK \l "_Toc67830753"</w:instrText>
        </w:r>
        <w:r w:rsidRPr="00CE178C">
          <w:rPr>
            <w:rStyle w:val="Hyperlink"/>
            <w:noProof w:val="0"/>
            <w:lang w:val="en-CA"/>
            <w:rPrChange w:id="853" w:author="Vladymyr Kozyr" w:date="2021-07-31T19:40:00Z">
              <w:rPr>
                <w:rStyle w:val="Hyperlink"/>
              </w:rPr>
            </w:rPrChange>
          </w:rPr>
          <w:instrText xml:space="preserve"> </w:instrText>
        </w:r>
        <w:r w:rsidRPr="00CE178C">
          <w:rPr>
            <w:rStyle w:val="Hyperlink"/>
            <w:noProof w:val="0"/>
            <w:lang w:val="en-CA"/>
            <w:rPrChange w:id="854" w:author="Vladymyr Kozyr" w:date="2021-07-31T19:40:00Z">
              <w:rPr>
                <w:rStyle w:val="Hyperlink"/>
              </w:rPr>
            </w:rPrChange>
          </w:rPr>
          <w:fldChar w:fldCharType="separate"/>
        </w:r>
        <w:r w:rsidRPr="00CE178C">
          <w:rPr>
            <w:rStyle w:val="Hyperlink"/>
            <w:rFonts w:cs="Arial"/>
            <w:noProof w:val="0"/>
            <w:lang w:val="en-CA"/>
            <w:rPrChange w:id="855" w:author="Vladymyr Kozyr" w:date="2021-07-31T19:40:00Z">
              <w:rPr>
                <w:rStyle w:val="Hyperlink"/>
                <w:rFonts w:cs="Arial"/>
              </w:rPr>
            </w:rPrChange>
          </w:rPr>
          <w:t>3.5.</w:t>
        </w:r>
        <w:r w:rsidRPr="00CE178C">
          <w:rPr>
            <w:rFonts w:asciiTheme="minorHAnsi" w:eastAsiaTheme="minorEastAsia" w:hAnsiTheme="minorHAnsi"/>
            <w:noProof w:val="0"/>
            <w:sz w:val="24"/>
            <w:szCs w:val="24"/>
            <w:lang w:val="en-CA"/>
            <w:rPrChange w:id="856" w:author="Vladymyr Kozyr" w:date="2021-07-31T19:40:00Z">
              <w:rPr>
                <w:rFonts w:asciiTheme="minorHAnsi" w:eastAsiaTheme="minorEastAsia" w:hAnsiTheme="minorHAnsi"/>
                <w:sz w:val="24"/>
                <w:szCs w:val="24"/>
                <w:lang w:val="en-CA"/>
              </w:rPr>
            </w:rPrChange>
          </w:rPr>
          <w:tab/>
        </w:r>
        <w:r w:rsidRPr="00CE178C">
          <w:rPr>
            <w:rStyle w:val="Hyperlink"/>
            <w:noProof w:val="0"/>
            <w:lang w:val="en-CA"/>
            <w:rPrChange w:id="857" w:author="Vladymyr Kozyr" w:date="2021-07-31T19:40:00Z">
              <w:rPr>
                <w:rStyle w:val="Hyperlink"/>
              </w:rPr>
            </w:rPrChange>
          </w:rPr>
          <w:t>Task Abstraction</w:t>
        </w:r>
        <w:r w:rsidRPr="00CE178C">
          <w:rPr>
            <w:noProof w:val="0"/>
            <w:webHidden/>
            <w:lang w:val="en-CA"/>
            <w:rPrChange w:id="858" w:author="Vladymyr Kozyr" w:date="2021-07-31T19:40:00Z">
              <w:rPr>
                <w:webHidden/>
              </w:rPr>
            </w:rPrChange>
          </w:rPr>
          <w:tab/>
        </w:r>
        <w:r w:rsidRPr="00CE178C">
          <w:rPr>
            <w:noProof w:val="0"/>
            <w:webHidden/>
            <w:lang w:val="en-CA"/>
            <w:rPrChange w:id="859" w:author="Vladymyr Kozyr" w:date="2021-07-31T19:40:00Z">
              <w:rPr>
                <w:webHidden/>
              </w:rPr>
            </w:rPrChange>
          </w:rPr>
          <w:fldChar w:fldCharType="begin"/>
        </w:r>
        <w:r w:rsidRPr="00CE178C">
          <w:rPr>
            <w:noProof w:val="0"/>
            <w:webHidden/>
            <w:lang w:val="en-CA"/>
            <w:rPrChange w:id="860" w:author="Vladymyr Kozyr" w:date="2021-07-31T19:40:00Z">
              <w:rPr>
                <w:webHidden/>
              </w:rPr>
            </w:rPrChange>
          </w:rPr>
          <w:instrText xml:space="preserve"> PAGEREF _Toc67830753 \h </w:instrText>
        </w:r>
      </w:ins>
      <w:r w:rsidRPr="00CE178C">
        <w:rPr>
          <w:noProof w:val="0"/>
          <w:webHidden/>
          <w:lang w:val="en-CA"/>
          <w:rPrChange w:id="861" w:author="Vladymyr Kozyr" w:date="2021-07-31T19:40:00Z">
            <w:rPr>
              <w:webHidden/>
            </w:rPr>
          </w:rPrChange>
        </w:rPr>
      </w:r>
      <w:r w:rsidRPr="00CE178C">
        <w:rPr>
          <w:noProof w:val="0"/>
          <w:webHidden/>
          <w:lang w:val="en-CA"/>
          <w:rPrChange w:id="862" w:author="Vladymyr Kozyr" w:date="2021-07-31T19:40:00Z">
            <w:rPr>
              <w:webHidden/>
            </w:rPr>
          </w:rPrChange>
        </w:rPr>
        <w:fldChar w:fldCharType="separate"/>
      </w:r>
      <w:ins w:id="863" w:author="Vladymyr Kozyr" w:date="2021-03-28T13:31:00Z">
        <w:r w:rsidRPr="00CE178C">
          <w:rPr>
            <w:noProof w:val="0"/>
            <w:webHidden/>
            <w:lang w:val="en-CA"/>
            <w:rPrChange w:id="864" w:author="Vladymyr Kozyr" w:date="2021-07-31T19:40:00Z">
              <w:rPr>
                <w:webHidden/>
              </w:rPr>
            </w:rPrChange>
          </w:rPr>
          <w:t>16</w:t>
        </w:r>
        <w:r w:rsidRPr="00CE178C">
          <w:rPr>
            <w:noProof w:val="0"/>
            <w:webHidden/>
            <w:lang w:val="en-CA"/>
            <w:rPrChange w:id="865" w:author="Vladymyr Kozyr" w:date="2021-07-31T19:40:00Z">
              <w:rPr>
                <w:webHidden/>
              </w:rPr>
            </w:rPrChange>
          </w:rPr>
          <w:fldChar w:fldCharType="end"/>
        </w:r>
        <w:r w:rsidRPr="00CE178C">
          <w:rPr>
            <w:rStyle w:val="Hyperlink"/>
            <w:noProof w:val="0"/>
            <w:lang w:val="en-CA"/>
            <w:rPrChange w:id="866" w:author="Vladymyr Kozyr" w:date="2021-07-31T19:40:00Z">
              <w:rPr>
                <w:rStyle w:val="Hyperlink"/>
              </w:rPr>
            </w:rPrChange>
          </w:rPr>
          <w:fldChar w:fldCharType="end"/>
        </w:r>
      </w:ins>
    </w:p>
    <w:p w14:paraId="677020DE" w14:textId="0167A241" w:rsidR="00FD00CC" w:rsidRPr="00CE178C" w:rsidRDefault="00FD00CC">
      <w:pPr>
        <w:pStyle w:val="TOC3"/>
        <w:tabs>
          <w:tab w:val="right" w:leader="dot" w:pos="8630"/>
        </w:tabs>
        <w:rPr>
          <w:ins w:id="867" w:author="Vladymyr Kozyr" w:date="2021-03-28T13:31:00Z"/>
          <w:rFonts w:asciiTheme="minorHAnsi" w:eastAsiaTheme="minorEastAsia" w:hAnsiTheme="minorHAnsi"/>
          <w:sz w:val="24"/>
          <w:szCs w:val="24"/>
          <w:lang w:val="en-CA"/>
          <w:rPrChange w:id="868" w:author="Vladymyr Kozyr" w:date="2021-07-31T19:40:00Z">
            <w:rPr>
              <w:ins w:id="869" w:author="Vladymyr Kozyr" w:date="2021-03-28T13:31:00Z"/>
              <w:rFonts w:asciiTheme="minorHAnsi" w:eastAsiaTheme="minorEastAsia" w:hAnsiTheme="minorHAnsi"/>
              <w:noProof/>
              <w:sz w:val="24"/>
              <w:szCs w:val="24"/>
              <w:lang w:val="en-CA"/>
            </w:rPr>
          </w:rPrChange>
        </w:rPr>
      </w:pPr>
      <w:ins w:id="870" w:author="Vladymyr Kozyr" w:date="2021-03-28T13:31:00Z">
        <w:r w:rsidRPr="00CE178C">
          <w:rPr>
            <w:rStyle w:val="Hyperlink"/>
            <w:lang w:val="en-CA"/>
            <w:rPrChange w:id="871" w:author="Vladymyr Kozyr" w:date="2021-07-31T19:40:00Z">
              <w:rPr>
                <w:rStyle w:val="Hyperlink"/>
                <w:noProof/>
              </w:rPr>
            </w:rPrChange>
          </w:rPr>
          <w:fldChar w:fldCharType="begin"/>
        </w:r>
        <w:r w:rsidRPr="00CE178C">
          <w:rPr>
            <w:rStyle w:val="Hyperlink"/>
            <w:lang w:val="en-CA"/>
            <w:rPrChange w:id="872" w:author="Vladymyr Kozyr" w:date="2021-07-31T19:40:00Z">
              <w:rPr>
                <w:rStyle w:val="Hyperlink"/>
                <w:noProof/>
              </w:rPr>
            </w:rPrChange>
          </w:rPr>
          <w:instrText xml:space="preserve"> </w:instrText>
        </w:r>
        <w:r w:rsidRPr="00CE178C">
          <w:rPr>
            <w:lang w:val="en-CA"/>
            <w:rPrChange w:id="873" w:author="Vladymyr Kozyr" w:date="2021-07-31T19:40:00Z">
              <w:rPr>
                <w:noProof/>
              </w:rPr>
            </w:rPrChange>
          </w:rPr>
          <w:instrText>HYPERLINK \l "_Toc67830754"</w:instrText>
        </w:r>
        <w:r w:rsidRPr="00CE178C">
          <w:rPr>
            <w:rStyle w:val="Hyperlink"/>
            <w:lang w:val="en-CA"/>
            <w:rPrChange w:id="874" w:author="Vladymyr Kozyr" w:date="2021-07-31T19:40:00Z">
              <w:rPr>
                <w:rStyle w:val="Hyperlink"/>
                <w:noProof/>
              </w:rPr>
            </w:rPrChange>
          </w:rPr>
          <w:instrText xml:space="preserve"> </w:instrText>
        </w:r>
        <w:r w:rsidRPr="00CE178C">
          <w:rPr>
            <w:rStyle w:val="Hyperlink"/>
            <w:lang w:val="en-CA"/>
            <w:rPrChange w:id="875" w:author="Vladymyr Kozyr" w:date="2021-07-31T19:40:00Z">
              <w:rPr>
                <w:rStyle w:val="Hyperlink"/>
                <w:noProof/>
              </w:rPr>
            </w:rPrChange>
          </w:rPr>
          <w:fldChar w:fldCharType="separate"/>
        </w:r>
        <w:r w:rsidRPr="00CE178C">
          <w:rPr>
            <w:rFonts w:asciiTheme="minorHAnsi" w:eastAsiaTheme="minorEastAsia" w:hAnsiTheme="minorHAnsi"/>
            <w:sz w:val="24"/>
            <w:szCs w:val="24"/>
            <w:lang w:val="en-CA"/>
            <w:rPrChange w:id="876" w:author="Vladymyr Kozyr" w:date="2021-07-31T19:40:00Z">
              <w:rPr>
                <w:rFonts w:asciiTheme="minorHAnsi" w:eastAsiaTheme="minorEastAsia" w:hAnsiTheme="minorHAnsi"/>
                <w:noProof/>
                <w:sz w:val="24"/>
                <w:szCs w:val="24"/>
                <w:lang w:val="en-CA"/>
              </w:rPr>
            </w:rPrChange>
          </w:rPr>
          <w:tab/>
        </w:r>
        <w:r w:rsidRPr="00CE178C">
          <w:rPr>
            <w:rStyle w:val="Hyperlink"/>
            <w:lang w:val="en-CA"/>
            <w:rPrChange w:id="877" w:author="Vladymyr Kozyr" w:date="2021-07-31T19:40:00Z">
              <w:rPr>
                <w:rStyle w:val="Hyperlink"/>
                <w:noProof/>
              </w:rPr>
            </w:rPrChange>
          </w:rPr>
          <w:t>Task 1. Exploring Relationships for Fish Amount and Price</w:t>
        </w:r>
        <w:r w:rsidRPr="00CE178C">
          <w:rPr>
            <w:webHidden/>
            <w:lang w:val="en-CA"/>
            <w:rPrChange w:id="878" w:author="Vladymyr Kozyr" w:date="2021-07-31T19:40:00Z">
              <w:rPr>
                <w:noProof/>
                <w:webHidden/>
              </w:rPr>
            </w:rPrChange>
          </w:rPr>
          <w:tab/>
        </w:r>
        <w:r w:rsidRPr="00CE178C">
          <w:rPr>
            <w:webHidden/>
            <w:lang w:val="en-CA"/>
            <w:rPrChange w:id="879" w:author="Vladymyr Kozyr" w:date="2021-07-31T19:40:00Z">
              <w:rPr>
                <w:noProof/>
                <w:webHidden/>
              </w:rPr>
            </w:rPrChange>
          </w:rPr>
          <w:fldChar w:fldCharType="begin"/>
        </w:r>
        <w:r w:rsidRPr="00CE178C">
          <w:rPr>
            <w:webHidden/>
            <w:lang w:val="en-CA"/>
            <w:rPrChange w:id="880" w:author="Vladymyr Kozyr" w:date="2021-07-31T19:40:00Z">
              <w:rPr>
                <w:noProof/>
                <w:webHidden/>
              </w:rPr>
            </w:rPrChange>
          </w:rPr>
          <w:instrText xml:space="preserve"> PAGEREF _Toc67830754 \h </w:instrText>
        </w:r>
      </w:ins>
      <w:r w:rsidRPr="00CE178C">
        <w:rPr>
          <w:webHidden/>
          <w:lang w:val="en-CA"/>
          <w:rPrChange w:id="881" w:author="Vladymyr Kozyr" w:date="2021-07-31T19:40:00Z">
            <w:rPr>
              <w:noProof/>
              <w:webHidden/>
            </w:rPr>
          </w:rPrChange>
        </w:rPr>
      </w:r>
      <w:r w:rsidRPr="00CE178C">
        <w:rPr>
          <w:webHidden/>
          <w:lang w:val="en-CA"/>
          <w:rPrChange w:id="882" w:author="Vladymyr Kozyr" w:date="2021-07-31T19:40:00Z">
            <w:rPr>
              <w:noProof/>
              <w:webHidden/>
            </w:rPr>
          </w:rPrChange>
        </w:rPr>
        <w:fldChar w:fldCharType="separate"/>
      </w:r>
      <w:ins w:id="883" w:author="Vladymyr Kozyr" w:date="2021-03-28T13:31:00Z">
        <w:r w:rsidRPr="00CE178C">
          <w:rPr>
            <w:webHidden/>
            <w:lang w:val="en-CA"/>
            <w:rPrChange w:id="884" w:author="Vladymyr Kozyr" w:date="2021-07-31T19:40:00Z">
              <w:rPr>
                <w:noProof/>
                <w:webHidden/>
              </w:rPr>
            </w:rPrChange>
          </w:rPr>
          <w:t>16</w:t>
        </w:r>
        <w:r w:rsidRPr="00CE178C">
          <w:rPr>
            <w:webHidden/>
            <w:lang w:val="en-CA"/>
            <w:rPrChange w:id="885" w:author="Vladymyr Kozyr" w:date="2021-07-31T19:40:00Z">
              <w:rPr>
                <w:noProof/>
                <w:webHidden/>
              </w:rPr>
            </w:rPrChange>
          </w:rPr>
          <w:fldChar w:fldCharType="end"/>
        </w:r>
        <w:r w:rsidRPr="00CE178C">
          <w:rPr>
            <w:rStyle w:val="Hyperlink"/>
            <w:lang w:val="en-CA"/>
            <w:rPrChange w:id="886" w:author="Vladymyr Kozyr" w:date="2021-07-31T19:40:00Z">
              <w:rPr>
                <w:rStyle w:val="Hyperlink"/>
                <w:noProof/>
              </w:rPr>
            </w:rPrChange>
          </w:rPr>
          <w:fldChar w:fldCharType="end"/>
        </w:r>
      </w:ins>
    </w:p>
    <w:p w14:paraId="53A9D20B" w14:textId="1708B17E" w:rsidR="00FD00CC" w:rsidRPr="00CE178C" w:rsidRDefault="00FD00CC">
      <w:pPr>
        <w:pStyle w:val="TOC3"/>
        <w:tabs>
          <w:tab w:val="right" w:leader="dot" w:pos="8630"/>
        </w:tabs>
        <w:rPr>
          <w:ins w:id="887" w:author="Vladymyr Kozyr" w:date="2021-03-28T13:31:00Z"/>
          <w:rFonts w:asciiTheme="minorHAnsi" w:eastAsiaTheme="minorEastAsia" w:hAnsiTheme="minorHAnsi"/>
          <w:sz w:val="24"/>
          <w:szCs w:val="24"/>
          <w:lang w:val="en-CA"/>
          <w:rPrChange w:id="888" w:author="Vladymyr Kozyr" w:date="2021-07-31T19:40:00Z">
            <w:rPr>
              <w:ins w:id="889" w:author="Vladymyr Kozyr" w:date="2021-03-28T13:31:00Z"/>
              <w:rFonts w:asciiTheme="minorHAnsi" w:eastAsiaTheme="minorEastAsia" w:hAnsiTheme="minorHAnsi"/>
              <w:noProof/>
              <w:sz w:val="24"/>
              <w:szCs w:val="24"/>
              <w:lang w:val="en-CA"/>
            </w:rPr>
          </w:rPrChange>
        </w:rPr>
      </w:pPr>
      <w:ins w:id="890" w:author="Vladymyr Kozyr" w:date="2021-03-28T13:31:00Z">
        <w:r w:rsidRPr="00CE178C">
          <w:rPr>
            <w:rStyle w:val="Hyperlink"/>
            <w:lang w:val="en-CA"/>
            <w:rPrChange w:id="891" w:author="Vladymyr Kozyr" w:date="2021-07-31T19:40:00Z">
              <w:rPr>
                <w:rStyle w:val="Hyperlink"/>
                <w:noProof/>
              </w:rPr>
            </w:rPrChange>
          </w:rPr>
          <w:fldChar w:fldCharType="begin"/>
        </w:r>
        <w:r w:rsidRPr="00CE178C">
          <w:rPr>
            <w:rStyle w:val="Hyperlink"/>
            <w:lang w:val="en-CA"/>
            <w:rPrChange w:id="892" w:author="Vladymyr Kozyr" w:date="2021-07-31T19:40:00Z">
              <w:rPr>
                <w:rStyle w:val="Hyperlink"/>
                <w:noProof/>
              </w:rPr>
            </w:rPrChange>
          </w:rPr>
          <w:instrText xml:space="preserve"> </w:instrText>
        </w:r>
        <w:r w:rsidRPr="00CE178C">
          <w:rPr>
            <w:lang w:val="en-CA"/>
            <w:rPrChange w:id="893" w:author="Vladymyr Kozyr" w:date="2021-07-31T19:40:00Z">
              <w:rPr>
                <w:noProof/>
              </w:rPr>
            </w:rPrChange>
          </w:rPr>
          <w:instrText>HYPERLINK \l "_Toc67830755"</w:instrText>
        </w:r>
        <w:r w:rsidRPr="00CE178C">
          <w:rPr>
            <w:rStyle w:val="Hyperlink"/>
            <w:lang w:val="en-CA"/>
            <w:rPrChange w:id="894" w:author="Vladymyr Kozyr" w:date="2021-07-31T19:40:00Z">
              <w:rPr>
                <w:rStyle w:val="Hyperlink"/>
                <w:noProof/>
              </w:rPr>
            </w:rPrChange>
          </w:rPr>
          <w:instrText xml:space="preserve"> </w:instrText>
        </w:r>
        <w:r w:rsidRPr="00CE178C">
          <w:rPr>
            <w:rStyle w:val="Hyperlink"/>
            <w:lang w:val="en-CA"/>
            <w:rPrChange w:id="895" w:author="Vladymyr Kozyr" w:date="2021-07-31T19:40:00Z">
              <w:rPr>
                <w:rStyle w:val="Hyperlink"/>
                <w:noProof/>
              </w:rPr>
            </w:rPrChange>
          </w:rPr>
          <w:fldChar w:fldCharType="separate"/>
        </w:r>
        <w:r w:rsidRPr="00CE178C">
          <w:rPr>
            <w:rStyle w:val="Hyperlink"/>
            <w:rFonts w:cs="Arial"/>
            <w:lang w:val="en-CA"/>
            <w:rPrChange w:id="896" w:author="Vladymyr Kozyr" w:date="2021-07-31T19:40:00Z">
              <w:rPr>
                <w:rStyle w:val="Hyperlink"/>
                <w:rFonts w:cs="Arial"/>
                <w:noProof/>
              </w:rPr>
            </w:rPrChange>
          </w:rPr>
          <w:t>3.5.1.</w:t>
        </w:r>
        <w:r w:rsidRPr="00CE178C">
          <w:rPr>
            <w:webHidden/>
            <w:lang w:val="en-CA"/>
            <w:rPrChange w:id="897" w:author="Vladymyr Kozyr" w:date="2021-07-31T19:40:00Z">
              <w:rPr>
                <w:noProof/>
                <w:webHidden/>
              </w:rPr>
            </w:rPrChange>
          </w:rPr>
          <w:tab/>
        </w:r>
        <w:r w:rsidRPr="00CE178C">
          <w:rPr>
            <w:webHidden/>
            <w:lang w:val="en-CA"/>
            <w:rPrChange w:id="898" w:author="Vladymyr Kozyr" w:date="2021-07-31T19:40:00Z">
              <w:rPr>
                <w:noProof/>
                <w:webHidden/>
              </w:rPr>
            </w:rPrChange>
          </w:rPr>
          <w:fldChar w:fldCharType="begin"/>
        </w:r>
        <w:r w:rsidRPr="00CE178C">
          <w:rPr>
            <w:webHidden/>
            <w:lang w:val="en-CA"/>
            <w:rPrChange w:id="899" w:author="Vladymyr Kozyr" w:date="2021-07-31T19:40:00Z">
              <w:rPr>
                <w:noProof/>
                <w:webHidden/>
              </w:rPr>
            </w:rPrChange>
          </w:rPr>
          <w:instrText xml:space="preserve"> PAGEREF _Toc67830755 \h </w:instrText>
        </w:r>
      </w:ins>
      <w:r w:rsidRPr="00CE178C">
        <w:rPr>
          <w:webHidden/>
          <w:lang w:val="en-CA"/>
          <w:rPrChange w:id="900" w:author="Vladymyr Kozyr" w:date="2021-07-31T19:40:00Z">
            <w:rPr>
              <w:noProof/>
              <w:webHidden/>
            </w:rPr>
          </w:rPrChange>
        </w:rPr>
      </w:r>
      <w:r w:rsidRPr="00CE178C">
        <w:rPr>
          <w:webHidden/>
          <w:lang w:val="en-CA"/>
          <w:rPrChange w:id="901" w:author="Vladymyr Kozyr" w:date="2021-07-31T19:40:00Z">
            <w:rPr>
              <w:noProof/>
              <w:webHidden/>
            </w:rPr>
          </w:rPrChange>
        </w:rPr>
        <w:fldChar w:fldCharType="separate"/>
      </w:r>
      <w:ins w:id="902" w:author="Vladymyr Kozyr" w:date="2021-03-28T13:31:00Z">
        <w:r w:rsidRPr="00CE178C">
          <w:rPr>
            <w:webHidden/>
            <w:lang w:val="en-CA"/>
            <w:rPrChange w:id="903" w:author="Vladymyr Kozyr" w:date="2021-07-31T19:40:00Z">
              <w:rPr>
                <w:noProof/>
                <w:webHidden/>
              </w:rPr>
            </w:rPrChange>
          </w:rPr>
          <w:t>16</w:t>
        </w:r>
        <w:r w:rsidRPr="00CE178C">
          <w:rPr>
            <w:webHidden/>
            <w:lang w:val="en-CA"/>
            <w:rPrChange w:id="904" w:author="Vladymyr Kozyr" w:date="2021-07-31T19:40:00Z">
              <w:rPr>
                <w:noProof/>
                <w:webHidden/>
              </w:rPr>
            </w:rPrChange>
          </w:rPr>
          <w:fldChar w:fldCharType="end"/>
        </w:r>
        <w:r w:rsidRPr="00CE178C">
          <w:rPr>
            <w:rStyle w:val="Hyperlink"/>
            <w:lang w:val="en-CA"/>
            <w:rPrChange w:id="905" w:author="Vladymyr Kozyr" w:date="2021-07-31T19:40:00Z">
              <w:rPr>
                <w:rStyle w:val="Hyperlink"/>
                <w:noProof/>
              </w:rPr>
            </w:rPrChange>
          </w:rPr>
          <w:fldChar w:fldCharType="end"/>
        </w:r>
      </w:ins>
    </w:p>
    <w:p w14:paraId="34EBD154" w14:textId="6469EAD2" w:rsidR="00FD00CC" w:rsidRPr="00CE178C" w:rsidRDefault="00FD00CC">
      <w:pPr>
        <w:pStyle w:val="TOC3"/>
        <w:tabs>
          <w:tab w:val="left" w:pos="1440"/>
          <w:tab w:val="right" w:leader="dot" w:pos="8630"/>
        </w:tabs>
        <w:rPr>
          <w:ins w:id="906" w:author="Vladymyr Kozyr" w:date="2021-03-28T13:31:00Z"/>
          <w:rFonts w:asciiTheme="minorHAnsi" w:eastAsiaTheme="minorEastAsia" w:hAnsiTheme="minorHAnsi"/>
          <w:sz w:val="24"/>
          <w:szCs w:val="24"/>
          <w:lang w:val="en-CA"/>
          <w:rPrChange w:id="907" w:author="Vladymyr Kozyr" w:date="2021-07-31T19:40:00Z">
            <w:rPr>
              <w:ins w:id="908" w:author="Vladymyr Kozyr" w:date="2021-03-28T13:31:00Z"/>
              <w:rFonts w:asciiTheme="minorHAnsi" w:eastAsiaTheme="minorEastAsia" w:hAnsiTheme="minorHAnsi"/>
              <w:noProof/>
              <w:sz w:val="24"/>
              <w:szCs w:val="24"/>
              <w:lang w:val="en-CA"/>
            </w:rPr>
          </w:rPrChange>
        </w:rPr>
      </w:pPr>
      <w:ins w:id="909" w:author="Vladymyr Kozyr" w:date="2021-03-28T13:31:00Z">
        <w:r w:rsidRPr="00CE178C">
          <w:rPr>
            <w:rStyle w:val="Hyperlink"/>
            <w:lang w:val="en-CA"/>
            <w:rPrChange w:id="910" w:author="Vladymyr Kozyr" w:date="2021-07-31T19:40:00Z">
              <w:rPr>
                <w:rStyle w:val="Hyperlink"/>
                <w:noProof/>
              </w:rPr>
            </w:rPrChange>
          </w:rPr>
          <w:fldChar w:fldCharType="begin"/>
        </w:r>
        <w:r w:rsidRPr="00CE178C">
          <w:rPr>
            <w:rStyle w:val="Hyperlink"/>
            <w:lang w:val="en-CA"/>
            <w:rPrChange w:id="911" w:author="Vladymyr Kozyr" w:date="2021-07-31T19:40:00Z">
              <w:rPr>
                <w:rStyle w:val="Hyperlink"/>
                <w:noProof/>
              </w:rPr>
            </w:rPrChange>
          </w:rPr>
          <w:instrText xml:space="preserve"> </w:instrText>
        </w:r>
        <w:r w:rsidRPr="00CE178C">
          <w:rPr>
            <w:lang w:val="en-CA"/>
            <w:rPrChange w:id="912" w:author="Vladymyr Kozyr" w:date="2021-07-31T19:40:00Z">
              <w:rPr>
                <w:noProof/>
              </w:rPr>
            </w:rPrChange>
          </w:rPr>
          <w:instrText>HYPERLINK \l "_Toc67830756"</w:instrText>
        </w:r>
        <w:r w:rsidRPr="00CE178C">
          <w:rPr>
            <w:rStyle w:val="Hyperlink"/>
            <w:lang w:val="en-CA"/>
            <w:rPrChange w:id="913" w:author="Vladymyr Kozyr" w:date="2021-07-31T19:40:00Z">
              <w:rPr>
                <w:rStyle w:val="Hyperlink"/>
                <w:noProof/>
              </w:rPr>
            </w:rPrChange>
          </w:rPr>
          <w:instrText xml:space="preserve"> </w:instrText>
        </w:r>
        <w:r w:rsidRPr="00CE178C">
          <w:rPr>
            <w:rStyle w:val="Hyperlink"/>
            <w:lang w:val="en-CA"/>
            <w:rPrChange w:id="914" w:author="Vladymyr Kozyr" w:date="2021-07-31T19:40:00Z">
              <w:rPr>
                <w:rStyle w:val="Hyperlink"/>
                <w:noProof/>
              </w:rPr>
            </w:rPrChange>
          </w:rPr>
          <w:fldChar w:fldCharType="separate"/>
        </w:r>
        <w:r w:rsidRPr="00CE178C">
          <w:rPr>
            <w:rStyle w:val="Hyperlink"/>
            <w:rFonts w:cs="Arial"/>
            <w:lang w:val="en-CA"/>
            <w:rPrChange w:id="915" w:author="Vladymyr Kozyr" w:date="2021-07-31T19:40:00Z">
              <w:rPr>
                <w:rStyle w:val="Hyperlink"/>
                <w:rFonts w:cs="Arial"/>
                <w:noProof/>
              </w:rPr>
            </w:rPrChange>
          </w:rPr>
          <w:t>3.5.2.</w:t>
        </w:r>
        <w:r w:rsidRPr="00CE178C">
          <w:rPr>
            <w:rFonts w:asciiTheme="minorHAnsi" w:eastAsiaTheme="minorEastAsia" w:hAnsiTheme="minorHAnsi"/>
            <w:sz w:val="24"/>
            <w:szCs w:val="24"/>
            <w:lang w:val="en-CA"/>
            <w:rPrChange w:id="916" w:author="Vladymyr Kozyr" w:date="2021-07-31T19:40:00Z">
              <w:rPr>
                <w:rFonts w:asciiTheme="minorHAnsi" w:eastAsiaTheme="minorEastAsia" w:hAnsiTheme="minorHAnsi"/>
                <w:noProof/>
                <w:sz w:val="24"/>
                <w:szCs w:val="24"/>
                <w:lang w:val="en-CA"/>
              </w:rPr>
            </w:rPrChange>
          </w:rPr>
          <w:tab/>
        </w:r>
        <w:r w:rsidRPr="00CE178C">
          <w:rPr>
            <w:rStyle w:val="Hyperlink"/>
            <w:lang w:val="en-CA"/>
            <w:rPrChange w:id="917" w:author="Vladymyr Kozyr" w:date="2021-07-31T19:40:00Z">
              <w:rPr>
                <w:rStyle w:val="Hyperlink"/>
                <w:noProof/>
              </w:rPr>
            </w:rPrChange>
          </w:rPr>
          <w:t>Task 2. Paired Time Series for Fish Amount and Price</w:t>
        </w:r>
        <w:r w:rsidRPr="00CE178C">
          <w:rPr>
            <w:webHidden/>
            <w:lang w:val="en-CA"/>
            <w:rPrChange w:id="918" w:author="Vladymyr Kozyr" w:date="2021-07-31T19:40:00Z">
              <w:rPr>
                <w:noProof/>
                <w:webHidden/>
              </w:rPr>
            </w:rPrChange>
          </w:rPr>
          <w:tab/>
        </w:r>
        <w:r w:rsidRPr="00CE178C">
          <w:rPr>
            <w:webHidden/>
            <w:lang w:val="en-CA"/>
            <w:rPrChange w:id="919" w:author="Vladymyr Kozyr" w:date="2021-07-31T19:40:00Z">
              <w:rPr>
                <w:noProof/>
                <w:webHidden/>
              </w:rPr>
            </w:rPrChange>
          </w:rPr>
          <w:fldChar w:fldCharType="begin"/>
        </w:r>
        <w:r w:rsidRPr="00CE178C">
          <w:rPr>
            <w:webHidden/>
            <w:lang w:val="en-CA"/>
            <w:rPrChange w:id="920" w:author="Vladymyr Kozyr" w:date="2021-07-31T19:40:00Z">
              <w:rPr>
                <w:noProof/>
                <w:webHidden/>
              </w:rPr>
            </w:rPrChange>
          </w:rPr>
          <w:instrText xml:space="preserve"> PAGEREF _Toc67830756 \h </w:instrText>
        </w:r>
      </w:ins>
      <w:r w:rsidRPr="00CE178C">
        <w:rPr>
          <w:webHidden/>
          <w:lang w:val="en-CA"/>
          <w:rPrChange w:id="921" w:author="Vladymyr Kozyr" w:date="2021-07-31T19:40:00Z">
            <w:rPr>
              <w:noProof/>
              <w:webHidden/>
            </w:rPr>
          </w:rPrChange>
        </w:rPr>
      </w:r>
      <w:r w:rsidRPr="00CE178C">
        <w:rPr>
          <w:webHidden/>
          <w:lang w:val="en-CA"/>
          <w:rPrChange w:id="922" w:author="Vladymyr Kozyr" w:date="2021-07-31T19:40:00Z">
            <w:rPr>
              <w:noProof/>
              <w:webHidden/>
            </w:rPr>
          </w:rPrChange>
        </w:rPr>
        <w:fldChar w:fldCharType="separate"/>
      </w:r>
      <w:ins w:id="923" w:author="Vladymyr Kozyr" w:date="2021-03-28T13:31:00Z">
        <w:r w:rsidRPr="00CE178C">
          <w:rPr>
            <w:webHidden/>
            <w:lang w:val="en-CA"/>
            <w:rPrChange w:id="924" w:author="Vladymyr Kozyr" w:date="2021-07-31T19:40:00Z">
              <w:rPr>
                <w:noProof/>
                <w:webHidden/>
              </w:rPr>
            </w:rPrChange>
          </w:rPr>
          <w:t>16</w:t>
        </w:r>
        <w:r w:rsidRPr="00CE178C">
          <w:rPr>
            <w:webHidden/>
            <w:lang w:val="en-CA"/>
            <w:rPrChange w:id="925" w:author="Vladymyr Kozyr" w:date="2021-07-31T19:40:00Z">
              <w:rPr>
                <w:noProof/>
                <w:webHidden/>
              </w:rPr>
            </w:rPrChange>
          </w:rPr>
          <w:fldChar w:fldCharType="end"/>
        </w:r>
        <w:r w:rsidRPr="00CE178C">
          <w:rPr>
            <w:rStyle w:val="Hyperlink"/>
            <w:lang w:val="en-CA"/>
            <w:rPrChange w:id="926" w:author="Vladymyr Kozyr" w:date="2021-07-31T19:40:00Z">
              <w:rPr>
                <w:rStyle w:val="Hyperlink"/>
                <w:noProof/>
              </w:rPr>
            </w:rPrChange>
          </w:rPr>
          <w:fldChar w:fldCharType="end"/>
        </w:r>
      </w:ins>
    </w:p>
    <w:p w14:paraId="55CA5B7B" w14:textId="3664C83D" w:rsidR="00FD00CC" w:rsidRPr="00CE178C" w:rsidRDefault="00FD00CC">
      <w:pPr>
        <w:pStyle w:val="TOC3"/>
        <w:tabs>
          <w:tab w:val="right" w:leader="dot" w:pos="8630"/>
        </w:tabs>
        <w:rPr>
          <w:ins w:id="927" w:author="Vladymyr Kozyr" w:date="2021-03-28T13:31:00Z"/>
          <w:rFonts w:asciiTheme="minorHAnsi" w:eastAsiaTheme="minorEastAsia" w:hAnsiTheme="minorHAnsi"/>
          <w:sz w:val="24"/>
          <w:szCs w:val="24"/>
          <w:lang w:val="en-CA"/>
          <w:rPrChange w:id="928" w:author="Vladymyr Kozyr" w:date="2021-07-31T19:40:00Z">
            <w:rPr>
              <w:ins w:id="929" w:author="Vladymyr Kozyr" w:date="2021-03-28T13:31:00Z"/>
              <w:rFonts w:asciiTheme="minorHAnsi" w:eastAsiaTheme="minorEastAsia" w:hAnsiTheme="minorHAnsi"/>
              <w:noProof/>
              <w:sz w:val="24"/>
              <w:szCs w:val="24"/>
              <w:lang w:val="en-CA"/>
            </w:rPr>
          </w:rPrChange>
        </w:rPr>
      </w:pPr>
      <w:ins w:id="930" w:author="Vladymyr Kozyr" w:date="2021-03-28T13:31:00Z">
        <w:r w:rsidRPr="00CE178C">
          <w:rPr>
            <w:rStyle w:val="Hyperlink"/>
            <w:lang w:val="en-CA"/>
            <w:rPrChange w:id="931" w:author="Vladymyr Kozyr" w:date="2021-07-31T19:40:00Z">
              <w:rPr>
                <w:rStyle w:val="Hyperlink"/>
                <w:noProof/>
              </w:rPr>
            </w:rPrChange>
          </w:rPr>
          <w:fldChar w:fldCharType="begin"/>
        </w:r>
        <w:r w:rsidRPr="00CE178C">
          <w:rPr>
            <w:rStyle w:val="Hyperlink"/>
            <w:lang w:val="en-CA"/>
            <w:rPrChange w:id="932" w:author="Vladymyr Kozyr" w:date="2021-07-31T19:40:00Z">
              <w:rPr>
                <w:rStyle w:val="Hyperlink"/>
                <w:noProof/>
              </w:rPr>
            </w:rPrChange>
          </w:rPr>
          <w:instrText xml:space="preserve"> </w:instrText>
        </w:r>
        <w:r w:rsidRPr="00CE178C">
          <w:rPr>
            <w:lang w:val="en-CA"/>
            <w:rPrChange w:id="933" w:author="Vladymyr Kozyr" w:date="2021-07-31T19:40:00Z">
              <w:rPr>
                <w:noProof/>
              </w:rPr>
            </w:rPrChange>
          </w:rPr>
          <w:instrText>HYPERLINK \l "_Toc67830758"</w:instrText>
        </w:r>
        <w:r w:rsidRPr="00CE178C">
          <w:rPr>
            <w:rStyle w:val="Hyperlink"/>
            <w:lang w:val="en-CA"/>
            <w:rPrChange w:id="934" w:author="Vladymyr Kozyr" w:date="2021-07-31T19:40:00Z">
              <w:rPr>
                <w:rStyle w:val="Hyperlink"/>
                <w:noProof/>
              </w:rPr>
            </w:rPrChange>
          </w:rPr>
          <w:instrText xml:space="preserve"> </w:instrText>
        </w:r>
        <w:r w:rsidRPr="00CE178C">
          <w:rPr>
            <w:rStyle w:val="Hyperlink"/>
            <w:lang w:val="en-CA"/>
            <w:rPrChange w:id="935" w:author="Vladymyr Kozyr" w:date="2021-07-31T19:40:00Z">
              <w:rPr>
                <w:rStyle w:val="Hyperlink"/>
                <w:noProof/>
              </w:rPr>
            </w:rPrChange>
          </w:rPr>
          <w:fldChar w:fldCharType="separate"/>
        </w:r>
        <w:r w:rsidRPr="00CE178C">
          <w:rPr>
            <w:rFonts w:asciiTheme="minorHAnsi" w:eastAsiaTheme="minorEastAsia" w:hAnsiTheme="minorHAnsi"/>
            <w:sz w:val="24"/>
            <w:szCs w:val="24"/>
            <w:lang w:val="en-CA"/>
            <w:rPrChange w:id="936" w:author="Vladymyr Kozyr" w:date="2021-07-31T19:40:00Z">
              <w:rPr>
                <w:rFonts w:asciiTheme="minorHAnsi" w:eastAsiaTheme="minorEastAsia" w:hAnsiTheme="minorHAnsi"/>
                <w:noProof/>
                <w:sz w:val="24"/>
                <w:szCs w:val="24"/>
                <w:lang w:val="en-CA"/>
              </w:rPr>
            </w:rPrChange>
          </w:rPr>
          <w:tab/>
        </w:r>
        <w:r w:rsidRPr="00CE178C">
          <w:rPr>
            <w:rStyle w:val="Hyperlink"/>
            <w:lang w:val="en-CA"/>
            <w:rPrChange w:id="937" w:author="Vladymyr Kozyr" w:date="2021-07-31T19:40:00Z">
              <w:rPr>
                <w:rStyle w:val="Hyperlink"/>
                <w:noProof/>
              </w:rPr>
            </w:rPrChange>
          </w:rPr>
          <w:t>Task 3.</w:t>
        </w:r>
        <w:r w:rsidRPr="00CE178C">
          <w:rPr>
            <w:webHidden/>
            <w:lang w:val="en-CA"/>
            <w:rPrChange w:id="938" w:author="Vladymyr Kozyr" w:date="2021-07-31T19:40:00Z">
              <w:rPr>
                <w:noProof/>
                <w:webHidden/>
              </w:rPr>
            </w:rPrChange>
          </w:rPr>
          <w:tab/>
        </w:r>
        <w:r w:rsidRPr="00CE178C">
          <w:rPr>
            <w:webHidden/>
            <w:lang w:val="en-CA"/>
            <w:rPrChange w:id="939" w:author="Vladymyr Kozyr" w:date="2021-07-31T19:40:00Z">
              <w:rPr>
                <w:noProof/>
                <w:webHidden/>
              </w:rPr>
            </w:rPrChange>
          </w:rPr>
          <w:fldChar w:fldCharType="begin"/>
        </w:r>
        <w:r w:rsidRPr="00CE178C">
          <w:rPr>
            <w:webHidden/>
            <w:lang w:val="en-CA"/>
            <w:rPrChange w:id="940" w:author="Vladymyr Kozyr" w:date="2021-07-31T19:40:00Z">
              <w:rPr>
                <w:noProof/>
                <w:webHidden/>
              </w:rPr>
            </w:rPrChange>
          </w:rPr>
          <w:instrText xml:space="preserve"> PAGEREF _Toc67830758 \h </w:instrText>
        </w:r>
      </w:ins>
      <w:r w:rsidRPr="00CE178C">
        <w:rPr>
          <w:webHidden/>
          <w:lang w:val="en-CA"/>
          <w:rPrChange w:id="941" w:author="Vladymyr Kozyr" w:date="2021-07-31T19:40:00Z">
            <w:rPr>
              <w:noProof/>
              <w:webHidden/>
            </w:rPr>
          </w:rPrChange>
        </w:rPr>
      </w:r>
      <w:r w:rsidRPr="00CE178C">
        <w:rPr>
          <w:webHidden/>
          <w:lang w:val="en-CA"/>
          <w:rPrChange w:id="942" w:author="Vladymyr Kozyr" w:date="2021-07-31T19:40:00Z">
            <w:rPr>
              <w:noProof/>
              <w:webHidden/>
            </w:rPr>
          </w:rPrChange>
        </w:rPr>
        <w:fldChar w:fldCharType="separate"/>
      </w:r>
      <w:ins w:id="943" w:author="Vladymyr Kozyr" w:date="2021-03-28T13:31:00Z">
        <w:r w:rsidRPr="00CE178C">
          <w:rPr>
            <w:webHidden/>
            <w:lang w:val="en-CA"/>
            <w:rPrChange w:id="944" w:author="Vladymyr Kozyr" w:date="2021-07-31T19:40:00Z">
              <w:rPr>
                <w:noProof/>
                <w:webHidden/>
              </w:rPr>
            </w:rPrChange>
          </w:rPr>
          <w:t>17</w:t>
        </w:r>
        <w:r w:rsidRPr="00CE178C">
          <w:rPr>
            <w:webHidden/>
            <w:lang w:val="en-CA"/>
            <w:rPrChange w:id="945" w:author="Vladymyr Kozyr" w:date="2021-07-31T19:40:00Z">
              <w:rPr>
                <w:noProof/>
                <w:webHidden/>
              </w:rPr>
            </w:rPrChange>
          </w:rPr>
          <w:fldChar w:fldCharType="end"/>
        </w:r>
        <w:r w:rsidRPr="00CE178C">
          <w:rPr>
            <w:rStyle w:val="Hyperlink"/>
            <w:lang w:val="en-CA"/>
            <w:rPrChange w:id="946" w:author="Vladymyr Kozyr" w:date="2021-07-31T19:40:00Z">
              <w:rPr>
                <w:rStyle w:val="Hyperlink"/>
                <w:noProof/>
              </w:rPr>
            </w:rPrChange>
          </w:rPr>
          <w:fldChar w:fldCharType="end"/>
        </w:r>
      </w:ins>
    </w:p>
    <w:p w14:paraId="4F2460F7" w14:textId="6CAF7EF3" w:rsidR="00FD00CC" w:rsidRPr="00CE178C" w:rsidRDefault="00FD00CC">
      <w:pPr>
        <w:pStyle w:val="TOC3"/>
        <w:tabs>
          <w:tab w:val="left" w:pos="1440"/>
          <w:tab w:val="right" w:leader="dot" w:pos="8630"/>
        </w:tabs>
        <w:rPr>
          <w:ins w:id="947" w:author="Vladymyr Kozyr" w:date="2021-03-28T13:31:00Z"/>
          <w:rFonts w:asciiTheme="minorHAnsi" w:eastAsiaTheme="minorEastAsia" w:hAnsiTheme="minorHAnsi"/>
          <w:sz w:val="24"/>
          <w:szCs w:val="24"/>
          <w:lang w:val="en-CA"/>
          <w:rPrChange w:id="948" w:author="Vladymyr Kozyr" w:date="2021-07-31T19:40:00Z">
            <w:rPr>
              <w:ins w:id="949" w:author="Vladymyr Kozyr" w:date="2021-03-28T13:31:00Z"/>
              <w:rFonts w:asciiTheme="minorHAnsi" w:eastAsiaTheme="minorEastAsia" w:hAnsiTheme="minorHAnsi"/>
              <w:noProof/>
              <w:sz w:val="24"/>
              <w:szCs w:val="24"/>
              <w:lang w:val="en-CA"/>
            </w:rPr>
          </w:rPrChange>
        </w:rPr>
      </w:pPr>
      <w:ins w:id="950" w:author="Vladymyr Kozyr" w:date="2021-03-28T13:31:00Z">
        <w:r w:rsidRPr="00CE178C">
          <w:rPr>
            <w:rStyle w:val="Hyperlink"/>
            <w:lang w:val="en-CA"/>
            <w:rPrChange w:id="951" w:author="Vladymyr Kozyr" w:date="2021-07-31T19:40:00Z">
              <w:rPr>
                <w:rStyle w:val="Hyperlink"/>
                <w:noProof/>
              </w:rPr>
            </w:rPrChange>
          </w:rPr>
          <w:fldChar w:fldCharType="begin"/>
        </w:r>
        <w:r w:rsidRPr="00CE178C">
          <w:rPr>
            <w:rStyle w:val="Hyperlink"/>
            <w:lang w:val="en-CA"/>
            <w:rPrChange w:id="952" w:author="Vladymyr Kozyr" w:date="2021-07-31T19:40:00Z">
              <w:rPr>
                <w:rStyle w:val="Hyperlink"/>
                <w:noProof/>
              </w:rPr>
            </w:rPrChange>
          </w:rPr>
          <w:instrText xml:space="preserve"> </w:instrText>
        </w:r>
        <w:r w:rsidRPr="00CE178C">
          <w:rPr>
            <w:lang w:val="en-CA"/>
            <w:rPrChange w:id="953" w:author="Vladymyr Kozyr" w:date="2021-07-31T19:40:00Z">
              <w:rPr>
                <w:noProof/>
              </w:rPr>
            </w:rPrChange>
          </w:rPr>
          <w:instrText>HYPERLINK \l "_Toc67830759"</w:instrText>
        </w:r>
        <w:r w:rsidRPr="00CE178C">
          <w:rPr>
            <w:rStyle w:val="Hyperlink"/>
            <w:lang w:val="en-CA"/>
            <w:rPrChange w:id="954" w:author="Vladymyr Kozyr" w:date="2021-07-31T19:40:00Z">
              <w:rPr>
                <w:rStyle w:val="Hyperlink"/>
                <w:noProof/>
              </w:rPr>
            </w:rPrChange>
          </w:rPr>
          <w:instrText xml:space="preserve"> </w:instrText>
        </w:r>
        <w:r w:rsidRPr="00CE178C">
          <w:rPr>
            <w:rStyle w:val="Hyperlink"/>
            <w:lang w:val="en-CA"/>
            <w:rPrChange w:id="955" w:author="Vladymyr Kozyr" w:date="2021-07-31T19:40:00Z">
              <w:rPr>
                <w:rStyle w:val="Hyperlink"/>
                <w:noProof/>
              </w:rPr>
            </w:rPrChange>
          </w:rPr>
          <w:fldChar w:fldCharType="separate"/>
        </w:r>
        <w:r w:rsidRPr="00CE178C">
          <w:rPr>
            <w:rStyle w:val="Hyperlink"/>
            <w:rFonts w:cs="Arial"/>
            <w:lang w:val="en-CA"/>
            <w:rPrChange w:id="956" w:author="Vladymyr Kozyr" w:date="2021-07-31T19:40:00Z">
              <w:rPr>
                <w:rStyle w:val="Hyperlink"/>
                <w:rFonts w:cs="Arial"/>
                <w:noProof/>
              </w:rPr>
            </w:rPrChange>
          </w:rPr>
          <w:t>3.5.3.</w:t>
        </w:r>
        <w:r w:rsidRPr="00CE178C">
          <w:rPr>
            <w:rFonts w:asciiTheme="minorHAnsi" w:eastAsiaTheme="minorEastAsia" w:hAnsiTheme="minorHAnsi"/>
            <w:sz w:val="24"/>
            <w:szCs w:val="24"/>
            <w:lang w:val="en-CA"/>
            <w:rPrChange w:id="957" w:author="Vladymyr Kozyr" w:date="2021-07-31T19:40:00Z">
              <w:rPr>
                <w:rFonts w:asciiTheme="minorHAnsi" w:eastAsiaTheme="minorEastAsia" w:hAnsiTheme="minorHAnsi"/>
                <w:noProof/>
                <w:sz w:val="24"/>
                <w:szCs w:val="24"/>
                <w:lang w:val="en-CA"/>
              </w:rPr>
            </w:rPrChange>
          </w:rPr>
          <w:tab/>
        </w:r>
        <w:r w:rsidRPr="00CE178C">
          <w:rPr>
            <w:rStyle w:val="Hyperlink"/>
            <w:lang w:val="en-CA"/>
            <w:rPrChange w:id="958" w:author="Vladymyr Kozyr" w:date="2021-07-31T19:40:00Z">
              <w:rPr>
                <w:rStyle w:val="Hyperlink"/>
                <w:noProof/>
              </w:rPr>
            </w:rPrChange>
          </w:rPr>
          <w:t>Identifying Top Fish Species by Catch Amount or Price</w:t>
        </w:r>
        <w:r w:rsidRPr="00CE178C">
          <w:rPr>
            <w:webHidden/>
            <w:lang w:val="en-CA"/>
            <w:rPrChange w:id="959" w:author="Vladymyr Kozyr" w:date="2021-07-31T19:40:00Z">
              <w:rPr>
                <w:noProof/>
                <w:webHidden/>
              </w:rPr>
            </w:rPrChange>
          </w:rPr>
          <w:tab/>
        </w:r>
        <w:r w:rsidRPr="00CE178C">
          <w:rPr>
            <w:webHidden/>
            <w:lang w:val="en-CA"/>
            <w:rPrChange w:id="960" w:author="Vladymyr Kozyr" w:date="2021-07-31T19:40:00Z">
              <w:rPr>
                <w:noProof/>
                <w:webHidden/>
              </w:rPr>
            </w:rPrChange>
          </w:rPr>
          <w:fldChar w:fldCharType="begin"/>
        </w:r>
        <w:r w:rsidRPr="00CE178C">
          <w:rPr>
            <w:webHidden/>
            <w:lang w:val="en-CA"/>
            <w:rPrChange w:id="961" w:author="Vladymyr Kozyr" w:date="2021-07-31T19:40:00Z">
              <w:rPr>
                <w:noProof/>
                <w:webHidden/>
              </w:rPr>
            </w:rPrChange>
          </w:rPr>
          <w:instrText xml:space="preserve"> PAGEREF _Toc67830759 \h </w:instrText>
        </w:r>
      </w:ins>
      <w:r w:rsidRPr="00CE178C">
        <w:rPr>
          <w:webHidden/>
          <w:lang w:val="en-CA"/>
          <w:rPrChange w:id="962" w:author="Vladymyr Kozyr" w:date="2021-07-31T19:40:00Z">
            <w:rPr>
              <w:noProof/>
              <w:webHidden/>
            </w:rPr>
          </w:rPrChange>
        </w:rPr>
      </w:r>
      <w:r w:rsidRPr="00CE178C">
        <w:rPr>
          <w:webHidden/>
          <w:lang w:val="en-CA"/>
          <w:rPrChange w:id="963" w:author="Vladymyr Kozyr" w:date="2021-07-31T19:40:00Z">
            <w:rPr>
              <w:noProof/>
              <w:webHidden/>
            </w:rPr>
          </w:rPrChange>
        </w:rPr>
        <w:fldChar w:fldCharType="separate"/>
      </w:r>
      <w:ins w:id="964" w:author="Vladymyr Kozyr" w:date="2021-03-28T13:31:00Z">
        <w:r w:rsidRPr="00CE178C">
          <w:rPr>
            <w:webHidden/>
            <w:lang w:val="en-CA"/>
            <w:rPrChange w:id="965" w:author="Vladymyr Kozyr" w:date="2021-07-31T19:40:00Z">
              <w:rPr>
                <w:noProof/>
                <w:webHidden/>
              </w:rPr>
            </w:rPrChange>
          </w:rPr>
          <w:t>17</w:t>
        </w:r>
        <w:r w:rsidRPr="00CE178C">
          <w:rPr>
            <w:webHidden/>
            <w:lang w:val="en-CA"/>
            <w:rPrChange w:id="966" w:author="Vladymyr Kozyr" w:date="2021-07-31T19:40:00Z">
              <w:rPr>
                <w:noProof/>
                <w:webHidden/>
              </w:rPr>
            </w:rPrChange>
          </w:rPr>
          <w:fldChar w:fldCharType="end"/>
        </w:r>
        <w:r w:rsidRPr="00CE178C">
          <w:rPr>
            <w:rStyle w:val="Hyperlink"/>
            <w:lang w:val="en-CA"/>
            <w:rPrChange w:id="967" w:author="Vladymyr Kozyr" w:date="2021-07-31T19:40:00Z">
              <w:rPr>
                <w:rStyle w:val="Hyperlink"/>
                <w:noProof/>
              </w:rPr>
            </w:rPrChange>
          </w:rPr>
          <w:fldChar w:fldCharType="end"/>
        </w:r>
      </w:ins>
    </w:p>
    <w:p w14:paraId="41A8B10F" w14:textId="63E7142F" w:rsidR="00FD00CC" w:rsidRPr="00CE178C" w:rsidRDefault="00FD00CC">
      <w:pPr>
        <w:pStyle w:val="TOC3"/>
        <w:tabs>
          <w:tab w:val="right" w:leader="dot" w:pos="8630"/>
        </w:tabs>
        <w:rPr>
          <w:ins w:id="968" w:author="Vladymyr Kozyr" w:date="2021-03-28T13:31:00Z"/>
          <w:rFonts w:asciiTheme="minorHAnsi" w:eastAsiaTheme="minorEastAsia" w:hAnsiTheme="minorHAnsi"/>
          <w:sz w:val="24"/>
          <w:szCs w:val="24"/>
          <w:lang w:val="en-CA"/>
          <w:rPrChange w:id="969" w:author="Vladymyr Kozyr" w:date="2021-07-31T19:40:00Z">
            <w:rPr>
              <w:ins w:id="970" w:author="Vladymyr Kozyr" w:date="2021-03-28T13:31:00Z"/>
              <w:rFonts w:asciiTheme="minorHAnsi" w:eastAsiaTheme="minorEastAsia" w:hAnsiTheme="minorHAnsi"/>
              <w:noProof/>
              <w:sz w:val="24"/>
              <w:szCs w:val="24"/>
              <w:lang w:val="en-CA"/>
            </w:rPr>
          </w:rPrChange>
        </w:rPr>
      </w:pPr>
      <w:ins w:id="971" w:author="Vladymyr Kozyr" w:date="2021-03-28T13:31:00Z">
        <w:r w:rsidRPr="00CE178C">
          <w:rPr>
            <w:rStyle w:val="Hyperlink"/>
            <w:lang w:val="en-CA"/>
            <w:rPrChange w:id="972" w:author="Vladymyr Kozyr" w:date="2021-07-31T19:40:00Z">
              <w:rPr>
                <w:rStyle w:val="Hyperlink"/>
                <w:noProof/>
              </w:rPr>
            </w:rPrChange>
          </w:rPr>
          <w:fldChar w:fldCharType="begin"/>
        </w:r>
        <w:r w:rsidRPr="00CE178C">
          <w:rPr>
            <w:rStyle w:val="Hyperlink"/>
            <w:lang w:val="en-CA"/>
            <w:rPrChange w:id="973" w:author="Vladymyr Kozyr" w:date="2021-07-31T19:40:00Z">
              <w:rPr>
                <w:rStyle w:val="Hyperlink"/>
                <w:noProof/>
              </w:rPr>
            </w:rPrChange>
          </w:rPr>
          <w:instrText xml:space="preserve"> </w:instrText>
        </w:r>
        <w:r w:rsidRPr="00CE178C">
          <w:rPr>
            <w:lang w:val="en-CA"/>
            <w:rPrChange w:id="974" w:author="Vladymyr Kozyr" w:date="2021-07-31T19:40:00Z">
              <w:rPr>
                <w:noProof/>
              </w:rPr>
            </w:rPrChange>
          </w:rPr>
          <w:instrText>HYPERLINK \l "_Toc67830760"</w:instrText>
        </w:r>
        <w:r w:rsidRPr="00CE178C">
          <w:rPr>
            <w:rStyle w:val="Hyperlink"/>
            <w:lang w:val="en-CA"/>
            <w:rPrChange w:id="975" w:author="Vladymyr Kozyr" w:date="2021-07-31T19:40:00Z">
              <w:rPr>
                <w:rStyle w:val="Hyperlink"/>
                <w:noProof/>
              </w:rPr>
            </w:rPrChange>
          </w:rPr>
          <w:instrText xml:space="preserve"> </w:instrText>
        </w:r>
        <w:r w:rsidRPr="00CE178C">
          <w:rPr>
            <w:rStyle w:val="Hyperlink"/>
            <w:lang w:val="en-CA"/>
            <w:rPrChange w:id="976" w:author="Vladymyr Kozyr" w:date="2021-07-31T19:40:00Z">
              <w:rPr>
                <w:rStyle w:val="Hyperlink"/>
                <w:noProof/>
              </w:rPr>
            </w:rPrChange>
          </w:rPr>
          <w:fldChar w:fldCharType="separate"/>
        </w:r>
        <w:r w:rsidRPr="00CE178C">
          <w:rPr>
            <w:rFonts w:asciiTheme="minorHAnsi" w:eastAsiaTheme="minorEastAsia" w:hAnsiTheme="minorHAnsi"/>
            <w:sz w:val="24"/>
            <w:szCs w:val="24"/>
            <w:lang w:val="en-CA"/>
            <w:rPrChange w:id="977" w:author="Vladymyr Kozyr" w:date="2021-07-31T19:40:00Z">
              <w:rPr>
                <w:rFonts w:asciiTheme="minorHAnsi" w:eastAsiaTheme="minorEastAsia" w:hAnsiTheme="minorHAnsi"/>
                <w:noProof/>
                <w:sz w:val="24"/>
                <w:szCs w:val="24"/>
                <w:lang w:val="en-CA"/>
              </w:rPr>
            </w:rPrChange>
          </w:rPr>
          <w:tab/>
        </w:r>
        <w:r w:rsidRPr="00CE178C">
          <w:rPr>
            <w:rStyle w:val="Hyperlink"/>
            <w:lang w:val="en-CA"/>
            <w:rPrChange w:id="978" w:author="Vladymyr Kozyr" w:date="2021-07-31T19:40:00Z">
              <w:rPr>
                <w:rStyle w:val="Hyperlink"/>
                <w:noProof/>
              </w:rPr>
            </w:rPrChange>
          </w:rPr>
          <w:t>Task 4.</w:t>
        </w:r>
        <w:r w:rsidRPr="00CE178C">
          <w:rPr>
            <w:webHidden/>
            <w:lang w:val="en-CA"/>
            <w:rPrChange w:id="979" w:author="Vladymyr Kozyr" w:date="2021-07-31T19:40:00Z">
              <w:rPr>
                <w:noProof/>
                <w:webHidden/>
              </w:rPr>
            </w:rPrChange>
          </w:rPr>
          <w:tab/>
        </w:r>
        <w:r w:rsidRPr="00CE178C">
          <w:rPr>
            <w:webHidden/>
            <w:lang w:val="en-CA"/>
            <w:rPrChange w:id="980" w:author="Vladymyr Kozyr" w:date="2021-07-31T19:40:00Z">
              <w:rPr>
                <w:noProof/>
                <w:webHidden/>
              </w:rPr>
            </w:rPrChange>
          </w:rPr>
          <w:fldChar w:fldCharType="begin"/>
        </w:r>
        <w:r w:rsidRPr="00CE178C">
          <w:rPr>
            <w:webHidden/>
            <w:lang w:val="en-CA"/>
            <w:rPrChange w:id="981" w:author="Vladymyr Kozyr" w:date="2021-07-31T19:40:00Z">
              <w:rPr>
                <w:noProof/>
                <w:webHidden/>
              </w:rPr>
            </w:rPrChange>
          </w:rPr>
          <w:instrText xml:space="preserve"> PAGEREF _Toc67830760 \h </w:instrText>
        </w:r>
      </w:ins>
      <w:r w:rsidRPr="00CE178C">
        <w:rPr>
          <w:webHidden/>
          <w:lang w:val="en-CA"/>
          <w:rPrChange w:id="982" w:author="Vladymyr Kozyr" w:date="2021-07-31T19:40:00Z">
            <w:rPr>
              <w:noProof/>
              <w:webHidden/>
            </w:rPr>
          </w:rPrChange>
        </w:rPr>
      </w:r>
      <w:r w:rsidRPr="00CE178C">
        <w:rPr>
          <w:webHidden/>
          <w:lang w:val="en-CA"/>
          <w:rPrChange w:id="983" w:author="Vladymyr Kozyr" w:date="2021-07-31T19:40:00Z">
            <w:rPr>
              <w:noProof/>
              <w:webHidden/>
            </w:rPr>
          </w:rPrChange>
        </w:rPr>
        <w:fldChar w:fldCharType="separate"/>
      </w:r>
      <w:ins w:id="984" w:author="Vladymyr Kozyr" w:date="2021-03-28T13:31:00Z">
        <w:r w:rsidRPr="00CE178C">
          <w:rPr>
            <w:webHidden/>
            <w:lang w:val="en-CA"/>
            <w:rPrChange w:id="985" w:author="Vladymyr Kozyr" w:date="2021-07-31T19:40:00Z">
              <w:rPr>
                <w:noProof/>
                <w:webHidden/>
              </w:rPr>
            </w:rPrChange>
          </w:rPr>
          <w:t>18</w:t>
        </w:r>
        <w:r w:rsidRPr="00CE178C">
          <w:rPr>
            <w:webHidden/>
            <w:lang w:val="en-CA"/>
            <w:rPrChange w:id="986" w:author="Vladymyr Kozyr" w:date="2021-07-31T19:40:00Z">
              <w:rPr>
                <w:noProof/>
                <w:webHidden/>
              </w:rPr>
            </w:rPrChange>
          </w:rPr>
          <w:fldChar w:fldCharType="end"/>
        </w:r>
        <w:r w:rsidRPr="00CE178C">
          <w:rPr>
            <w:rStyle w:val="Hyperlink"/>
            <w:lang w:val="en-CA"/>
            <w:rPrChange w:id="987" w:author="Vladymyr Kozyr" w:date="2021-07-31T19:40:00Z">
              <w:rPr>
                <w:rStyle w:val="Hyperlink"/>
                <w:noProof/>
              </w:rPr>
            </w:rPrChange>
          </w:rPr>
          <w:fldChar w:fldCharType="end"/>
        </w:r>
      </w:ins>
    </w:p>
    <w:p w14:paraId="7F9D514E" w14:textId="5D498BF4" w:rsidR="00FD00CC" w:rsidRPr="00CE178C" w:rsidRDefault="00FD00CC">
      <w:pPr>
        <w:pStyle w:val="TOC3"/>
        <w:tabs>
          <w:tab w:val="left" w:pos="1440"/>
          <w:tab w:val="right" w:leader="dot" w:pos="8630"/>
        </w:tabs>
        <w:rPr>
          <w:ins w:id="988" w:author="Vladymyr Kozyr" w:date="2021-03-28T13:31:00Z"/>
          <w:rFonts w:asciiTheme="minorHAnsi" w:eastAsiaTheme="minorEastAsia" w:hAnsiTheme="minorHAnsi"/>
          <w:sz w:val="24"/>
          <w:szCs w:val="24"/>
          <w:lang w:val="en-CA"/>
          <w:rPrChange w:id="989" w:author="Vladymyr Kozyr" w:date="2021-07-31T19:40:00Z">
            <w:rPr>
              <w:ins w:id="990" w:author="Vladymyr Kozyr" w:date="2021-03-28T13:31:00Z"/>
              <w:rFonts w:asciiTheme="minorHAnsi" w:eastAsiaTheme="minorEastAsia" w:hAnsiTheme="minorHAnsi"/>
              <w:noProof/>
              <w:sz w:val="24"/>
              <w:szCs w:val="24"/>
              <w:lang w:val="en-CA"/>
            </w:rPr>
          </w:rPrChange>
        </w:rPr>
      </w:pPr>
      <w:ins w:id="991" w:author="Vladymyr Kozyr" w:date="2021-03-28T13:31:00Z">
        <w:r w:rsidRPr="00CE178C">
          <w:rPr>
            <w:rStyle w:val="Hyperlink"/>
            <w:lang w:val="en-CA"/>
            <w:rPrChange w:id="992" w:author="Vladymyr Kozyr" w:date="2021-07-31T19:40:00Z">
              <w:rPr>
                <w:rStyle w:val="Hyperlink"/>
                <w:noProof/>
              </w:rPr>
            </w:rPrChange>
          </w:rPr>
          <w:fldChar w:fldCharType="begin"/>
        </w:r>
        <w:r w:rsidRPr="00CE178C">
          <w:rPr>
            <w:rStyle w:val="Hyperlink"/>
            <w:lang w:val="en-CA"/>
            <w:rPrChange w:id="993" w:author="Vladymyr Kozyr" w:date="2021-07-31T19:40:00Z">
              <w:rPr>
                <w:rStyle w:val="Hyperlink"/>
                <w:noProof/>
              </w:rPr>
            </w:rPrChange>
          </w:rPr>
          <w:instrText xml:space="preserve"> </w:instrText>
        </w:r>
        <w:r w:rsidRPr="00CE178C">
          <w:rPr>
            <w:lang w:val="en-CA"/>
            <w:rPrChange w:id="994" w:author="Vladymyr Kozyr" w:date="2021-07-31T19:40:00Z">
              <w:rPr>
                <w:noProof/>
              </w:rPr>
            </w:rPrChange>
          </w:rPr>
          <w:instrText>HYPERLINK \l "_Toc67830761"</w:instrText>
        </w:r>
        <w:r w:rsidRPr="00CE178C">
          <w:rPr>
            <w:rStyle w:val="Hyperlink"/>
            <w:lang w:val="en-CA"/>
            <w:rPrChange w:id="995" w:author="Vladymyr Kozyr" w:date="2021-07-31T19:40:00Z">
              <w:rPr>
                <w:rStyle w:val="Hyperlink"/>
                <w:noProof/>
              </w:rPr>
            </w:rPrChange>
          </w:rPr>
          <w:instrText xml:space="preserve"> </w:instrText>
        </w:r>
        <w:r w:rsidRPr="00CE178C">
          <w:rPr>
            <w:rStyle w:val="Hyperlink"/>
            <w:lang w:val="en-CA"/>
            <w:rPrChange w:id="996" w:author="Vladymyr Kozyr" w:date="2021-07-31T19:40:00Z">
              <w:rPr>
                <w:rStyle w:val="Hyperlink"/>
                <w:noProof/>
              </w:rPr>
            </w:rPrChange>
          </w:rPr>
          <w:fldChar w:fldCharType="separate"/>
        </w:r>
        <w:r w:rsidRPr="00CE178C">
          <w:rPr>
            <w:rStyle w:val="Hyperlink"/>
            <w:rFonts w:cs="Arial"/>
            <w:lang w:val="en-CA"/>
            <w:rPrChange w:id="997" w:author="Vladymyr Kozyr" w:date="2021-07-31T19:40:00Z">
              <w:rPr>
                <w:rStyle w:val="Hyperlink"/>
                <w:rFonts w:cs="Arial"/>
                <w:noProof/>
              </w:rPr>
            </w:rPrChange>
          </w:rPr>
          <w:t>3.5.4.</w:t>
        </w:r>
        <w:r w:rsidRPr="00CE178C">
          <w:rPr>
            <w:rFonts w:asciiTheme="minorHAnsi" w:eastAsiaTheme="minorEastAsia" w:hAnsiTheme="minorHAnsi"/>
            <w:sz w:val="24"/>
            <w:szCs w:val="24"/>
            <w:lang w:val="en-CA"/>
            <w:rPrChange w:id="998" w:author="Vladymyr Kozyr" w:date="2021-07-31T19:40:00Z">
              <w:rPr>
                <w:rFonts w:asciiTheme="minorHAnsi" w:eastAsiaTheme="minorEastAsia" w:hAnsiTheme="minorHAnsi"/>
                <w:noProof/>
                <w:sz w:val="24"/>
                <w:szCs w:val="24"/>
                <w:lang w:val="en-CA"/>
              </w:rPr>
            </w:rPrChange>
          </w:rPr>
          <w:tab/>
        </w:r>
        <w:r w:rsidRPr="00CE178C">
          <w:rPr>
            <w:rStyle w:val="Hyperlink"/>
            <w:lang w:val="en-CA"/>
            <w:rPrChange w:id="999" w:author="Vladymyr Kozyr" w:date="2021-07-31T19:40:00Z">
              <w:rPr>
                <w:rStyle w:val="Hyperlink"/>
                <w:noProof/>
              </w:rPr>
            </w:rPrChange>
          </w:rPr>
          <w:t>Consequent Years Fishery Data Comparison</w:t>
        </w:r>
        <w:r w:rsidRPr="00CE178C">
          <w:rPr>
            <w:webHidden/>
            <w:lang w:val="en-CA"/>
            <w:rPrChange w:id="1000" w:author="Vladymyr Kozyr" w:date="2021-07-31T19:40:00Z">
              <w:rPr>
                <w:noProof/>
                <w:webHidden/>
              </w:rPr>
            </w:rPrChange>
          </w:rPr>
          <w:tab/>
        </w:r>
        <w:r w:rsidRPr="00CE178C">
          <w:rPr>
            <w:webHidden/>
            <w:lang w:val="en-CA"/>
            <w:rPrChange w:id="1001" w:author="Vladymyr Kozyr" w:date="2021-07-31T19:40:00Z">
              <w:rPr>
                <w:noProof/>
                <w:webHidden/>
              </w:rPr>
            </w:rPrChange>
          </w:rPr>
          <w:fldChar w:fldCharType="begin"/>
        </w:r>
        <w:r w:rsidRPr="00CE178C">
          <w:rPr>
            <w:webHidden/>
            <w:lang w:val="en-CA"/>
            <w:rPrChange w:id="1002" w:author="Vladymyr Kozyr" w:date="2021-07-31T19:40:00Z">
              <w:rPr>
                <w:noProof/>
                <w:webHidden/>
              </w:rPr>
            </w:rPrChange>
          </w:rPr>
          <w:instrText xml:space="preserve"> PAGEREF _Toc67830761 \h </w:instrText>
        </w:r>
      </w:ins>
      <w:r w:rsidRPr="00CE178C">
        <w:rPr>
          <w:webHidden/>
          <w:lang w:val="en-CA"/>
          <w:rPrChange w:id="1003" w:author="Vladymyr Kozyr" w:date="2021-07-31T19:40:00Z">
            <w:rPr>
              <w:noProof/>
              <w:webHidden/>
            </w:rPr>
          </w:rPrChange>
        </w:rPr>
      </w:r>
      <w:r w:rsidRPr="00CE178C">
        <w:rPr>
          <w:webHidden/>
          <w:lang w:val="en-CA"/>
          <w:rPrChange w:id="1004" w:author="Vladymyr Kozyr" w:date="2021-07-31T19:40:00Z">
            <w:rPr>
              <w:noProof/>
              <w:webHidden/>
            </w:rPr>
          </w:rPrChange>
        </w:rPr>
        <w:fldChar w:fldCharType="separate"/>
      </w:r>
      <w:ins w:id="1005" w:author="Vladymyr Kozyr" w:date="2021-03-28T13:31:00Z">
        <w:r w:rsidRPr="00CE178C">
          <w:rPr>
            <w:webHidden/>
            <w:lang w:val="en-CA"/>
            <w:rPrChange w:id="1006" w:author="Vladymyr Kozyr" w:date="2021-07-31T19:40:00Z">
              <w:rPr>
                <w:noProof/>
                <w:webHidden/>
              </w:rPr>
            </w:rPrChange>
          </w:rPr>
          <w:t>18</w:t>
        </w:r>
        <w:r w:rsidRPr="00CE178C">
          <w:rPr>
            <w:webHidden/>
            <w:lang w:val="en-CA"/>
            <w:rPrChange w:id="1007" w:author="Vladymyr Kozyr" w:date="2021-07-31T19:40:00Z">
              <w:rPr>
                <w:noProof/>
                <w:webHidden/>
              </w:rPr>
            </w:rPrChange>
          </w:rPr>
          <w:fldChar w:fldCharType="end"/>
        </w:r>
        <w:r w:rsidRPr="00CE178C">
          <w:rPr>
            <w:rStyle w:val="Hyperlink"/>
            <w:lang w:val="en-CA"/>
            <w:rPrChange w:id="1008" w:author="Vladymyr Kozyr" w:date="2021-07-31T19:40:00Z">
              <w:rPr>
                <w:rStyle w:val="Hyperlink"/>
                <w:noProof/>
              </w:rPr>
            </w:rPrChange>
          </w:rPr>
          <w:fldChar w:fldCharType="end"/>
        </w:r>
      </w:ins>
    </w:p>
    <w:p w14:paraId="51451AC4" w14:textId="48F59AF5" w:rsidR="00FD00CC" w:rsidRPr="00CE178C" w:rsidRDefault="00FD00CC">
      <w:pPr>
        <w:pStyle w:val="TOC1"/>
        <w:tabs>
          <w:tab w:val="left" w:pos="1440"/>
        </w:tabs>
        <w:rPr>
          <w:ins w:id="1009" w:author="Vladymyr Kozyr" w:date="2021-03-28T13:31:00Z"/>
          <w:rFonts w:asciiTheme="minorHAnsi" w:eastAsiaTheme="minorEastAsia" w:hAnsiTheme="minorHAnsi"/>
          <w:b w:val="0"/>
          <w:bCs w:val="0"/>
          <w:noProof w:val="0"/>
          <w:sz w:val="24"/>
          <w:lang w:val="en-CA"/>
          <w:rPrChange w:id="1010" w:author="Vladymyr Kozyr" w:date="2021-07-31T19:40:00Z">
            <w:rPr>
              <w:ins w:id="1011" w:author="Vladymyr Kozyr" w:date="2021-03-28T13:31:00Z"/>
              <w:rFonts w:asciiTheme="minorHAnsi" w:eastAsiaTheme="minorEastAsia" w:hAnsiTheme="minorHAnsi"/>
              <w:b w:val="0"/>
              <w:bCs w:val="0"/>
              <w:sz w:val="24"/>
              <w:lang w:val="en-CA"/>
            </w:rPr>
          </w:rPrChange>
        </w:rPr>
      </w:pPr>
      <w:ins w:id="1012" w:author="Vladymyr Kozyr" w:date="2021-03-28T13:31:00Z">
        <w:r w:rsidRPr="00CE178C">
          <w:rPr>
            <w:rStyle w:val="Hyperlink"/>
            <w:noProof w:val="0"/>
            <w:lang w:val="en-CA"/>
            <w:rPrChange w:id="1013" w:author="Vladymyr Kozyr" w:date="2021-07-31T19:40:00Z">
              <w:rPr>
                <w:rStyle w:val="Hyperlink"/>
              </w:rPr>
            </w:rPrChange>
          </w:rPr>
          <w:fldChar w:fldCharType="begin"/>
        </w:r>
        <w:r w:rsidRPr="00CE178C">
          <w:rPr>
            <w:rStyle w:val="Hyperlink"/>
            <w:noProof w:val="0"/>
            <w:lang w:val="en-CA"/>
            <w:rPrChange w:id="1014" w:author="Vladymyr Kozyr" w:date="2021-07-31T19:40:00Z">
              <w:rPr>
                <w:rStyle w:val="Hyperlink"/>
              </w:rPr>
            </w:rPrChange>
          </w:rPr>
          <w:instrText xml:space="preserve"> </w:instrText>
        </w:r>
        <w:r w:rsidRPr="00CE178C">
          <w:rPr>
            <w:noProof w:val="0"/>
            <w:lang w:val="en-CA"/>
            <w:rPrChange w:id="1015" w:author="Vladymyr Kozyr" w:date="2021-07-31T19:40:00Z">
              <w:rPr/>
            </w:rPrChange>
          </w:rPr>
          <w:instrText>HYPERLINK \l "_Toc67830762"</w:instrText>
        </w:r>
        <w:r w:rsidRPr="00CE178C">
          <w:rPr>
            <w:rStyle w:val="Hyperlink"/>
            <w:noProof w:val="0"/>
            <w:lang w:val="en-CA"/>
            <w:rPrChange w:id="1016" w:author="Vladymyr Kozyr" w:date="2021-07-31T19:40:00Z">
              <w:rPr>
                <w:rStyle w:val="Hyperlink"/>
              </w:rPr>
            </w:rPrChange>
          </w:rPr>
          <w:instrText xml:space="preserve"> </w:instrText>
        </w:r>
        <w:r w:rsidRPr="00CE178C">
          <w:rPr>
            <w:rStyle w:val="Hyperlink"/>
            <w:noProof w:val="0"/>
            <w:lang w:val="en-CA"/>
            <w:rPrChange w:id="1017" w:author="Vladymyr Kozyr" w:date="2021-07-31T19:40:00Z">
              <w:rPr>
                <w:rStyle w:val="Hyperlink"/>
              </w:rPr>
            </w:rPrChange>
          </w:rPr>
          <w:fldChar w:fldCharType="separate"/>
        </w:r>
        <w:r w:rsidRPr="00CE178C">
          <w:rPr>
            <w:rStyle w:val="Hyperlink"/>
            <w:noProof w:val="0"/>
            <w:lang w:val="en-CA"/>
            <w:rPrChange w:id="1018" w:author="Vladymyr Kozyr" w:date="2021-07-31T19:40:00Z">
              <w:rPr>
                <w:rStyle w:val="Hyperlink"/>
              </w:rPr>
            </w:rPrChange>
          </w:rPr>
          <w:t>Chapter 4.</w:t>
        </w:r>
        <w:r w:rsidRPr="00CE178C">
          <w:rPr>
            <w:rFonts w:asciiTheme="minorHAnsi" w:eastAsiaTheme="minorEastAsia" w:hAnsiTheme="minorHAnsi"/>
            <w:b w:val="0"/>
            <w:bCs w:val="0"/>
            <w:noProof w:val="0"/>
            <w:sz w:val="24"/>
            <w:lang w:val="en-CA"/>
            <w:rPrChange w:id="1019" w:author="Vladymyr Kozyr" w:date="2021-07-31T19:40:00Z">
              <w:rPr>
                <w:rFonts w:asciiTheme="minorHAnsi" w:eastAsiaTheme="minorEastAsia" w:hAnsiTheme="minorHAnsi"/>
                <w:b w:val="0"/>
                <w:bCs w:val="0"/>
                <w:sz w:val="24"/>
                <w:lang w:val="en-CA"/>
              </w:rPr>
            </w:rPrChange>
          </w:rPr>
          <w:tab/>
        </w:r>
        <w:r w:rsidRPr="00CE178C">
          <w:rPr>
            <w:rStyle w:val="Hyperlink"/>
            <w:noProof w:val="0"/>
            <w:lang w:val="en-CA"/>
            <w:rPrChange w:id="1020" w:author="Vladymyr Kozyr" w:date="2021-07-31T19:40:00Z">
              <w:rPr>
                <w:rStyle w:val="Hyperlink"/>
              </w:rPr>
            </w:rPrChange>
          </w:rPr>
          <w:t>Implementation</w:t>
        </w:r>
        <w:r w:rsidRPr="00CE178C">
          <w:rPr>
            <w:noProof w:val="0"/>
            <w:webHidden/>
            <w:lang w:val="en-CA"/>
            <w:rPrChange w:id="1021" w:author="Vladymyr Kozyr" w:date="2021-07-31T19:40:00Z">
              <w:rPr>
                <w:webHidden/>
              </w:rPr>
            </w:rPrChange>
          </w:rPr>
          <w:tab/>
        </w:r>
        <w:r w:rsidRPr="00CE178C">
          <w:rPr>
            <w:noProof w:val="0"/>
            <w:webHidden/>
            <w:lang w:val="en-CA"/>
            <w:rPrChange w:id="1022" w:author="Vladymyr Kozyr" w:date="2021-07-31T19:40:00Z">
              <w:rPr>
                <w:webHidden/>
              </w:rPr>
            </w:rPrChange>
          </w:rPr>
          <w:fldChar w:fldCharType="begin"/>
        </w:r>
        <w:r w:rsidRPr="00CE178C">
          <w:rPr>
            <w:noProof w:val="0"/>
            <w:webHidden/>
            <w:lang w:val="en-CA"/>
            <w:rPrChange w:id="1023" w:author="Vladymyr Kozyr" w:date="2021-07-31T19:40:00Z">
              <w:rPr>
                <w:webHidden/>
              </w:rPr>
            </w:rPrChange>
          </w:rPr>
          <w:instrText xml:space="preserve"> PAGEREF _Toc67830762 \h </w:instrText>
        </w:r>
      </w:ins>
      <w:r w:rsidRPr="00CE178C">
        <w:rPr>
          <w:noProof w:val="0"/>
          <w:webHidden/>
          <w:lang w:val="en-CA"/>
          <w:rPrChange w:id="1024" w:author="Vladymyr Kozyr" w:date="2021-07-31T19:40:00Z">
            <w:rPr>
              <w:webHidden/>
            </w:rPr>
          </w:rPrChange>
        </w:rPr>
      </w:r>
      <w:r w:rsidRPr="00CE178C">
        <w:rPr>
          <w:noProof w:val="0"/>
          <w:webHidden/>
          <w:lang w:val="en-CA"/>
          <w:rPrChange w:id="1025" w:author="Vladymyr Kozyr" w:date="2021-07-31T19:40:00Z">
            <w:rPr>
              <w:webHidden/>
            </w:rPr>
          </w:rPrChange>
        </w:rPr>
        <w:fldChar w:fldCharType="separate"/>
      </w:r>
      <w:ins w:id="1026" w:author="Vladymyr Kozyr" w:date="2021-03-28T13:31:00Z">
        <w:r w:rsidRPr="00CE178C">
          <w:rPr>
            <w:noProof w:val="0"/>
            <w:webHidden/>
            <w:lang w:val="en-CA"/>
            <w:rPrChange w:id="1027" w:author="Vladymyr Kozyr" w:date="2021-07-31T19:40:00Z">
              <w:rPr>
                <w:webHidden/>
              </w:rPr>
            </w:rPrChange>
          </w:rPr>
          <w:t>19</w:t>
        </w:r>
        <w:r w:rsidRPr="00CE178C">
          <w:rPr>
            <w:noProof w:val="0"/>
            <w:webHidden/>
            <w:lang w:val="en-CA"/>
            <w:rPrChange w:id="1028" w:author="Vladymyr Kozyr" w:date="2021-07-31T19:40:00Z">
              <w:rPr>
                <w:webHidden/>
              </w:rPr>
            </w:rPrChange>
          </w:rPr>
          <w:fldChar w:fldCharType="end"/>
        </w:r>
        <w:r w:rsidRPr="00CE178C">
          <w:rPr>
            <w:rStyle w:val="Hyperlink"/>
            <w:noProof w:val="0"/>
            <w:lang w:val="en-CA"/>
            <w:rPrChange w:id="1029" w:author="Vladymyr Kozyr" w:date="2021-07-31T19:40:00Z">
              <w:rPr>
                <w:rStyle w:val="Hyperlink"/>
              </w:rPr>
            </w:rPrChange>
          </w:rPr>
          <w:fldChar w:fldCharType="end"/>
        </w:r>
      </w:ins>
    </w:p>
    <w:p w14:paraId="6320ADBD" w14:textId="6214D0F2" w:rsidR="00FD00CC" w:rsidRPr="00CE178C" w:rsidRDefault="00FD00CC" w:rsidP="00A01DEA">
      <w:pPr>
        <w:pStyle w:val="TOC2"/>
        <w:rPr>
          <w:ins w:id="1030" w:author="Vladymyr Kozyr" w:date="2021-03-28T13:31:00Z"/>
          <w:rFonts w:asciiTheme="minorHAnsi" w:eastAsiaTheme="minorEastAsia" w:hAnsiTheme="minorHAnsi"/>
          <w:noProof w:val="0"/>
          <w:sz w:val="24"/>
          <w:szCs w:val="24"/>
          <w:lang w:val="en-CA"/>
          <w:rPrChange w:id="1031" w:author="Vladymyr Kozyr" w:date="2021-07-31T19:40:00Z">
            <w:rPr>
              <w:ins w:id="1032" w:author="Vladymyr Kozyr" w:date="2021-03-28T13:31:00Z"/>
              <w:rFonts w:asciiTheme="minorHAnsi" w:eastAsiaTheme="minorEastAsia" w:hAnsiTheme="minorHAnsi"/>
              <w:sz w:val="24"/>
              <w:szCs w:val="24"/>
              <w:lang w:val="en-CA"/>
            </w:rPr>
          </w:rPrChange>
        </w:rPr>
      </w:pPr>
      <w:ins w:id="1033" w:author="Vladymyr Kozyr" w:date="2021-03-28T13:31:00Z">
        <w:r w:rsidRPr="00CE178C">
          <w:rPr>
            <w:rStyle w:val="Hyperlink"/>
            <w:noProof w:val="0"/>
            <w:lang w:val="en-CA"/>
            <w:rPrChange w:id="1034" w:author="Vladymyr Kozyr" w:date="2021-07-31T19:40:00Z">
              <w:rPr>
                <w:rStyle w:val="Hyperlink"/>
              </w:rPr>
            </w:rPrChange>
          </w:rPr>
          <w:fldChar w:fldCharType="begin"/>
        </w:r>
        <w:r w:rsidRPr="00CE178C">
          <w:rPr>
            <w:rStyle w:val="Hyperlink"/>
            <w:noProof w:val="0"/>
            <w:lang w:val="en-CA"/>
            <w:rPrChange w:id="1035" w:author="Vladymyr Kozyr" w:date="2021-07-31T19:40:00Z">
              <w:rPr>
                <w:rStyle w:val="Hyperlink"/>
              </w:rPr>
            </w:rPrChange>
          </w:rPr>
          <w:instrText xml:space="preserve"> </w:instrText>
        </w:r>
        <w:r w:rsidRPr="00CE178C">
          <w:rPr>
            <w:noProof w:val="0"/>
            <w:lang w:val="en-CA"/>
            <w:rPrChange w:id="1036" w:author="Vladymyr Kozyr" w:date="2021-07-31T19:40:00Z">
              <w:rPr/>
            </w:rPrChange>
          </w:rPr>
          <w:instrText>HYPERLINK \l "_Toc67830763"</w:instrText>
        </w:r>
        <w:r w:rsidRPr="00CE178C">
          <w:rPr>
            <w:rStyle w:val="Hyperlink"/>
            <w:noProof w:val="0"/>
            <w:lang w:val="en-CA"/>
            <w:rPrChange w:id="1037" w:author="Vladymyr Kozyr" w:date="2021-07-31T19:40:00Z">
              <w:rPr>
                <w:rStyle w:val="Hyperlink"/>
              </w:rPr>
            </w:rPrChange>
          </w:rPr>
          <w:instrText xml:space="preserve"> </w:instrText>
        </w:r>
        <w:r w:rsidRPr="00CE178C">
          <w:rPr>
            <w:rStyle w:val="Hyperlink"/>
            <w:noProof w:val="0"/>
            <w:lang w:val="en-CA"/>
            <w:rPrChange w:id="1038" w:author="Vladymyr Kozyr" w:date="2021-07-31T19:40:00Z">
              <w:rPr>
                <w:rStyle w:val="Hyperlink"/>
              </w:rPr>
            </w:rPrChange>
          </w:rPr>
          <w:fldChar w:fldCharType="separate"/>
        </w:r>
        <w:r w:rsidRPr="00CE178C">
          <w:rPr>
            <w:rStyle w:val="Hyperlink"/>
            <w:rFonts w:cs="Arial"/>
            <w:noProof w:val="0"/>
            <w:lang w:val="en-CA"/>
            <w:rPrChange w:id="1039" w:author="Vladymyr Kozyr" w:date="2021-07-31T19:40:00Z">
              <w:rPr>
                <w:rStyle w:val="Hyperlink"/>
                <w:rFonts w:cs="Arial"/>
              </w:rPr>
            </w:rPrChange>
          </w:rPr>
          <w:t>4.1.</w:t>
        </w:r>
        <w:r w:rsidRPr="00CE178C">
          <w:rPr>
            <w:rFonts w:asciiTheme="minorHAnsi" w:eastAsiaTheme="minorEastAsia" w:hAnsiTheme="minorHAnsi"/>
            <w:noProof w:val="0"/>
            <w:sz w:val="24"/>
            <w:szCs w:val="24"/>
            <w:lang w:val="en-CA"/>
            <w:rPrChange w:id="1040" w:author="Vladymyr Kozyr" w:date="2021-07-31T19:40:00Z">
              <w:rPr>
                <w:rFonts w:asciiTheme="minorHAnsi" w:eastAsiaTheme="minorEastAsia" w:hAnsiTheme="minorHAnsi"/>
                <w:sz w:val="24"/>
                <w:szCs w:val="24"/>
                <w:lang w:val="en-CA"/>
              </w:rPr>
            </w:rPrChange>
          </w:rPr>
          <w:tab/>
        </w:r>
        <w:r w:rsidRPr="00CE178C">
          <w:rPr>
            <w:rStyle w:val="Hyperlink"/>
            <w:noProof w:val="0"/>
            <w:lang w:val="en-CA"/>
            <w:rPrChange w:id="1041" w:author="Vladymyr Kozyr" w:date="2021-07-31T19:40:00Z">
              <w:rPr>
                <w:rStyle w:val="Hyperlink"/>
              </w:rPr>
            </w:rPrChange>
          </w:rPr>
          <w:t>Overview of the Tool’s User Interface</w:t>
        </w:r>
        <w:r w:rsidRPr="00CE178C">
          <w:rPr>
            <w:noProof w:val="0"/>
            <w:webHidden/>
            <w:lang w:val="en-CA"/>
            <w:rPrChange w:id="1042" w:author="Vladymyr Kozyr" w:date="2021-07-31T19:40:00Z">
              <w:rPr>
                <w:webHidden/>
              </w:rPr>
            </w:rPrChange>
          </w:rPr>
          <w:tab/>
        </w:r>
        <w:r w:rsidRPr="00CE178C">
          <w:rPr>
            <w:noProof w:val="0"/>
            <w:webHidden/>
            <w:lang w:val="en-CA"/>
            <w:rPrChange w:id="1043" w:author="Vladymyr Kozyr" w:date="2021-07-31T19:40:00Z">
              <w:rPr>
                <w:webHidden/>
              </w:rPr>
            </w:rPrChange>
          </w:rPr>
          <w:fldChar w:fldCharType="begin"/>
        </w:r>
        <w:r w:rsidRPr="00CE178C">
          <w:rPr>
            <w:noProof w:val="0"/>
            <w:webHidden/>
            <w:lang w:val="en-CA"/>
            <w:rPrChange w:id="1044" w:author="Vladymyr Kozyr" w:date="2021-07-31T19:40:00Z">
              <w:rPr>
                <w:webHidden/>
              </w:rPr>
            </w:rPrChange>
          </w:rPr>
          <w:instrText xml:space="preserve"> PAGEREF _Toc67830763 \h </w:instrText>
        </w:r>
      </w:ins>
      <w:r w:rsidRPr="00CE178C">
        <w:rPr>
          <w:noProof w:val="0"/>
          <w:webHidden/>
          <w:lang w:val="en-CA"/>
          <w:rPrChange w:id="1045" w:author="Vladymyr Kozyr" w:date="2021-07-31T19:40:00Z">
            <w:rPr>
              <w:webHidden/>
            </w:rPr>
          </w:rPrChange>
        </w:rPr>
      </w:r>
      <w:r w:rsidRPr="00CE178C">
        <w:rPr>
          <w:noProof w:val="0"/>
          <w:webHidden/>
          <w:lang w:val="en-CA"/>
          <w:rPrChange w:id="1046" w:author="Vladymyr Kozyr" w:date="2021-07-31T19:40:00Z">
            <w:rPr>
              <w:webHidden/>
            </w:rPr>
          </w:rPrChange>
        </w:rPr>
        <w:fldChar w:fldCharType="separate"/>
      </w:r>
      <w:ins w:id="1047" w:author="Vladymyr Kozyr" w:date="2021-03-28T13:31:00Z">
        <w:r w:rsidRPr="00CE178C">
          <w:rPr>
            <w:noProof w:val="0"/>
            <w:webHidden/>
            <w:lang w:val="en-CA"/>
            <w:rPrChange w:id="1048" w:author="Vladymyr Kozyr" w:date="2021-07-31T19:40:00Z">
              <w:rPr>
                <w:webHidden/>
              </w:rPr>
            </w:rPrChange>
          </w:rPr>
          <w:t>19</w:t>
        </w:r>
        <w:r w:rsidRPr="00CE178C">
          <w:rPr>
            <w:noProof w:val="0"/>
            <w:webHidden/>
            <w:lang w:val="en-CA"/>
            <w:rPrChange w:id="1049" w:author="Vladymyr Kozyr" w:date="2021-07-31T19:40:00Z">
              <w:rPr>
                <w:webHidden/>
              </w:rPr>
            </w:rPrChange>
          </w:rPr>
          <w:fldChar w:fldCharType="end"/>
        </w:r>
        <w:r w:rsidRPr="00CE178C">
          <w:rPr>
            <w:rStyle w:val="Hyperlink"/>
            <w:noProof w:val="0"/>
            <w:lang w:val="en-CA"/>
            <w:rPrChange w:id="1050" w:author="Vladymyr Kozyr" w:date="2021-07-31T19:40:00Z">
              <w:rPr>
                <w:rStyle w:val="Hyperlink"/>
              </w:rPr>
            </w:rPrChange>
          </w:rPr>
          <w:fldChar w:fldCharType="end"/>
        </w:r>
      </w:ins>
    </w:p>
    <w:p w14:paraId="77B61202" w14:textId="43CF9CA7" w:rsidR="00FD00CC" w:rsidRPr="00CE178C" w:rsidRDefault="00FD00CC" w:rsidP="00A01DEA">
      <w:pPr>
        <w:pStyle w:val="TOC2"/>
        <w:rPr>
          <w:ins w:id="1051" w:author="Vladymyr Kozyr" w:date="2021-03-28T13:31:00Z"/>
          <w:rFonts w:asciiTheme="minorHAnsi" w:eastAsiaTheme="minorEastAsia" w:hAnsiTheme="minorHAnsi"/>
          <w:noProof w:val="0"/>
          <w:sz w:val="24"/>
          <w:szCs w:val="24"/>
          <w:lang w:val="en-CA"/>
          <w:rPrChange w:id="1052" w:author="Vladymyr Kozyr" w:date="2021-07-31T19:40:00Z">
            <w:rPr>
              <w:ins w:id="1053" w:author="Vladymyr Kozyr" w:date="2021-03-28T13:31:00Z"/>
              <w:rFonts w:asciiTheme="minorHAnsi" w:eastAsiaTheme="minorEastAsia" w:hAnsiTheme="minorHAnsi"/>
              <w:sz w:val="24"/>
              <w:szCs w:val="24"/>
              <w:lang w:val="en-CA"/>
            </w:rPr>
          </w:rPrChange>
        </w:rPr>
      </w:pPr>
      <w:ins w:id="1054" w:author="Vladymyr Kozyr" w:date="2021-03-28T13:31:00Z">
        <w:r w:rsidRPr="00CE178C">
          <w:rPr>
            <w:rStyle w:val="Hyperlink"/>
            <w:noProof w:val="0"/>
            <w:lang w:val="en-CA"/>
            <w:rPrChange w:id="1055" w:author="Vladymyr Kozyr" w:date="2021-07-31T19:40:00Z">
              <w:rPr>
                <w:rStyle w:val="Hyperlink"/>
              </w:rPr>
            </w:rPrChange>
          </w:rPr>
          <w:fldChar w:fldCharType="begin"/>
        </w:r>
        <w:r w:rsidRPr="00CE178C">
          <w:rPr>
            <w:rStyle w:val="Hyperlink"/>
            <w:noProof w:val="0"/>
            <w:lang w:val="en-CA"/>
            <w:rPrChange w:id="1056" w:author="Vladymyr Kozyr" w:date="2021-07-31T19:40:00Z">
              <w:rPr>
                <w:rStyle w:val="Hyperlink"/>
              </w:rPr>
            </w:rPrChange>
          </w:rPr>
          <w:instrText xml:space="preserve"> </w:instrText>
        </w:r>
        <w:r w:rsidRPr="00CE178C">
          <w:rPr>
            <w:noProof w:val="0"/>
            <w:lang w:val="en-CA"/>
            <w:rPrChange w:id="1057" w:author="Vladymyr Kozyr" w:date="2021-07-31T19:40:00Z">
              <w:rPr/>
            </w:rPrChange>
          </w:rPr>
          <w:instrText>HYPERLINK \l "_Toc67830764"</w:instrText>
        </w:r>
        <w:r w:rsidRPr="00CE178C">
          <w:rPr>
            <w:rStyle w:val="Hyperlink"/>
            <w:noProof w:val="0"/>
            <w:lang w:val="en-CA"/>
            <w:rPrChange w:id="1058" w:author="Vladymyr Kozyr" w:date="2021-07-31T19:40:00Z">
              <w:rPr>
                <w:rStyle w:val="Hyperlink"/>
              </w:rPr>
            </w:rPrChange>
          </w:rPr>
          <w:instrText xml:space="preserve"> </w:instrText>
        </w:r>
        <w:r w:rsidRPr="00CE178C">
          <w:rPr>
            <w:rStyle w:val="Hyperlink"/>
            <w:noProof w:val="0"/>
            <w:lang w:val="en-CA"/>
            <w:rPrChange w:id="1059" w:author="Vladymyr Kozyr" w:date="2021-07-31T19:40:00Z">
              <w:rPr>
                <w:rStyle w:val="Hyperlink"/>
              </w:rPr>
            </w:rPrChange>
          </w:rPr>
          <w:fldChar w:fldCharType="separate"/>
        </w:r>
        <w:r w:rsidRPr="00CE178C">
          <w:rPr>
            <w:rStyle w:val="Hyperlink"/>
            <w:rFonts w:cs="Arial"/>
            <w:noProof w:val="0"/>
            <w:lang w:val="en-CA"/>
            <w:rPrChange w:id="1060" w:author="Vladymyr Kozyr" w:date="2021-07-31T19:40:00Z">
              <w:rPr>
                <w:rStyle w:val="Hyperlink"/>
                <w:rFonts w:cs="Arial"/>
              </w:rPr>
            </w:rPrChange>
          </w:rPr>
          <w:t>4.2.</w:t>
        </w:r>
        <w:r w:rsidRPr="00CE178C">
          <w:rPr>
            <w:rFonts w:asciiTheme="minorHAnsi" w:eastAsiaTheme="minorEastAsia" w:hAnsiTheme="minorHAnsi"/>
            <w:noProof w:val="0"/>
            <w:sz w:val="24"/>
            <w:szCs w:val="24"/>
            <w:lang w:val="en-CA"/>
            <w:rPrChange w:id="1061" w:author="Vladymyr Kozyr" w:date="2021-07-31T19:40:00Z">
              <w:rPr>
                <w:rFonts w:asciiTheme="minorHAnsi" w:eastAsiaTheme="minorEastAsia" w:hAnsiTheme="minorHAnsi"/>
                <w:sz w:val="24"/>
                <w:szCs w:val="24"/>
                <w:lang w:val="en-CA"/>
              </w:rPr>
            </w:rPrChange>
          </w:rPr>
          <w:tab/>
        </w:r>
        <w:r w:rsidRPr="00CE178C">
          <w:rPr>
            <w:rStyle w:val="Hyperlink"/>
            <w:noProof w:val="0"/>
            <w:lang w:val="en-CA"/>
            <w:rPrChange w:id="1062" w:author="Vladymyr Kozyr" w:date="2021-07-31T19:40:00Z">
              <w:rPr>
                <w:rStyle w:val="Hyperlink"/>
              </w:rPr>
            </w:rPrChange>
          </w:rPr>
          <w:t>Data Processing</w:t>
        </w:r>
        <w:r w:rsidRPr="00CE178C">
          <w:rPr>
            <w:noProof w:val="0"/>
            <w:webHidden/>
            <w:lang w:val="en-CA"/>
            <w:rPrChange w:id="1063" w:author="Vladymyr Kozyr" w:date="2021-07-31T19:40:00Z">
              <w:rPr>
                <w:webHidden/>
              </w:rPr>
            </w:rPrChange>
          </w:rPr>
          <w:tab/>
        </w:r>
        <w:r w:rsidRPr="00CE178C">
          <w:rPr>
            <w:noProof w:val="0"/>
            <w:webHidden/>
            <w:lang w:val="en-CA"/>
            <w:rPrChange w:id="1064" w:author="Vladymyr Kozyr" w:date="2021-07-31T19:40:00Z">
              <w:rPr>
                <w:webHidden/>
              </w:rPr>
            </w:rPrChange>
          </w:rPr>
          <w:fldChar w:fldCharType="begin"/>
        </w:r>
        <w:r w:rsidRPr="00CE178C">
          <w:rPr>
            <w:noProof w:val="0"/>
            <w:webHidden/>
            <w:lang w:val="en-CA"/>
            <w:rPrChange w:id="1065" w:author="Vladymyr Kozyr" w:date="2021-07-31T19:40:00Z">
              <w:rPr>
                <w:webHidden/>
              </w:rPr>
            </w:rPrChange>
          </w:rPr>
          <w:instrText xml:space="preserve"> PAGEREF _Toc67830764 \h </w:instrText>
        </w:r>
      </w:ins>
      <w:r w:rsidRPr="00CE178C">
        <w:rPr>
          <w:noProof w:val="0"/>
          <w:webHidden/>
          <w:lang w:val="en-CA"/>
          <w:rPrChange w:id="1066" w:author="Vladymyr Kozyr" w:date="2021-07-31T19:40:00Z">
            <w:rPr>
              <w:webHidden/>
            </w:rPr>
          </w:rPrChange>
        </w:rPr>
      </w:r>
      <w:r w:rsidRPr="00CE178C">
        <w:rPr>
          <w:noProof w:val="0"/>
          <w:webHidden/>
          <w:lang w:val="en-CA"/>
          <w:rPrChange w:id="1067" w:author="Vladymyr Kozyr" w:date="2021-07-31T19:40:00Z">
            <w:rPr>
              <w:webHidden/>
            </w:rPr>
          </w:rPrChange>
        </w:rPr>
        <w:fldChar w:fldCharType="separate"/>
      </w:r>
      <w:ins w:id="1068" w:author="Vladymyr Kozyr" w:date="2021-03-28T13:31:00Z">
        <w:r w:rsidRPr="00CE178C">
          <w:rPr>
            <w:noProof w:val="0"/>
            <w:webHidden/>
            <w:lang w:val="en-CA"/>
            <w:rPrChange w:id="1069" w:author="Vladymyr Kozyr" w:date="2021-07-31T19:40:00Z">
              <w:rPr>
                <w:webHidden/>
              </w:rPr>
            </w:rPrChange>
          </w:rPr>
          <w:t>19</w:t>
        </w:r>
        <w:r w:rsidRPr="00CE178C">
          <w:rPr>
            <w:noProof w:val="0"/>
            <w:webHidden/>
            <w:lang w:val="en-CA"/>
            <w:rPrChange w:id="1070" w:author="Vladymyr Kozyr" w:date="2021-07-31T19:40:00Z">
              <w:rPr>
                <w:webHidden/>
              </w:rPr>
            </w:rPrChange>
          </w:rPr>
          <w:fldChar w:fldCharType="end"/>
        </w:r>
        <w:r w:rsidRPr="00CE178C">
          <w:rPr>
            <w:rStyle w:val="Hyperlink"/>
            <w:noProof w:val="0"/>
            <w:lang w:val="en-CA"/>
            <w:rPrChange w:id="1071" w:author="Vladymyr Kozyr" w:date="2021-07-31T19:40:00Z">
              <w:rPr>
                <w:rStyle w:val="Hyperlink"/>
              </w:rPr>
            </w:rPrChange>
          </w:rPr>
          <w:fldChar w:fldCharType="end"/>
        </w:r>
      </w:ins>
    </w:p>
    <w:p w14:paraId="1EDDDB94" w14:textId="17F26D02" w:rsidR="00FD00CC" w:rsidRPr="00CE178C" w:rsidRDefault="00FD00CC" w:rsidP="00A01DEA">
      <w:pPr>
        <w:pStyle w:val="TOC2"/>
        <w:rPr>
          <w:ins w:id="1072" w:author="Vladymyr Kozyr" w:date="2021-03-28T13:31:00Z"/>
          <w:rFonts w:asciiTheme="minorHAnsi" w:eastAsiaTheme="minorEastAsia" w:hAnsiTheme="minorHAnsi"/>
          <w:noProof w:val="0"/>
          <w:sz w:val="24"/>
          <w:szCs w:val="24"/>
          <w:lang w:val="en-CA"/>
          <w:rPrChange w:id="1073" w:author="Vladymyr Kozyr" w:date="2021-07-31T19:40:00Z">
            <w:rPr>
              <w:ins w:id="1074" w:author="Vladymyr Kozyr" w:date="2021-03-28T13:31:00Z"/>
              <w:rFonts w:asciiTheme="minorHAnsi" w:eastAsiaTheme="minorEastAsia" w:hAnsiTheme="minorHAnsi"/>
              <w:sz w:val="24"/>
              <w:szCs w:val="24"/>
              <w:lang w:val="en-CA"/>
            </w:rPr>
          </w:rPrChange>
        </w:rPr>
      </w:pPr>
      <w:ins w:id="1075" w:author="Vladymyr Kozyr" w:date="2021-03-28T13:31:00Z">
        <w:r w:rsidRPr="00CE178C">
          <w:rPr>
            <w:rStyle w:val="Hyperlink"/>
            <w:noProof w:val="0"/>
            <w:lang w:val="en-CA"/>
            <w:rPrChange w:id="1076" w:author="Vladymyr Kozyr" w:date="2021-07-31T19:40:00Z">
              <w:rPr>
                <w:rStyle w:val="Hyperlink"/>
              </w:rPr>
            </w:rPrChange>
          </w:rPr>
          <w:fldChar w:fldCharType="begin"/>
        </w:r>
        <w:r w:rsidRPr="00CE178C">
          <w:rPr>
            <w:rStyle w:val="Hyperlink"/>
            <w:noProof w:val="0"/>
            <w:lang w:val="en-CA"/>
            <w:rPrChange w:id="1077" w:author="Vladymyr Kozyr" w:date="2021-07-31T19:40:00Z">
              <w:rPr>
                <w:rStyle w:val="Hyperlink"/>
              </w:rPr>
            </w:rPrChange>
          </w:rPr>
          <w:instrText xml:space="preserve"> </w:instrText>
        </w:r>
        <w:r w:rsidRPr="00CE178C">
          <w:rPr>
            <w:noProof w:val="0"/>
            <w:lang w:val="en-CA"/>
            <w:rPrChange w:id="1078" w:author="Vladymyr Kozyr" w:date="2021-07-31T19:40:00Z">
              <w:rPr/>
            </w:rPrChange>
          </w:rPr>
          <w:instrText>HYPERLINK \l "_Toc67830765"</w:instrText>
        </w:r>
        <w:r w:rsidRPr="00CE178C">
          <w:rPr>
            <w:rStyle w:val="Hyperlink"/>
            <w:noProof w:val="0"/>
            <w:lang w:val="en-CA"/>
            <w:rPrChange w:id="1079" w:author="Vladymyr Kozyr" w:date="2021-07-31T19:40:00Z">
              <w:rPr>
                <w:rStyle w:val="Hyperlink"/>
              </w:rPr>
            </w:rPrChange>
          </w:rPr>
          <w:instrText xml:space="preserve"> </w:instrText>
        </w:r>
        <w:r w:rsidRPr="00CE178C">
          <w:rPr>
            <w:rStyle w:val="Hyperlink"/>
            <w:noProof w:val="0"/>
            <w:lang w:val="en-CA"/>
            <w:rPrChange w:id="1080" w:author="Vladymyr Kozyr" w:date="2021-07-31T19:40:00Z">
              <w:rPr>
                <w:rStyle w:val="Hyperlink"/>
              </w:rPr>
            </w:rPrChange>
          </w:rPr>
          <w:fldChar w:fldCharType="separate"/>
        </w:r>
        <w:r w:rsidRPr="00CE178C">
          <w:rPr>
            <w:rStyle w:val="Hyperlink"/>
            <w:rFonts w:cs="Arial"/>
            <w:noProof w:val="0"/>
            <w:lang w:val="en-CA"/>
            <w:rPrChange w:id="1081" w:author="Vladymyr Kozyr" w:date="2021-07-31T19:40:00Z">
              <w:rPr>
                <w:rStyle w:val="Hyperlink"/>
                <w:rFonts w:cs="Arial"/>
              </w:rPr>
            </w:rPrChange>
          </w:rPr>
          <w:t>4.3.</w:t>
        </w:r>
        <w:r w:rsidRPr="00CE178C">
          <w:rPr>
            <w:rFonts w:asciiTheme="minorHAnsi" w:eastAsiaTheme="minorEastAsia" w:hAnsiTheme="minorHAnsi"/>
            <w:noProof w:val="0"/>
            <w:sz w:val="24"/>
            <w:szCs w:val="24"/>
            <w:lang w:val="en-CA"/>
            <w:rPrChange w:id="1082" w:author="Vladymyr Kozyr" w:date="2021-07-31T19:40:00Z">
              <w:rPr>
                <w:rFonts w:asciiTheme="minorHAnsi" w:eastAsiaTheme="minorEastAsia" w:hAnsiTheme="minorHAnsi"/>
                <w:sz w:val="24"/>
                <w:szCs w:val="24"/>
                <w:lang w:val="en-CA"/>
              </w:rPr>
            </w:rPrChange>
          </w:rPr>
          <w:tab/>
        </w:r>
        <w:r w:rsidRPr="00CE178C">
          <w:rPr>
            <w:rStyle w:val="Hyperlink"/>
            <w:noProof w:val="0"/>
            <w:lang w:val="en-CA"/>
            <w:rPrChange w:id="1083" w:author="Vladymyr Kozyr" w:date="2021-07-31T19:40:00Z">
              <w:rPr>
                <w:rStyle w:val="Hyperlink"/>
              </w:rPr>
            </w:rPrChange>
          </w:rPr>
          <w:t>Visualizations Overview</w:t>
        </w:r>
        <w:r w:rsidRPr="00CE178C">
          <w:rPr>
            <w:noProof w:val="0"/>
            <w:webHidden/>
            <w:lang w:val="en-CA"/>
            <w:rPrChange w:id="1084" w:author="Vladymyr Kozyr" w:date="2021-07-31T19:40:00Z">
              <w:rPr>
                <w:webHidden/>
              </w:rPr>
            </w:rPrChange>
          </w:rPr>
          <w:tab/>
        </w:r>
        <w:r w:rsidRPr="00CE178C">
          <w:rPr>
            <w:noProof w:val="0"/>
            <w:webHidden/>
            <w:lang w:val="en-CA"/>
            <w:rPrChange w:id="1085" w:author="Vladymyr Kozyr" w:date="2021-07-31T19:40:00Z">
              <w:rPr>
                <w:webHidden/>
              </w:rPr>
            </w:rPrChange>
          </w:rPr>
          <w:fldChar w:fldCharType="begin"/>
        </w:r>
        <w:r w:rsidRPr="00CE178C">
          <w:rPr>
            <w:noProof w:val="0"/>
            <w:webHidden/>
            <w:lang w:val="en-CA"/>
            <w:rPrChange w:id="1086" w:author="Vladymyr Kozyr" w:date="2021-07-31T19:40:00Z">
              <w:rPr>
                <w:webHidden/>
              </w:rPr>
            </w:rPrChange>
          </w:rPr>
          <w:instrText xml:space="preserve"> PAGEREF _Toc67830765 \h </w:instrText>
        </w:r>
      </w:ins>
      <w:r w:rsidRPr="00CE178C">
        <w:rPr>
          <w:noProof w:val="0"/>
          <w:webHidden/>
          <w:lang w:val="en-CA"/>
          <w:rPrChange w:id="1087" w:author="Vladymyr Kozyr" w:date="2021-07-31T19:40:00Z">
            <w:rPr>
              <w:webHidden/>
            </w:rPr>
          </w:rPrChange>
        </w:rPr>
      </w:r>
      <w:r w:rsidRPr="00CE178C">
        <w:rPr>
          <w:noProof w:val="0"/>
          <w:webHidden/>
          <w:lang w:val="en-CA"/>
          <w:rPrChange w:id="1088" w:author="Vladymyr Kozyr" w:date="2021-07-31T19:40:00Z">
            <w:rPr>
              <w:webHidden/>
            </w:rPr>
          </w:rPrChange>
        </w:rPr>
        <w:fldChar w:fldCharType="separate"/>
      </w:r>
      <w:ins w:id="1089" w:author="Vladymyr Kozyr" w:date="2021-03-28T13:31:00Z">
        <w:r w:rsidRPr="00CE178C">
          <w:rPr>
            <w:noProof w:val="0"/>
            <w:webHidden/>
            <w:lang w:val="en-CA"/>
            <w:rPrChange w:id="1090" w:author="Vladymyr Kozyr" w:date="2021-07-31T19:40:00Z">
              <w:rPr>
                <w:webHidden/>
              </w:rPr>
            </w:rPrChange>
          </w:rPr>
          <w:t>20</w:t>
        </w:r>
        <w:r w:rsidRPr="00CE178C">
          <w:rPr>
            <w:noProof w:val="0"/>
            <w:webHidden/>
            <w:lang w:val="en-CA"/>
            <w:rPrChange w:id="1091" w:author="Vladymyr Kozyr" w:date="2021-07-31T19:40:00Z">
              <w:rPr>
                <w:webHidden/>
              </w:rPr>
            </w:rPrChange>
          </w:rPr>
          <w:fldChar w:fldCharType="end"/>
        </w:r>
        <w:r w:rsidRPr="00CE178C">
          <w:rPr>
            <w:rStyle w:val="Hyperlink"/>
            <w:noProof w:val="0"/>
            <w:lang w:val="en-CA"/>
            <w:rPrChange w:id="1092" w:author="Vladymyr Kozyr" w:date="2021-07-31T19:40:00Z">
              <w:rPr>
                <w:rStyle w:val="Hyperlink"/>
              </w:rPr>
            </w:rPrChange>
          </w:rPr>
          <w:fldChar w:fldCharType="end"/>
        </w:r>
      </w:ins>
    </w:p>
    <w:p w14:paraId="403D7231" w14:textId="529310E9" w:rsidR="00FD00CC" w:rsidRPr="00CE178C" w:rsidRDefault="00FD00CC">
      <w:pPr>
        <w:pStyle w:val="TOC3"/>
        <w:tabs>
          <w:tab w:val="left" w:pos="1440"/>
          <w:tab w:val="right" w:leader="dot" w:pos="8630"/>
        </w:tabs>
        <w:rPr>
          <w:ins w:id="1093" w:author="Vladymyr Kozyr" w:date="2021-03-28T13:31:00Z"/>
          <w:rFonts w:asciiTheme="minorHAnsi" w:eastAsiaTheme="minorEastAsia" w:hAnsiTheme="minorHAnsi"/>
          <w:sz w:val="24"/>
          <w:szCs w:val="24"/>
          <w:lang w:val="en-CA"/>
          <w:rPrChange w:id="1094" w:author="Vladymyr Kozyr" w:date="2021-07-31T19:40:00Z">
            <w:rPr>
              <w:ins w:id="1095" w:author="Vladymyr Kozyr" w:date="2021-03-28T13:31:00Z"/>
              <w:rFonts w:asciiTheme="minorHAnsi" w:eastAsiaTheme="minorEastAsia" w:hAnsiTheme="minorHAnsi"/>
              <w:noProof/>
              <w:sz w:val="24"/>
              <w:szCs w:val="24"/>
              <w:lang w:val="en-CA"/>
            </w:rPr>
          </w:rPrChange>
        </w:rPr>
      </w:pPr>
      <w:ins w:id="1096" w:author="Vladymyr Kozyr" w:date="2021-03-28T13:31:00Z">
        <w:r w:rsidRPr="00CE178C">
          <w:rPr>
            <w:rStyle w:val="Hyperlink"/>
            <w:lang w:val="en-CA"/>
            <w:rPrChange w:id="1097" w:author="Vladymyr Kozyr" w:date="2021-07-31T19:40:00Z">
              <w:rPr>
                <w:rStyle w:val="Hyperlink"/>
                <w:noProof/>
              </w:rPr>
            </w:rPrChange>
          </w:rPr>
          <w:fldChar w:fldCharType="begin"/>
        </w:r>
        <w:r w:rsidRPr="00CE178C">
          <w:rPr>
            <w:rStyle w:val="Hyperlink"/>
            <w:lang w:val="en-CA"/>
            <w:rPrChange w:id="1098" w:author="Vladymyr Kozyr" w:date="2021-07-31T19:40:00Z">
              <w:rPr>
                <w:rStyle w:val="Hyperlink"/>
                <w:noProof/>
              </w:rPr>
            </w:rPrChange>
          </w:rPr>
          <w:instrText xml:space="preserve"> </w:instrText>
        </w:r>
        <w:r w:rsidRPr="00CE178C">
          <w:rPr>
            <w:lang w:val="en-CA"/>
            <w:rPrChange w:id="1099" w:author="Vladymyr Kozyr" w:date="2021-07-31T19:40:00Z">
              <w:rPr>
                <w:noProof/>
              </w:rPr>
            </w:rPrChange>
          </w:rPr>
          <w:instrText>HYPERLINK \l "_Toc67830766"</w:instrText>
        </w:r>
        <w:r w:rsidRPr="00CE178C">
          <w:rPr>
            <w:rStyle w:val="Hyperlink"/>
            <w:lang w:val="en-CA"/>
            <w:rPrChange w:id="1100" w:author="Vladymyr Kozyr" w:date="2021-07-31T19:40:00Z">
              <w:rPr>
                <w:rStyle w:val="Hyperlink"/>
                <w:noProof/>
              </w:rPr>
            </w:rPrChange>
          </w:rPr>
          <w:instrText xml:space="preserve"> </w:instrText>
        </w:r>
        <w:r w:rsidRPr="00CE178C">
          <w:rPr>
            <w:rStyle w:val="Hyperlink"/>
            <w:lang w:val="en-CA"/>
            <w:rPrChange w:id="1101" w:author="Vladymyr Kozyr" w:date="2021-07-31T19:40:00Z">
              <w:rPr>
                <w:rStyle w:val="Hyperlink"/>
                <w:noProof/>
              </w:rPr>
            </w:rPrChange>
          </w:rPr>
          <w:fldChar w:fldCharType="separate"/>
        </w:r>
        <w:r w:rsidRPr="00CE178C">
          <w:rPr>
            <w:rStyle w:val="Hyperlink"/>
            <w:rFonts w:cs="Arial"/>
            <w:lang w:val="en-CA"/>
            <w:rPrChange w:id="1102" w:author="Vladymyr Kozyr" w:date="2021-07-31T19:40:00Z">
              <w:rPr>
                <w:rStyle w:val="Hyperlink"/>
                <w:rFonts w:cs="Arial"/>
                <w:noProof/>
              </w:rPr>
            </w:rPrChange>
          </w:rPr>
          <w:t>4.3.1.</w:t>
        </w:r>
        <w:r w:rsidRPr="00CE178C">
          <w:rPr>
            <w:rFonts w:asciiTheme="minorHAnsi" w:eastAsiaTheme="minorEastAsia" w:hAnsiTheme="minorHAnsi"/>
            <w:sz w:val="24"/>
            <w:szCs w:val="24"/>
            <w:lang w:val="en-CA"/>
            <w:rPrChange w:id="1103" w:author="Vladymyr Kozyr" w:date="2021-07-31T19:40:00Z">
              <w:rPr>
                <w:rFonts w:asciiTheme="minorHAnsi" w:eastAsiaTheme="minorEastAsia" w:hAnsiTheme="minorHAnsi"/>
                <w:noProof/>
                <w:sz w:val="24"/>
                <w:szCs w:val="24"/>
                <w:lang w:val="en-CA"/>
              </w:rPr>
            </w:rPrChange>
          </w:rPr>
          <w:tab/>
        </w:r>
        <w:r w:rsidRPr="00CE178C">
          <w:rPr>
            <w:rStyle w:val="Hyperlink"/>
            <w:lang w:val="en-CA"/>
            <w:rPrChange w:id="1104" w:author="Vladymyr Kozyr" w:date="2021-07-31T19:40:00Z">
              <w:rPr>
                <w:rStyle w:val="Hyperlink"/>
                <w:noProof/>
              </w:rPr>
            </w:rPrChange>
          </w:rPr>
          <w:t>Task 1</w:t>
        </w:r>
        <w:r w:rsidRPr="00CE178C">
          <w:rPr>
            <w:webHidden/>
            <w:lang w:val="en-CA"/>
            <w:rPrChange w:id="1105" w:author="Vladymyr Kozyr" w:date="2021-07-31T19:40:00Z">
              <w:rPr>
                <w:noProof/>
                <w:webHidden/>
              </w:rPr>
            </w:rPrChange>
          </w:rPr>
          <w:tab/>
        </w:r>
        <w:r w:rsidRPr="00CE178C">
          <w:rPr>
            <w:webHidden/>
            <w:lang w:val="en-CA"/>
            <w:rPrChange w:id="1106" w:author="Vladymyr Kozyr" w:date="2021-07-31T19:40:00Z">
              <w:rPr>
                <w:noProof/>
                <w:webHidden/>
              </w:rPr>
            </w:rPrChange>
          </w:rPr>
          <w:fldChar w:fldCharType="begin"/>
        </w:r>
        <w:r w:rsidRPr="00CE178C">
          <w:rPr>
            <w:webHidden/>
            <w:lang w:val="en-CA"/>
            <w:rPrChange w:id="1107" w:author="Vladymyr Kozyr" w:date="2021-07-31T19:40:00Z">
              <w:rPr>
                <w:noProof/>
                <w:webHidden/>
              </w:rPr>
            </w:rPrChange>
          </w:rPr>
          <w:instrText xml:space="preserve"> PAGEREF _Toc67830766 \h </w:instrText>
        </w:r>
      </w:ins>
      <w:r w:rsidRPr="00CE178C">
        <w:rPr>
          <w:webHidden/>
          <w:lang w:val="en-CA"/>
          <w:rPrChange w:id="1108" w:author="Vladymyr Kozyr" w:date="2021-07-31T19:40:00Z">
            <w:rPr>
              <w:noProof/>
              <w:webHidden/>
            </w:rPr>
          </w:rPrChange>
        </w:rPr>
      </w:r>
      <w:r w:rsidRPr="00CE178C">
        <w:rPr>
          <w:webHidden/>
          <w:lang w:val="en-CA"/>
          <w:rPrChange w:id="1109" w:author="Vladymyr Kozyr" w:date="2021-07-31T19:40:00Z">
            <w:rPr>
              <w:noProof/>
              <w:webHidden/>
            </w:rPr>
          </w:rPrChange>
        </w:rPr>
        <w:fldChar w:fldCharType="separate"/>
      </w:r>
      <w:ins w:id="1110" w:author="Vladymyr Kozyr" w:date="2021-03-28T13:31:00Z">
        <w:r w:rsidRPr="00CE178C">
          <w:rPr>
            <w:webHidden/>
            <w:lang w:val="en-CA"/>
            <w:rPrChange w:id="1111" w:author="Vladymyr Kozyr" w:date="2021-07-31T19:40:00Z">
              <w:rPr>
                <w:noProof/>
                <w:webHidden/>
              </w:rPr>
            </w:rPrChange>
          </w:rPr>
          <w:t>20</w:t>
        </w:r>
        <w:r w:rsidRPr="00CE178C">
          <w:rPr>
            <w:webHidden/>
            <w:lang w:val="en-CA"/>
            <w:rPrChange w:id="1112" w:author="Vladymyr Kozyr" w:date="2021-07-31T19:40:00Z">
              <w:rPr>
                <w:noProof/>
                <w:webHidden/>
              </w:rPr>
            </w:rPrChange>
          </w:rPr>
          <w:fldChar w:fldCharType="end"/>
        </w:r>
        <w:r w:rsidRPr="00CE178C">
          <w:rPr>
            <w:rStyle w:val="Hyperlink"/>
            <w:lang w:val="en-CA"/>
            <w:rPrChange w:id="1113" w:author="Vladymyr Kozyr" w:date="2021-07-31T19:40:00Z">
              <w:rPr>
                <w:rStyle w:val="Hyperlink"/>
                <w:noProof/>
              </w:rPr>
            </w:rPrChange>
          </w:rPr>
          <w:fldChar w:fldCharType="end"/>
        </w:r>
      </w:ins>
    </w:p>
    <w:p w14:paraId="105288D6" w14:textId="308B67A7" w:rsidR="00FD00CC" w:rsidRPr="00CE178C" w:rsidRDefault="00FD00CC">
      <w:pPr>
        <w:pStyle w:val="TOC3"/>
        <w:tabs>
          <w:tab w:val="left" w:pos="1440"/>
          <w:tab w:val="right" w:leader="dot" w:pos="8630"/>
        </w:tabs>
        <w:rPr>
          <w:ins w:id="1114" w:author="Vladymyr Kozyr" w:date="2021-03-28T13:31:00Z"/>
          <w:rFonts w:asciiTheme="minorHAnsi" w:eastAsiaTheme="minorEastAsia" w:hAnsiTheme="minorHAnsi"/>
          <w:sz w:val="24"/>
          <w:szCs w:val="24"/>
          <w:lang w:val="en-CA"/>
          <w:rPrChange w:id="1115" w:author="Vladymyr Kozyr" w:date="2021-07-31T19:40:00Z">
            <w:rPr>
              <w:ins w:id="1116" w:author="Vladymyr Kozyr" w:date="2021-03-28T13:31:00Z"/>
              <w:rFonts w:asciiTheme="minorHAnsi" w:eastAsiaTheme="minorEastAsia" w:hAnsiTheme="minorHAnsi"/>
              <w:noProof/>
              <w:sz w:val="24"/>
              <w:szCs w:val="24"/>
              <w:lang w:val="en-CA"/>
            </w:rPr>
          </w:rPrChange>
        </w:rPr>
      </w:pPr>
      <w:ins w:id="1117" w:author="Vladymyr Kozyr" w:date="2021-03-28T13:31:00Z">
        <w:r w:rsidRPr="00CE178C">
          <w:rPr>
            <w:rStyle w:val="Hyperlink"/>
            <w:lang w:val="en-CA"/>
            <w:rPrChange w:id="1118" w:author="Vladymyr Kozyr" w:date="2021-07-31T19:40:00Z">
              <w:rPr>
                <w:rStyle w:val="Hyperlink"/>
                <w:noProof/>
              </w:rPr>
            </w:rPrChange>
          </w:rPr>
          <w:fldChar w:fldCharType="begin"/>
        </w:r>
        <w:r w:rsidRPr="00CE178C">
          <w:rPr>
            <w:rStyle w:val="Hyperlink"/>
            <w:lang w:val="en-CA"/>
            <w:rPrChange w:id="1119" w:author="Vladymyr Kozyr" w:date="2021-07-31T19:40:00Z">
              <w:rPr>
                <w:rStyle w:val="Hyperlink"/>
                <w:noProof/>
              </w:rPr>
            </w:rPrChange>
          </w:rPr>
          <w:instrText xml:space="preserve"> </w:instrText>
        </w:r>
        <w:r w:rsidRPr="00CE178C">
          <w:rPr>
            <w:lang w:val="en-CA"/>
            <w:rPrChange w:id="1120" w:author="Vladymyr Kozyr" w:date="2021-07-31T19:40:00Z">
              <w:rPr>
                <w:noProof/>
              </w:rPr>
            </w:rPrChange>
          </w:rPr>
          <w:instrText>HYPERLINK \l "_Toc67830767"</w:instrText>
        </w:r>
        <w:r w:rsidRPr="00CE178C">
          <w:rPr>
            <w:rStyle w:val="Hyperlink"/>
            <w:lang w:val="en-CA"/>
            <w:rPrChange w:id="1121" w:author="Vladymyr Kozyr" w:date="2021-07-31T19:40:00Z">
              <w:rPr>
                <w:rStyle w:val="Hyperlink"/>
                <w:noProof/>
              </w:rPr>
            </w:rPrChange>
          </w:rPr>
          <w:instrText xml:space="preserve"> </w:instrText>
        </w:r>
        <w:r w:rsidRPr="00CE178C">
          <w:rPr>
            <w:rStyle w:val="Hyperlink"/>
            <w:lang w:val="en-CA"/>
            <w:rPrChange w:id="1122" w:author="Vladymyr Kozyr" w:date="2021-07-31T19:40:00Z">
              <w:rPr>
                <w:rStyle w:val="Hyperlink"/>
                <w:noProof/>
              </w:rPr>
            </w:rPrChange>
          </w:rPr>
          <w:fldChar w:fldCharType="separate"/>
        </w:r>
        <w:r w:rsidRPr="00CE178C">
          <w:rPr>
            <w:rStyle w:val="Hyperlink"/>
            <w:rFonts w:cs="Arial"/>
            <w:lang w:val="en-CA"/>
            <w:rPrChange w:id="1123" w:author="Vladymyr Kozyr" w:date="2021-07-31T19:40:00Z">
              <w:rPr>
                <w:rStyle w:val="Hyperlink"/>
                <w:rFonts w:cs="Arial"/>
                <w:noProof/>
              </w:rPr>
            </w:rPrChange>
          </w:rPr>
          <w:t>4.3.2.</w:t>
        </w:r>
        <w:r w:rsidRPr="00CE178C">
          <w:rPr>
            <w:rFonts w:asciiTheme="minorHAnsi" w:eastAsiaTheme="minorEastAsia" w:hAnsiTheme="minorHAnsi"/>
            <w:sz w:val="24"/>
            <w:szCs w:val="24"/>
            <w:lang w:val="en-CA"/>
            <w:rPrChange w:id="1124" w:author="Vladymyr Kozyr" w:date="2021-07-31T19:40:00Z">
              <w:rPr>
                <w:rFonts w:asciiTheme="minorHAnsi" w:eastAsiaTheme="minorEastAsia" w:hAnsiTheme="minorHAnsi"/>
                <w:noProof/>
                <w:sz w:val="24"/>
                <w:szCs w:val="24"/>
                <w:lang w:val="en-CA"/>
              </w:rPr>
            </w:rPrChange>
          </w:rPr>
          <w:tab/>
        </w:r>
        <w:r w:rsidRPr="00CE178C">
          <w:rPr>
            <w:rStyle w:val="Hyperlink"/>
            <w:lang w:val="en-CA"/>
            <w:rPrChange w:id="1125" w:author="Vladymyr Kozyr" w:date="2021-07-31T19:40:00Z">
              <w:rPr>
                <w:rStyle w:val="Hyperlink"/>
                <w:noProof/>
              </w:rPr>
            </w:rPrChange>
          </w:rPr>
          <w:t>Task 2</w:t>
        </w:r>
        <w:r w:rsidRPr="00CE178C">
          <w:rPr>
            <w:webHidden/>
            <w:lang w:val="en-CA"/>
            <w:rPrChange w:id="1126" w:author="Vladymyr Kozyr" w:date="2021-07-31T19:40:00Z">
              <w:rPr>
                <w:noProof/>
                <w:webHidden/>
              </w:rPr>
            </w:rPrChange>
          </w:rPr>
          <w:tab/>
        </w:r>
        <w:r w:rsidRPr="00CE178C">
          <w:rPr>
            <w:webHidden/>
            <w:lang w:val="en-CA"/>
            <w:rPrChange w:id="1127" w:author="Vladymyr Kozyr" w:date="2021-07-31T19:40:00Z">
              <w:rPr>
                <w:noProof/>
                <w:webHidden/>
              </w:rPr>
            </w:rPrChange>
          </w:rPr>
          <w:fldChar w:fldCharType="begin"/>
        </w:r>
        <w:r w:rsidRPr="00CE178C">
          <w:rPr>
            <w:webHidden/>
            <w:lang w:val="en-CA"/>
            <w:rPrChange w:id="1128" w:author="Vladymyr Kozyr" w:date="2021-07-31T19:40:00Z">
              <w:rPr>
                <w:noProof/>
                <w:webHidden/>
              </w:rPr>
            </w:rPrChange>
          </w:rPr>
          <w:instrText xml:space="preserve"> PAGEREF _Toc67830767 \h </w:instrText>
        </w:r>
      </w:ins>
      <w:r w:rsidRPr="00CE178C">
        <w:rPr>
          <w:webHidden/>
          <w:lang w:val="en-CA"/>
          <w:rPrChange w:id="1129" w:author="Vladymyr Kozyr" w:date="2021-07-31T19:40:00Z">
            <w:rPr>
              <w:noProof/>
              <w:webHidden/>
            </w:rPr>
          </w:rPrChange>
        </w:rPr>
      </w:r>
      <w:r w:rsidRPr="00CE178C">
        <w:rPr>
          <w:webHidden/>
          <w:lang w:val="en-CA"/>
          <w:rPrChange w:id="1130" w:author="Vladymyr Kozyr" w:date="2021-07-31T19:40:00Z">
            <w:rPr>
              <w:noProof/>
              <w:webHidden/>
            </w:rPr>
          </w:rPrChange>
        </w:rPr>
        <w:fldChar w:fldCharType="separate"/>
      </w:r>
      <w:ins w:id="1131" w:author="Vladymyr Kozyr" w:date="2021-03-28T13:31:00Z">
        <w:r w:rsidRPr="00CE178C">
          <w:rPr>
            <w:webHidden/>
            <w:lang w:val="en-CA"/>
            <w:rPrChange w:id="1132" w:author="Vladymyr Kozyr" w:date="2021-07-31T19:40:00Z">
              <w:rPr>
                <w:noProof/>
                <w:webHidden/>
              </w:rPr>
            </w:rPrChange>
          </w:rPr>
          <w:t>21</w:t>
        </w:r>
        <w:r w:rsidRPr="00CE178C">
          <w:rPr>
            <w:webHidden/>
            <w:lang w:val="en-CA"/>
            <w:rPrChange w:id="1133" w:author="Vladymyr Kozyr" w:date="2021-07-31T19:40:00Z">
              <w:rPr>
                <w:noProof/>
                <w:webHidden/>
              </w:rPr>
            </w:rPrChange>
          </w:rPr>
          <w:fldChar w:fldCharType="end"/>
        </w:r>
        <w:r w:rsidRPr="00CE178C">
          <w:rPr>
            <w:rStyle w:val="Hyperlink"/>
            <w:lang w:val="en-CA"/>
            <w:rPrChange w:id="1134" w:author="Vladymyr Kozyr" w:date="2021-07-31T19:40:00Z">
              <w:rPr>
                <w:rStyle w:val="Hyperlink"/>
                <w:noProof/>
              </w:rPr>
            </w:rPrChange>
          </w:rPr>
          <w:fldChar w:fldCharType="end"/>
        </w:r>
      </w:ins>
    </w:p>
    <w:p w14:paraId="495834B6" w14:textId="07D4F85D" w:rsidR="00FD00CC" w:rsidRPr="00CE178C" w:rsidRDefault="00FD00CC">
      <w:pPr>
        <w:pStyle w:val="TOC3"/>
        <w:tabs>
          <w:tab w:val="left" w:pos="1440"/>
          <w:tab w:val="right" w:leader="dot" w:pos="8630"/>
        </w:tabs>
        <w:rPr>
          <w:ins w:id="1135" w:author="Vladymyr Kozyr" w:date="2021-03-28T13:31:00Z"/>
          <w:rFonts w:asciiTheme="minorHAnsi" w:eastAsiaTheme="minorEastAsia" w:hAnsiTheme="minorHAnsi"/>
          <w:sz w:val="24"/>
          <w:szCs w:val="24"/>
          <w:lang w:val="en-CA"/>
          <w:rPrChange w:id="1136" w:author="Vladymyr Kozyr" w:date="2021-07-31T19:40:00Z">
            <w:rPr>
              <w:ins w:id="1137" w:author="Vladymyr Kozyr" w:date="2021-03-28T13:31:00Z"/>
              <w:rFonts w:asciiTheme="minorHAnsi" w:eastAsiaTheme="minorEastAsia" w:hAnsiTheme="minorHAnsi"/>
              <w:noProof/>
              <w:sz w:val="24"/>
              <w:szCs w:val="24"/>
              <w:lang w:val="en-CA"/>
            </w:rPr>
          </w:rPrChange>
        </w:rPr>
      </w:pPr>
      <w:ins w:id="1138" w:author="Vladymyr Kozyr" w:date="2021-03-28T13:31:00Z">
        <w:r w:rsidRPr="00CE178C">
          <w:rPr>
            <w:rStyle w:val="Hyperlink"/>
            <w:lang w:val="en-CA"/>
            <w:rPrChange w:id="1139" w:author="Vladymyr Kozyr" w:date="2021-07-31T19:40:00Z">
              <w:rPr>
                <w:rStyle w:val="Hyperlink"/>
                <w:noProof/>
              </w:rPr>
            </w:rPrChange>
          </w:rPr>
          <w:fldChar w:fldCharType="begin"/>
        </w:r>
        <w:r w:rsidRPr="00CE178C">
          <w:rPr>
            <w:rStyle w:val="Hyperlink"/>
            <w:lang w:val="en-CA"/>
            <w:rPrChange w:id="1140" w:author="Vladymyr Kozyr" w:date="2021-07-31T19:40:00Z">
              <w:rPr>
                <w:rStyle w:val="Hyperlink"/>
                <w:noProof/>
              </w:rPr>
            </w:rPrChange>
          </w:rPr>
          <w:instrText xml:space="preserve"> </w:instrText>
        </w:r>
        <w:r w:rsidRPr="00CE178C">
          <w:rPr>
            <w:lang w:val="en-CA"/>
            <w:rPrChange w:id="1141" w:author="Vladymyr Kozyr" w:date="2021-07-31T19:40:00Z">
              <w:rPr>
                <w:noProof/>
              </w:rPr>
            </w:rPrChange>
          </w:rPr>
          <w:instrText>HYPERLINK \l "_Toc67830769"</w:instrText>
        </w:r>
        <w:r w:rsidRPr="00CE178C">
          <w:rPr>
            <w:rStyle w:val="Hyperlink"/>
            <w:lang w:val="en-CA"/>
            <w:rPrChange w:id="1142" w:author="Vladymyr Kozyr" w:date="2021-07-31T19:40:00Z">
              <w:rPr>
                <w:rStyle w:val="Hyperlink"/>
                <w:noProof/>
              </w:rPr>
            </w:rPrChange>
          </w:rPr>
          <w:instrText xml:space="preserve"> </w:instrText>
        </w:r>
        <w:r w:rsidRPr="00CE178C">
          <w:rPr>
            <w:rStyle w:val="Hyperlink"/>
            <w:lang w:val="en-CA"/>
            <w:rPrChange w:id="1143" w:author="Vladymyr Kozyr" w:date="2021-07-31T19:40:00Z">
              <w:rPr>
                <w:rStyle w:val="Hyperlink"/>
                <w:noProof/>
              </w:rPr>
            </w:rPrChange>
          </w:rPr>
          <w:fldChar w:fldCharType="separate"/>
        </w:r>
        <w:r w:rsidRPr="00CE178C">
          <w:rPr>
            <w:rStyle w:val="Hyperlink"/>
            <w:rFonts w:cs="Arial"/>
            <w:lang w:val="en-CA"/>
            <w:rPrChange w:id="1144" w:author="Vladymyr Kozyr" w:date="2021-07-31T19:40:00Z">
              <w:rPr>
                <w:rStyle w:val="Hyperlink"/>
                <w:rFonts w:cs="Arial"/>
                <w:noProof/>
              </w:rPr>
            </w:rPrChange>
          </w:rPr>
          <w:t>4.3.3.</w:t>
        </w:r>
        <w:r w:rsidRPr="00CE178C">
          <w:rPr>
            <w:rFonts w:asciiTheme="minorHAnsi" w:eastAsiaTheme="minorEastAsia" w:hAnsiTheme="minorHAnsi"/>
            <w:sz w:val="24"/>
            <w:szCs w:val="24"/>
            <w:lang w:val="en-CA"/>
            <w:rPrChange w:id="1145" w:author="Vladymyr Kozyr" w:date="2021-07-31T19:40:00Z">
              <w:rPr>
                <w:rFonts w:asciiTheme="minorHAnsi" w:eastAsiaTheme="minorEastAsia" w:hAnsiTheme="minorHAnsi"/>
                <w:noProof/>
                <w:sz w:val="24"/>
                <w:szCs w:val="24"/>
                <w:lang w:val="en-CA"/>
              </w:rPr>
            </w:rPrChange>
          </w:rPr>
          <w:tab/>
        </w:r>
        <w:r w:rsidRPr="00CE178C">
          <w:rPr>
            <w:rStyle w:val="Hyperlink"/>
            <w:lang w:val="en-CA"/>
            <w:rPrChange w:id="1146" w:author="Vladymyr Kozyr" w:date="2021-07-31T19:40:00Z">
              <w:rPr>
                <w:rStyle w:val="Hyperlink"/>
                <w:noProof/>
              </w:rPr>
            </w:rPrChange>
          </w:rPr>
          <w:t>Task 3</w:t>
        </w:r>
        <w:r w:rsidRPr="00CE178C">
          <w:rPr>
            <w:webHidden/>
            <w:lang w:val="en-CA"/>
            <w:rPrChange w:id="1147" w:author="Vladymyr Kozyr" w:date="2021-07-31T19:40:00Z">
              <w:rPr>
                <w:noProof/>
                <w:webHidden/>
              </w:rPr>
            </w:rPrChange>
          </w:rPr>
          <w:tab/>
        </w:r>
        <w:r w:rsidRPr="00CE178C">
          <w:rPr>
            <w:webHidden/>
            <w:lang w:val="en-CA"/>
            <w:rPrChange w:id="1148" w:author="Vladymyr Kozyr" w:date="2021-07-31T19:40:00Z">
              <w:rPr>
                <w:noProof/>
                <w:webHidden/>
              </w:rPr>
            </w:rPrChange>
          </w:rPr>
          <w:fldChar w:fldCharType="begin"/>
        </w:r>
        <w:r w:rsidRPr="00CE178C">
          <w:rPr>
            <w:webHidden/>
            <w:lang w:val="en-CA"/>
            <w:rPrChange w:id="1149" w:author="Vladymyr Kozyr" w:date="2021-07-31T19:40:00Z">
              <w:rPr>
                <w:noProof/>
                <w:webHidden/>
              </w:rPr>
            </w:rPrChange>
          </w:rPr>
          <w:instrText xml:space="preserve"> PAGEREF _Toc67830769 \h </w:instrText>
        </w:r>
      </w:ins>
      <w:r w:rsidRPr="00CE178C">
        <w:rPr>
          <w:webHidden/>
          <w:lang w:val="en-CA"/>
          <w:rPrChange w:id="1150" w:author="Vladymyr Kozyr" w:date="2021-07-31T19:40:00Z">
            <w:rPr>
              <w:noProof/>
              <w:webHidden/>
            </w:rPr>
          </w:rPrChange>
        </w:rPr>
      </w:r>
      <w:r w:rsidRPr="00CE178C">
        <w:rPr>
          <w:webHidden/>
          <w:lang w:val="en-CA"/>
          <w:rPrChange w:id="1151" w:author="Vladymyr Kozyr" w:date="2021-07-31T19:40:00Z">
            <w:rPr>
              <w:noProof/>
              <w:webHidden/>
            </w:rPr>
          </w:rPrChange>
        </w:rPr>
        <w:fldChar w:fldCharType="separate"/>
      </w:r>
      <w:ins w:id="1152" w:author="Vladymyr Kozyr" w:date="2021-03-28T13:31:00Z">
        <w:r w:rsidRPr="00CE178C">
          <w:rPr>
            <w:webHidden/>
            <w:lang w:val="en-CA"/>
            <w:rPrChange w:id="1153" w:author="Vladymyr Kozyr" w:date="2021-07-31T19:40:00Z">
              <w:rPr>
                <w:noProof/>
                <w:webHidden/>
              </w:rPr>
            </w:rPrChange>
          </w:rPr>
          <w:t>21</w:t>
        </w:r>
        <w:r w:rsidRPr="00CE178C">
          <w:rPr>
            <w:webHidden/>
            <w:lang w:val="en-CA"/>
            <w:rPrChange w:id="1154" w:author="Vladymyr Kozyr" w:date="2021-07-31T19:40:00Z">
              <w:rPr>
                <w:noProof/>
                <w:webHidden/>
              </w:rPr>
            </w:rPrChange>
          </w:rPr>
          <w:fldChar w:fldCharType="end"/>
        </w:r>
        <w:r w:rsidRPr="00CE178C">
          <w:rPr>
            <w:rStyle w:val="Hyperlink"/>
            <w:lang w:val="en-CA"/>
            <w:rPrChange w:id="1155" w:author="Vladymyr Kozyr" w:date="2021-07-31T19:40:00Z">
              <w:rPr>
                <w:rStyle w:val="Hyperlink"/>
                <w:noProof/>
              </w:rPr>
            </w:rPrChange>
          </w:rPr>
          <w:fldChar w:fldCharType="end"/>
        </w:r>
      </w:ins>
    </w:p>
    <w:p w14:paraId="57EB0215" w14:textId="49659B0E" w:rsidR="00FD00CC" w:rsidRPr="00CE178C" w:rsidRDefault="00FD00CC">
      <w:pPr>
        <w:pStyle w:val="TOC3"/>
        <w:tabs>
          <w:tab w:val="left" w:pos="1440"/>
          <w:tab w:val="right" w:leader="dot" w:pos="8630"/>
        </w:tabs>
        <w:rPr>
          <w:ins w:id="1156" w:author="Vladymyr Kozyr" w:date="2021-03-28T13:31:00Z"/>
          <w:rFonts w:asciiTheme="minorHAnsi" w:eastAsiaTheme="minorEastAsia" w:hAnsiTheme="minorHAnsi"/>
          <w:sz w:val="24"/>
          <w:szCs w:val="24"/>
          <w:lang w:val="en-CA"/>
          <w:rPrChange w:id="1157" w:author="Vladymyr Kozyr" w:date="2021-07-31T19:40:00Z">
            <w:rPr>
              <w:ins w:id="1158" w:author="Vladymyr Kozyr" w:date="2021-03-28T13:31:00Z"/>
              <w:rFonts w:asciiTheme="minorHAnsi" w:eastAsiaTheme="minorEastAsia" w:hAnsiTheme="minorHAnsi"/>
              <w:noProof/>
              <w:sz w:val="24"/>
              <w:szCs w:val="24"/>
              <w:lang w:val="en-CA"/>
            </w:rPr>
          </w:rPrChange>
        </w:rPr>
      </w:pPr>
      <w:ins w:id="1159" w:author="Vladymyr Kozyr" w:date="2021-03-28T13:31:00Z">
        <w:r w:rsidRPr="00CE178C">
          <w:rPr>
            <w:rStyle w:val="Hyperlink"/>
            <w:lang w:val="en-CA"/>
            <w:rPrChange w:id="1160" w:author="Vladymyr Kozyr" w:date="2021-07-31T19:40:00Z">
              <w:rPr>
                <w:rStyle w:val="Hyperlink"/>
                <w:noProof/>
              </w:rPr>
            </w:rPrChange>
          </w:rPr>
          <w:fldChar w:fldCharType="begin"/>
        </w:r>
        <w:r w:rsidRPr="00CE178C">
          <w:rPr>
            <w:rStyle w:val="Hyperlink"/>
            <w:lang w:val="en-CA"/>
            <w:rPrChange w:id="1161" w:author="Vladymyr Kozyr" w:date="2021-07-31T19:40:00Z">
              <w:rPr>
                <w:rStyle w:val="Hyperlink"/>
                <w:noProof/>
              </w:rPr>
            </w:rPrChange>
          </w:rPr>
          <w:instrText xml:space="preserve"> </w:instrText>
        </w:r>
        <w:r w:rsidRPr="00CE178C">
          <w:rPr>
            <w:lang w:val="en-CA"/>
            <w:rPrChange w:id="1162" w:author="Vladymyr Kozyr" w:date="2021-07-31T19:40:00Z">
              <w:rPr>
                <w:noProof/>
              </w:rPr>
            </w:rPrChange>
          </w:rPr>
          <w:instrText>HYPERLINK \l "_Toc67830770"</w:instrText>
        </w:r>
        <w:r w:rsidRPr="00CE178C">
          <w:rPr>
            <w:rStyle w:val="Hyperlink"/>
            <w:lang w:val="en-CA"/>
            <w:rPrChange w:id="1163" w:author="Vladymyr Kozyr" w:date="2021-07-31T19:40:00Z">
              <w:rPr>
                <w:rStyle w:val="Hyperlink"/>
                <w:noProof/>
              </w:rPr>
            </w:rPrChange>
          </w:rPr>
          <w:instrText xml:space="preserve"> </w:instrText>
        </w:r>
        <w:r w:rsidRPr="00CE178C">
          <w:rPr>
            <w:rStyle w:val="Hyperlink"/>
            <w:lang w:val="en-CA"/>
            <w:rPrChange w:id="1164" w:author="Vladymyr Kozyr" w:date="2021-07-31T19:40:00Z">
              <w:rPr>
                <w:rStyle w:val="Hyperlink"/>
                <w:noProof/>
              </w:rPr>
            </w:rPrChange>
          </w:rPr>
          <w:fldChar w:fldCharType="separate"/>
        </w:r>
        <w:r w:rsidRPr="00CE178C">
          <w:rPr>
            <w:rStyle w:val="Hyperlink"/>
            <w:rFonts w:cs="Arial"/>
            <w:lang w:val="en-CA"/>
            <w:rPrChange w:id="1165" w:author="Vladymyr Kozyr" w:date="2021-07-31T19:40:00Z">
              <w:rPr>
                <w:rStyle w:val="Hyperlink"/>
                <w:rFonts w:cs="Arial"/>
                <w:noProof/>
              </w:rPr>
            </w:rPrChange>
          </w:rPr>
          <w:t>4.3.4.</w:t>
        </w:r>
        <w:r w:rsidRPr="00CE178C">
          <w:rPr>
            <w:rFonts w:asciiTheme="minorHAnsi" w:eastAsiaTheme="minorEastAsia" w:hAnsiTheme="minorHAnsi"/>
            <w:sz w:val="24"/>
            <w:szCs w:val="24"/>
            <w:lang w:val="en-CA"/>
            <w:rPrChange w:id="1166" w:author="Vladymyr Kozyr" w:date="2021-07-31T19:40:00Z">
              <w:rPr>
                <w:rFonts w:asciiTheme="minorHAnsi" w:eastAsiaTheme="minorEastAsia" w:hAnsiTheme="minorHAnsi"/>
                <w:noProof/>
                <w:sz w:val="24"/>
                <w:szCs w:val="24"/>
                <w:lang w:val="en-CA"/>
              </w:rPr>
            </w:rPrChange>
          </w:rPr>
          <w:tab/>
        </w:r>
        <w:r w:rsidRPr="00CE178C">
          <w:rPr>
            <w:rStyle w:val="Hyperlink"/>
            <w:lang w:val="en-CA"/>
            <w:rPrChange w:id="1167" w:author="Vladymyr Kozyr" w:date="2021-07-31T19:40:00Z">
              <w:rPr>
                <w:rStyle w:val="Hyperlink"/>
                <w:noProof/>
              </w:rPr>
            </w:rPrChange>
          </w:rPr>
          <w:t>Task 4</w:t>
        </w:r>
        <w:r w:rsidRPr="00CE178C">
          <w:rPr>
            <w:webHidden/>
            <w:lang w:val="en-CA"/>
            <w:rPrChange w:id="1168" w:author="Vladymyr Kozyr" w:date="2021-07-31T19:40:00Z">
              <w:rPr>
                <w:noProof/>
                <w:webHidden/>
              </w:rPr>
            </w:rPrChange>
          </w:rPr>
          <w:tab/>
        </w:r>
        <w:r w:rsidRPr="00CE178C">
          <w:rPr>
            <w:webHidden/>
            <w:lang w:val="en-CA"/>
            <w:rPrChange w:id="1169" w:author="Vladymyr Kozyr" w:date="2021-07-31T19:40:00Z">
              <w:rPr>
                <w:noProof/>
                <w:webHidden/>
              </w:rPr>
            </w:rPrChange>
          </w:rPr>
          <w:fldChar w:fldCharType="begin"/>
        </w:r>
        <w:r w:rsidRPr="00CE178C">
          <w:rPr>
            <w:webHidden/>
            <w:lang w:val="en-CA"/>
            <w:rPrChange w:id="1170" w:author="Vladymyr Kozyr" w:date="2021-07-31T19:40:00Z">
              <w:rPr>
                <w:noProof/>
                <w:webHidden/>
              </w:rPr>
            </w:rPrChange>
          </w:rPr>
          <w:instrText xml:space="preserve"> PAGEREF _Toc67830770 \h </w:instrText>
        </w:r>
      </w:ins>
      <w:r w:rsidRPr="00CE178C">
        <w:rPr>
          <w:webHidden/>
          <w:lang w:val="en-CA"/>
          <w:rPrChange w:id="1171" w:author="Vladymyr Kozyr" w:date="2021-07-31T19:40:00Z">
            <w:rPr>
              <w:noProof/>
              <w:webHidden/>
            </w:rPr>
          </w:rPrChange>
        </w:rPr>
      </w:r>
      <w:r w:rsidRPr="00CE178C">
        <w:rPr>
          <w:webHidden/>
          <w:lang w:val="en-CA"/>
          <w:rPrChange w:id="1172" w:author="Vladymyr Kozyr" w:date="2021-07-31T19:40:00Z">
            <w:rPr>
              <w:noProof/>
              <w:webHidden/>
            </w:rPr>
          </w:rPrChange>
        </w:rPr>
        <w:fldChar w:fldCharType="separate"/>
      </w:r>
      <w:ins w:id="1173" w:author="Vladymyr Kozyr" w:date="2021-03-28T13:31:00Z">
        <w:r w:rsidRPr="00CE178C">
          <w:rPr>
            <w:webHidden/>
            <w:lang w:val="en-CA"/>
            <w:rPrChange w:id="1174" w:author="Vladymyr Kozyr" w:date="2021-07-31T19:40:00Z">
              <w:rPr>
                <w:noProof/>
                <w:webHidden/>
              </w:rPr>
            </w:rPrChange>
          </w:rPr>
          <w:t>22</w:t>
        </w:r>
        <w:r w:rsidRPr="00CE178C">
          <w:rPr>
            <w:webHidden/>
            <w:lang w:val="en-CA"/>
            <w:rPrChange w:id="1175" w:author="Vladymyr Kozyr" w:date="2021-07-31T19:40:00Z">
              <w:rPr>
                <w:noProof/>
                <w:webHidden/>
              </w:rPr>
            </w:rPrChange>
          </w:rPr>
          <w:fldChar w:fldCharType="end"/>
        </w:r>
        <w:r w:rsidRPr="00CE178C">
          <w:rPr>
            <w:rStyle w:val="Hyperlink"/>
            <w:lang w:val="en-CA"/>
            <w:rPrChange w:id="1176" w:author="Vladymyr Kozyr" w:date="2021-07-31T19:40:00Z">
              <w:rPr>
                <w:rStyle w:val="Hyperlink"/>
                <w:noProof/>
              </w:rPr>
            </w:rPrChange>
          </w:rPr>
          <w:fldChar w:fldCharType="end"/>
        </w:r>
      </w:ins>
    </w:p>
    <w:p w14:paraId="6DBBC2E8" w14:textId="249AE1EB" w:rsidR="00FD00CC" w:rsidRPr="00CE178C" w:rsidRDefault="00FD00CC">
      <w:pPr>
        <w:pStyle w:val="TOC1"/>
        <w:tabs>
          <w:tab w:val="left" w:pos="1440"/>
        </w:tabs>
        <w:rPr>
          <w:ins w:id="1177" w:author="Vladymyr Kozyr" w:date="2021-03-28T13:31:00Z"/>
          <w:rFonts w:asciiTheme="minorHAnsi" w:eastAsiaTheme="minorEastAsia" w:hAnsiTheme="minorHAnsi"/>
          <w:b w:val="0"/>
          <w:bCs w:val="0"/>
          <w:noProof w:val="0"/>
          <w:sz w:val="24"/>
          <w:lang w:val="en-CA"/>
          <w:rPrChange w:id="1178" w:author="Vladymyr Kozyr" w:date="2021-07-31T19:40:00Z">
            <w:rPr>
              <w:ins w:id="1179" w:author="Vladymyr Kozyr" w:date="2021-03-28T13:31:00Z"/>
              <w:rFonts w:asciiTheme="minorHAnsi" w:eastAsiaTheme="minorEastAsia" w:hAnsiTheme="minorHAnsi"/>
              <w:b w:val="0"/>
              <w:bCs w:val="0"/>
              <w:sz w:val="24"/>
              <w:lang w:val="en-CA"/>
            </w:rPr>
          </w:rPrChange>
        </w:rPr>
      </w:pPr>
      <w:ins w:id="1180" w:author="Vladymyr Kozyr" w:date="2021-03-28T13:31:00Z">
        <w:r w:rsidRPr="00CE178C">
          <w:rPr>
            <w:rStyle w:val="Hyperlink"/>
            <w:noProof w:val="0"/>
            <w:lang w:val="en-CA"/>
            <w:rPrChange w:id="1181" w:author="Vladymyr Kozyr" w:date="2021-07-31T19:40:00Z">
              <w:rPr>
                <w:rStyle w:val="Hyperlink"/>
              </w:rPr>
            </w:rPrChange>
          </w:rPr>
          <w:fldChar w:fldCharType="begin"/>
        </w:r>
        <w:r w:rsidRPr="00CE178C">
          <w:rPr>
            <w:rStyle w:val="Hyperlink"/>
            <w:noProof w:val="0"/>
            <w:lang w:val="en-CA"/>
            <w:rPrChange w:id="1182" w:author="Vladymyr Kozyr" w:date="2021-07-31T19:40:00Z">
              <w:rPr>
                <w:rStyle w:val="Hyperlink"/>
              </w:rPr>
            </w:rPrChange>
          </w:rPr>
          <w:instrText xml:space="preserve"> </w:instrText>
        </w:r>
        <w:r w:rsidRPr="00CE178C">
          <w:rPr>
            <w:noProof w:val="0"/>
            <w:lang w:val="en-CA"/>
            <w:rPrChange w:id="1183" w:author="Vladymyr Kozyr" w:date="2021-07-31T19:40:00Z">
              <w:rPr/>
            </w:rPrChange>
          </w:rPr>
          <w:instrText>HYPERLINK \l "_Toc67830774"</w:instrText>
        </w:r>
        <w:r w:rsidRPr="00CE178C">
          <w:rPr>
            <w:rStyle w:val="Hyperlink"/>
            <w:noProof w:val="0"/>
            <w:lang w:val="en-CA"/>
            <w:rPrChange w:id="1184" w:author="Vladymyr Kozyr" w:date="2021-07-31T19:40:00Z">
              <w:rPr>
                <w:rStyle w:val="Hyperlink"/>
              </w:rPr>
            </w:rPrChange>
          </w:rPr>
          <w:instrText xml:space="preserve"> </w:instrText>
        </w:r>
        <w:r w:rsidRPr="00CE178C">
          <w:rPr>
            <w:rStyle w:val="Hyperlink"/>
            <w:noProof w:val="0"/>
            <w:lang w:val="en-CA"/>
            <w:rPrChange w:id="1185" w:author="Vladymyr Kozyr" w:date="2021-07-31T19:40:00Z">
              <w:rPr>
                <w:rStyle w:val="Hyperlink"/>
              </w:rPr>
            </w:rPrChange>
          </w:rPr>
          <w:fldChar w:fldCharType="separate"/>
        </w:r>
        <w:r w:rsidRPr="00CE178C">
          <w:rPr>
            <w:rStyle w:val="Hyperlink"/>
            <w:noProof w:val="0"/>
            <w:lang w:val="en-CA"/>
            <w:rPrChange w:id="1186" w:author="Vladymyr Kozyr" w:date="2021-07-31T19:40:00Z">
              <w:rPr>
                <w:rStyle w:val="Hyperlink"/>
              </w:rPr>
            </w:rPrChange>
          </w:rPr>
          <w:t>Chapter 5.</w:t>
        </w:r>
        <w:r w:rsidRPr="00CE178C">
          <w:rPr>
            <w:rFonts w:asciiTheme="minorHAnsi" w:eastAsiaTheme="minorEastAsia" w:hAnsiTheme="minorHAnsi"/>
            <w:b w:val="0"/>
            <w:bCs w:val="0"/>
            <w:noProof w:val="0"/>
            <w:sz w:val="24"/>
            <w:lang w:val="en-CA"/>
            <w:rPrChange w:id="1187" w:author="Vladymyr Kozyr" w:date="2021-07-31T19:40:00Z">
              <w:rPr>
                <w:rFonts w:asciiTheme="minorHAnsi" w:eastAsiaTheme="minorEastAsia" w:hAnsiTheme="minorHAnsi"/>
                <w:b w:val="0"/>
                <w:bCs w:val="0"/>
                <w:sz w:val="24"/>
                <w:lang w:val="en-CA"/>
              </w:rPr>
            </w:rPrChange>
          </w:rPr>
          <w:tab/>
        </w:r>
        <w:r w:rsidRPr="00CE178C">
          <w:rPr>
            <w:rStyle w:val="Hyperlink"/>
            <w:noProof w:val="0"/>
            <w:lang w:val="en-CA"/>
            <w:rPrChange w:id="1188" w:author="Vladymyr Kozyr" w:date="2021-07-31T19:40:00Z">
              <w:rPr>
                <w:rStyle w:val="Hyperlink"/>
              </w:rPr>
            </w:rPrChange>
          </w:rPr>
          <w:t>Evaluation</w:t>
        </w:r>
        <w:r w:rsidRPr="00CE178C">
          <w:rPr>
            <w:noProof w:val="0"/>
            <w:webHidden/>
            <w:lang w:val="en-CA"/>
            <w:rPrChange w:id="1189" w:author="Vladymyr Kozyr" w:date="2021-07-31T19:40:00Z">
              <w:rPr>
                <w:webHidden/>
              </w:rPr>
            </w:rPrChange>
          </w:rPr>
          <w:tab/>
        </w:r>
        <w:r w:rsidRPr="00CE178C">
          <w:rPr>
            <w:noProof w:val="0"/>
            <w:webHidden/>
            <w:lang w:val="en-CA"/>
            <w:rPrChange w:id="1190" w:author="Vladymyr Kozyr" w:date="2021-07-31T19:40:00Z">
              <w:rPr>
                <w:webHidden/>
              </w:rPr>
            </w:rPrChange>
          </w:rPr>
          <w:fldChar w:fldCharType="begin"/>
        </w:r>
        <w:r w:rsidRPr="00CE178C">
          <w:rPr>
            <w:noProof w:val="0"/>
            <w:webHidden/>
            <w:lang w:val="en-CA"/>
            <w:rPrChange w:id="1191" w:author="Vladymyr Kozyr" w:date="2021-07-31T19:40:00Z">
              <w:rPr>
                <w:webHidden/>
              </w:rPr>
            </w:rPrChange>
          </w:rPr>
          <w:instrText xml:space="preserve"> PAGEREF _Toc67830774 \h </w:instrText>
        </w:r>
      </w:ins>
      <w:r w:rsidRPr="00CE178C">
        <w:rPr>
          <w:noProof w:val="0"/>
          <w:webHidden/>
          <w:lang w:val="en-CA"/>
          <w:rPrChange w:id="1192" w:author="Vladymyr Kozyr" w:date="2021-07-31T19:40:00Z">
            <w:rPr>
              <w:webHidden/>
            </w:rPr>
          </w:rPrChange>
        </w:rPr>
      </w:r>
      <w:r w:rsidRPr="00CE178C">
        <w:rPr>
          <w:noProof w:val="0"/>
          <w:webHidden/>
          <w:lang w:val="en-CA"/>
          <w:rPrChange w:id="1193" w:author="Vladymyr Kozyr" w:date="2021-07-31T19:40:00Z">
            <w:rPr>
              <w:webHidden/>
            </w:rPr>
          </w:rPrChange>
        </w:rPr>
        <w:fldChar w:fldCharType="separate"/>
      </w:r>
      <w:ins w:id="1194" w:author="Vladymyr Kozyr" w:date="2021-03-28T13:31:00Z">
        <w:r w:rsidRPr="00CE178C">
          <w:rPr>
            <w:noProof w:val="0"/>
            <w:webHidden/>
            <w:lang w:val="en-CA"/>
            <w:rPrChange w:id="1195" w:author="Vladymyr Kozyr" w:date="2021-07-31T19:40:00Z">
              <w:rPr>
                <w:webHidden/>
              </w:rPr>
            </w:rPrChange>
          </w:rPr>
          <w:t>24</w:t>
        </w:r>
        <w:r w:rsidRPr="00CE178C">
          <w:rPr>
            <w:noProof w:val="0"/>
            <w:webHidden/>
            <w:lang w:val="en-CA"/>
            <w:rPrChange w:id="1196" w:author="Vladymyr Kozyr" w:date="2021-07-31T19:40:00Z">
              <w:rPr>
                <w:webHidden/>
              </w:rPr>
            </w:rPrChange>
          </w:rPr>
          <w:fldChar w:fldCharType="end"/>
        </w:r>
        <w:r w:rsidRPr="00CE178C">
          <w:rPr>
            <w:rStyle w:val="Hyperlink"/>
            <w:noProof w:val="0"/>
            <w:lang w:val="en-CA"/>
            <w:rPrChange w:id="1197" w:author="Vladymyr Kozyr" w:date="2021-07-31T19:40:00Z">
              <w:rPr>
                <w:rStyle w:val="Hyperlink"/>
              </w:rPr>
            </w:rPrChange>
          </w:rPr>
          <w:fldChar w:fldCharType="end"/>
        </w:r>
      </w:ins>
    </w:p>
    <w:p w14:paraId="573131F8" w14:textId="53F51107" w:rsidR="00FD00CC" w:rsidRPr="00CE178C" w:rsidRDefault="00FD00CC">
      <w:pPr>
        <w:pStyle w:val="TOC1"/>
        <w:tabs>
          <w:tab w:val="left" w:pos="1440"/>
        </w:tabs>
        <w:rPr>
          <w:ins w:id="1198" w:author="Vladymyr Kozyr" w:date="2021-03-28T13:31:00Z"/>
          <w:rFonts w:asciiTheme="minorHAnsi" w:eastAsiaTheme="minorEastAsia" w:hAnsiTheme="minorHAnsi"/>
          <w:b w:val="0"/>
          <w:bCs w:val="0"/>
          <w:noProof w:val="0"/>
          <w:sz w:val="24"/>
          <w:lang w:val="en-CA"/>
          <w:rPrChange w:id="1199" w:author="Vladymyr Kozyr" w:date="2021-07-31T19:40:00Z">
            <w:rPr>
              <w:ins w:id="1200" w:author="Vladymyr Kozyr" w:date="2021-03-28T13:31:00Z"/>
              <w:rFonts w:asciiTheme="minorHAnsi" w:eastAsiaTheme="minorEastAsia" w:hAnsiTheme="minorHAnsi"/>
              <w:b w:val="0"/>
              <w:bCs w:val="0"/>
              <w:sz w:val="24"/>
              <w:lang w:val="en-CA"/>
            </w:rPr>
          </w:rPrChange>
        </w:rPr>
      </w:pPr>
      <w:ins w:id="1201" w:author="Vladymyr Kozyr" w:date="2021-03-28T13:31:00Z">
        <w:r w:rsidRPr="00CE178C">
          <w:rPr>
            <w:rStyle w:val="Hyperlink"/>
            <w:noProof w:val="0"/>
            <w:lang w:val="en-CA"/>
            <w:rPrChange w:id="1202" w:author="Vladymyr Kozyr" w:date="2021-07-31T19:40:00Z">
              <w:rPr>
                <w:rStyle w:val="Hyperlink"/>
              </w:rPr>
            </w:rPrChange>
          </w:rPr>
          <w:lastRenderedPageBreak/>
          <w:fldChar w:fldCharType="begin"/>
        </w:r>
        <w:r w:rsidRPr="00CE178C">
          <w:rPr>
            <w:rStyle w:val="Hyperlink"/>
            <w:noProof w:val="0"/>
            <w:lang w:val="en-CA"/>
            <w:rPrChange w:id="1203" w:author="Vladymyr Kozyr" w:date="2021-07-31T19:40:00Z">
              <w:rPr>
                <w:rStyle w:val="Hyperlink"/>
              </w:rPr>
            </w:rPrChange>
          </w:rPr>
          <w:instrText xml:space="preserve"> </w:instrText>
        </w:r>
        <w:r w:rsidRPr="00CE178C">
          <w:rPr>
            <w:noProof w:val="0"/>
            <w:lang w:val="en-CA"/>
            <w:rPrChange w:id="1204" w:author="Vladymyr Kozyr" w:date="2021-07-31T19:40:00Z">
              <w:rPr/>
            </w:rPrChange>
          </w:rPr>
          <w:instrText>HYPERLINK \l "_Toc67830775"</w:instrText>
        </w:r>
        <w:r w:rsidRPr="00CE178C">
          <w:rPr>
            <w:rStyle w:val="Hyperlink"/>
            <w:noProof w:val="0"/>
            <w:lang w:val="en-CA"/>
            <w:rPrChange w:id="1205" w:author="Vladymyr Kozyr" w:date="2021-07-31T19:40:00Z">
              <w:rPr>
                <w:rStyle w:val="Hyperlink"/>
              </w:rPr>
            </w:rPrChange>
          </w:rPr>
          <w:instrText xml:space="preserve"> </w:instrText>
        </w:r>
        <w:r w:rsidRPr="00CE178C">
          <w:rPr>
            <w:rStyle w:val="Hyperlink"/>
            <w:noProof w:val="0"/>
            <w:lang w:val="en-CA"/>
            <w:rPrChange w:id="1206" w:author="Vladymyr Kozyr" w:date="2021-07-31T19:40:00Z">
              <w:rPr>
                <w:rStyle w:val="Hyperlink"/>
              </w:rPr>
            </w:rPrChange>
          </w:rPr>
          <w:fldChar w:fldCharType="separate"/>
        </w:r>
        <w:r w:rsidRPr="00CE178C">
          <w:rPr>
            <w:rStyle w:val="Hyperlink"/>
            <w:noProof w:val="0"/>
            <w:lang w:val="en-CA"/>
            <w:rPrChange w:id="1207" w:author="Vladymyr Kozyr" w:date="2021-07-31T19:40:00Z">
              <w:rPr>
                <w:rStyle w:val="Hyperlink"/>
              </w:rPr>
            </w:rPrChange>
          </w:rPr>
          <w:t>Chapter 6.</w:t>
        </w:r>
        <w:r w:rsidRPr="00CE178C">
          <w:rPr>
            <w:rFonts w:asciiTheme="minorHAnsi" w:eastAsiaTheme="minorEastAsia" w:hAnsiTheme="minorHAnsi"/>
            <w:b w:val="0"/>
            <w:bCs w:val="0"/>
            <w:noProof w:val="0"/>
            <w:sz w:val="24"/>
            <w:lang w:val="en-CA"/>
            <w:rPrChange w:id="1208" w:author="Vladymyr Kozyr" w:date="2021-07-31T19:40:00Z">
              <w:rPr>
                <w:rFonts w:asciiTheme="minorHAnsi" w:eastAsiaTheme="minorEastAsia" w:hAnsiTheme="minorHAnsi"/>
                <w:b w:val="0"/>
                <w:bCs w:val="0"/>
                <w:sz w:val="24"/>
                <w:lang w:val="en-CA"/>
              </w:rPr>
            </w:rPrChange>
          </w:rPr>
          <w:tab/>
        </w:r>
        <w:r w:rsidRPr="00CE178C">
          <w:rPr>
            <w:rStyle w:val="Hyperlink"/>
            <w:noProof w:val="0"/>
            <w:lang w:val="en-CA"/>
            <w:rPrChange w:id="1209" w:author="Vladymyr Kozyr" w:date="2021-07-31T19:40:00Z">
              <w:rPr>
                <w:rStyle w:val="Hyperlink"/>
              </w:rPr>
            </w:rPrChange>
          </w:rPr>
          <w:t>Conclusions and Future Work</w:t>
        </w:r>
        <w:r w:rsidRPr="00CE178C">
          <w:rPr>
            <w:noProof w:val="0"/>
            <w:webHidden/>
            <w:lang w:val="en-CA"/>
            <w:rPrChange w:id="1210" w:author="Vladymyr Kozyr" w:date="2021-07-31T19:40:00Z">
              <w:rPr>
                <w:webHidden/>
              </w:rPr>
            </w:rPrChange>
          </w:rPr>
          <w:tab/>
        </w:r>
        <w:r w:rsidRPr="00CE178C">
          <w:rPr>
            <w:noProof w:val="0"/>
            <w:webHidden/>
            <w:lang w:val="en-CA"/>
            <w:rPrChange w:id="1211" w:author="Vladymyr Kozyr" w:date="2021-07-31T19:40:00Z">
              <w:rPr>
                <w:webHidden/>
              </w:rPr>
            </w:rPrChange>
          </w:rPr>
          <w:fldChar w:fldCharType="begin"/>
        </w:r>
        <w:r w:rsidRPr="00CE178C">
          <w:rPr>
            <w:noProof w:val="0"/>
            <w:webHidden/>
            <w:lang w:val="en-CA"/>
            <w:rPrChange w:id="1212" w:author="Vladymyr Kozyr" w:date="2021-07-31T19:40:00Z">
              <w:rPr>
                <w:webHidden/>
              </w:rPr>
            </w:rPrChange>
          </w:rPr>
          <w:instrText xml:space="preserve"> PAGEREF _Toc67830775 \h </w:instrText>
        </w:r>
      </w:ins>
      <w:r w:rsidRPr="00CE178C">
        <w:rPr>
          <w:noProof w:val="0"/>
          <w:webHidden/>
          <w:lang w:val="en-CA"/>
          <w:rPrChange w:id="1213" w:author="Vladymyr Kozyr" w:date="2021-07-31T19:40:00Z">
            <w:rPr>
              <w:webHidden/>
            </w:rPr>
          </w:rPrChange>
        </w:rPr>
      </w:r>
      <w:r w:rsidRPr="00CE178C">
        <w:rPr>
          <w:noProof w:val="0"/>
          <w:webHidden/>
          <w:lang w:val="en-CA"/>
          <w:rPrChange w:id="1214" w:author="Vladymyr Kozyr" w:date="2021-07-31T19:40:00Z">
            <w:rPr>
              <w:webHidden/>
            </w:rPr>
          </w:rPrChange>
        </w:rPr>
        <w:fldChar w:fldCharType="separate"/>
      </w:r>
      <w:ins w:id="1215" w:author="Vladymyr Kozyr" w:date="2021-03-28T13:31:00Z">
        <w:r w:rsidRPr="00CE178C">
          <w:rPr>
            <w:noProof w:val="0"/>
            <w:webHidden/>
            <w:lang w:val="en-CA"/>
            <w:rPrChange w:id="1216" w:author="Vladymyr Kozyr" w:date="2021-07-31T19:40:00Z">
              <w:rPr>
                <w:webHidden/>
              </w:rPr>
            </w:rPrChange>
          </w:rPr>
          <w:t>25</w:t>
        </w:r>
        <w:r w:rsidRPr="00CE178C">
          <w:rPr>
            <w:noProof w:val="0"/>
            <w:webHidden/>
            <w:lang w:val="en-CA"/>
            <w:rPrChange w:id="1217" w:author="Vladymyr Kozyr" w:date="2021-07-31T19:40:00Z">
              <w:rPr>
                <w:webHidden/>
              </w:rPr>
            </w:rPrChange>
          </w:rPr>
          <w:fldChar w:fldCharType="end"/>
        </w:r>
        <w:r w:rsidRPr="00CE178C">
          <w:rPr>
            <w:rStyle w:val="Hyperlink"/>
            <w:noProof w:val="0"/>
            <w:lang w:val="en-CA"/>
            <w:rPrChange w:id="1218" w:author="Vladymyr Kozyr" w:date="2021-07-31T19:40:00Z">
              <w:rPr>
                <w:rStyle w:val="Hyperlink"/>
              </w:rPr>
            </w:rPrChange>
          </w:rPr>
          <w:fldChar w:fldCharType="end"/>
        </w:r>
      </w:ins>
    </w:p>
    <w:p w14:paraId="1556E252" w14:textId="1BF7CD7B" w:rsidR="00FD00CC" w:rsidRPr="00CE178C" w:rsidRDefault="00FD00CC">
      <w:pPr>
        <w:pStyle w:val="TOC2"/>
        <w:rPr>
          <w:ins w:id="1219" w:author="Vladymyr Kozyr" w:date="2021-03-28T13:31:00Z"/>
          <w:rFonts w:asciiTheme="minorHAnsi" w:eastAsiaTheme="minorEastAsia" w:hAnsiTheme="minorHAnsi"/>
          <w:noProof w:val="0"/>
          <w:sz w:val="24"/>
          <w:szCs w:val="24"/>
          <w:lang w:val="en-CA"/>
          <w:rPrChange w:id="1220" w:author="Vladymyr Kozyr" w:date="2021-07-31T19:40:00Z">
            <w:rPr>
              <w:ins w:id="1221" w:author="Vladymyr Kozyr" w:date="2021-03-28T13:31:00Z"/>
              <w:rFonts w:asciiTheme="minorHAnsi" w:eastAsiaTheme="minorEastAsia" w:hAnsiTheme="minorHAnsi"/>
              <w:sz w:val="24"/>
              <w:szCs w:val="24"/>
              <w:lang w:val="en-CA"/>
            </w:rPr>
          </w:rPrChange>
        </w:rPr>
        <w:pPrChange w:id="1222" w:author="Vladymyr Kozyr" w:date="2021-06-21T22:51:00Z">
          <w:pPr>
            <w:pStyle w:val="TOC2"/>
            <w:tabs>
              <w:tab w:val="left" w:pos="1440"/>
            </w:tabs>
          </w:pPr>
        </w:pPrChange>
      </w:pPr>
      <w:ins w:id="1223" w:author="Vladymyr Kozyr" w:date="2021-03-28T13:31:00Z">
        <w:r w:rsidRPr="00CE178C">
          <w:rPr>
            <w:rStyle w:val="Hyperlink"/>
            <w:noProof w:val="0"/>
            <w:lang w:val="en-CA"/>
            <w:rPrChange w:id="1224" w:author="Vladymyr Kozyr" w:date="2021-07-31T19:40:00Z">
              <w:rPr>
                <w:rStyle w:val="Hyperlink"/>
              </w:rPr>
            </w:rPrChange>
          </w:rPr>
          <w:fldChar w:fldCharType="begin"/>
        </w:r>
        <w:r w:rsidRPr="00CE178C">
          <w:rPr>
            <w:rStyle w:val="Hyperlink"/>
            <w:noProof w:val="0"/>
            <w:lang w:val="en-CA"/>
            <w:rPrChange w:id="1225" w:author="Vladymyr Kozyr" w:date="2021-07-31T19:40:00Z">
              <w:rPr>
                <w:rStyle w:val="Hyperlink"/>
              </w:rPr>
            </w:rPrChange>
          </w:rPr>
          <w:instrText xml:space="preserve"> </w:instrText>
        </w:r>
        <w:r w:rsidRPr="00CE178C">
          <w:rPr>
            <w:noProof w:val="0"/>
            <w:lang w:val="en-CA"/>
            <w:rPrChange w:id="1226" w:author="Vladymyr Kozyr" w:date="2021-07-31T19:40:00Z">
              <w:rPr/>
            </w:rPrChange>
          </w:rPr>
          <w:instrText>HYPERLINK \l "_Toc67830776"</w:instrText>
        </w:r>
        <w:r w:rsidRPr="00CE178C">
          <w:rPr>
            <w:rStyle w:val="Hyperlink"/>
            <w:noProof w:val="0"/>
            <w:lang w:val="en-CA"/>
            <w:rPrChange w:id="1227" w:author="Vladymyr Kozyr" w:date="2021-07-31T19:40:00Z">
              <w:rPr>
                <w:rStyle w:val="Hyperlink"/>
              </w:rPr>
            </w:rPrChange>
          </w:rPr>
          <w:instrText xml:space="preserve"> </w:instrText>
        </w:r>
        <w:r w:rsidRPr="00CE178C">
          <w:rPr>
            <w:rStyle w:val="Hyperlink"/>
            <w:noProof w:val="0"/>
            <w:lang w:val="en-CA"/>
            <w:rPrChange w:id="1228" w:author="Vladymyr Kozyr" w:date="2021-07-31T19:40:00Z">
              <w:rPr>
                <w:rStyle w:val="Hyperlink"/>
              </w:rPr>
            </w:rPrChange>
          </w:rPr>
          <w:fldChar w:fldCharType="separate"/>
        </w:r>
        <w:r w:rsidRPr="00CE178C">
          <w:rPr>
            <w:rStyle w:val="Hyperlink"/>
            <w:noProof w:val="0"/>
            <w:lang w:val="en-CA"/>
            <w:rPrChange w:id="1229" w:author="Vladymyr Kozyr" w:date="2021-07-31T19:40:00Z">
              <w:rPr>
                <w:rStyle w:val="Hyperlink"/>
              </w:rPr>
            </w:rPrChange>
          </w:rPr>
          <w:t>Chapter 7.</w:t>
        </w:r>
      </w:ins>
      <w:ins w:id="1230" w:author="Vladymyr Kozyr" w:date="2021-06-21T22:50:00Z">
        <w:r w:rsidR="00583D68" w:rsidRPr="00CE178C">
          <w:rPr>
            <w:rFonts w:asciiTheme="minorHAnsi" w:eastAsiaTheme="minorEastAsia" w:hAnsiTheme="minorHAnsi"/>
            <w:noProof w:val="0"/>
            <w:sz w:val="24"/>
            <w:szCs w:val="24"/>
            <w:lang w:val="en-CA"/>
            <w:rPrChange w:id="1231" w:author="Vladymyr Kozyr" w:date="2021-07-31T19:40:00Z">
              <w:rPr>
                <w:rFonts w:asciiTheme="minorHAnsi" w:eastAsiaTheme="minorEastAsia" w:hAnsiTheme="minorHAnsi"/>
                <w:sz w:val="24"/>
                <w:szCs w:val="24"/>
                <w:lang w:val="en-CA"/>
              </w:rPr>
            </w:rPrChange>
          </w:rPr>
          <w:t xml:space="preserve">       </w:t>
        </w:r>
      </w:ins>
      <w:ins w:id="1232" w:author="Vladymyr Kozyr" w:date="2021-03-28T13:31:00Z">
        <w:r w:rsidRPr="00CE178C">
          <w:rPr>
            <w:rStyle w:val="Hyperlink"/>
            <w:noProof w:val="0"/>
            <w:lang w:val="en-CA"/>
            <w:rPrChange w:id="1233" w:author="Vladymyr Kozyr" w:date="2021-07-31T19:40:00Z">
              <w:rPr>
                <w:rStyle w:val="Hyperlink"/>
              </w:rPr>
            </w:rPrChange>
          </w:rPr>
          <w:t>Bibliography</w:t>
        </w:r>
        <w:r w:rsidRPr="00CE178C">
          <w:rPr>
            <w:noProof w:val="0"/>
            <w:webHidden/>
            <w:lang w:val="en-CA"/>
            <w:rPrChange w:id="1234" w:author="Vladymyr Kozyr" w:date="2021-07-31T19:40:00Z">
              <w:rPr>
                <w:webHidden/>
              </w:rPr>
            </w:rPrChange>
          </w:rPr>
          <w:tab/>
        </w:r>
        <w:r w:rsidRPr="00CE178C">
          <w:rPr>
            <w:noProof w:val="0"/>
            <w:webHidden/>
            <w:lang w:val="en-CA"/>
            <w:rPrChange w:id="1235" w:author="Vladymyr Kozyr" w:date="2021-07-31T19:40:00Z">
              <w:rPr>
                <w:webHidden/>
              </w:rPr>
            </w:rPrChange>
          </w:rPr>
          <w:fldChar w:fldCharType="begin"/>
        </w:r>
        <w:r w:rsidRPr="00CE178C">
          <w:rPr>
            <w:noProof w:val="0"/>
            <w:webHidden/>
            <w:lang w:val="en-CA"/>
            <w:rPrChange w:id="1236" w:author="Vladymyr Kozyr" w:date="2021-07-31T19:40:00Z">
              <w:rPr>
                <w:webHidden/>
              </w:rPr>
            </w:rPrChange>
          </w:rPr>
          <w:instrText xml:space="preserve"> PAGEREF _Toc67830776 \h </w:instrText>
        </w:r>
      </w:ins>
      <w:r w:rsidRPr="00CE178C">
        <w:rPr>
          <w:noProof w:val="0"/>
          <w:webHidden/>
          <w:lang w:val="en-CA"/>
          <w:rPrChange w:id="1237" w:author="Vladymyr Kozyr" w:date="2021-07-31T19:40:00Z">
            <w:rPr>
              <w:webHidden/>
            </w:rPr>
          </w:rPrChange>
        </w:rPr>
      </w:r>
      <w:r w:rsidRPr="00CE178C">
        <w:rPr>
          <w:noProof w:val="0"/>
          <w:webHidden/>
          <w:lang w:val="en-CA"/>
          <w:rPrChange w:id="1238" w:author="Vladymyr Kozyr" w:date="2021-07-31T19:40:00Z">
            <w:rPr>
              <w:webHidden/>
            </w:rPr>
          </w:rPrChange>
        </w:rPr>
        <w:fldChar w:fldCharType="separate"/>
      </w:r>
      <w:ins w:id="1239" w:author="Vladymyr Kozyr" w:date="2021-03-28T13:31:00Z">
        <w:r w:rsidRPr="00CE178C">
          <w:rPr>
            <w:noProof w:val="0"/>
            <w:webHidden/>
            <w:lang w:val="en-CA"/>
            <w:rPrChange w:id="1240" w:author="Vladymyr Kozyr" w:date="2021-07-31T19:40:00Z">
              <w:rPr>
                <w:webHidden/>
              </w:rPr>
            </w:rPrChange>
          </w:rPr>
          <w:t>26</w:t>
        </w:r>
        <w:r w:rsidRPr="00CE178C">
          <w:rPr>
            <w:noProof w:val="0"/>
            <w:webHidden/>
            <w:lang w:val="en-CA"/>
            <w:rPrChange w:id="1241" w:author="Vladymyr Kozyr" w:date="2021-07-31T19:40:00Z">
              <w:rPr>
                <w:webHidden/>
              </w:rPr>
            </w:rPrChange>
          </w:rPr>
          <w:fldChar w:fldCharType="end"/>
        </w:r>
        <w:r w:rsidRPr="00CE178C">
          <w:rPr>
            <w:rStyle w:val="Hyperlink"/>
            <w:noProof w:val="0"/>
            <w:lang w:val="en-CA"/>
            <w:rPrChange w:id="1242" w:author="Vladymyr Kozyr" w:date="2021-07-31T19:40:00Z">
              <w:rPr>
                <w:rStyle w:val="Hyperlink"/>
              </w:rPr>
            </w:rPrChange>
          </w:rPr>
          <w:fldChar w:fldCharType="end"/>
        </w:r>
      </w:ins>
    </w:p>
    <w:p w14:paraId="4135147E" w14:textId="52B9E6ED" w:rsidR="00FD00CC" w:rsidRPr="00CE178C" w:rsidRDefault="00FD00CC">
      <w:pPr>
        <w:pStyle w:val="TOC1"/>
        <w:rPr>
          <w:ins w:id="1243" w:author="Vladymyr Kozyr" w:date="2021-03-28T13:31:00Z"/>
          <w:rFonts w:asciiTheme="minorHAnsi" w:eastAsiaTheme="minorEastAsia" w:hAnsiTheme="minorHAnsi"/>
          <w:b w:val="0"/>
          <w:bCs w:val="0"/>
          <w:noProof w:val="0"/>
          <w:sz w:val="24"/>
          <w:lang w:val="en-CA"/>
          <w:rPrChange w:id="1244" w:author="Vladymyr Kozyr" w:date="2021-07-31T19:40:00Z">
            <w:rPr>
              <w:ins w:id="1245" w:author="Vladymyr Kozyr" w:date="2021-03-28T13:31:00Z"/>
              <w:rFonts w:asciiTheme="minorHAnsi" w:eastAsiaTheme="minorEastAsia" w:hAnsiTheme="minorHAnsi"/>
              <w:b w:val="0"/>
              <w:bCs w:val="0"/>
              <w:sz w:val="24"/>
              <w:lang w:val="en-CA"/>
            </w:rPr>
          </w:rPrChange>
        </w:rPr>
      </w:pPr>
      <w:ins w:id="1246" w:author="Vladymyr Kozyr" w:date="2021-03-28T13:31:00Z">
        <w:r w:rsidRPr="00CE178C">
          <w:rPr>
            <w:rStyle w:val="Hyperlink"/>
            <w:noProof w:val="0"/>
            <w:lang w:val="en-CA"/>
            <w:rPrChange w:id="1247" w:author="Vladymyr Kozyr" w:date="2021-07-31T19:40:00Z">
              <w:rPr>
                <w:rStyle w:val="Hyperlink"/>
              </w:rPr>
            </w:rPrChange>
          </w:rPr>
          <w:fldChar w:fldCharType="begin"/>
        </w:r>
        <w:r w:rsidRPr="00CE178C">
          <w:rPr>
            <w:rStyle w:val="Hyperlink"/>
            <w:noProof w:val="0"/>
            <w:lang w:val="en-CA"/>
            <w:rPrChange w:id="1248" w:author="Vladymyr Kozyr" w:date="2021-07-31T19:40:00Z">
              <w:rPr>
                <w:rStyle w:val="Hyperlink"/>
              </w:rPr>
            </w:rPrChange>
          </w:rPr>
          <w:instrText xml:space="preserve"> </w:instrText>
        </w:r>
        <w:r w:rsidRPr="00CE178C">
          <w:rPr>
            <w:noProof w:val="0"/>
            <w:lang w:val="en-CA"/>
            <w:rPrChange w:id="1249" w:author="Vladymyr Kozyr" w:date="2021-07-31T19:40:00Z">
              <w:rPr/>
            </w:rPrChange>
          </w:rPr>
          <w:instrText>HYPERLINK \l "_Toc67830777"</w:instrText>
        </w:r>
        <w:r w:rsidRPr="00CE178C">
          <w:rPr>
            <w:rStyle w:val="Hyperlink"/>
            <w:noProof w:val="0"/>
            <w:lang w:val="en-CA"/>
            <w:rPrChange w:id="1250" w:author="Vladymyr Kozyr" w:date="2021-07-31T19:40:00Z">
              <w:rPr>
                <w:rStyle w:val="Hyperlink"/>
              </w:rPr>
            </w:rPrChange>
          </w:rPr>
          <w:instrText xml:space="preserve"> </w:instrText>
        </w:r>
        <w:r w:rsidRPr="00CE178C">
          <w:rPr>
            <w:rStyle w:val="Hyperlink"/>
            <w:noProof w:val="0"/>
            <w:lang w:val="en-CA"/>
            <w:rPrChange w:id="1251" w:author="Vladymyr Kozyr" w:date="2021-07-31T19:40:00Z">
              <w:rPr>
                <w:rStyle w:val="Hyperlink"/>
              </w:rPr>
            </w:rPrChange>
          </w:rPr>
          <w:fldChar w:fldCharType="separate"/>
        </w:r>
        <w:r w:rsidRPr="00CE178C">
          <w:rPr>
            <w:rStyle w:val="Hyperlink"/>
            <w:noProof w:val="0"/>
            <w:lang w:val="en-CA"/>
            <w:rPrChange w:id="1252" w:author="Vladymyr Kozyr" w:date="2021-07-31T19:40:00Z">
              <w:rPr>
                <w:rStyle w:val="Hyperlink"/>
              </w:rPr>
            </w:rPrChange>
          </w:rPr>
          <w:t>New References (not used yet)</w:t>
        </w:r>
        <w:r w:rsidRPr="00CE178C">
          <w:rPr>
            <w:noProof w:val="0"/>
            <w:webHidden/>
            <w:lang w:val="en-CA"/>
            <w:rPrChange w:id="1253" w:author="Vladymyr Kozyr" w:date="2021-07-31T19:40:00Z">
              <w:rPr>
                <w:webHidden/>
              </w:rPr>
            </w:rPrChange>
          </w:rPr>
          <w:tab/>
        </w:r>
        <w:r w:rsidRPr="00CE178C">
          <w:rPr>
            <w:noProof w:val="0"/>
            <w:webHidden/>
            <w:lang w:val="en-CA"/>
            <w:rPrChange w:id="1254" w:author="Vladymyr Kozyr" w:date="2021-07-31T19:40:00Z">
              <w:rPr>
                <w:webHidden/>
              </w:rPr>
            </w:rPrChange>
          </w:rPr>
          <w:fldChar w:fldCharType="begin"/>
        </w:r>
        <w:r w:rsidRPr="00CE178C">
          <w:rPr>
            <w:noProof w:val="0"/>
            <w:webHidden/>
            <w:lang w:val="en-CA"/>
            <w:rPrChange w:id="1255" w:author="Vladymyr Kozyr" w:date="2021-07-31T19:40:00Z">
              <w:rPr>
                <w:webHidden/>
              </w:rPr>
            </w:rPrChange>
          </w:rPr>
          <w:instrText xml:space="preserve"> PAGEREF _Toc67830777 \h </w:instrText>
        </w:r>
      </w:ins>
      <w:r w:rsidRPr="00CE178C">
        <w:rPr>
          <w:noProof w:val="0"/>
          <w:webHidden/>
          <w:lang w:val="en-CA"/>
          <w:rPrChange w:id="1256" w:author="Vladymyr Kozyr" w:date="2021-07-31T19:40:00Z">
            <w:rPr>
              <w:webHidden/>
            </w:rPr>
          </w:rPrChange>
        </w:rPr>
      </w:r>
      <w:r w:rsidRPr="00CE178C">
        <w:rPr>
          <w:noProof w:val="0"/>
          <w:webHidden/>
          <w:lang w:val="en-CA"/>
          <w:rPrChange w:id="1257" w:author="Vladymyr Kozyr" w:date="2021-07-31T19:40:00Z">
            <w:rPr>
              <w:webHidden/>
            </w:rPr>
          </w:rPrChange>
        </w:rPr>
        <w:fldChar w:fldCharType="separate"/>
      </w:r>
      <w:ins w:id="1258" w:author="Vladymyr Kozyr" w:date="2021-03-28T13:31:00Z">
        <w:r w:rsidRPr="00CE178C">
          <w:rPr>
            <w:noProof w:val="0"/>
            <w:webHidden/>
            <w:lang w:val="en-CA"/>
            <w:rPrChange w:id="1259" w:author="Vladymyr Kozyr" w:date="2021-07-31T19:40:00Z">
              <w:rPr>
                <w:webHidden/>
              </w:rPr>
            </w:rPrChange>
          </w:rPr>
          <w:t>28</w:t>
        </w:r>
        <w:r w:rsidRPr="00CE178C">
          <w:rPr>
            <w:noProof w:val="0"/>
            <w:webHidden/>
            <w:lang w:val="en-CA"/>
            <w:rPrChange w:id="1260" w:author="Vladymyr Kozyr" w:date="2021-07-31T19:40:00Z">
              <w:rPr>
                <w:webHidden/>
              </w:rPr>
            </w:rPrChange>
          </w:rPr>
          <w:fldChar w:fldCharType="end"/>
        </w:r>
        <w:r w:rsidRPr="00CE178C">
          <w:rPr>
            <w:rStyle w:val="Hyperlink"/>
            <w:noProof w:val="0"/>
            <w:lang w:val="en-CA"/>
            <w:rPrChange w:id="1261" w:author="Vladymyr Kozyr" w:date="2021-07-31T19:40:00Z">
              <w:rPr>
                <w:rStyle w:val="Hyperlink"/>
              </w:rPr>
            </w:rPrChange>
          </w:rPr>
          <w:fldChar w:fldCharType="end"/>
        </w:r>
      </w:ins>
    </w:p>
    <w:p w14:paraId="2C600229" w14:textId="7F73DF9F" w:rsidR="00FD00CC" w:rsidRPr="00CE178C" w:rsidRDefault="00FD00CC">
      <w:pPr>
        <w:pStyle w:val="TOC1"/>
        <w:rPr>
          <w:ins w:id="1262" w:author="Vladymyr Kozyr" w:date="2021-03-28T13:31:00Z"/>
          <w:rFonts w:asciiTheme="minorHAnsi" w:eastAsiaTheme="minorEastAsia" w:hAnsiTheme="minorHAnsi"/>
          <w:b w:val="0"/>
          <w:bCs w:val="0"/>
          <w:noProof w:val="0"/>
          <w:sz w:val="24"/>
          <w:lang w:val="en-CA"/>
          <w:rPrChange w:id="1263" w:author="Vladymyr Kozyr" w:date="2021-07-31T19:40:00Z">
            <w:rPr>
              <w:ins w:id="1264" w:author="Vladymyr Kozyr" w:date="2021-03-28T13:31:00Z"/>
              <w:rFonts w:asciiTheme="minorHAnsi" w:eastAsiaTheme="minorEastAsia" w:hAnsiTheme="minorHAnsi"/>
              <w:b w:val="0"/>
              <w:bCs w:val="0"/>
              <w:sz w:val="24"/>
              <w:lang w:val="en-CA"/>
            </w:rPr>
          </w:rPrChange>
        </w:rPr>
      </w:pPr>
      <w:ins w:id="1265" w:author="Vladymyr Kozyr" w:date="2021-03-28T13:31:00Z">
        <w:r w:rsidRPr="00CE178C">
          <w:rPr>
            <w:rStyle w:val="Hyperlink"/>
            <w:noProof w:val="0"/>
            <w:lang w:val="en-CA"/>
            <w:rPrChange w:id="1266" w:author="Vladymyr Kozyr" w:date="2021-07-31T19:40:00Z">
              <w:rPr>
                <w:rStyle w:val="Hyperlink"/>
              </w:rPr>
            </w:rPrChange>
          </w:rPr>
          <w:fldChar w:fldCharType="begin"/>
        </w:r>
        <w:r w:rsidRPr="00CE178C">
          <w:rPr>
            <w:rStyle w:val="Hyperlink"/>
            <w:noProof w:val="0"/>
            <w:lang w:val="en-CA"/>
            <w:rPrChange w:id="1267" w:author="Vladymyr Kozyr" w:date="2021-07-31T19:40:00Z">
              <w:rPr>
                <w:rStyle w:val="Hyperlink"/>
              </w:rPr>
            </w:rPrChange>
          </w:rPr>
          <w:instrText xml:space="preserve"> </w:instrText>
        </w:r>
        <w:r w:rsidRPr="00CE178C">
          <w:rPr>
            <w:noProof w:val="0"/>
            <w:lang w:val="en-CA"/>
            <w:rPrChange w:id="1268" w:author="Vladymyr Kozyr" w:date="2021-07-31T19:40:00Z">
              <w:rPr/>
            </w:rPrChange>
          </w:rPr>
          <w:instrText>HYPERLINK \l "_Toc67830778"</w:instrText>
        </w:r>
        <w:r w:rsidRPr="00CE178C">
          <w:rPr>
            <w:rStyle w:val="Hyperlink"/>
            <w:noProof w:val="0"/>
            <w:lang w:val="en-CA"/>
            <w:rPrChange w:id="1269" w:author="Vladymyr Kozyr" w:date="2021-07-31T19:40:00Z">
              <w:rPr>
                <w:rStyle w:val="Hyperlink"/>
              </w:rPr>
            </w:rPrChange>
          </w:rPr>
          <w:instrText xml:space="preserve"> </w:instrText>
        </w:r>
        <w:r w:rsidRPr="00CE178C">
          <w:rPr>
            <w:rStyle w:val="Hyperlink"/>
            <w:noProof w:val="0"/>
            <w:lang w:val="en-CA"/>
            <w:rPrChange w:id="1270" w:author="Vladymyr Kozyr" w:date="2021-07-31T19:40:00Z">
              <w:rPr>
                <w:rStyle w:val="Hyperlink"/>
              </w:rPr>
            </w:rPrChange>
          </w:rPr>
          <w:fldChar w:fldCharType="separate"/>
        </w:r>
        <w:r w:rsidRPr="00CE178C">
          <w:rPr>
            <w:rStyle w:val="Hyperlink"/>
            <w:noProof w:val="0"/>
            <w:lang w:val="en-CA"/>
            <w:rPrChange w:id="1271" w:author="Vladymyr Kozyr" w:date="2021-07-31T19:40:00Z">
              <w:rPr>
                <w:rStyle w:val="Hyperlink"/>
              </w:rPr>
            </w:rPrChange>
          </w:rPr>
          <w:t>Appendix A.  An Example of an Appendix</w:t>
        </w:r>
        <w:r w:rsidRPr="00CE178C">
          <w:rPr>
            <w:noProof w:val="0"/>
            <w:webHidden/>
            <w:lang w:val="en-CA"/>
            <w:rPrChange w:id="1272" w:author="Vladymyr Kozyr" w:date="2021-07-31T19:40:00Z">
              <w:rPr>
                <w:webHidden/>
              </w:rPr>
            </w:rPrChange>
          </w:rPr>
          <w:tab/>
        </w:r>
        <w:r w:rsidRPr="00CE178C">
          <w:rPr>
            <w:noProof w:val="0"/>
            <w:webHidden/>
            <w:lang w:val="en-CA"/>
            <w:rPrChange w:id="1273" w:author="Vladymyr Kozyr" w:date="2021-07-31T19:40:00Z">
              <w:rPr>
                <w:webHidden/>
              </w:rPr>
            </w:rPrChange>
          </w:rPr>
          <w:fldChar w:fldCharType="begin"/>
        </w:r>
        <w:r w:rsidRPr="00CE178C">
          <w:rPr>
            <w:noProof w:val="0"/>
            <w:webHidden/>
            <w:lang w:val="en-CA"/>
            <w:rPrChange w:id="1274" w:author="Vladymyr Kozyr" w:date="2021-07-31T19:40:00Z">
              <w:rPr>
                <w:webHidden/>
              </w:rPr>
            </w:rPrChange>
          </w:rPr>
          <w:instrText xml:space="preserve"> PAGEREF _Toc67830778 \h </w:instrText>
        </w:r>
      </w:ins>
      <w:r w:rsidRPr="00CE178C">
        <w:rPr>
          <w:noProof w:val="0"/>
          <w:webHidden/>
          <w:lang w:val="en-CA"/>
          <w:rPrChange w:id="1275" w:author="Vladymyr Kozyr" w:date="2021-07-31T19:40:00Z">
            <w:rPr>
              <w:webHidden/>
            </w:rPr>
          </w:rPrChange>
        </w:rPr>
      </w:r>
      <w:r w:rsidRPr="00CE178C">
        <w:rPr>
          <w:noProof w:val="0"/>
          <w:webHidden/>
          <w:lang w:val="en-CA"/>
          <w:rPrChange w:id="1276" w:author="Vladymyr Kozyr" w:date="2021-07-31T19:40:00Z">
            <w:rPr>
              <w:webHidden/>
            </w:rPr>
          </w:rPrChange>
        </w:rPr>
        <w:fldChar w:fldCharType="separate"/>
      </w:r>
      <w:ins w:id="1277" w:author="Vladymyr Kozyr" w:date="2021-03-28T13:31:00Z">
        <w:r w:rsidRPr="00CE178C">
          <w:rPr>
            <w:noProof w:val="0"/>
            <w:webHidden/>
            <w:lang w:val="en-CA"/>
            <w:rPrChange w:id="1278" w:author="Vladymyr Kozyr" w:date="2021-07-31T19:40:00Z">
              <w:rPr>
                <w:webHidden/>
              </w:rPr>
            </w:rPrChange>
          </w:rPr>
          <w:t>30</w:t>
        </w:r>
        <w:r w:rsidRPr="00CE178C">
          <w:rPr>
            <w:noProof w:val="0"/>
            <w:webHidden/>
            <w:lang w:val="en-CA"/>
            <w:rPrChange w:id="1279" w:author="Vladymyr Kozyr" w:date="2021-07-31T19:40:00Z">
              <w:rPr>
                <w:webHidden/>
              </w:rPr>
            </w:rPrChange>
          </w:rPr>
          <w:fldChar w:fldCharType="end"/>
        </w:r>
        <w:r w:rsidRPr="00CE178C">
          <w:rPr>
            <w:rStyle w:val="Hyperlink"/>
            <w:noProof w:val="0"/>
            <w:lang w:val="en-CA"/>
            <w:rPrChange w:id="1280" w:author="Vladymyr Kozyr" w:date="2021-07-31T19:40:00Z">
              <w:rPr>
                <w:rStyle w:val="Hyperlink"/>
              </w:rPr>
            </w:rPrChange>
          </w:rPr>
          <w:fldChar w:fldCharType="end"/>
        </w:r>
      </w:ins>
    </w:p>
    <w:p w14:paraId="4CEBA203" w14:textId="6BDDE65B" w:rsidR="000B0BD9" w:rsidRPr="00CE178C" w:rsidDel="00CE4054" w:rsidRDefault="00AB7CDF">
      <w:pPr>
        <w:pStyle w:val="TOC2"/>
        <w:rPr>
          <w:del w:id="1281" w:author="Vladymyr Kozyr" w:date="2021-02-02T21:32:00Z"/>
          <w:rFonts w:asciiTheme="minorHAnsi" w:eastAsiaTheme="minorEastAsia" w:hAnsiTheme="minorHAnsi"/>
          <w:bCs/>
          <w:noProof w:val="0"/>
          <w:szCs w:val="22"/>
          <w:lang w:val="en-CA"/>
          <w:rPrChange w:id="1282" w:author="Vladymyr Kozyr" w:date="2021-07-31T19:40:00Z">
            <w:rPr>
              <w:del w:id="1283" w:author="Vladymyr Kozyr" w:date="2021-02-02T21:32:00Z"/>
              <w:rFonts w:asciiTheme="minorHAnsi" w:eastAsiaTheme="minorEastAsia" w:hAnsiTheme="minorHAnsi"/>
              <w:bCs w:val="0"/>
              <w:szCs w:val="22"/>
            </w:rPr>
          </w:rPrChange>
        </w:rPr>
      </w:pPr>
      <w:del w:id="1284" w:author="Vladymyr Kozyr" w:date="2021-02-02T21:32:00Z">
        <w:r w:rsidRPr="00CE178C" w:rsidDel="00CE4054">
          <w:rPr>
            <w:b w:val="0"/>
            <w:bCs/>
            <w:noProof w:val="0"/>
            <w:lang w:val="en-CA"/>
            <w:rPrChange w:id="1285" w:author="Vladymyr Kozyr" w:date="2021-07-31T19:40:00Z">
              <w:rPr>
                <w:b/>
                <w:bCs w:val="0"/>
                <w:noProof/>
              </w:rPr>
            </w:rPrChange>
          </w:rPr>
          <w:fldChar w:fldCharType="begin"/>
        </w:r>
        <w:r w:rsidRPr="00CE178C" w:rsidDel="00CE4054">
          <w:rPr>
            <w:noProof w:val="0"/>
            <w:lang w:val="en-CA"/>
            <w:rPrChange w:id="1286" w:author="Vladymyr Kozyr" w:date="2021-07-31T19:40:00Z">
              <w:rPr/>
            </w:rPrChange>
          </w:rPr>
          <w:delInstrText xml:space="preserve"> HYPERLINK \l "_Toc60592066" </w:delInstrText>
        </w:r>
        <w:r w:rsidRPr="00CE178C" w:rsidDel="00CE4054">
          <w:rPr>
            <w:b w:val="0"/>
            <w:bCs/>
            <w:noProof w:val="0"/>
            <w:lang w:val="en-CA"/>
            <w:rPrChange w:id="1287" w:author="Vladymyr Kozyr" w:date="2021-07-31T19:40:00Z">
              <w:rPr>
                <w:b/>
                <w:bCs w:val="0"/>
                <w:noProof/>
              </w:rPr>
            </w:rPrChange>
          </w:rPr>
          <w:fldChar w:fldCharType="separate"/>
        </w:r>
      </w:del>
      <w:ins w:id="1288" w:author="Vladymyr Kozyr" w:date="2021-03-28T13:31:00Z">
        <w:r w:rsidR="00FD00CC" w:rsidRPr="00CE178C">
          <w:rPr>
            <w:noProof w:val="0"/>
            <w:lang w:val="en-CA"/>
            <w:rPrChange w:id="1289" w:author="Vladymyr Kozyr" w:date="2021-07-31T19:40:00Z">
              <w:rPr/>
            </w:rPrChange>
          </w:rPr>
          <w:t>Error! Hyperlink reference not valid.</w:t>
        </w:r>
      </w:ins>
      <w:del w:id="1290" w:author="Vladymyr Kozyr" w:date="2021-02-02T21:32:00Z">
        <w:r w:rsidR="000B0BD9" w:rsidRPr="00CE178C" w:rsidDel="00CE4054">
          <w:rPr>
            <w:rStyle w:val="Hyperlink"/>
            <w:noProof w:val="0"/>
            <w:lang w:val="en-CA"/>
            <w:rPrChange w:id="1291" w:author="Vladymyr Kozyr" w:date="2021-07-31T19:40:00Z">
              <w:rPr>
                <w:rStyle w:val="Hyperlink"/>
              </w:rPr>
            </w:rPrChange>
          </w:rPr>
          <w:delText>Declaration of Committee</w:delText>
        </w:r>
        <w:r w:rsidR="000B0BD9" w:rsidRPr="00CE178C" w:rsidDel="00CE4054">
          <w:rPr>
            <w:noProof w:val="0"/>
            <w:webHidden/>
            <w:lang w:val="en-CA"/>
            <w:rPrChange w:id="1292" w:author="Vladymyr Kozyr" w:date="2021-07-31T19:40:00Z">
              <w:rPr>
                <w:webHidden/>
              </w:rPr>
            </w:rPrChange>
          </w:rPr>
          <w:tab/>
        </w:r>
        <w:r w:rsidR="000B0BD9" w:rsidRPr="00CE178C" w:rsidDel="00CE4054">
          <w:rPr>
            <w:b w:val="0"/>
            <w:bCs/>
            <w:noProof w:val="0"/>
            <w:webHidden/>
            <w:lang w:val="en-CA"/>
            <w:rPrChange w:id="1293" w:author="Vladymyr Kozyr" w:date="2021-07-31T19:40:00Z">
              <w:rPr>
                <w:b/>
                <w:bCs w:val="0"/>
                <w:noProof/>
                <w:webHidden/>
              </w:rPr>
            </w:rPrChange>
          </w:rPr>
          <w:fldChar w:fldCharType="begin"/>
        </w:r>
        <w:r w:rsidR="000B0BD9" w:rsidRPr="00CE178C" w:rsidDel="00CE4054">
          <w:rPr>
            <w:noProof w:val="0"/>
            <w:webHidden/>
            <w:lang w:val="en-CA"/>
            <w:rPrChange w:id="1294" w:author="Vladymyr Kozyr" w:date="2021-07-31T19:40:00Z">
              <w:rPr>
                <w:webHidden/>
              </w:rPr>
            </w:rPrChange>
          </w:rPr>
          <w:delInstrText xml:space="preserve"> PAGEREF _Toc60592066 \h </w:delInstrText>
        </w:r>
        <w:r w:rsidR="000B0BD9" w:rsidRPr="00CE178C" w:rsidDel="00CE4054">
          <w:rPr>
            <w:b w:val="0"/>
            <w:bCs/>
            <w:noProof w:val="0"/>
            <w:webHidden/>
            <w:lang w:val="en-CA"/>
            <w:rPrChange w:id="1295" w:author="Vladymyr Kozyr" w:date="2021-07-31T19:40:00Z">
              <w:rPr>
                <w:b/>
                <w:bCs w:val="0"/>
                <w:noProof/>
                <w:webHidden/>
              </w:rPr>
            </w:rPrChange>
          </w:rPr>
        </w:r>
        <w:r w:rsidR="000B0BD9" w:rsidRPr="00CE178C" w:rsidDel="00CE4054">
          <w:rPr>
            <w:b w:val="0"/>
            <w:bCs/>
            <w:noProof w:val="0"/>
            <w:webHidden/>
            <w:lang w:val="en-CA"/>
            <w:rPrChange w:id="1296" w:author="Vladymyr Kozyr" w:date="2021-07-31T19:40:00Z">
              <w:rPr>
                <w:b/>
                <w:bCs w:val="0"/>
                <w:noProof/>
                <w:webHidden/>
              </w:rPr>
            </w:rPrChange>
          </w:rPr>
          <w:fldChar w:fldCharType="separate"/>
        </w:r>
        <w:r w:rsidR="000B0BD9" w:rsidRPr="00CE178C" w:rsidDel="00CE4054">
          <w:rPr>
            <w:noProof w:val="0"/>
            <w:webHidden/>
            <w:lang w:val="en-CA"/>
            <w:rPrChange w:id="1297" w:author="Vladymyr Kozyr" w:date="2021-07-31T19:40:00Z">
              <w:rPr>
                <w:webHidden/>
              </w:rPr>
            </w:rPrChange>
          </w:rPr>
          <w:delText>ii</w:delText>
        </w:r>
        <w:r w:rsidR="000B0BD9" w:rsidRPr="00CE178C" w:rsidDel="00CE4054">
          <w:rPr>
            <w:b w:val="0"/>
            <w:bCs/>
            <w:noProof w:val="0"/>
            <w:webHidden/>
            <w:lang w:val="en-CA"/>
            <w:rPrChange w:id="1298" w:author="Vladymyr Kozyr" w:date="2021-07-31T19:40:00Z">
              <w:rPr>
                <w:b/>
                <w:bCs w:val="0"/>
                <w:noProof/>
                <w:webHidden/>
              </w:rPr>
            </w:rPrChange>
          </w:rPr>
          <w:fldChar w:fldCharType="end"/>
        </w:r>
        <w:r w:rsidRPr="00CE178C" w:rsidDel="00CE4054">
          <w:rPr>
            <w:b w:val="0"/>
            <w:bCs/>
            <w:noProof w:val="0"/>
            <w:lang w:val="en-CA"/>
            <w:rPrChange w:id="1299" w:author="Vladymyr Kozyr" w:date="2021-07-31T19:40:00Z">
              <w:rPr>
                <w:b/>
                <w:bCs w:val="0"/>
                <w:noProof/>
              </w:rPr>
            </w:rPrChange>
          </w:rPr>
          <w:fldChar w:fldCharType="end"/>
        </w:r>
      </w:del>
    </w:p>
    <w:p w14:paraId="06B33552" w14:textId="052612B7" w:rsidR="000B0BD9" w:rsidRPr="00CE178C" w:rsidDel="00CE4054" w:rsidRDefault="00AB7CDF">
      <w:pPr>
        <w:pStyle w:val="TOC2"/>
        <w:rPr>
          <w:del w:id="1300" w:author="Vladymyr Kozyr" w:date="2021-02-02T21:32:00Z"/>
          <w:rFonts w:asciiTheme="minorHAnsi" w:eastAsiaTheme="minorEastAsia" w:hAnsiTheme="minorHAnsi"/>
          <w:bCs/>
          <w:noProof w:val="0"/>
          <w:szCs w:val="22"/>
          <w:lang w:val="en-CA"/>
          <w:rPrChange w:id="1301" w:author="Vladymyr Kozyr" w:date="2021-07-31T19:40:00Z">
            <w:rPr>
              <w:del w:id="1302" w:author="Vladymyr Kozyr" w:date="2021-02-02T21:32:00Z"/>
              <w:rFonts w:asciiTheme="minorHAnsi" w:eastAsiaTheme="minorEastAsia" w:hAnsiTheme="minorHAnsi"/>
              <w:bCs w:val="0"/>
              <w:szCs w:val="22"/>
            </w:rPr>
          </w:rPrChange>
        </w:rPr>
      </w:pPr>
      <w:del w:id="1303" w:author="Vladymyr Kozyr" w:date="2021-02-02T21:32:00Z">
        <w:r w:rsidRPr="00CE178C" w:rsidDel="00CE4054">
          <w:rPr>
            <w:b w:val="0"/>
            <w:bCs/>
            <w:noProof w:val="0"/>
            <w:lang w:val="en-CA"/>
            <w:rPrChange w:id="1304" w:author="Vladymyr Kozyr" w:date="2021-07-31T19:40:00Z">
              <w:rPr>
                <w:b/>
                <w:bCs w:val="0"/>
                <w:noProof/>
              </w:rPr>
            </w:rPrChange>
          </w:rPr>
          <w:fldChar w:fldCharType="begin"/>
        </w:r>
        <w:r w:rsidRPr="00CE178C" w:rsidDel="00CE4054">
          <w:rPr>
            <w:noProof w:val="0"/>
            <w:lang w:val="en-CA"/>
            <w:rPrChange w:id="1305" w:author="Vladymyr Kozyr" w:date="2021-07-31T19:40:00Z">
              <w:rPr/>
            </w:rPrChange>
          </w:rPr>
          <w:delInstrText xml:space="preserve"> HYPERLINK \l "_Toc60592067" </w:delInstrText>
        </w:r>
        <w:r w:rsidRPr="00CE178C" w:rsidDel="00CE4054">
          <w:rPr>
            <w:b w:val="0"/>
            <w:bCs/>
            <w:noProof w:val="0"/>
            <w:lang w:val="en-CA"/>
            <w:rPrChange w:id="1306" w:author="Vladymyr Kozyr" w:date="2021-07-31T19:40:00Z">
              <w:rPr>
                <w:b/>
                <w:bCs w:val="0"/>
                <w:noProof/>
              </w:rPr>
            </w:rPrChange>
          </w:rPr>
          <w:fldChar w:fldCharType="separate"/>
        </w:r>
      </w:del>
      <w:ins w:id="1307" w:author="Vladymyr Kozyr" w:date="2021-03-28T13:31:00Z">
        <w:r w:rsidR="00FD00CC" w:rsidRPr="00CE178C">
          <w:rPr>
            <w:noProof w:val="0"/>
            <w:lang w:val="en-CA"/>
            <w:rPrChange w:id="1308" w:author="Vladymyr Kozyr" w:date="2021-07-31T19:40:00Z">
              <w:rPr/>
            </w:rPrChange>
          </w:rPr>
          <w:t>Error! Hyperlink reference not valid.</w:t>
        </w:r>
      </w:ins>
      <w:del w:id="1309" w:author="Vladymyr Kozyr" w:date="2021-02-02T21:32:00Z">
        <w:r w:rsidR="000B0BD9" w:rsidRPr="00CE178C" w:rsidDel="00CE4054">
          <w:rPr>
            <w:rStyle w:val="Hyperlink"/>
            <w:noProof w:val="0"/>
            <w:lang w:val="en-CA"/>
            <w:rPrChange w:id="1310" w:author="Vladymyr Kozyr" w:date="2021-07-31T19:40:00Z">
              <w:rPr>
                <w:rStyle w:val="Hyperlink"/>
              </w:rPr>
            </w:rPrChange>
          </w:rPr>
          <w:delText>Ethics Statement</w:delText>
        </w:r>
        <w:r w:rsidR="000B0BD9" w:rsidRPr="00CE178C" w:rsidDel="00CE4054">
          <w:rPr>
            <w:noProof w:val="0"/>
            <w:webHidden/>
            <w:lang w:val="en-CA"/>
            <w:rPrChange w:id="1311" w:author="Vladymyr Kozyr" w:date="2021-07-31T19:40:00Z">
              <w:rPr>
                <w:webHidden/>
              </w:rPr>
            </w:rPrChange>
          </w:rPr>
          <w:tab/>
        </w:r>
        <w:r w:rsidR="000B0BD9" w:rsidRPr="00CE178C" w:rsidDel="00CE4054">
          <w:rPr>
            <w:b w:val="0"/>
            <w:bCs/>
            <w:noProof w:val="0"/>
            <w:webHidden/>
            <w:lang w:val="en-CA"/>
            <w:rPrChange w:id="1312" w:author="Vladymyr Kozyr" w:date="2021-07-31T19:40:00Z">
              <w:rPr>
                <w:b/>
                <w:bCs w:val="0"/>
                <w:noProof/>
                <w:webHidden/>
              </w:rPr>
            </w:rPrChange>
          </w:rPr>
          <w:fldChar w:fldCharType="begin"/>
        </w:r>
        <w:r w:rsidR="000B0BD9" w:rsidRPr="00CE178C" w:rsidDel="00CE4054">
          <w:rPr>
            <w:noProof w:val="0"/>
            <w:webHidden/>
            <w:lang w:val="en-CA"/>
            <w:rPrChange w:id="1313" w:author="Vladymyr Kozyr" w:date="2021-07-31T19:40:00Z">
              <w:rPr>
                <w:webHidden/>
              </w:rPr>
            </w:rPrChange>
          </w:rPr>
          <w:delInstrText xml:space="preserve"> PAGEREF _Toc60592067 \h </w:delInstrText>
        </w:r>
        <w:r w:rsidR="000B0BD9" w:rsidRPr="00CE178C" w:rsidDel="00CE4054">
          <w:rPr>
            <w:b w:val="0"/>
            <w:bCs/>
            <w:noProof w:val="0"/>
            <w:webHidden/>
            <w:lang w:val="en-CA"/>
            <w:rPrChange w:id="1314" w:author="Vladymyr Kozyr" w:date="2021-07-31T19:40:00Z">
              <w:rPr>
                <w:b/>
                <w:bCs w:val="0"/>
                <w:noProof/>
                <w:webHidden/>
              </w:rPr>
            </w:rPrChange>
          </w:rPr>
        </w:r>
        <w:r w:rsidR="000B0BD9" w:rsidRPr="00CE178C" w:rsidDel="00CE4054">
          <w:rPr>
            <w:b w:val="0"/>
            <w:bCs/>
            <w:noProof w:val="0"/>
            <w:webHidden/>
            <w:lang w:val="en-CA"/>
            <w:rPrChange w:id="1315" w:author="Vladymyr Kozyr" w:date="2021-07-31T19:40:00Z">
              <w:rPr>
                <w:b/>
                <w:bCs w:val="0"/>
                <w:noProof/>
                <w:webHidden/>
              </w:rPr>
            </w:rPrChange>
          </w:rPr>
          <w:fldChar w:fldCharType="separate"/>
        </w:r>
        <w:r w:rsidR="000B0BD9" w:rsidRPr="00CE178C" w:rsidDel="00CE4054">
          <w:rPr>
            <w:noProof w:val="0"/>
            <w:webHidden/>
            <w:lang w:val="en-CA"/>
            <w:rPrChange w:id="1316" w:author="Vladymyr Kozyr" w:date="2021-07-31T19:40:00Z">
              <w:rPr>
                <w:webHidden/>
              </w:rPr>
            </w:rPrChange>
          </w:rPr>
          <w:delText>iii</w:delText>
        </w:r>
        <w:r w:rsidR="000B0BD9" w:rsidRPr="00CE178C" w:rsidDel="00CE4054">
          <w:rPr>
            <w:b w:val="0"/>
            <w:bCs/>
            <w:noProof w:val="0"/>
            <w:webHidden/>
            <w:lang w:val="en-CA"/>
            <w:rPrChange w:id="1317" w:author="Vladymyr Kozyr" w:date="2021-07-31T19:40:00Z">
              <w:rPr>
                <w:b/>
                <w:bCs w:val="0"/>
                <w:noProof/>
                <w:webHidden/>
              </w:rPr>
            </w:rPrChange>
          </w:rPr>
          <w:fldChar w:fldCharType="end"/>
        </w:r>
        <w:r w:rsidRPr="00CE178C" w:rsidDel="00CE4054">
          <w:rPr>
            <w:b w:val="0"/>
            <w:bCs/>
            <w:noProof w:val="0"/>
            <w:lang w:val="en-CA"/>
            <w:rPrChange w:id="1318" w:author="Vladymyr Kozyr" w:date="2021-07-31T19:40:00Z">
              <w:rPr>
                <w:b/>
                <w:bCs w:val="0"/>
                <w:noProof/>
              </w:rPr>
            </w:rPrChange>
          </w:rPr>
          <w:fldChar w:fldCharType="end"/>
        </w:r>
      </w:del>
    </w:p>
    <w:p w14:paraId="2411314E" w14:textId="01CF0AB5" w:rsidR="000B0BD9" w:rsidRPr="00CE178C" w:rsidDel="00CE4054" w:rsidRDefault="00AB7CDF">
      <w:pPr>
        <w:pStyle w:val="TOC2"/>
        <w:rPr>
          <w:del w:id="1319" w:author="Vladymyr Kozyr" w:date="2021-02-02T21:32:00Z"/>
          <w:rFonts w:asciiTheme="minorHAnsi" w:eastAsiaTheme="minorEastAsia" w:hAnsiTheme="minorHAnsi"/>
          <w:bCs/>
          <w:noProof w:val="0"/>
          <w:szCs w:val="22"/>
          <w:lang w:val="en-CA"/>
          <w:rPrChange w:id="1320" w:author="Vladymyr Kozyr" w:date="2021-07-31T19:40:00Z">
            <w:rPr>
              <w:del w:id="1321" w:author="Vladymyr Kozyr" w:date="2021-02-02T21:32:00Z"/>
              <w:rFonts w:asciiTheme="minorHAnsi" w:eastAsiaTheme="minorEastAsia" w:hAnsiTheme="minorHAnsi"/>
              <w:bCs w:val="0"/>
              <w:szCs w:val="22"/>
            </w:rPr>
          </w:rPrChange>
        </w:rPr>
      </w:pPr>
      <w:del w:id="1322" w:author="Vladymyr Kozyr" w:date="2021-02-02T21:32:00Z">
        <w:r w:rsidRPr="00CE178C" w:rsidDel="00CE4054">
          <w:rPr>
            <w:b w:val="0"/>
            <w:bCs/>
            <w:noProof w:val="0"/>
            <w:lang w:val="en-CA"/>
            <w:rPrChange w:id="1323" w:author="Vladymyr Kozyr" w:date="2021-07-31T19:40:00Z">
              <w:rPr>
                <w:b/>
                <w:bCs w:val="0"/>
                <w:noProof/>
              </w:rPr>
            </w:rPrChange>
          </w:rPr>
          <w:fldChar w:fldCharType="begin"/>
        </w:r>
        <w:r w:rsidRPr="00CE178C" w:rsidDel="00CE4054">
          <w:rPr>
            <w:noProof w:val="0"/>
            <w:lang w:val="en-CA"/>
            <w:rPrChange w:id="1324" w:author="Vladymyr Kozyr" w:date="2021-07-31T19:40:00Z">
              <w:rPr/>
            </w:rPrChange>
          </w:rPr>
          <w:delInstrText xml:space="preserve"> HYPERLINK \l "_Toc60592068" </w:delInstrText>
        </w:r>
        <w:r w:rsidRPr="00CE178C" w:rsidDel="00CE4054">
          <w:rPr>
            <w:b w:val="0"/>
            <w:bCs/>
            <w:noProof w:val="0"/>
            <w:lang w:val="en-CA"/>
            <w:rPrChange w:id="1325" w:author="Vladymyr Kozyr" w:date="2021-07-31T19:40:00Z">
              <w:rPr>
                <w:b/>
                <w:bCs w:val="0"/>
                <w:noProof/>
              </w:rPr>
            </w:rPrChange>
          </w:rPr>
          <w:fldChar w:fldCharType="separate"/>
        </w:r>
      </w:del>
      <w:ins w:id="1326" w:author="Vladymyr Kozyr" w:date="2021-03-28T13:31:00Z">
        <w:r w:rsidR="00FD00CC" w:rsidRPr="00CE178C">
          <w:rPr>
            <w:noProof w:val="0"/>
            <w:lang w:val="en-CA"/>
            <w:rPrChange w:id="1327" w:author="Vladymyr Kozyr" w:date="2021-07-31T19:40:00Z">
              <w:rPr/>
            </w:rPrChange>
          </w:rPr>
          <w:t>Error! Hyperlink reference not valid.</w:t>
        </w:r>
      </w:ins>
      <w:del w:id="1328" w:author="Vladymyr Kozyr" w:date="2021-02-02T21:32:00Z">
        <w:r w:rsidR="000B0BD9" w:rsidRPr="00CE178C" w:rsidDel="00CE4054">
          <w:rPr>
            <w:rStyle w:val="Hyperlink"/>
            <w:noProof w:val="0"/>
            <w:lang w:val="en-CA"/>
            <w:rPrChange w:id="1329" w:author="Vladymyr Kozyr" w:date="2021-07-31T19:40:00Z">
              <w:rPr>
                <w:rStyle w:val="Hyperlink"/>
              </w:rPr>
            </w:rPrChange>
          </w:rPr>
          <w:delText>Abstract</w:delText>
        </w:r>
        <w:r w:rsidR="000B0BD9" w:rsidRPr="00CE178C" w:rsidDel="00CE4054">
          <w:rPr>
            <w:noProof w:val="0"/>
            <w:webHidden/>
            <w:lang w:val="en-CA"/>
            <w:rPrChange w:id="1330" w:author="Vladymyr Kozyr" w:date="2021-07-31T19:40:00Z">
              <w:rPr>
                <w:webHidden/>
              </w:rPr>
            </w:rPrChange>
          </w:rPr>
          <w:tab/>
        </w:r>
        <w:r w:rsidR="000B0BD9" w:rsidRPr="00CE178C" w:rsidDel="00CE4054">
          <w:rPr>
            <w:b w:val="0"/>
            <w:bCs/>
            <w:noProof w:val="0"/>
            <w:webHidden/>
            <w:lang w:val="en-CA"/>
            <w:rPrChange w:id="1331" w:author="Vladymyr Kozyr" w:date="2021-07-31T19:40:00Z">
              <w:rPr>
                <w:b/>
                <w:bCs w:val="0"/>
                <w:noProof/>
                <w:webHidden/>
              </w:rPr>
            </w:rPrChange>
          </w:rPr>
          <w:fldChar w:fldCharType="begin"/>
        </w:r>
        <w:r w:rsidR="000B0BD9" w:rsidRPr="00CE178C" w:rsidDel="00CE4054">
          <w:rPr>
            <w:noProof w:val="0"/>
            <w:webHidden/>
            <w:lang w:val="en-CA"/>
            <w:rPrChange w:id="1332" w:author="Vladymyr Kozyr" w:date="2021-07-31T19:40:00Z">
              <w:rPr>
                <w:webHidden/>
              </w:rPr>
            </w:rPrChange>
          </w:rPr>
          <w:delInstrText xml:space="preserve"> PAGEREF _Toc60592068 \h </w:delInstrText>
        </w:r>
        <w:r w:rsidR="000B0BD9" w:rsidRPr="00CE178C" w:rsidDel="00CE4054">
          <w:rPr>
            <w:b w:val="0"/>
            <w:bCs/>
            <w:noProof w:val="0"/>
            <w:webHidden/>
            <w:lang w:val="en-CA"/>
            <w:rPrChange w:id="1333" w:author="Vladymyr Kozyr" w:date="2021-07-31T19:40:00Z">
              <w:rPr>
                <w:b/>
                <w:bCs w:val="0"/>
                <w:noProof/>
                <w:webHidden/>
              </w:rPr>
            </w:rPrChange>
          </w:rPr>
        </w:r>
        <w:r w:rsidR="000B0BD9" w:rsidRPr="00CE178C" w:rsidDel="00CE4054">
          <w:rPr>
            <w:b w:val="0"/>
            <w:bCs/>
            <w:noProof w:val="0"/>
            <w:webHidden/>
            <w:lang w:val="en-CA"/>
            <w:rPrChange w:id="1334" w:author="Vladymyr Kozyr" w:date="2021-07-31T19:40:00Z">
              <w:rPr>
                <w:b/>
                <w:bCs w:val="0"/>
                <w:noProof/>
                <w:webHidden/>
              </w:rPr>
            </w:rPrChange>
          </w:rPr>
          <w:fldChar w:fldCharType="separate"/>
        </w:r>
        <w:r w:rsidR="000B0BD9" w:rsidRPr="00CE178C" w:rsidDel="00CE4054">
          <w:rPr>
            <w:noProof w:val="0"/>
            <w:webHidden/>
            <w:lang w:val="en-CA"/>
            <w:rPrChange w:id="1335" w:author="Vladymyr Kozyr" w:date="2021-07-31T19:40:00Z">
              <w:rPr>
                <w:webHidden/>
              </w:rPr>
            </w:rPrChange>
          </w:rPr>
          <w:delText>iv</w:delText>
        </w:r>
        <w:r w:rsidR="000B0BD9" w:rsidRPr="00CE178C" w:rsidDel="00CE4054">
          <w:rPr>
            <w:b w:val="0"/>
            <w:bCs/>
            <w:noProof w:val="0"/>
            <w:webHidden/>
            <w:lang w:val="en-CA"/>
            <w:rPrChange w:id="1336" w:author="Vladymyr Kozyr" w:date="2021-07-31T19:40:00Z">
              <w:rPr>
                <w:b/>
                <w:bCs w:val="0"/>
                <w:noProof/>
                <w:webHidden/>
              </w:rPr>
            </w:rPrChange>
          </w:rPr>
          <w:fldChar w:fldCharType="end"/>
        </w:r>
        <w:r w:rsidRPr="00CE178C" w:rsidDel="00CE4054">
          <w:rPr>
            <w:b w:val="0"/>
            <w:bCs/>
            <w:noProof w:val="0"/>
            <w:lang w:val="en-CA"/>
            <w:rPrChange w:id="1337" w:author="Vladymyr Kozyr" w:date="2021-07-31T19:40:00Z">
              <w:rPr>
                <w:b/>
                <w:bCs w:val="0"/>
                <w:noProof/>
              </w:rPr>
            </w:rPrChange>
          </w:rPr>
          <w:fldChar w:fldCharType="end"/>
        </w:r>
      </w:del>
    </w:p>
    <w:p w14:paraId="429D3EC0" w14:textId="1B0A2A0E" w:rsidR="000B0BD9" w:rsidRPr="00CE178C" w:rsidDel="00CE4054" w:rsidRDefault="00AB7CDF">
      <w:pPr>
        <w:pStyle w:val="TOC2"/>
        <w:rPr>
          <w:del w:id="1338" w:author="Vladymyr Kozyr" w:date="2021-02-02T21:32:00Z"/>
          <w:rFonts w:asciiTheme="minorHAnsi" w:eastAsiaTheme="minorEastAsia" w:hAnsiTheme="minorHAnsi"/>
          <w:bCs/>
          <w:noProof w:val="0"/>
          <w:szCs w:val="22"/>
          <w:lang w:val="en-CA"/>
          <w:rPrChange w:id="1339" w:author="Vladymyr Kozyr" w:date="2021-07-31T19:40:00Z">
            <w:rPr>
              <w:del w:id="1340" w:author="Vladymyr Kozyr" w:date="2021-02-02T21:32:00Z"/>
              <w:rFonts w:asciiTheme="minorHAnsi" w:eastAsiaTheme="minorEastAsia" w:hAnsiTheme="minorHAnsi"/>
              <w:bCs w:val="0"/>
              <w:szCs w:val="22"/>
            </w:rPr>
          </w:rPrChange>
        </w:rPr>
      </w:pPr>
      <w:del w:id="1341" w:author="Vladymyr Kozyr" w:date="2021-02-02T21:32:00Z">
        <w:r w:rsidRPr="00CE178C" w:rsidDel="00CE4054">
          <w:rPr>
            <w:b w:val="0"/>
            <w:bCs/>
            <w:noProof w:val="0"/>
            <w:lang w:val="en-CA"/>
            <w:rPrChange w:id="1342" w:author="Vladymyr Kozyr" w:date="2021-07-31T19:40:00Z">
              <w:rPr>
                <w:b/>
                <w:bCs w:val="0"/>
                <w:noProof/>
              </w:rPr>
            </w:rPrChange>
          </w:rPr>
          <w:fldChar w:fldCharType="begin"/>
        </w:r>
        <w:r w:rsidRPr="00CE178C" w:rsidDel="00CE4054">
          <w:rPr>
            <w:noProof w:val="0"/>
            <w:lang w:val="en-CA"/>
            <w:rPrChange w:id="1343" w:author="Vladymyr Kozyr" w:date="2021-07-31T19:40:00Z">
              <w:rPr/>
            </w:rPrChange>
          </w:rPr>
          <w:delInstrText xml:space="preserve"> HYPERLINK \l "_Toc60592069" </w:delInstrText>
        </w:r>
        <w:r w:rsidRPr="00CE178C" w:rsidDel="00CE4054">
          <w:rPr>
            <w:b w:val="0"/>
            <w:bCs/>
            <w:noProof w:val="0"/>
            <w:lang w:val="en-CA"/>
            <w:rPrChange w:id="1344" w:author="Vladymyr Kozyr" w:date="2021-07-31T19:40:00Z">
              <w:rPr>
                <w:b/>
                <w:bCs w:val="0"/>
                <w:noProof/>
              </w:rPr>
            </w:rPrChange>
          </w:rPr>
          <w:fldChar w:fldCharType="separate"/>
        </w:r>
      </w:del>
      <w:ins w:id="1345" w:author="Vladymyr Kozyr" w:date="2021-03-28T13:31:00Z">
        <w:r w:rsidR="00FD00CC" w:rsidRPr="00CE178C">
          <w:rPr>
            <w:noProof w:val="0"/>
            <w:lang w:val="en-CA"/>
            <w:rPrChange w:id="1346" w:author="Vladymyr Kozyr" w:date="2021-07-31T19:40:00Z">
              <w:rPr/>
            </w:rPrChange>
          </w:rPr>
          <w:t>Error! Hyperlink reference not valid.</w:t>
        </w:r>
      </w:ins>
      <w:del w:id="1347" w:author="Vladymyr Kozyr" w:date="2021-02-02T21:32:00Z">
        <w:r w:rsidR="000B0BD9" w:rsidRPr="00CE178C" w:rsidDel="00CE4054">
          <w:rPr>
            <w:rStyle w:val="Hyperlink"/>
            <w:noProof w:val="0"/>
            <w:lang w:val="en-CA"/>
            <w:rPrChange w:id="1348" w:author="Vladymyr Kozyr" w:date="2021-07-31T19:40:00Z">
              <w:rPr>
                <w:rStyle w:val="Hyperlink"/>
              </w:rPr>
            </w:rPrChange>
          </w:rPr>
          <w:delText>Dedication</w:delText>
        </w:r>
        <w:r w:rsidR="000B0BD9" w:rsidRPr="00CE178C" w:rsidDel="00CE4054">
          <w:rPr>
            <w:noProof w:val="0"/>
            <w:webHidden/>
            <w:lang w:val="en-CA"/>
            <w:rPrChange w:id="1349" w:author="Vladymyr Kozyr" w:date="2021-07-31T19:40:00Z">
              <w:rPr>
                <w:webHidden/>
              </w:rPr>
            </w:rPrChange>
          </w:rPr>
          <w:tab/>
        </w:r>
        <w:r w:rsidR="000B0BD9" w:rsidRPr="00CE178C" w:rsidDel="00CE4054">
          <w:rPr>
            <w:b w:val="0"/>
            <w:bCs/>
            <w:noProof w:val="0"/>
            <w:webHidden/>
            <w:lang w:val="en-CA"/>
            <w:rPrChange w:id="1350" w:author="Vladymyr Kozyr" w:date="2021-07-31T19:40:00Z">
              <w:rPr>
                <w:b/>
                <w:bCs w:val="0"/>
                <w:noProof/>
                <w:webHidden/>
              </w:rPr>
            </w:rPrChange>
          </w:rPr>
          <w:fldChar w:fldCharType="begin"/>
        </w:r>
        <w:r w:rsidR="000B0BD9" w:rsidRPr="00CE178C" w:rsidDel="00CE4054">
          <w:rPr>
            <w:noProof w:val="0"/>
            <w:webHidden/>
            <w:lang w:val="en-CA"/>
            <w:rPrChange w:id="1351" w:author="Vladymyr Kozyr" w:date="2021-07-31T19:40:00Z">
              <w:rPr>
                <w:webHidden/>
              </w:rPr>
            </w:rPrChange>
          </w:rPr>
          <w:delInstrText xml:space="preserve"> PAGEREF _Toc60592069 \h </w:delInstrText>
        </w:r>
        <w:r w:rsidR="000B0BD9" w:rsidRPr="00CE178C" w:rsidDel="00CE4054">
          <w:rPr>
            <w:b w:val="0"/>
            <w:bCs/>
            <w:noProof w:val="0"/>
            <w:webHidden/>
            <w:lang w:val="en-CA"/>
            <w:rPrChange w:id="1352" w:author="Vladymyr Kozyr" w:date="2021-07-31T19:40:00Z">
              <w:rPr>
                <w:b/>
                <w:bCs w:val="0"/>
                <w:noProof/>
                <w:webHidden/>
              </w:rPr>
            </w:rPrChange>
          </w:rPr>
        </w:r>
        <w:r w:rsidR="000B0BD9" w:rsidRPr="00CE178C" w:rsidDel="00CE4054">
          <w:rPr>
            <w:b w:val="0"/>
            <w:bCs/>
            <w:noProof w:val="0"/>
            <w:webHidden/>
            <w:lang w:val="en-CA"/>
            <w:rPrChange w:id="1353" w:author="Vladymyr Kozyr" w:date="2021-07-31T19:40:00Z">
              <w:rPr>
                <w:b/>
                <w:bCs w:val="0"/>
                <w:noProof/>
                <w:webHidden/>
              </w:rPr>
            </w:rPrChange>
          </w:rPr>
          <w:fldChar w:fldCharType="separate"/>
        </w:r>
        <w:r w:rsidR="000B0BD9" w:rsidRPr="00CE178C" w:rsidDel="00CE4054">
          <w:rPr>
            <w:noProof w:val="0"/>
            <w:webHidden/>
            <w:lang w:val="en-CA"/>
            <w:rPrChange w:id="1354" w:author="Vladymyr Kozyr" w:date="2021-07-31T19:40:00Z">
              <w:rPr>
                <w:webHidden/>
              </w:rPr>
            </w:rPrChange>
          </w:rPr>
          <w:delText>v</w:delText>
        </w:r>
        <w:r w:rsidR="000B0BD9" w:rsidRPr="00CE178C" w:rsidDel="00CE4054">
          <w:rPr>
            <w:b w:val="0"/>
            <w:bCs/>
            <w:noProof w:val="0"/>
            <w:webHidden/>
            <w:lang w:val="en-CA"/>
            <w:rPrChange w:id="1355" w:author="Vladymyr Kozyr" w:date="2021-07-31T19:40:00Z">
              <w:rPr>
                <w:b/>
                <w:bCs w:val="0"/>
                <w:noProof/>
                <w:webHidden/>
              </w:rPr>
            </w:rPrChange>
          </w:rPr>
          <w:fldChar w:fldCharType="end"/>
        </w:r>
        <w:r w:rsidRPr="00CE178C" w:rsidDel="00CE4054">
          <w:rPr>
            <w:b w:val="0"/>
            <w:bCs/>
            <w:noProof w:val="0"/>
            <w:lang w:val="en-CA"/>
            <w:rPrChange w:id="1356" w:author="Vladymyr Kozyr" w:date="2021-07-31T19:40:00Z">
              <w:rPr>
                <w:b/>
                <w:bCs w:val="0"/>
                <w:noProof/>
              </w:rPr>
            </w:rPrChange>
          </w:rPr>
          <w:fldChar w:fldCharType="end"/>
        </w:r>
      </w:del>
    </w:p>
    <w:p w14:paraId="257D152F" w14:textId="3479B3F8" w:rsidR="000B0BD9" w:rsidRPr="00CE178C" w:rsidDel="00CE4054" w:rsidRDefault="00AB7CDF">
      <w:pPr>
        <w:pStyle w:val="TOC2"/>
        <w:rPr>
          <w:del w:id="1357" w:author="Vladymyr Kozyr" w:date="2021-02-02T21:32:00Z"/>
          <w:rFonts w:asciiTheme="minorHAnsi" w:eastAsiaTheme="minorEastAsia" w:hAnsiTheme="minorHAnsi"/>
          <w:bCs/>
          <w:noProof w:val="0"/>
          <w:szCs w:val="22"/>
          <w:lang w:val="en-CA"/>
          <w:rPrChange w:id="1358" w:author="Vladymyr Kozyr" w:date="2021-07-31T19:40:00Z">
            <w:rPr>
              <w:del w:id="1359" w:author="Vladymyr Kozyr" w:date="2021-02-02T21:32:00Z"/>
              <w:rFonts w:asciiTheme="minorHAnsi" w:eastAsiaTheme="minorEastAsia" w:hAnsiTheme="minorHAnsi"/>
              <w:bCs w:val="0"/>
              <w:szCs w:val="22"/>
            </w:rPr>
          </w:rPrChange>
        </w:rPr>
      </w:pPr>
      <w:del w:id="1360" w:author="Vladymyr Kozyr" w:date="2021-02-02T21:32:00Z">
        <w:r w:rsidRPr="00CE178C" w:rsidDel="00CE4054">
          <w:rPr>
            <w:b w:val="0"/>
            <w:bCs/>
            <w:noProof w:val="0"/>
            <w:lang w:val="en-CA"/>
            <w:rPrChange w:id="1361" w:author="Vladymyr Kozyr" w:date="2021-07-31T19:40:00Z">
              <w:rPr>
                <w:b/>
                <w:bCs w:val="0"/>
                <w:noProof/>
              </w:rPr>
            </w:rPrChange>
          </w:rPr>
          <w:fldChar w:fldCharType="begin"/>
        </w:r>
        <w:r w:rsidRPr="00CE178C" w:rsidDel="00CE4054">
          <w:rPr>
            <w:noProof w:val="0"/>
            <w:lang w:val="en-CA"/>
            <w:rPrChange w:id="1362" w:author="Vladymyr Kozyr" w:date="2021-07-31T19:40:00Z">
              <w:rPr/>
            </w:rPrChange>
          </w:rPr>
          <w:delInstrText xml:space="preserve"> HYPERLINK \l "_Toc60592070" </w:delInstrText>
        </w:r>
        <w:r w:rsidRPr="00CE178C" w:rsidDel="00CE4054">
          <w:rPr>
            <w:b w:val="0"/>
            <w:bCs/>
            <w:noProof w:val="0"/>
            <w:lang w:val="en-CA"/>
            <w:rPrChange w:id="1363" w:author="Vladymyr Kozyr" w:date="2021-07-31T19:40:00Z">
              <w:rPr>
                <w:b/>
                <w:bCs w:val="0"/>
                <w:noProof/>
              </w:rPr>
            </w:rPrChange>
          </w:rPr>
          <w:fldChar w:fldCharType="separate"/>
        </w:r>
      </w:del>
      <w:ins w:id="1364" w:author="Vladymyr Kozyr" w:date="2021-03-28T13:31:00Z">
        <w:r w:rsidR="00FD00CC" w:rsidRPr="00CE178C">
          <w:rPr>
            <w:noProof w:val="0"/>
            <w:lang w:val="en-CA"/>
            <w:rPrChange w:id="1365" w:author="Vladymyr Kozyr" w:date="2021-07-31T19:40:00Z">
              <w:rPr/>
            </w:rPrChange>
          </w:rPr>
          <w:t>Error! Hyperlink reference not valid.</w:t>
        </w:r>
      </w:ins>
      <w:del w:id="1366" w:author="Vladymyr Kozyr" w:date="2021-02-02T21:32:00Z">
        <w:r w:rsidR="000B0BD9" w:rsidRPr="00CE178C" w:rsidDel="00CE4054">
          <w:rPr>
            <w:rStyle w:val="Hyperlink"/>
            <w:noProof w:val="0"/>
            <w:lang w:val="en-CA"/>
            <w:rPrChange w:id="1367" w:author="Vladymyr Kozyr" w:date="2021-07-31T19:40:00Z">
              <w:rPr>
                <w:rStyle w:val="Hyperlink"/>
              </w:rPr>
            </w:rPrChange>
          </w:rPr>
          <w:delText>Acknowledgements</w:delText>
        </w:r>
        <w:r w:rsidR="000B0BD9" w:rsidRPr="00CE178C" w:rsidDel="00CE4054">
          <w:rPr>
            <w:noProof w:val="0"/>
            <w:webHidden/>
            <w:lang w:val="en-CA"/>
            <w:rPrChange w:id="1368" w:author="Vladymyr Kozyr" w:date="2021-07-31T19:40:00Z">
              <w:rPr>
                <w:webHidden/>
              </w:rPr>
            </w:rPrChange>
          </w:rPr>
          <w:tab/>
        </w:r>
        <w:r w:rsidR="000B0BD9" w:rsidRPr="00CE178C" w:rsidDel="00CE4054">
          <w:rPr>
            <w:b w:val="0"/>
            <w:bCs/>
            <w:noProof w:val="0"/>
            <w:webHidden/>
            <w:lang w:val="en-CA"/>
            <w:rPrChange w:id="1369" w:author="Vladymyr Kozyr" w:date="2021-07-31T19:40:00Z">
              <w:rPr>
                <w:b/>
                <w:bCs w:val="0"/>
                <w:noProof/>
                <w:webHidden/>
              </w:rPr>
            </w:rPrChange>
          </w:rPr>
          <w:fldChar w:fldCharType="begin"/>
        </w:r>
        <w:r w:rsidR="000B0BD9" w:rsidRPr="00CE178C" w:rsidDel="00CE4054">
          <w:rPr>
            <w:noProof w:val="0"/>
            <w:webHidden/>
            <w:lang w:val="en-CA"/>
            <w:rPrChange w:id="1370" w:author="Vladymyr Kozyr" w:date="2021-07-31T19:40:00Z">
              <w:rPr>
                <w:webHidden/>
              </w:rPr>
            </w:rPrChange>
          </w:rPr>
          <w:delInstrText xml:space="preserve"> PAGEREF _Toc60592070 \h </w:delInstrText>
        </w:r>
        <w:r w:rsidR="000B0BD9" w:rsidRPr="00CE178C" w:rsidDel="00CE4054">
          <w:rPr>
            <w:b w:val="0"/>
            <w:bCs/>
            <w:noProof w:val="0"/>
            <w:webHidden/>
            <w:lang w:val="en-CA"/>
            <w:rPrChange w:id="1371" w:author="Vladymyr Kozyr" w:date="2021-07-31T19:40:00Z">
              <w:rPr>
                <w:b/>
                <w:bCs w:val="0"/>
                <w:noProof/>
                <w:webHidden/>
              </w:rPr>
            </w:rPrChange>
          </w:rPr>
        </w:r>
        <w:r w:rsidR="000B0BD9" w:rsidRPr="00CE178C" w:rsidDel="00CE4054">
          <w:rPr>
            <w:b w:val="0"/>
            <w:bCs/>
            <w:noProof w:val="0"/>
            <w:webHidden/>
            <w:lang w:val="en-CA"/>
            <w:rPrChange w:id="1372" w:author="Vladymyr Kozyr" w:date="2021-07-31T19:40:00Z">
              <w:rPr>
                <w:b/>
                <w:bCs w:val="0"/>
                <w:noProof/>
                <w:webHidden/>
              </w:rPr>
            </w:rPrChange>
          </w:rPr>
          <w:fldChar w:fldCharType="separate"/>
        </w:r>
        <w:r w:rsidR="000B0BD9" w:rsidRPr="00CE178C" w:rsidDel="00CE4054">
          <w:rPr>
            <w:noProof w:val="0"/>
            <w:webHidden/>
            <w:lang w:val="en-CA"/>
            <w:rPrChange w:id="1373" w:author="Vladymyr Kozyr" w:date="2021-07-31T19:40:00Z">
              <w:rPr>
                <w:webHidden/>
              </w:rPr>
            </w:rPrChange>
          </w:rPr>
          <w:delText>vi</w:delText>
        </w:r>
        <w:r w:rsidR="000B0BD9" w:rsidRPr="00CE178C" w:rsidDel="00CE4054">
          <w:rPr>
            <w:b w:val="0"/>
            <w:bCs/>
            <w:noProof w:val="0"/>
            <w:webHidden/>
            <w:lang w:val="en-CA"/>
            <w:rPrChange w:id="1374" w:author="Vladymyr Kozyr" w:date="2021-07-31T19:40:00Z">
              <w:rPr>
                <w:b/>
                <w:bCs w:val="0"/>
                <w:noProof/>
                <w:webHidden/>
              </w:rPr>
            </w:rPrChange>
          </w:rPr>
          <w:fldChar w:fldCharType="end"/>
        </w:r>
        <w:r w:rsidRPr="00CE178C" w:rsidDel="00CE4054">
          <w:rPr>
            <w:b w:val="0"/>
            <w:bCs/>
            <w:noProof w:val="0"/>
            <w:lang w:val="en-CA"/>
            <w:rPrChange w:id="1375" w:author="Vladymyr Kozyr" w:date="2021-07-31T19:40:00Z">
              <w:rPr>
                <w:b/>
                <w:bCs w:val="0"/>
                <w:noProof/>
              </w:rPr>
            </w:rPrChange>
          </w:rPr>
          <w:fldChar w:fldCharType="end"/>
        </w:r>
      </w:del>
    </w:p>
    <w:p w14:paraId="4AA25FD9" w14:textId="7EA570FB" w:rsidR="000B0BD9" w:rsidRPr="00CE178C" w:rsidDel="00CE4054" w:rsidRDefault="00AB7CDF">
      <w:pPr>
        <w:pStyle w:val="TOC2"/>
        <w:rPr>
          <w:del w:id="1376" w:author="Vladymyr Kozyr" w:date="2021-02-02T21:32:00Z"/>
          <w:rFonts w:asciiTheme="minorHAnsi" w:eastAsiaTheme="minorEastAsia" w:hAnsiTheme="minorHAnsi"/>
          <w:bCs/>
          <w:noProof w:val="0"/>
          <w:szCs w:val="22"/>
          <w:lang w:val="en-CA"/>
          <w:rPrChange w:id="1377" w:author="Vladymyr Kozyr" w:date="2021-07-31T19:40:00Z">
            <w:rPr>
              <w:del w:id="1378" w:author="Vladymyr Kozyr" w:date="2021-02-02T21:32:00Z"/>
              <w:rFonts w:asciiTheme="minorHAnsi" w:eastAsiaTheme="minorEastAsia" w:hAnsiTheme="minorHAnsi"/>
              <w:bCs w:val="0"/>
              <w:szCs w:val="22"/>
            </w:rPr>
          </w:rPrChange>
        </w:rPr>
      </w:pPr>
      <w:del w:id="1379" w:author="Vladymyr Kozyr" w:date="2021-02-02T21:32:00Z">
        <w:r w:rsidRPr="00CE178C" w:rsidDel="00CE4054">
          <w:rPr>
            <w:b w:val="0"/>
            <w:bCs/>
            <w:noProof w:val="0"/>
            <w:lang w:val="en-CA"/>
            <w:rPrChange w:id="1380" w:author="Vladymyr Kozyr" w:date="2021-07-31T19:40:00Z">
              <w:rPr>
                <w:b/>
                <w:bCs w:val="0"/>
                <w:noProof/>
              </w:rPr>
            </w:rPrChange>
          </w:rPr>
          <w:fldChar w:fldCharType="begin"/>
        </w:r>
        <w:r w:rsidRPr="00CE178C" w:rsidDel="00CE4054">
          <w:rPr>
            <w:noProof w:val="0"/>
            <w:lang w:val="en-CA"/>
            <w:rPrChange w:id="1381" w:author="Vladymyr Kozyr" w:date="2021-07-31T19:40:00Z">
              <w:rPr/>
            </w:rPrChange>
          </w:rPr>
          <w:delInstrText xml:space="preserve"> HYPERLINK \l "_Toc60592071" </w:delInstrText>
        </w:r>
        <w:r w:rsidRPr="00CE178C" w:rsidDel="00CE4054">
          <w:rPr>
            <w:b w:val="0"/>
            <w:bCs/>
            <w:noProof w:val="0"/>
            <w:lang w:val="en-CA"/>
            <w:rPrChange w:id="1382" w:author="Vladymyr Kozyr" w:date="2021-07-31T19:40:00Z">
              <w:rPr>
                <w:b/>
                <w:bCs w:val="0"/>
                <w:noProof/>
              </w:rPr>
            </w:rPrChange>
          </w:rPr>
          <w:fldChar w:fldCharType="separate"/>
        </w:r>
      </w:del>
      <w:ins w:id="1383" w:author="Vladymyr Kozyr" w:date="2021-03-28T13:31:00Z">
        <w:r w:rsidR="00FD00CC" w:rsidRPr="00CE178C">
          <w:rPr>
            <w:noProof w:val="0"/>
            <w:lang w:val="en-CA"/>
            <w:rPrChange w:id="1384" w:author="Vladymyr Kozyr" w:date="2021-07-31T19:40:00Z">
              <w:rPr/>
            </w:rPrChange>
          </w:rPr>
          <w:t>Error! Hyperlink reference not valid.</w:t>
        </w:r>
      </w:ins>
      <w:del w:id="1385" w:author="Vladymyr Kozyr" w:date="2021-02-02T21:32:00Z">
        <w:r w:rsidR="000B0BD9" w:rsidRPr="00CE178C" w:rsidDel="00CE4054">
          <w:rPr>
            <w:rStyle w:val="Hyperlink"/>
            <w:noProof w:val="0"/>
            <w:lang w:val="en-CA"/>
            <w:rPrChange w:id="1386" w:author="Vladymyr Kozyr" w:date="2021-07-31T19:40:00Z">
              <w:rPr>
                <w:rStyle w:val="Hyperlink"/>
              </w:rPr>
            </w:rPrChange>
          </w:rPr>
          <w:delText>Table of Contents</w:delText>
        </w:r>
        <w:r w:rsidR="000B0BD9" w:rsidRPr="00CE178C" w:rsidDel="00CE4054">
          <w:rPr>
            <w:noProof w:val="0"/>
            <w:webHidden/>
            <w:lang w:val="en-CA"/>
            <w:rPrChange w:id="1387" w:author="Vladymyr Kozyr" w:date="2021-07-31T19:40:00Z">
              <w:rPr>
                <w:webHidden/>
              </w:rPr>
            </w:rPrChange>
          </w:rPr>
          <w:tab/>
        </w:r>
        <w:r w:rsidR="000B0BD9" w:rsidRPr="00CE178C" w:rsidDel="00CE4054">
          <w:rPr>
            <w:b w:val="0"/>
            <w:bCs/>
            <w:noProof w:val="0"/>
            <w:webHidden/>
            <w:lang w:val="en-CA"/>
            <w:rPrChange w:id="1388" w:author="Vladymyr Kozyr" w:date="2021-07-31T19:40:00Z">
              <w:rPr>
                <w:b/>
                <w:bCs w:val="0"/>
                <w:noProof/>
                <w:webHidden/>
              </w:rPr>
            </w:rPrChange>
          </w:rPr>
          <w:fldChar w:fldCharType="begin"/>
        </w:r>
        <w:r w:rsidR="000B0BD9" w:rsidRPr="00CE178C" w:rsidDel="00CE4054">
          <w:rPr>
            <w:noProof w:val="0"/>
            <w:webHidden/>
            <w:lang w:val="en-CA"/>
            <w:rPrChange w:id="1389" w:author="Vladymyr Kozyr" w:date="2021-07-31T19:40:00Z">
              <w:rPr>
                <w:webHidden/>
              </w:rPr>
            </w:rPrChange>
          </w:rPr>
          <w:delInstrText xml:space="preserve"> PAGEREF _Toc60592071 \h </w:delInstrText>
        </w:r>
        <w:r w:rsidR="000B0BD9" w:rsidRPr="00CE178C" w:rsidDel="00CE4054">
          <w:rPr>
            <w:b w:val="0"/>
            <w:bCs/>
            <w:noProof w:val="0"/>
            <w:webHidden/>
            <w:lang w:val="en-CA"/>
            <w:rPrChange w:id="1390" w:author="Vladymyr Kozyr" w:date="2021-07-31T19:40:00Z">
              <w:rPr>
                <w:b/>
                <w:bCs w:val="0"/>
                <w:noProof/>
                <w:webHidden/>
              </w:rPr>
            </w:rPrChange>
          </w:rPr>
        </w:r>
        <w:r w:rsidR="000B0BD9" w:rsidRPr="00CE178C" w:rsidDel="00CE4054">
          <w:rPr>
            <w:b w:val="0"/>
            <w:bCs/>
            <w:noProof w:val="0"/>
            <w:webHidden/>
            <w:lang w:val="en-CA"/>
            <w:rPrChange w:id="1391" w:author="Vladymyr Kozyr" w:date="2021-07-31T19:40:00Z">
              <w:rPr>
                <w:b/>
                <w:bCs w:val="0"/>
                <w:noProof/>
                <w:webHidden/>
              </w:rPr>
            </w:rPrChange>
          </w:rPr>
          <w:fldChar w:fldCharType="separate"/>
        </w:r>
        <w:r w:rsidR="000B0BD9" w:rsidRPr="00CE178C" w:rsidDel="00CE4054">
          <w:rPr>
            <w:noProof w:val="0"/>
            <w:webHidden/>
            <w:lang w:val="en-CA"/>
            <w:rPrChange w:id="1392" w:author="Vladymyr Kozyr" w:date="2021-07-31T19:40:00Z">
              <w:rPr>
                <w:webHidden/>
              </w:rPr>
            </w:rPrChange>
          </w:rPr>
          <w:delText>vii</w:delText>
        </w:r>
        <w:r w:rsidR="000B0BD9" w:rsidRPr="00CE178C" w:rsidDel="00CE4054">
          <w:rPr>
            <w:b w:val="0"/>
            <w:bCs/>
            <w:noProof w:val="0"/>
            <w:webHidden/>
            <w:lang w:val="en-CA"/>
            <w:rPrChange w:id="1393" w:author="Vladymyr Kozyr" w:date="2021-07-31T19:40:00Z">
              <w:rPr>
                <w:b/>
                <w:bCs w:val="0"/>
                <w:noProof/>
                <w:webHidden/>
              </w:rPr>
            </w:rPrChange>
          </w:rPr>
          <w:fldChar w:fldCharType="end"/>
        </w:r>
        <w:r w:rsidRPr="00CE178C" w:rsidDel="00CE4054">
          <w:rPr>
            <w:b w:val="0"/>
            <w:bCs/>
            <w:noProof w:val="0"/>
            <w:lang w:val="en-CA"/>
            <w:rPrChange w:id="1394" w:author="Vladymyr Kozyr" w:date="2021-07-31T19:40:00Z">
              <w:rPr>
                <w:b/>
                <w:bCs w:val="0"/>
                <w:noProof/>
              </w:rPr>
            </w:rPrChange>
          </w:rPr>
          <w:fldChar w:fldCharType="end"/>
        </w:r>
      </w:del>
    </w:p>
    <w:p w14:paraId="5243F560" w14:textId="230B6498" w:rsidR="000B0BD9" w:rsidRPr="00CE178C" w:rsidDel="00CE4054" w:rsidRDefault="00AB7CDF">
      <w:pPr>
        <w:pStyle w:val="TOC2"/>
        <w:rPr>
          <w:del w:id="1395" w:author="Vladymyr Kozyr" w:date="2021-02-02T21:32:00Z"/>
          <w:rFonts w:asciiTheme="minorHAnsi" w:eastAsiaTheme="minorEastAsia" w:hAnsiTheme="minorHAnsi"/>
          <w:bCs/>
          <w:noProof w:val="0"/>
          <w:szCs w:val="22"/>
          <w:lang w:val="en-CA"/>
          <w:rPrChange w:id="1396" w:author="Vladymyr Kozyr" w:date="2021-07-31T19:40:00Z">
            <w:rPr>
              <w:del w:id="1397" w:author="Vladymyr Kozyr" w:date="2021-02-02T21:32:00Z"/>
              <w:rFonts w:asciiTheme="minorHAnsi" w:eastAsiaTheme="minorEastAsia" w:hAnsiTheme="minorHAnsi"/>
              <w:bCs w:val="0"/>
              <w:szCs w:val="22"/>
            </w:rPr>
          </w:rPrChange>
        </w:rPr>
      </w:pPr>
      <w:del w:id="1398" w:author="Vladymyr Kozyr" w:date="2021-02-02T21:32:00Z">
        <w:r w:rsidRPr="00CE178C" w:rsidDel="00CE4054">
          <w:rPr>
            <w:b w:val="0"/>
            <w:bCs/>
            <w:noProof w:val="0"/>
            <w:lang w:val="en-CA"/>
            <w:rPrChange w:id="1399" w:author="Vladymyr Kozyr" w:date="2021-07-31T19:40:00Z">
              <w:rPr>
                <w:b/>
                <w:bCs w:val="0"/>
                <w:noProof/>
              </w:rPr>
            </w:rPrChange>
          </w:rPr>
          <w:fldChar w:fldCharType="begin"/>
        </w:r>
        <w:r w:rsidRPr="00CE178C" w:rsidDel="00CE4054">
          <w:rPr>
            <w:noProof w:val="0"/>
            <w:lang w:val="en-CA"/>
            <w:rPrChange w:id="1400" w:author="Vladymyr Kozyr" w:date="2021-07-31T19:40:00Z">
              <w:rPr/>
            </w:rPrChange>
          </w:rPr>
          <w:delInstrText xml:space="preserve"> HYPERLINK \l "_Toc60592072" </w:delInstrText>
        </w:r>
        <w:r w:rsidRPr="00CE178C" w:rsidDel="00CE4054">
          <w:rPr>
            <w:b w:val="0"/>
            <w:bCs/>
            <w:noProof w:val="0"/>
            <w:lang w:val="en-CA"/>
            <w:rPrChange w:id="1401" w:author="Vladymyr Kozyr" w:date="2021-07-31T19:40:00Z">
              <w:rPr>
                <w:b/>
                <w:bCs w:val="0"/>
                <w:noProof/>
              </w:rPr>
            </w:rPrChange>
          </w:rPr>
          <w:fldChar w:fldCharType="separate"/>
        </w:r>
      </w:del>
      <w:ins w:id="1402" w:author="Vladymyr Kozyr" w:date="2021-03-28T13:31:00Z">
        <w:r w:rsidR="00FD00CC" w:rsidRPr="00CE178C">
          <w:rPr>
            <w:noProof w:val="0"/>
            <w:lang w:val="en-CA"/>
            <w:rPrChange w:id="1403" w:author="Vladymyr Kozyr" w:date="2021-07-31T19:40:00Z">
              <w:rPr/>
            </w:rPrChange>
          </w:rPr>
          <w:t>Error! Hyperlink reference not valid.</w:t>
        </w:r>
      </w:ins>
      <w:del w:id="1404" w:author="Vladymyr Kozyr" w:date="2021-02-02T21:32:00Z">
        <w:r w:rsidR="000B0BD9" w:rsidRPr="00CE178C" w:rsidDel="00CE4054">
          <w:rPr>
            <w:rStyle w:val="Hyperlink"/>
            <w:noProof w:val="0"/>
            <w:lang w:val="en-CA"/>
            <w:rPrChange w:id="1405" w:author="Vladymyr Kozyr" w:date="2021-07-31T19:40:00Z">
              <w:rPr>
                <w:rStyle w:val="Hyperlink"/>
              </w:rPr>
            </w:rPrChange>
          </w:rPr>
          <w:delText>List of Tables</w:delText>
        </w:r>
        <w:r w:rsidR="000B0BD9" w:rsidRPr="00CE178C" w:rsidDel="00CE4054">
          <w:rPr>
            <w:noProof w:val="0"/>
            <w:webHidden/>
            <w:lang w:val="en-CA"/>
            <w:rPrChange w:id="1406" w:author="Vladymyr Kozyr" w:date="2021-07-31T19:40:00Z">
              <w:rPr>
                <w:webHidden/>
              </w:rPr>
            </w:rPrChange>
          </w:rPr>
          <w:tab/>
        </w:r>
        <w:r w:rsidR="000B0BD9" w:rsidRPr="00CE178C" w:rsidDel="00CE4054">
          <w:rPr>
            <w:b w:val="0"/>
            <w:bCs/>
            <w:noProof w:val="0"/>
            <w:webHidden/>
            <w:lang w:val="en-CA"/>
            <w:rPrChange w:id="1407" w:author="Vladymyr Kozyr" w:date="2021-07-31T19:40:00Z">
              <w:rPr>
                <w:b/>
                <w:bCs w:val="0"/>
                <w:noProof/>
                <w:webHidden/>
              </w:rPr>
            </w:rPrChange>
          </w:rPr>
          <w:fldChar w:fldCharType="begin"/>
        </w:r>
        <w:r w:rsidR="000B0BD9" w:rsidRPr="00CE178C" w:rsidDel="00CE4054">
          <w:rPr>
            <w:noProof w:val="0"/>
            <w:webHidden/>
            <w:lang w:val="en-CA"/>
            <w:rPrChange w:id="1408" w:author="Vladymyr Kozyr" w:date="2021-07-31T19:40:00Z">
              <w:rPr>
                <w:webHidden/>
              </w:rPr>
            </w:rPrChange>
          </w:rPr>
          <w:delInstrText xml:space="preserve"> PAGEREF _Toc60592072 \h </w:delInstrText>
        </w:r>
        <w:r w:rsidR="000B0BD9" w:rsidRPr="00CE178C" w:rsidDel="00CE4054">
          <w:rPr>
            <w:b w:val="0"/>
            <w:bCs/>
            <w:noProof w:val="0"/>
            <w:webHidden/>
            <w:lang w:val="en-CA"/>
            <w:rPrChange w:id="1409" w:author="Vladymyr Kozyr" w:date="2021-07-31T19:40:00Z">
              <w:rPr>
                <w:b/>
                <w:bCs w:val="0"/>
                <w:noProof/>
                <w:webHidden/>
              </w:rPr>
            </w:rPrChange>
          </w:rPr>
        </w:r>
        <w:r w:rsidR="000B0BD9" w:rsidRPr="00CE178C" w:rsidDel="00CE4054">
          <w:rPr>
            <w:b w:val="0"/>
            <w:bCs/>
            <w:noProof w:val="0"/>
            <w:webHidden/>
            <w:lang w:val="en-CA"/>
            <w:rPrChange w:id="1410" w:author="Vladymyr Kozyr" w:date="2021-07-31T19:40:00Z">
              <w:rPr>
                <w:b/>
                <w:bCs w:val="0"/>
                <w:noProof/>
                <w:webHidden/>
              </w:rPr>
            </w:rPrChange>
          </w:rPr>
          <w:fldChar w:fldCharType="separate"/>
        </w:r>
        <w:r w:rsidR="000B0BD9" w:rsidRPr="00CE178C" w:rsidDel="00CE4054">
          <w:rPr>
            <w:noProof w:val="0"/>
            <w:webHidden/>
            <w:lang w:val="en-CA"/>
            <w:rPrChange w:id="1411" w:author="Vladymyr Kozyr" w:date="2021-07-31T19:40:00Z">
              <w:rPr>
                <w:webHidden/>
              </w:rPr>
            </w:rPrChange>
          </w:rPr>
          <w:delText>viii</w:delText>
        </w:r>
        <w:r w:rsidR="000B0BD9" w:rsidRPr="00CE178C" w:rsidDel="00CE4054">
          <w:rPr>
            <w:b w:val="0"/>
            <w:bCs/>
            <w:noProof w:val="0"/>
            <w:webHidden/>
            <w:lang w:val="en-CA"/>
            <w:rPrChange w:id="1412" w:author="Vladymyr Kozyr" w:date="2021-07-31T19:40:00Z">
              <w:rPr>
                <w:b/>
                <w:bCs w:val="0"/>
                <w:noProof/>
                <w:webHidden/>
              </w:rPr>
            </w:rPrChange>
          </w:rPr>
          <w:fldChar w:fldCharType="end"/>
        </w:r>
        <w:r w:rsidRPr="00CE178C" w:rsidDel="00CE4054">
          <w:rPr>
            <w:b w:val="0"/>
            <w:bCs/>
            <w:noProof w:val="0"/>
            <w:lang w:val="en-CA"/>
            <w:rPrChange w:id="1413" w:author="Vladymyr Kozyr" w:date="2021-07-31T19:40:00Z">
              <w:rPr>
                <w:b/>
                <w:bCs w:val="0"/>
                <w:noProof/>
              </w:rPr>
            </w:rPrChange>
          </w:rPr>
          <w:fldChar w:fldCharType="end"/>
        </w:r>
      </w:del>
    </w:p>
    <w:p w14:paraId="14295326" w14:textId="462E1A57" w:rsidR="000B0BD9" w:rsidRPr="00CE178C" w:rsidDel="00CE4054" w:rsidRDefault="00AB7CDF">
      <w:pPr>
        <w:pStyle w:val="TOC2"/>
        <w:rPr>
          <w:del w:id="1414" w:author="Vladymyr Kozyr" w:date="2021-02-02T21:32:00Z"/>
          <w:rFonts w:asciiTheme="minorHAnsi" w:eastAsiaTheme="minorEastAsia" w:hAnsiTheme="minorHAnsi"/>
          <w:bCs/>
          <w:noProof w:val="0"/>
          <w:szCs w:val="22"/>
          <w:lang w:val="en-CA"/>
          <w:rPrChange w:id="1415" w:author="Vladymyr Kozyr" w:date="2021-07-31T19:40:00Z">
            <w:rPr>
              <w:del w:id="1416" w:author="Vladymyr Kozyr" w:date="2021-02-02T21:32:00Z"/>
              <w:rFonts w:asciiTheme="minorHAnsi" w:eastAsiaTheme="minorEastAsia" w:hAnsiTheme="minorHAnsi"/>
              <w:bCs w:val="0"/>
              <w:szCs w:val="22"/>
            </w:rPr>
          </w:rPrChange>
        </w:rPr>
      </w:pPr>
      <w:del w:id="1417" w:author="Vladymyr Kozyr" w:date="2021-02-02T21:32:00Z">
        <w:r w:rsidRPr="00CE178C" w:rsidDel="00CE4054">
          <w:rPr>
            <w:b w:val="0"/>
            <w:bCs/>
            <w:noProof w:val="0"/>
            <w:lang w:val="en-CA"/>
            <w:rPrChange w:id="1418" w:author="Vladymyr Kozyr" w:date="2021-07-31T19:40:00Z">
              <w:rPr>
                <w:b/>
                <w:bCs w:val="0"/>
                <w:noProof/>
              </w:rPr>
            </w:rPrChange>
          </w:rPr>
          <w:fldChar w:fldCharType="begin"/>
        </w:r>
        <w:r w:rsidRPr="00CE178C" w:rsidDel="00CE4054">
          <w:rPr>
            <w:noProof w:val="0"/>
            <w:lang w:val="en-CA"/>
            <w:rPrChange w:id="1419" w:author="Vladymyr Kozyr" w:date="2021-07-31T19:40:00Z">
              <w:rPr/>
            </w:rPrChange>
          </w:rPr>
          <w:delInstrText xml:space="preserve"> HYPERLINK \l "_Toc60592073" </w:delInstrText>
        </w:r>
        <w:r w:rsidRPr="00CE178C" w:rsidDel="00CE4054">
          <w:rPr>
            <w:b w:val="0"/>
            <w:bCs/>
            <w:noProof w:val="0"/>
            <w:lang w:val="en-CA"/>
            <w:rPrChange w:id="1420" w:author="Vladymyr Kozyr" w:date="2021-07-31T19:40:00Z">
              <w:rPr>
                <w:b/>
                <w:bCs w:val="0"/>
                <w:noProof/>
              </w:rPr>
            </w:rPrChange>
          </w:rPr>
          <w:fldChar w:fldCharType="separate"/>
        </w:r>
      </w:del>
      <w:ins w:id="1421" w:author="Vladymyr Kozyr" w:date="2021-03-28T13:31:00Z">
        <w:r w:rsidR="00FD00CC" w:rsidRPr="00CE178C">
          <w:rPr>
            <w:noProof w:val="0"/>
            <w:lang w:val="en-CA"/>
            <w:rPrChange w:id="1422" w:author="Vladymyr Kozyr" w:date="2021-07-31T19:40:00Z">
              <w:rPr/>
            </w:rPrChange>
          </w:rPr>
          <w:t>Error! Hyperlink reference not valid.</w:t>
        </w:r>
      </w:ins>
      <w:del w:id="1423" w:author="Vladymyr Kozyr" w:date="2021-02-02T21:32:00Z">
        <w:r w:rsidR="000B0BD9" w:rsidRPr="00CE178C" w:rsidDel="00CE4054">
          <w:rPr>
            <w:rStyle w:val="Hyperlink"/>
            <w:noProof w:val="0"/>
            <w:lang w:val="en-CA"/>
            <w:rPrChange w:id="1424" w:author="Vladymyr Kozyr" w:date="2021-07-31T19:40:00Z">
              <w:rPr>
                <w:rStyle w:val="Hyperlink"/>
              </w:rPr>
            </w:rPrChange>
          </w:rPr>
          <w:delText>List of Figures</w:delText>
        </w:r>
        <w:r w:rsidR="000B0BD9" w:rsidRPr="00CE178C" w:rsidDel="00CE4054">
          <w:rPr>
            <w:noProof w:val="0"/>
            <w:webHidden/>
            <w:lang w:val="en-CA"/>
            <w:rPrChange w:id="1425" w:author="Vladymyr Kozyr" w:date="2021-07-31T19:40:00Z">
              <w:rPr>
                <w:webHidden/>
              </w:rPr>
            </w:rPrChange>
          </w:rPr>
          <w:tab/>
        </w:r>
        <w:r w:rsidR="000B0BD9" w:rsidRPr="00CE178C" w:rsidDel="00CE4054">
          <w:rPr>
            <w:b w:val="0"/>
            <w:bCs/>
            <w:noProof w:val="0"/>
            <w:webHidden/>
            <w:lang w:val="en-CA"/>
            <w:rPrChange w:id="1426" w:author="Vladymyr Kozyr" w:date="2021-07-31T19:40:00Z">
              <w:rPr>
                <w:b/>
                <w:bCs w:val="0"/>
                <w:noProof/>
                <w:webHidden/>
              </w:rPr>
            </w:rPrChange>
          </w:rPr>
          <w:fldChar w:fldCharType="begin"/>
        </w:r>
        <w:r w:rsidR="000B0BD9" w:rsidRPr="00CE178C" w:rsidDel="00CE4054">
          <w:rPr>
            <w:noProof w:val="0"/>
            <w:webHidden/>
            <w:lang w:val="en-CA"/>
            <w:rPrChange w:id="1427" w:author="Vladymyr Kozyr" w:date="2021-07-31T19:40:00Z">
              <w:rPr>
                <w:webHidden/>
              </w:rPr>
            </w:rPrChange>
          </w:rPr>
          <w:delInstrText xml:space="preserve"> PAGEREF _Toc60592073 \h </w:delInstrText>
        </w:r>
        <w:r w:rsidR="000B0BD9" w:rsidRPr="00CE178C" w:rsidDel="00CE4054">
          <w:rPr>
            <w:b w:val="0"/>
            <w:bCs/>
            <w:noProof w:val="0"/>
            <w:webHidden/>
            <w:lang w:val="en-CA"/>
            <w:rPrChange w:id="1428" w:author="Vladymyr Kozyr" w:date="2021-07-31T19:40:00Z">
              <w:rPr>
                <w:b/>
                <w:bCs w:val="0"/>
                <w:noProof/>
                <w:webHidden/>
              </w:rPr>
            </w:rPrChange>
          </w:rPr>
        </w:r>
        <w:r w:rsidR="000B0BD9" w:rsidRPr="00CE178C" w:rsidDel="00CE4054">
          <w:rPr>
            <w:b w:val="0"/>
            <w:bCs/>
            <w:noProof w:val="0"/>
            <w:webHidden/>
            <w:lang w:val="en-CA"/>
            <w:rPrChange w:id="1429" w:author="Vladymyr Kozyr" w:date="2021-07-31T19:40:00Z">
              <w:rPr>
                <w:b/>
                <w:bCs w:val="0"/>
                <w:noProof/>
                <w:webHidden/>
              </w:rPr>
            </w:rPrChange>
          </w:rPr>
          <w:fldChar w:fldCharType="separate"/>
        </w:r>
        <w:r w:rsidR="000B0BD9" w:rsidRPr="00CE178C" w:rsidDel="00CE4054">
          <w:rPr>
            <w:noProof w:val="0"/>
            <w:webHidden/>
            <w:lang w:val="en-CA"/>
            <w:rPrChange w:id="1430" w:author="Vladymyr Kozyr" w:date="2021-07-31T19:40:00Z">
              <w:rPr>
                <w:webHidden/>
              </w:rPr>
            </w:rPrChange>
          </w:rPr>
          <w:delText>ix</w:delText>
        </w:r>
        <w:r w:rsidR="000B0BD9" w:rsidRPr="00CE178C" w:rsidDel="00CE4054">
          <w:rPr>
            <w:b w:val="0"/>
            <w:bCs/>
            <w:noProof w:val="0"/>
            <w:webHidden/>
            <w:lang w:val="en-CA"/>
            <w:rPrChange w:id="1431" w:author="Vladymyr Kozyr" w:date="2021-07-31T19:40:00Z">
              <w:rPr>
                <w:b/>
                <w:bCs w:val="0"/>
                <w:noProof/>
                <w:webHidden/>
              </w:rPr>
            </w:rPrChange>
          </w:rPr>
          <w:fldChar w:fldCharType="end"/>
        </w:r>
        <w:r w:rsidRPr="00CE178C" w:rsidDel="00CE4054">
          <w:rPr>
            <w:b w:val="0"/>
            <w:bCs/>
            <w:noProof w:val="0"/>
            <w:lang w:val="en-CA"/>
            <w:rPrChange w:id="1432" w:author="Vladymyr Kozyr" w:date="2021-07-31T19:40:00Z">
              <w:rPr>
                <w:b/>
                <w:bCs w:val="0"/>
                <w:noProof/>
              </w:rPr>
            </w:rPrChange>
          </w:rPr>
          <w:fldChar w:fldCharType="end"/>
        </w:r>
      </w:del>
    </w:p>
    <w:p w14:paraId="1067822B" w14:textId="56E34DD5" w:rsidR="000B0BD9" w:rsidRPr="00CE178C" w:rsidDel="00CE4054" w:rsidRDefault="00AB7CDF">
      <w:pPr>
        <w:pStyle w:val="TOC2"/>
        <w:rPr>
          <w:del w:id="1433" w:author="Vladymyr Kozyr" w:date="2021-02-02T21:32:00Z"/>
          <w:rFonts w:asciiTheme="minorHAnsi" w:eastAsiaTheme="minorEastAsia" w:hAnsiTheme="minorHAnsi"/>
          <w:bCs/>
          <w:noProof w:val="0"/>
          <w:szCs w:val="22"/>
          <w:lang w:val="en-CA"/>
          <w:rPrChange w:id="1434" w:author="Vladymyr Kozyr" w:date="2021-07-31T19:40:00Z">
            <w:rPr>
              <w:del w:id="1435" w:author="Vladymyr Kozyr" w:date="2021-02-02T21:32:00Z"/>
              <w:rFonts w:asciiTheme="minorHAnsi" w:eastAsiaTheme="minorEastAsia" w:hAnsiTheme="minorHAnsi"/>
              <w:bCs w:val="0"/>
              <w:szCs w:val="22"/>
            </w:rPr>
          </w:rPrChange>
        </w:rPr>
      </w:pPr>
      <w:del w:id="1436" w:author="Vladymyr Kozyr" w:date="2021-02-02T21:32:00Z">
        <w:r w:rsidRPr="00CE178C" w:rsidDel="00CE4054">
          <w:rPr>
            <w:b w:val="0"/>
            <w:bCs/>
            <w:noProof w:val="0"/>
            <w:lang w:val="en-CA"/>
            <w:rPrChange w:id="1437" w:author="Vladymyr Kozyr" w:date="2021-07-31T19:40:00Z">
              <w:rPr>
                <w:b/>
                <w:bCs w:val="0"/>
                <w:noProof/>
              </w:rPr>
            </w:rPrChange>
          </w:rPr>
          <w:fldChar w:fldCharType="begin"/>
        </w:r>
        <w:r w:rsidRPr="00CE178C" w:rsidDel="00CE4054">
          <w:rPr>
            <w:noProof w:val="0"/>
            <w:lang w:val="en-CA"/>
            <w:rPrChange w:id="1438" w:author="Vladymyr Kozyr" w:date="2021-07-31T19:40:00Z">
              <w:rPr/>
            </w:rPrChange>
          </w:rPr>
          <w:delInstrText xml:space="preserve"> HYPERLINK \l "_Toc60592074" </w:delInstrText>
        </w:r>
        <w:r w:rsidRPr="00CE178C" w:rsidDel="00CE4054">
          <w:rPr>
            <w:b w:val="0"/>
            <w:bCs/>
            <w:noProof w:val="0"/>
            <w:lang w:val="en-CA"/>
            <w:rPrChange w:id="1439" w:author="Vladymyr Kozyr" w:date="2021-07-31T19:40:00Z">
              <w:rPr>
                <w:b/>
                <w:bCs w:val="0"/>
                <w:noProof/>
              </w:rPr>
            </w:rPrChange>
          </w:rPr>
          <w:fldChar w:fldCharType="separate"/>
        </w:r>
      </w:del>
      <w:ins w:id="1440" w:author="Vladymyr Kozyr" w:date="2021-03-28T13:31:00Z">
        <w:r w:rsidR="00FD00CC" w:rsidRPr="00CE178C">
          <w:rPr>
            <w:noProof w:val="0"/>
            <w:lang w:val="en-CA"/>
            <w:rPrChange w:id="1441" w:author="Vladymyr Kozyr" w:date="2021-07-31T19:40:00Z">
              <w:rPr/>
            </w:rPrChange>
          </w:rPr>
          <w:t>Error! Hyperlink reference not valid.</w:t>
        </w:r>
      </w:ins>
      <w:del w:id="1442" w:author="Vladymyr Kozyr" w:date="2021-02-02T21:32:00Z">
        <w:r w:rsidR="000B0BD9" w:rsidRPr="00CE178C" w:rsidDel="00CE4054">
          <w:rPr>
            <w:rStyle w:val="Hyperlink"/>
            <w:noProof w:val="0"/>
            <w:lang w:val="en-CA"/>
            <w:rPrChange w:id="1443" w:author="Vladymyr Kozyr" w:date="2021-07-31T19:40:00Z">
              <w:rPr>
                <w:rStyle w:val="Hyperlink"/>
              </w:rPr>
            </w:rPrChange>
          </w:rPr>
          <w:delText>List of Acronyms</w:delText>
        </w:r>
        <w:r w:rsidR="000B0BD9" w:rsidRPr="00CE178C" w:rsidDel="00CE4054">
          <w:rPr>
            <w:noProof w:val="0"/>
            <w:webHidden/>
            <w:lang w:val="en-CA"/>
            <w:rPrChange w:id="1444" w:author="Vladymyr Kozyr" w:date="2021-07-31T19:40:00Z">
              <w:rPr>
                <w:webHidden/>
              </w:rPr>
            </w:rPrChange>
          </w:rPr>
          <w:tab/>
        </w:r>
        <w:r w:rsidR="000B0BD9" w:rsidRPr="00CE178C" w:rsidDel="00CE4054">
          <w:rPr>
            <w:b w:val="0"/>
            <w:bCs/>
            <w:noProof w:val="0"/>
            <w:webHidden/>
            <w:lang w:val="en-CA"/>
            <w:rPrChange w:id="1445" w:author="Vladymyr Kozyr" w:date="2021-07-31T19:40:00Z">
              <w:rPr>
                <w:b/>
                <w:bCs w:val="0"/>
                <w:noProof/>
                <w:webHidden/>
              </w:rPr>
            </w:rPrChange>
          </w:rPr>
          <w:fldChar w:fldCharType="begin"/>
        </w:r>
        <w:r w:rsidR="000B0BD9" w:rsidRPr="00CE178C" w:rsidDel="00CE4054">
          <w:rPr>
            <w:noProof w:val="0"/>
            <w:webHidden/>
            <w:lang w:val="en-CA"/>
            <w:rPrChange w:id="1446" w:author="Vladymyr Kozyr" w:date="2021-07-31T19:40:00Z">
              <w:rPr>
                <w:webHidden/>
              </w:rPr>
            </w:rPrChange>
          </w:rPr>
          <w:delInstrText xml:space="preserve"> PAGEREF _Toc60592074 \h </w:delInstrText>
        </w:r>
        <w:r w:rsidR="000B0BD9" w:rsidRPr="00CE178C" w:rsidDel="00CE4054">
          <w:rPr>
            <w:b w:val="0"/>
            <w:bCs/>
            <w:noProof w:val="0"/>
            <w:webHidden/>
            <w:lang w:val="en-CA"/>
            <w:rPrChange w:id="1447" w:author="Vladymyr Kozyr" w:date="2021-07-31T19:40:00Z">
              <w:rPr>
                <w:b/>
                <w:bCs w:val="0"/>
                <w:noProof/>
                <w:webHidden/>
              </w:rPr>
            </w:rPrChange>
          </w:rPr>
        </w:r>
        <w:r w:rsidR="000B0BD9" w:rsidRPr="00CE178C" w:rsidDel="00CE4054">
          <w:rPr>
            <w:b w:val="0"/>
            <w:bCs/>
            <w:noProof w:val="0"/>
            <w:webHidden/>
            <w:lang w:val="en-CA"/>
            <w:rPrChange w:id="1448" w:author="Vladymyr Kozyr" w:date="2021-07-31T19:40:00Z">
              <w:rPr>
                <w:b/>
                <w:bCs w:val="0"/>
                <w:noProof/>
                <w:webHidden/>
              </w:rPr>
            </w:rPrChange>
          </w:rPr>
          <w:fldChar w:fldCharType="separate"/>
        </w:r>
        <w:r w:rsidR="000B0BD9" w:rsidRPr="00CE178C" w:rsidDel="00CE4054">
          <w:rPr>
            <w:noProof w:val="0"/>
            <w:webHidden/>
            <w:lang w:val="en-CA"/>
            <w:rPrChange w:id="1449" w:author="Vladymyr Kozyr" w:date="2021-07-31T19:40:00Z">
              <w:rPr>
                <w:webHidden/>
              </w:rPr>
            </w:rPrChange>
          </w:rPr>
          <w:delText>x</w:delText>
        </w:r>
        <w:r w:rsidR="000B0BD9" w:rsidRPr="00CE178C" w:rsidDel="00CE4054">
          <w:rPr>
            <w:b w:val="0"/>
            <w:bCs/>
            <w:noProof w:val="0"/>
            <w:webHidden/>
            <w:lang w:val="en-CA"/>
            <w:rPrChange w:id="1450" w:author="Vladymyr Kozyr" w:date="2021-07-31T19:40:00Z">
              <w:rPr>
                <w:b/>
                <w:bCs w:val="0"/>
                <w:noProof/>
                <w:webHidden/>
              </w:rPr>
            </w:rPrChange>
          </w:rPr>
          <w:fldChar w:fldCharType="end"/>
        </w:r>
        <w:r w:rsidRPr="00CE178C" w:rsidDel="00CE4054">
          <w:rPr>
            <w:b w:val="0"/>
            <w:bCs/>
            <w:noProof w:val="0"/>
            <w:lang w:val="en-CA"/>
            <w:rPrChange w:id="1451" w:author="Vladymyr Kozyr" w:date="2021-07-31T19:40:00Z">
              <w:rPr>
                <w:b/>
                <w:bCs w:val="0"/>
                <w:noProof/>
              </w:rPr>
            </w:rPrChange>
          </w:rPr>
          <w:fldChar w:fldCharType="end"/>
        </w:r>
      </w:del>
    </w:p>
    <w:p w14:paraId="6DF96949" w14:textId="1BF56FDD" w:rsidR="000B0BD9" w:rsidRPr="00CE178C" w:rsidDel="00CE4054" w:rsidRDefault="00AB7CDF">
      <w:pPr>
        <w:pStyle w:val="TOC2"/>
        <w:rPr>
          <w:del w:id="1452" w:author="Vladymyr Kozyr" w:date="2021-02-02T21:32:00Z"/>
          <w:rFonts w:asciiTheme="minorHAnsi" w:eastAsiaTheme="minorEastAsia" w:hAnsiTheme="minorHAnsi"/>
          <w:bCs/>
          <w:noProof w:val="0"/>
          <w:szCs w:val="22"/>
          <w:lang w:val="en-CA"/>
          <w:rPrChange w:id="1453" w:author="Vladymyr Kozyr" w:date="2021-07-31T19:40:00Z">
            <w:rPr>
              <w:del w:id="1454" w:author="Vladymyr Kozyr" w:date="2021-02-02T21:32:00Z"/>
              <w:rFonts w:asciiTheme="minorHAnsi" w:eastAsiaTheme="minorEastAsia" w:hAnsiTheme="minorHAnsi"/>
              <w:bCs w:val="0"/>
              <w:szCs w:val="22"/>
            </w:rPr>
          </w:rPrChange>
        </w:rPr>
      </w:pPr>
      <w:del w:id="1455" w:author="Vladymyr Kozyr" w:date="2021-02-02T21:32:00Z">
        <w:r w:rsidRPr="00CE178C" w:rsidDel="00CE4054">
          <w:rPr>
            <w:b w:val="0"/>
            <w:bCs/>
            <w:noProof w:val="0"/>
            <w:lang w:val="en-CA"/>
            <w:rPrChange w:id="1456" w:author="Vladymyr Kozyr" w:date="2021-07-31T19:40:00Z">
              <w:rPr>
                <w:b/>
                <w:bCs w:val="0"/>
                <w:noProof/>
              </w:rPr>
            </w:rPrChange>
          </w:rPr>
          <w:fldChar w:fldCharType="begin"/>
        </w:r>
        <w:r w:rsidRPr="00CE178C" w:rsidDel="00CE4054">
          <w:rPr>
            <w:noProof w:val="0"/>
            <w:lang w:val="en-CA"/>
            <w:rPrChange w:id="1457" w:author="Vladymyr Kozyr" w:date="2021-07-31T19:40:00Z">
              <w:rPr/>
            </w:rPrChange>
          </w:rPr>
          <w:delInstrText xml:space="preserve"> HYPERLINK \l "_Toc60592075" </w:delInstrText>
        </w:r>
        <w:r w:rsidRPr="00CE178C" w:rsidDel="00CE4054">
          <w:rPr>
            <w:b w:val="0"/>
            <w:bCs/>
            <w:noProof w:val="0"/>
            <w:lang w:val="en-CA"/>
            <w:rPrChange w:id="1458" w:author="Vladymyr Kozyr" w:date="2021-07-31T19:40:00Z">
              <w:rPr>
                <w:b/>
                <w:bCs w:val="0"/>
                <w:noProof/>
              </w:rPr>
            </w:rPrChange>
          </w:rPr>
          <w:fldChar w:fldCharType="separate"/>
        </w:r>
      </w:del>
      <w:ins w:id="1459" w:author="Vladymyr Kozyr" w:date="2021-03-28T13:31:00Z">
        <w:r w:rsidR="00FD00CC" w:rsidRPr="00CE178C">
          <w:rPr>
            <w:noProof w:val="0"/>
            <w:lang w:val="en-CA"/>
            <w:rPrChange w:id="1460" w:author="Vladymyr Kozyr" w:date="2021-07-31T19:40:00Z">
              <w:rPr/>
            </w:rPrChange>
          </w:rPr>
          <w:t>Error! Hyperlink reference not valid.</w:t>
        </w:r>
      </w:ins>
      <w:del w:id="1461" w:author="Vladymyr Kozyr" w:date="2021-02-02T21:32:00Z">
        <w:r w:rsidR="000B0BD9" w:rsidRPr="00CE178C" w:rsidDel="00CE4054">
          <w:rPr>
            <w:rStyle w:val="Hyperlink"/>
            <w:noProof w:val="0"/>
            <w:lang w:val="en-CA"/>
            <w:rPrChange w:id="1462" w:author="Vladymyr Kozyr" w:date="2021-07-31T19:40:00Z">
              <w:rPr>
                <w:rStyle w:val="Hyperlink"/>
              </w:rPr>
            </w:rPrChange>
          </w:rPr>
          <w:delText>Glossary</w:delText>
        </w:r>
        <w:r w:rsidR="000B0BD9" w:rsidRPr="00CE178C" w:rsidDel="00CE4054">
          <w:rPr>
            <w:noProof w:val="0"/>
            <w:webHidden/>
            <w:lang w:val="en-CA"/>
            <w:rPrChange w:id="1463" w:author="Vladymyr Kozyr" w:date="2021-07-31T19:40:00Z">
              <w:rPr>
                <w:webHidden/>
              </w:rPr>
            </w:rPrChange>
          </w:rPr>
          <w:tab/>
        </w:r>
        <w:r w:rsidR="000B0BD9" w:rsidRPr="00CE178C" w:rsidDel="00CE4054">
          <w:rPr>
            <w:b w:val="0"/>
            <w:bCs/>
            <w:noProof w:val="0"/>
            <w:webHidden/>
            <w:lang w:val="en-CA"/>
            <w:rPrChange w:id="1464" w:author="Vladymyr Kozyr" w:date="2021-07-31T19:40:00Z">
              <w:rPr>
                <w:b/>
                <w:bCs w:val="0"/>
                <w:noProof/>
                <w:webHidden/>
              </w:rPr>
            </w:rPrChange>
          </w:rPr>
          <w:fldChar w:fldCharType="begin"/>
        </w:r>
        <w:r w:rsidR="000B0BD9" w:rsidRPr="00CE178C" w:rsidDel="00CE4054">
          <w:rPr>
            <w:noProof w:val="0"/>
            <w:webHidden/>
            <w:lang w:val="en-CA"/>
            <w:rPrChange w:id="1465" w:author="Vladymyr Kozyr" w:date="2021-07-31T19:40:00Z">
              <w:rPr>
                <w:webHidden/>
              </w:rPr>
            </w:rPrChange>
          </w:rPr>
          <w:delInstrText xml:space="preserve"> PAGEREF _Toc60592075 \h </w:delInstrText>
        </w:r>
        <w:r w:rsidR="000B0BD9" w:rsidRPr="00CE178C" w:rsidDel="00CE4054">
          <w:rPr>
            <w:b w:val="0"/>
            <w:bCs/>
            <w:noProof w:val="0"/>
            <w:webHidden/>
            <w:lang w:val="en-CA"/>
            <w:rPrChange w:id="1466" w:author="Vladymyr Kozyr" w:date="2021-07-31T19:40:00Z">
              <w:rPr>
                <w:b/>
                <w:bCs w:val="0"/>
                <w:noProof/>
                <w:webHidden/>
              </w:rPr>
            </w:rPrChange>
          </w:rPr>
        </w:r>
        <w:r w:rsidR="000B0BD9" w:rsidRPr="00CE178C" w:rsidDel="00CE4054">
          <w:rPr>
            <w:b w:val="0"/>
            <w:bCs/>
            <w:noProof w:val="0"/>
            <w:webHidden/>
            <w:lang w:val="en-CA"/>
            <w:rPrChange w:id="1467" w:author="Vladymyr Kozyr" w:date="2021-07-31T19:40:00Z">
              <w:rPr>
                <w:b/>
                <w:bCs w:val="0"/>
                <w:noProof/>
                <w:webHidden/>
              </w:rPr>
            </w:rPrChange>
          </w:rPr>
          <w:fldChar w:fldCharType="separate"/>
        </w:r>
        <w:r w:rsidR="000B0BD9" w:rsidRPr="00CE178C" w:rsidDel="00CE4054">
          <w:rPr>
            <w:noProof w:val="0"/>
            <w:webHidden/>
            <w:lang w:val="en-CA"/>
            <w:rPrChange w:id="1468" w:author="Vladymyr Kozyr" w:date="2021-07-31T19:40:00Z">
              <w:rPr>
                <w:webHidden/>
              </w:rPr>
            </w:rPrChange>
          </w:rPr>
          <w:delText>xi</w:delText>
        </w:r>
        <w:r w:rsidR="000B0BD9" w:rsidRPr="00CE178C" w:rsidDel="00CE4054">
          <w:rPr>
            <w:b w:val="0"/>
            <w:bCs/>
            <w:noProof w:val="0"/>
            <w:webHidden/>
            <w:lang w:val="en-CA"/>
            <w:rPrChange w:id="1469" w:author="Vladymyr Kozyr" w:date="2021-07-31T19:40:00Z">
              <w:rPr>
                <w:b/>
                <w:bCs w:val="0"/>
                <w:noProof/>
                <w:webHidden/>
              </w:rPr>
            </w:rPrChange>
          </w:rPr>
          <w:fldChar w:fldCharType="end"/>
        </w:r>
        <w:r w:rsidRPr="00CE178C" w:rsidDel="00CE4054">
          <w:rPr>
            <w:b w:val="0"/>
            <w:bCs/>
            <w:noProof w:val="0"/>
            <w:lang w:val="en-CA"/>
            <w:rPrChange w:id="1470" w:author="Vladymyr Kozyr" w:date="2021-07-31T19:40:00Z">
              <w:rPr>
                <w:b/>
                <w:bCs w:val="0"/>
                <w:noProof/>
              </w:rPr>
            </w:rPrChange>
          </w:rPr>
          <w:fldChar w:fldCharType="end"/>
        </w:r>
      </w:del>
    </w:p>
    <w:p w14:paraId="1449022B" w14:textId="3EDB25C1" w:rsidR="000B0BD9" w:rsidRPr="00CE178C" w:rsidDel="00CE4054" w:rsidRDefault="00AB7CDF">
      <w:pPr>
        <w:pStyle w:val="TOC2"/>
        <w:rPr>
          <w:del w:id="1471" w:author="Vladymyr Kozyr" w:date="2021-02-02T21:32:00Z"/>
          <w:rFonts w:asciiTheme="minorHAnsi" w:eastAsiaTheme="minorEastAsia" w:hAnsiTheme="minorHAnsi"/>
          <w:bCs/>
          <w:noProof w:val="0"/>
          <w:szCs w:val="22"/>
          <w:lang w:val="en-CA"/>
          <w:rPrChange w:id="1472" w:author="Vladymyr Kozyr" w:date="2021-07-31T19:40:00Z">
            <w:rPr>
              <w:del w:id="1473" w:author="Vladymyr Kozyr" w:date="2021-02-02T21:32:00Z"/>
              <w:rFonts w:asciiTheme="minorHAnsi" w:eastAsiaTheme="minorEastAsia" w:hAnsiTheme="minorHAnsi"/>
              <w:bCs w:val="0"/>
              <w:szCs w:val="22"/>
            </w:rPr>
          </w:rPrChange>
        </w:rPr>
      </w:pPr>
      <w:del w:id="1474" w:author="Vladymyr Kozyr" w:date="2021-02-02T21:32:00Z">
        <w:r w:rsidRPr="00CE178C" w:rsidDel="00CE4054">
          <w:rPr>
            <w:b w:val="0"/>
            <w:bCs/>
            <w:noProof w:val="0"/>
            <w:lang w:val="en-CA"/>
            <w:rPrChange w:id="1475" w:author="Vladymyr Kozyr" w:date="2021-07-31T19:40:00Z">
              <w:rPr>
                <w:b/>
                <w:bCs w:val="0"/>
                <w:noProof/>
              </w:rPr>
            </w:rPrChange>
          </w:rPr>
          <w:fldChar w:fldCharType="begin"/>
        </w:r>
        <w:r w:rsidRPr="00CE178C" w:rsidDel="00CE4054">
          <w:rPr>
            <w:noProof w:val="0"/>
            <w:lang w:val="en-CA"/>
            <w:rPrChange w:id="1476" w:author="Vladymyr Kozyr" w:date="2021-07-31T19:40:00Z">
              <w:rPr/>
            </w:rPrChange>
          </w:rPr>
          <w:delInstrText xml:space="preserve"> HYPERLINK \l "_Toc60592076" </w:delInstrText>
        </w:r>
        <w:r w:rsidRPr="00CE178C" w:rsidDel="00CE4054">
          <w:rPr>
            <w:b w:val="0"/>
            <w:bCs/>
            <w:noProof w:val="0"/>
            <w:lang w:val="en-CA"/>
            <w:rPrChange w:id="1477" w:author="Vladymyr Kozyr" w:date="2021-07-31T19:40:00Z">
              <w:rPr>
                <w:b/>
                <w:bCs w:val="0"/>
                <w:noProof/>
              </w:rPr>
            </w:rPrChange>
          </w:rPr>
          <w:fldChar w:fldCharType="separate"/>
        </w:r>
      </w:del>
      <w:ins w:id="1478" w:author="Vladymyr Kozyr" w:date="2021-03-28T13:31:00Z">
        <w:r w:rsidR="00FD00CC" w:rsidRPr="00CE178C">
          <w:rPr>
            <w:noProof w:val="0"/>
            <w:lang w:val="en-CA"/>
            <w:rPrChange w:id="1479" w:author="Vladymyr Kozyr" w:date="2021-07-31T19:40:00Z">
              <w:rPr/>
            </w:rPrChange>
          </w:rPr>
          <w:t>Error! Hyperlink reference not valid.</w:t>
        </w:r>
      </w:ins>
      <w:del w:id="1480" w:author="Vladymyr Kozyr" w:date="2021-02-02T21:32:00Z">
        <w:r w:rsidR="000B0BD9" w:rsidRPr="00CE178C" w:rsidDel="00CE4054">
          <w:rPr>
            <w:rStyle w:val="Hyperlink"/>
            <w:noProof w:val="0"/>
            <w:lang w:val="en-CA"/>
            <w:rPrChange w:id="1481" w:author="Vladymyr Kozyr" w:date="2021-07-31T19:40:00Z">
              <w:rPr>
                <w:rStyle w:val="Hyperlink"/>
              </w:rPr>
            </w:rPrChange>
          </w:rPr>
          <w:delText>Preface/Executive Summary/Image</w:delText>
        </w:r>
        <w:r w:rsidR="000B0BD9" w:rsidRPr="00CE178C" w:rsidDel="00CE4054">
          <w:rPr>
            <w:noProof w:val="0"/>
            <w:webHidden/>
            <w:lang w:val="en-CA"/>
            <w:rPrChange w:id="1482" w:author="Vladymyr Kozyr" w:date="2021-07-31T19:40:00Z">
              <w:rPr>
                <w:webHidden/>
              </w:rPr>
            </w:rPrChange>
          </w:rPr>
          <w:tab/>
        </w:r>
        <w:r w:rsidR="000B0BD9" w:rsidRPr="00CE178C" w:rsidDel="00CE4054">
          <w:rPr>
            <w:b w:val="0"/>
            <w:bCs/>
            <w:noProof w:val="0"/>
            <w:webHidden/>
            <w:lang w:val="en-CA"/>
            <w:rPrChange w:id="1483" w:author="Vladymyr Kozyr" w:date="2021-07-31T19:40:00Z">
              <w:rPr>
                <w:b/>
                <w:bCs w:val="0"/>
                <w:noProof/>
                <w:webHidden/>
              </w:rPr>
            </w:rPrChange>
          </w:rPr>
          <w:fldChar w:fldCharType="begin"/>
        </w:r>
        <w:r w:rsidR="000B0BD9" w:rsidRPr="00CE178C" w:rsidDel="00CE4054">
          <w:rPr>
            <w:noProof w:val="0"/>
            <w:webHidden/>
            <w:lang w:val="en-CA"/>
            <w:rPrChange w:id="1484" w:author="Vladymyr Kozyr" w:date="2021-07-31T19:40:00Z">
              <w:rPr>
                <w:webHidden/>
              </w:rPr>
            </w:rPrChange>
          </w:rPr>
          <w:delInstrText xml:space="preserve"> PAGEREF _Toc60592076 \h </w:delInstrText>
        </w:r>
        <w:r w:rsidR="000B0BD9" w:rsidRPr="00CE178C" w:rsidDel="00CE4054">
          <w:rPr>
            <w:b w:val="0"/>
            <w:bCs/>
            <w:noProof w:val="0"/>
            <w:webHidden/>
            <w:lang w:val="en-CA"/>
            <w:rPrChange w:id="1485" w:author="Vladymyr Kozyr" w:date="2021-07-31T19:40:00Z">
              <w:rPr>
                <w:b/>
                <w:bCs w:val="0"/>
                <w:noProof/>
                <w:webHidden/>
              </w:rPr>
            </w:rPrChange>
          </w:rPr>
        </w:r>
        <w:r w:rsidR="000B0BD9" w:rsidRPr="00CE178C" w:rsidDel="00CE4054">
          <w:rPr>
            <w:b w:val="0"/>
            <w:bCs/>
            <w:noProof w:val="0"/>
            <w:webHidden/>
            <w:lang w:val="en-CA"/>
            <w:rPrChange w:id="1486" w:author="Vladymyr Kozyr" w:date="2021-07-31T19:40:00Z">
              <w:rPr>
                <w:b/>
                <w:bCs w:val="0"/>
                <w:noProof/>
                <w:webHidden/>
              </w:rPr>
            </w:rPrChange>
          </w:rPr>
          <w:fldChar w:fldCharType="separate"/>
        </w:r>
        <w:r w:rsidR="000B0BD9" w:rsidRPr="00CE178C" w:rsidDel="00CE4054">
          <w:rPr>
            <w:noProof w:val="0"/>
            <w:webHidden/>
            <w:lang w:val="en-CA"/>
            <w:rPrChange w:id="1487" w:author="Vladymyr Kozyr" w:date="2021-07-31T19:40:00Z">
              <w:rPr>
                <w:webHidden/>
              </w:rPr>
            </w:rPrChange>
          </w:rPr>
          <w:delText>xii</w:delText>
        </w:r>
        <w:r w:rsidR="000B0BD9" w:rsidRPr="00CE178C" w:rsidDel="00CE4054">
          <w:rPr>
            <w:b w:val="0"/>
            <w:bCs/>
            <w:noProof w:val="0"/>
            <w:webHidden/>
            <w:lang w:val="en-CA"/>
            <w:rPrChange w:id="1488" w:author="Vladymyr Kozyr" w:date="2021-07-31T19:40:00Z">
              <w:rPr>
                <w:b/>
                <w:bCs w:val="0"/>
                <w:noProof/>
                <w:webHidden/>
              </w:rPr>
            </w:rPrChange>
          </w:rPr>
          <w:fldChar w:fldCharType="end"/>
        </w:r>
        <w:r w:rsidRPr="00CE178C" w:rsidDel="00CE4054">
          <w:rPr>
            <w:b w:val="0"/>
            <w:bCs/>
            <w:noProof w:val="0"/>
            <w:lang w:val="en-CA"/>
            <w:rPrChange w:id="1489" w:author="Vladymyr Kozyr" w:date="2021-07-31T19:40:00Z">
              <w:rPr>
                <w:b/>
                <w:bCs w:val="0"/>
                <w:noProof/>
              </w:rPr>
            </w:rPrChange>
          </w:rPr>
          <w:fldChar w:fldCharType="end"/>
        </w:r>
      </w:del>
    </w:p>
    <w:p w14:paraId="4FE4EDC8" w14:textId="6C02C00D" w:rsidR="000B0BD9" w:rsidRPr="00CE178C" w:rsidDel="00CE4054" w:rsidRDefault="00AB7CDF">
      <w:pPr>
        <w:pStyle w:val="TOC1"/>
        <w:tabs>
          <w:tab w:val="left" w:pos="1440"/>
        </w:tabs>
        <w:rPr>
          <w:del w:id="1490" w:author="Vladymyr Kozyr" w:date="2021-02-02T21:32:00Z"/>
          <w:rFonts w:asciiTheme="minorHAnsi" w:eastAsiaTheme="minorEastAsia" w:hAnsiTheme="minorHAnsi"/>
          <w:b w:val="0"/>
          <w:bCs w:val="0"/>
          <w:noProof w:val="0"/>
          <w:szCs w:val="22"/>
          <w:lang w:val="en-CA"/>
          <w:rPrChange w:id="1491" w:author="Vladymyr Kozyr" w:date="2021-07-31T19:40:00Z">
            <w:rPr>
              <w:del w:id="1492" w:author="Vladymyr Kozyr" w:date="2021-02-02T21:32:00Z"/>
              <w:rFonts w:asciiTheme="minorHAnsi" w:eastAsiaTheme="minorEastAsia" w:hAnsiTheme="minorHAnsi"/>
              <w:b w:val="0"/>
              <w:bCs w:val="0"/>
              <w:szCs w:val="22"/>
            </w:rPr>
          </w:rPrChange>
        </w:rPr>
      </w:pPr>
      <w:del w:id="1493" w:author="Vladymyr Kozyr" w:date="2021-02-02T21:32:00Z">
        <w:r w:rsidRPr="00CE178C" w:rsidDel="00CE4054">
          <w:rPr>
            <w:noProof w:val="0"/>
            <w:lang w:val="en-CA"/>
            <w:rPrChange w:id="1494" w:author="Vladymyr Kozyr" w:date="2021-07-31T19:40:00Z">
              <w:rPr/>
            </w:rPrChange>
          </w:rPr>
          <w:fldChar w:fldCharType="begin"/>
        </w:r>
        <w:r w:rsidRPr="00CE178C" w:rsidDel="00CE4054">
          <w:rPr>
            <w:noProof w:val="0"/>
            <w:lang w:val="en-CA"/>
            <w:rPrChange w:id="1495" w:author="Vladymyr Kozyr" w:date="2021-07-31T19:40:00Z">
              <w:rPr/>
            </w:rPrChange>
          </w:rPr>
          <w:delInstrText xml:space="preserve"> HYPERLINK \l "_Toc60592077" </w:delInstrText>
        </w:r>
        <w:r w:rsidRPr="00CE178C" w:rsidDel="00CE4054">
          <w:rPr>
            <w:noProof w:val="0"/>
            <w:lang w:val="en-CA"/>
            <w:rPrChange w:id="1496" w:author="Vladymyr Kozyr" w:date="2021-07-31T19:40:00Z">
              <w:rPr/>
            </w:rPrChange>
          </w:rPr>
          <w:fldChar w:fldCharType="separate"/>
        </w:r>
      </w:del>
      <w:ins w:id="1497" w:author="Vladymyr Kozyr" w:date="2021-03-28T13:31:00Z">
        <w:r w:rsidR="00FD00CC" w:rsidRPr="00CE178C">
          <w:rPr>
            <w:noProof w:val="0"/>
            <w:lang w:val="en-CA"/>
            <w:rPrChange w:id="1498" w:author="Vladymyr Kozyr" w:date="2021-07-31T19:40:00Z">
              <w:rPr/>
            </w:rPrChange>
          </w:rPr>
          <w:t>Error! Hyperlink reference not valid.</w:t>
        </w:r>
      </w:ins>
      <w:del w:id="1499" w:author="Vladymyr Kozyr" w:date="2021-02-02T21:32:00Z">
        <w:r w:rsidR="000B0BD9" w:rsidRPr="00CE178C" w:rsidDel="00CE4054">
          <w:rPr>
            <w:rStyle w:val="Hyperlink"/>
            <w:noProof w:val="0"/>
            <w:lang w:val="en-CA"/>
            <w:rPrChange w:id="1500" w:author="Vladymyr Kozyr" w:date="2021-07-31T19:40:00Z">
              <w:rPr>
                <w:rStyle w:val="Hyperlink"/>
              </w:rPr>
            </w:rPrChange>
          </w:rPr>
          <w:delText>Chapter 1.</w:delText>
        </w:r>
        <w:r w:rsidR="000B0BD9" w:rsidRPr="00CE178C" w:rsidDel="00CE4054">
          <w:rPr>
            <w:rFonts w:asciiTheme="minorHAnsi" w:eastAsiaTheme="minorEastAsia" w:hAnsiTheme="minorHAnsi"/>
            <w:b w:val="0"/>
            <w:bCs w:val="0"/>
            <w:noProof w:val="0"/>
            <w:szCs w:val="22"/>
            <w:lang w:val="en-CA"/>
            <w:rPrChange w:id="1501" w:author="Vladymyr Kozyr" w:date="2021-07-31T19:40:00Z">
              <w:rPr>
                <w:rFonts w:asciiTheme="minorHAnsi" w:eastAsiaTheme="minorEastAsia" w:hAnsiTheme="minorHAnsi"/>
                <w:b w:val="0"/>
                <w:bCs w:val="0"/>
                <w:szCs w:val="22"/>
              </w:rPr>
            </w:rPrChange>
          </w:rPr>
          <w:tab/>
        </w:r>
        <w:r w:rsidR="000B0BD9" w:rsidRPr="00CE178C" w:rsidDel="00CE4054">
          <w:rPr>
            <w:rStyle w:val="Hyperlink"/>
            <w:noProof w:val="0"/>
            <w:lang w:val="en-CA"/>
            <w:rPrChange w:id="1502" w:author="Vladymyr Kozyr" w:date="2021-07-31T19:40:00Z">
              <w:rPr>
                <w:rStyle w:val="Hyperlink"/>
              </w:rPr>
            </w:rPrChange>
          </w:rPr>
          <w:delText>Introduction</w:delText>
        </w:r>
        <w:r w:rsidR="000B0BD9" w:rsidRPr="00CE178C" w:rsidDel="00CE4054">
          <w:rPr>
            <w:noProof w:val="0"/>
            <w:webHidden/>
            <w:lang w:val="en-CA"/>
            <w:rPrChange w:id="1503" w:author="Vladymyr Kozyr" w:date="2021-07-31T19:40:00Z">
              <w:rPr>
                <w:webHidden/>
              </w:rPr>
            </w:rPrChange>
          </w:rPr>
          <w:tab/>
        </w:r>
        <w:r w:rsidR="000B0BD9" w:rsidRPr="00CE178C" w:rsidDel="00CE4054">
          <w:rPr>
            <w:noProof w:val="0"/>
            <w:webHidden/>
            <w:lang w:val="en-CA"/>
            <w:rPrChange w:id="1504" w:author="Vladymyr Kozyr" w:date="2021-07-31T19:40:00Z">
              <w:rPr>
                <w:webHidden/>
              </w:rPr>
            </w:rPrChange>
          </w:rPr>
          <w:fldChar w:fldCharType="begin"/>
        </w:r>
        <w:r w:rsidR="000B0BD9" w:rsidRPr="00CE178C" w:rsidDel="00CE4054">
          <w:rPr>
            <w:noProof w:val="0"/>
            <w:webHidden/>
            <w:lang w:val="en-CA"/>
            <w:rPrChange w:id="1505" w:author="Vladymyr Kozyr" w:date="2021-07-31T19:40:00Z">
              <w:rPr>
                <w:webHidden/>
              </w:rPr>
            </w:rPrChange>
          </w:rPr>
          <w:delInstrText xml:space="preserve"> PAGEREF _Toc60592077 \h </w:delInstrText>
        </w:r>
        <w:r w:rsidR="000B0BD9" w:rsidRPr="00CE178C" w:rsidDel="00CE4054">
          <w:rPr>
            <w:noProof w:val="0"/>
            <w:webHidden/>
            <w:lang w:val="en-CA"/>
            <w:rPrChange w:id="1506" w:author="Vladymyr Kozyr" w:date="2021-07-31T19:40:00Z">
              <w:rPr>
                <w:webHidden/>
              </w:rPr>
            </w:rPrChange>
          </w:rPr>
        </w:r>
        <w:r w:rsidR="000B0BD9" w:rsidRPr="00CE178C" w:rsidDel="00CE4054">
          <w:rPr>
            <w:noProof w:val="0"/>
            <w:webHidden/>
            <w:lang w:val="en-CA"/>
            <w:rPrChange w:id="1507" w:author="Vladymyr Kozyr" w:date="2021-07-31T19:40:00Z">
              <w:rPr>
                <w:webHidden/>
              </w:rPr>
            </w:rPrChange>
          </w:rPr>
          <w:fldChar w:fldCharType="separate"/>
        </w:r>
        <w:r w:rsidR="000B0BD9" w:rsidRPr="00CE178C" w:rsidDel="00CE4054">
          <w:rPr>
            <w:noProof w:val="0"/>
            <w:webHidden/>
            <w:lang w:val="en-CA"/>
            <w:rPrChange w:id="1508" w:author="Vladymyr Kozyr" w:date="2021-07-31T19:40:00Z">
              <w:rPr>
                <w:webHidden/>
              </w:rPr>
            </w:rPrChange>
          </w:rPr>
          <w:delText>1</w:delText>
        </w:r>
        <w:r w:rsidR="000B0BD9" w:rsidRPr="00CE178C" w:rsidDel="00CE4054">
          <w:rPr>
            <w:noProof w:val="0"/>
            <w:webHidden/>
            <w:lang w:val="en-CA"/>
            <w:rPrChange w:id="1509" w:author="Vladymyr Kozyr" w:date="2021-07-31T19:40:00Z">
              <w:rPr>
                <w:webHidden/>
              </w:rPr>
            </w:rPrChange>
          </w:rPr>
          <w:fldChar w:fldCharType="end"/>
        </w:r>
        <w:r w:rsidRPr="00CE178C" w:rsidDel="00CE4054">
          <w:rPr>
            <w:noProof w:val="0"/>
            <w:lang w:val="en-CA"/>
            <w:rPrChange w:id="1510" w:author="Vladymyr Kozyr" w:date="2021-07-31T19:40:00Z">
              <w:rPr/>
            </w:rPrChange>
          </w:rPr>
          <w:fldChar w:fldCharType="end"/>
        </w:r>
      </w:del>
    </w:p>
    <w:p w14:paraId="1C82FA69" w14:textId="3C258ED9" w:rsidR="000B0BD9" w:rsidRPr="00CE178C" w:rsidDel="00CE4054" w:rsidRDefault="00AB7CDF">
      <w:pPr>
        <w:pStyle w:val="TOC1"/>
        <w:tabs>
          <w:tab w:val="left" w:pos="1440"/>
        </w:tabs>
        <w:rPr>
          <w:del w:id="1511" w:author="Vladymyr Kozyr" w:date="2021-02-02T21:32:00Z"/>
          <w:rFonts w:asciiTheme="minorHAnsi" w:eastAsiaTheme="minorEastAsia" w:hAnsiTheme="minorHAnsi"/>
          <w:b w:val="0"/>
          <w:bCs w:val="0"/>
          <w:noProof w:val="0"/>
          <w:szCs w:val="22"/>
          <w:lang w:val="en-CA"/>
          <w:rPrChange w:id="1512" w:author="Vladymyr Kozyr" w:date="2021-07-31T19:40:00Z">
            <w:rPr>
              <w:del w:id="1513" w:author="Vladymyr Kozyr" w:date="2021-02-02T21:32:00Z"/>
              <w:rFonts w:asciiTheme="minorHAnsi" w:eastAsiaTheme="minorEastAsia" w:hAnsiTheme="minorHAnsi"/>
              <w:b w:val="0"/>
              <w:bCs w:val="0"/>
              <w:szCs w:val="22"/>
            </w:rPr>
          </w:rPrChange>
        </w:rPr>
      </w:pPr>
      <w:del w:id="1514" w:author="Vladymyr Kozyr" w:date="2021-02-02T21:32:00Z">
        <w:r w:rsidRPr="00CE178C" w:rsidDel="00CE4054">
          <w:rPr>
            <w:noProof w:val="0"/>
            <w:lang w:val="en-CA"/>
            <w:rPrChange w:id="1515" w:author="Vladymyr Kozyr" w:date="2021-07-31T19:40:00Z">
              <w:rPr/>
            </w:rPrChange>
          </w:rPr>
          <w:fldChar w:fldCharType="begin"/>
        </w:r>
        <w:r w:rsidRPr="00CE178C" w:rsidDel="00CE4054">
          <w:rPr>
            <w:noProof w:val="0"/>
            <w:lang w:val="en-CA"/>
            <w:rPrChange w:id="1516" w:author="Vladymyr Kozyr" w:date="2021-07-31T19:40:00Z">
              <w:rPr/>
            </w:rPrChange>
          </w:rPr>
          <w:delInstrText xml:space="preserve"> HYPERLINK \l "_Toc60592078" </w:delInstrText>
        </w:r>
        <w:r w:rsidRPr="00CE178C" w:rsidDel="00CE4054">
          <w:rPr>
            <w:noProof w:val="0"/>
            <w:lang w:val="en-CA"/>
            <w:rPrChange w:id="1517" w:author="Vladymyr Kozyr" w:date="2021-07-31T19:40:00Z">
              <w:rPr/>
            </w:rPrChange>
          </w:rPr>
          <w:fldChar w:fldCharType="separate"/>
        </w:r>
      </w:del>
      <w:ins w:id="1518" w:author="Vladymyr Kozyr" w:date="2021-03-28T13:31:00Z">
        <w:r w:rsidR="00FD00CC" w:rsidRPr="00CE178C">
          <w:rPr>
            <w:noProof w:val="0"/>
            <w:lang w:val="en-CA"/>
            <w:rPrChange w:id="1519" w:author="Vladymyr Kozyr" w:date="2021-07-31T19:40:00Z">
              <w:rPr/>
            </w:rPrChange>
          </w:rPr>
          <w:t>Error! Hyperlink reference not valid.</w:t>
        </w:r>
      </w:ins>
      <w:del w:id="1520" w:author="Vladymyr Kozyr" w:date="2021-02-02T21:32:00Z">
        <w:r w:rsidR="000B0BD9" w:rsidRPr="00CE178C" w:rsidDel="00CE4054">
          <w:rPr>
            <w:rStyle w:val="Hyperlink"/>
            <w:noProof w:val="0"/>
            <w:lang w:val="en-CA"/>
            <w:rPrChange w:id="1521" w:author="Vladymyr Kozyr" w:date="2021-07-31T19:40:00Z">
              <w:rPr>
                <w:rStyle w:val="Hyperlink"/>
              </w:rPr>
            </w:rPrChange>
          </w:rPr>
          <w:delText>Chapter 2.</w:delText>
        </w:r>
        <w:r w:rsidR="000B0BD9" w:rsidRPr="00CE178C" w:rsidDel="00CE4054">
          <w:rPr>
            <w:rFonts w:asciiTheme="minorHAnsi" w:eastAsiaTheme="minorEastAsia" w:hAnsiTheme="minorHAnsi"/>
            <w:b w:val="0"/>
            <w:bCs w:val="0"/>
            <w:noProof w:val="0"/>
            <w:szCs w:val="22"/>
            <w:lang w:val="en-CA"/>
            <w:rPrChange w:id="1522" w:author="Vladymyr Kozyr" w:date="2021-07-31T19:40:00Z">
              <w:rPr>
                <w:rFonts w:asciiTheme="minorHAnsi" w:eastAsiaTheme="minorEastAsia" w:hAnsiTheme="minorHAnsi"/>
                <w:b w:val="0"/>
                <w:bCs w:val="0"/>
                <w:szCs w:val="22"/>
              </w:rPr>
            </w:rPrChange>
          </w:rPr>
          <w:tab/>
        </w:r>
        <w:r w:rsidR="000B0BD9" w:rsidRPr="00CE178C" w:rsidDel="00CE4054">
          <w:rPr>
            <w:rStyle w:val="Hyperlink"/>
            <w:noProof w:val="0"/>
            <w:lang w:val="en-CA"/>
            <w:rPrChange w:id="1523" w:author="Vladymyr Kozyr" w:date="2021-07-31T19:40:00Z">
              <w:rPr>
                <w:rStyle w:val="Hyperlink"/>
              </w:rPr>
            </w:rPrChange>
          </w:rPr>
          <w:delText>Related Work</w:delText>
        </w:r>
        <w:r w:rsidR="000B0BD9" w:rsidRPr="00CE178C" w:rsidDel="00CE4054">
          <w:rPr>
            <w:noProof w:val="0"/>
            <w:webHidden/>
            <w:lang w:val="en-CA"/>
            <w:rPrChange w:id="1524" w:author="Vladymyr Kozyr" w:date="2021-07-31T19:40:00Z">
              <w:rPr>
                <w:webHidden/>
              </w:rPr>
            </w:rPrChange>
          </w:rPr>
          <w:tab/>
        </w:r>
        <w:r w:rsidR="000B0BD9" w:rsidRPr="00CE178C" w:rsidDel="00CE4054">
          <w:rPr>
            <w:noProof w:val="0"/>
            <w:webHidden/>
            <w:lang w:val="en-CA"/>
            <w:rPrChange w:id="1525" w:author="Vladymyr Kozyr" w:date="2021-07-31T19:40:00Z">
              <w:rPr>
                <w:webHidden/>
              </w:rPr>
            </w:rPrChange>
          </w:rPr>
          <w:fldChar w:fldCharType="begin"/>
        </w:r>
        <w:r w:rsidR="000B0BD9" w:rsidRPr="00CE178C" w:rsidDel="00CE4054">
          <w:rPr>
            <w:noProof w:val="0"/>
            <w:webHidden/>
            <w:lang w:val="en-CA"/>
            <w:rPrChange w:id="1526" w:author="Vladymyr Kozyr" w:date="2021-07-31T19:40:00Z">
              <w:rPr>
                <w:webHidden/>
              </w:rPr>
            </w:rPrChange>
          </w:rPr>
          <w:delInstrText xml:space="preserve"> PAGEREF _Toc60592078 \h </w:delInstrText>
        </w:r>
        <w:r w:rsidR="000B0BD9" w:rsidRPr="00CE178C" w:rsidDel="00CE4054">
          <w:rPr>
            <w:noProof w:val="0"/>
            <w:webHidden/>
            <w:lang w:val="en-CA"/>
            <w:rPrChange w:id="1527" w:author="Vladymyr Kozyr" w:date="2021-07-31T19:40:00Z">
              <w:rPr>
                <w:webHidden/>
              </w:rPr>
            </w:rPrChange>
          </w:rPr>
        </w:r>
        <w:r w:rsidR="000B0BD9" w:rsidRPr="00CE178C" w:rsidDel="00CE4054">
          <w:rPr>
            <w:noProof w:val="0"/>
            <w:webHidden/>
            <w:lang w:val="en-CA"/>
            <w:rPrChange w:id="1528" w:author="Vladymyr Kozyr" w:date="2021-07-31T19:40:00Z">
              <w:rPr>
                <w:webHidden/>
              </w:rPr>
            </w:rPrChange>
          </w:rPr>
          <w:fldChar w:fldCharType="separate"/>
        </w:r>
        <w:r w:rsidR="000B0BD9" w:rsidRPr="00CE178C" w:rsidDel="00CE4054">
          <w:rPr>
            <w:noProof w:val="0"/>
            <w:webHidden/>
            <w:lang w:val="en-CA"/>
            <w:rPrChange w:id="1529" w:author="Vladymyr Kozyr" w:date="2021-07-31T19:40:00Z">
              <w:rPr>
                <w:webHidden/>
              </w:rPr>
            </w:rPrChange>
          </w:rPr>
          <w:delText>2</w:delText>
        </w:r>
        <w:r w:rsidR="000B0BD9" w:rsidRPr="00CE178C" w:rsidDel="00CE4054">
          <w:rPr>
            <w:noProof w:val="0"/>
            <w:webHidden/>
            <w:lang w:val="en-CA"/>
            <w:rPrChange w:id="1530" w:author="Vladymyr Kozyr" w:date="2021-07-31T19:40:00Z">
              <w:rPr>
                <w:webHidden/>
              </w:rPr>
            </w:rPrChange>
          </w:rPr>
          <w:fldChar w:fldCharType="end"/>
        </w:r>
        <w:r w:rsidRPr="00CE178C" w:rsidDel="00CE4054">
          <w:rPr>
            <w:noProof w:val="0"/>
            <w:lang w:val="en-CA"/>
            <w:rPrChange w:id="1531" w:author="Vladymyr Kozyr" w:date="2021-07-31T19:40:00Z">
              <w:rPr/>
            </w:rPrChange>
          </w:rPr>
          <w:fldChar w:fldCharType="end"/>
        </w:r>
      </w:del>
    </w:p>
    <w:p w14:paraId="67CD3F12" w14:textId="19C8F49A" w:rsidR="000B0BD9" w:rsidRPr="00CE178C" w:rsidDel="00CE4054" w:rsidRDefault="00AB7CDF">
      <w:pPr>
        <w:pStyle w:val="TOC2"/>
        <w:rPr>
          <w:del w:id="1532" w:author="Vladymyr Kozyr" w:date="2021-02-02T21:32:00Z"/>
          <w:rFonts w:asciiTheme="minorHAnsi" w:eastAsiaTheme="minorEastAsia" w:hAnsiTheme="minorHAnsi"/>
          <w:bCs/>
          <w:noProof w:val="0"/>
          <w:szCs w:val="22"/>
          <w:lang w:val="en-CA"/>
          <w:rPrChange w:id="1533" w:author="Vladymyr Kozyr" w:date="2021-07-31T19:40:00Z">
            <w:rPr>
              <w:del w:id="1534" w:author="Vladymyr Kozyr" w:date="2021-02-02T21:32:00Z"/>
              <w:rFonts w:asciiTheme="minorHAnsi" w:eastAsiaTheme="minorEastAsia" w:hAnsiTheme="minorHAnsi"/>
              <w:bCs w:val="0"/>
              <w:szCs w:val="22"/>
            </w:rPr>
          </w:rPrChange>
        </w:rPr>
      </w:pPr>
      <w:del w:id="1535" w:author="Vladymyr Kozyr" w:date="2021-02-02T21:32:00Z">
        <w:r w:rsidRPr="00CE178C" w:rsidDel="00CE4054">
          <w:rPr>
            <w:b w:val="0"/>
            <w:bCs/>
            <w:noProof w:val="0"/>
            <w:lang w:val="en-CA"/>
            <w:rPrChange w:id="1536" w:author="Vladymyr Kozyr" w:date="2021-07-31T19:40:00Z">
              <w:rPr>
                <w:b/>
                <w:bCs w:val="0"/>
                <w:noProof/>
              </w:rPr>
            </w:rPrChange>
          </w:rPr>
          <w:fldChar w:fldCharType="begin"/>
        </w:r>
        <w:r w:rsidRPr="00CE178C" w:rsidDel="00CE4054">
          <w:rPr>
            <w:noProof w:val="0"/>
            <w:lang w:val="en-CA"/>
            <w:rPrChange w:id="1537" w:author="Vladymyr Kozyr" w:date="2021-07-31T19:40:00Z">
              <w:rPr/>
            </w:rPrChange>
          </w:rPr>
          <w:delInstrText xml:space="preserve"> HYPERLINK \l "_Toc60592079" </w:delInstrText>
        </w:r>
        <w:r w:rsidRPr="00CE178C" w:rsidDel="00CE4054">
          <w:rPr>
            <w:b w:val="0"/>
            <w:bCs/>
            <w:noProof w:val="0"/>
            <w:lang w:val="en-CA"/>
            <w:rPrChange w:id="1538" w:author="Vladymyr Kozyr" w:date="2021-07-31T19:40:00Z">
              <w:rPr>
                <w:b/>
                <w:bCs w:val="0"/>
                <w:noProof/>
              </w:rPr>
            </w:rPrChange>
          </w:rPr>
          <w:fldChar w:fldCharType="separate"/>
        </w:r>
      </w:del>
      <w:ins w:id="1539" w:author="Vladymyr Kozyr" w:date="2021-03-28T13:31:00Z">
        <w:r w:rsidR="00FD00CC" w:rsidRPr="00CE178C">
          <w:rPr>
            <w:noProof w:val="0"/>
            <w:lang w:val="en-CA"/>
            <w:rPrChange w:id="1540" w:author="Vladymyr Kozyr" w:date="2021-07-31T19:40:00Z">
              <w:rPr/>
            </w:rPrChange>
          </w:rPr>
          <w:t>Error! Hyperlink reference not valid.</w:t>
        </w:r>
      </w:ins>
      <w:del w:id="1541" w:author="Vladymyr Kozyr" w:date="2021-02-02T21:32:00Z">
        <w:r w:rsidR="000B0BD9" w:rsidRPr="00CE178C" w:rsidDel="00CE4054">
          <w:rPr>
            <w:rStyle w:val="Hyperlink"/>
            <w:rFonts w:cs="Arial"/>
            <w:noProof w:val="0"/>
            <w:lang w:val="en-CA"/>
            <w:rPrChange w:id="1542" w:author="Vladymyr Kozyr" w:date="2021-07-31T19:40:00Z">
              <w:rPr>
                <w:rStyle w:val="Hyperlink"/>
                <w:rFonts w:cs="Arial"/>
              </w:rPr>
            </w:rPrChange>
          </w:rPr>
          <w:delText>2.1.</w:delText>
        </w:r>
        <w:r w:rsidR="000B0BD9" w:rsidRPr="00CE178C" w:rsidDel="00CE4054">
          <w:rPr>
            <w:rFonts w:asciiTheme="minorHAnsi" w:eastAsiaTheme="minorEastAsia" w:hAnsiTheme="minorHAnsi"/>
            <w:noProof w:val="0"/>
            <w:szCs w:val="22"/>
            <w:lang w:val="en-CA"/>
            <w:rPrChange w:id="1543" w:author="Vladymyr Kozyr" w:date="2021-07-31T19:40:00Z">
              <w:rPr>
                <w:rFonts w:asciiTheme="minorHAnsi" w:eastAsiaTheme="minorEastAsia" w:hAnsiTheme="minorHAnsi"/>
                <w:szCs w:val="22"/>
              </w:rPr>
            </w:rPrChange>
          </w:rPr>
          <w:tab/>
        </w:r>
        <w:r w:rsidR="000B0BD9" w:rsidRPr="00CE178C" w:rsidDel="00CE4054">
          <w:rPr>
            <w:rStyle w:val="Hyperlink"/>
            <w:noProof w:val="0"/>
            <w:lang w:val="en-CA"/>
            <w:rPrChange w:id="1544" w:author="Vladymyr Kozyr" w:date="2021-07-31T19:40:00Z">
              <w:rPr>
                <w:rStyle w:val="Hyperlink"/>
              </w:rPr>
            </w:rPrChange>
          </w:rPr>
          <w:delText>Role of the Fishery Visualization</w:delText>
        </w:r>
        <w:r w:rsidR="000B0BD9" w:rsidRPr="00CE178C" w:rsidDel="00CE4054">
          <w:rPr>
            <w:noProof w:val="0"/>
            <w:webHidden/>
            <w:lang w:val="en-CA"/>
            <w:rPrChange w:id="1545" w:author="Vladymyr Kozyr" w:date="2021-07-31T19:40:00Z">
              <w:rPr>
                <w:webHidden/>
              </w:rPr>
            </w:rPrChange>
          </w:rPr>
          <w:tab/>
        </w:r>
        <w:r w:rsidR="000B0BD9" w:rsidRPr="00CE178C" w:rsidDel="00CE4054">
          <w:rPr>
            <w:b w:val="0"/>
            <w:bCs/>
            <w:noProof w:val="0"/>
            <w:webHidden/>
            <w:lang w:val="en-CA"/>
            <w:rPrChange w:id="1546" w:author="Vladymyr Kozyr" w:date="2021-07-31T19:40:00Z">
              <w:rPr>
                <w:b/>
                <w:bCs w:val="0"/>
                <w:noProof/>
                <w:webHidden/>
              </w:rPr>
            </w:rPrChange>
          </w:rPr>
          <w:fldChar w:fldCharType="begin"/>
        </w:r>
        <w:r w:rsidR="000B0BD9" w:rsidRPr="00CE178C" w:rsidDel="00CE4054">
          <w:rPr>
            <w:noProof w:val="0"/>
            <w:webHidden/>
            <w:lang w:val="en-CA"/>
            <w:rPrChange w:id="1547" w:author="Vladymyr Kozyr" w:date="2021-07-31T19:40:00Z">
              <w:rPr>
                <w:webHidden/>
              </w:rPr>
            </w:rPrChange>
          </w:rPr>
          <w:delInstrText xml:space="preserve"> PAGEREF _Toc60592079 \h </w:delInstrText>
        </w:r>
        <w:r w:rsidR="000B0BD9" w:rsidRPr="00CE178C" w:rsidDel="00CE4054">
          <w:rPr>
            <w:b w:val="0"/>
            <w:bCs/>
            <w:noProof w:val="0"/>
            <w:webHidden/>
            <w:lang w:val="en-CA"/>
            <w:rPrChange w:id="1548" w:author="Vladymyr Kozyr" w:date="2021-07-31T19:40:00Z">
              <w:rPr>
                <w:b/>
                <w:bCs w:val="0"/>
                <w:noProof/>
                <w:webHidden/>
              </w:rPr>
            </w:rPrChange>
          </w:rPr>
        </w:r>
        <w:r w:rsidR="000B0BD9" w:rsidRPr="00CE178C" w:rsidDel="00CE4054">
          <w:rPr>
            <w:b w:val="0"/>
            <w:bCs/>
            <w:noProof w:val="0"/>
            <w:webHidden/>
            <w:lang w:val="en-CA"/>
            <w:rPrChange w:id="1549" w:author="Vladymyr Kozyr" w:date="2021-07-31T19:40:00Z">
              <w:rPr>
                <w:b/>
                <w:bCs w:val="0"/>
                <w:noProof/>
                <w:webHidden/>
              </w:rPr>
            </w:rPrChange>
          </w:rPr>
          <w:fldChar w:fldCharType="separate"/>
        </w:r>
        <w:r w:rsidR="000B0BD9" w:rsidRPr="00CE178C" w:rsidDel="00CE4054">
          <w:rPr>
            <w:noProof w:val="0"/>
            <w:webHidden/>
            <w:lang w:val="en-CA"/>
            <w:rPrChange w:id="1550" w:author="Vladymyr Kozyr" w:date="2021-07-31T19:40:00Z">
              <w:rPr>
                <w:webHidden/>
              </w:rPr>
            </w:rPrChange>
          </w:rPr>
          <w:delText>2</w:delText>
        </w:r>
        <w:r w:rsidR="000B0BD9" w:rsidRPr="00CE178C" w:rsidDel="00CE4054">
          <w:rPr>
            <w:b w:val="0"/>
            <w:bCs/>
            <w:noProof w:val="0"/>
            <w:webHidden/>
            <w:lang w:val="en-CA"/>
            <w:rPrChange w:id="1551" w:author="Vladymyr Kozyr" w:date="2021-07-31T19:40:00Z">
              <w:rPr>
                <w:b/>
                <w:bCs w:val="0"/>
                <w:noProof/>
                <w:webHidden/>
              </w:rPr>
            </w:rPrChange>
          </w:rPr>
          <w:fldChar w:fldCharType="end"/>
        </w:r>
        <w:r w:rsidRPr="00CE178C" w:rsidDel="00CE4054">
          <w:rPr>
            <w:b w:val="0"/>
            <w:bCs/>
            <w:noProof w:val="0"/>
            <w:lang w:val="en-CA"/>
            <w:rPrChange w:id="1552" w:author="Vladymyr Kozyr" w:date="2021-07-31T19:40:00Z">
              <w:rPr>
                <w:b/>
                <w:bCs w:val="0"/>
                <w:noProof/>
              </w:rPr>
            </w:rPrChange>
          </w:rPr>
          <w:fldChar w:fldCharType="end"/>
        </w:r>
      </w:del>
    </w:p>
    <w:p w14:paraId="47F986D5" w14:textId="6F3E2CA2" w:rsidR="000B0BD9" w:rsidRPr="00CE178C" w:rsidDel="00CE4054" w:rsidRDefault="00AB7CDF">
      <w:pPr>
        <w:pStyle w:val="TOC2"/>
        <w:rPr>
          <w:del w:id="1553" w:author="Vladymyr Kozyr" w:date="2021-02-02T21:32:00Z"/>
          <w:rFonts w:asciiTheme="minorHAnsi" w:eastAsiaTheme="minorEastAsia" w:hAnsiTheme="minorHAnsi"/>
          <w:bCs/>
          <w:noProof w:val="0"/>
          <w:szCs w:val="22"/>
          <w:lang w:val="en-CA"/>
          <w:rPrChange w:id="1554" w:author="Vladymyr Kozyr" w:date="2021-07-31T19:40:00Z">
            <w:rPr>
              <w:del w:id="1555" w:author="Vladymyr Kozyr" w:date="2021-02-02T21:32:00Z"/>
              <w:rFonts w:asciiTheme="minorHAnsi" w:eastAsiaTheme="minorEastAsia" w:hAnsiTheme="minorHAnsi"/>
              <w:bCs w:val="0"/>
              <w:szCs w:val="22"/>
            </w:rPr>
          </w:rPrChange>
        </w:rPr>
      </w:pPr>
      <w:del w:id="1556" w:author="Vladymyr Kozyr" w:date="2021-02-02T21:32:00Z">
        <w:r w:rsidRPr="00CE178C" w:rsidDel="00CE4054">
          <w:rPr>
            <w:b w:val="0"/>
            <w:bCs/>
            <w:noProof w:val="0"/>
            <w:lang w:val="en-CA"/>
            <w:rPrChange w:id="1557" w:author="Vladymyr Kozyr" w:date="2021-07-31T19:40:00Z">
              <w:rPr>
                <w:b/>
                <w:bCs w:val="0"/>
                <w:noProof/>
              </w:rPr>
            </w:rPrChange>
          </w:rPr>
          <w:fldChar w:fldCharType="begin"/>
        </w:r>
        <w:r w:rsidRPr="00CE178C" w:rsidDel="00CE4054">
          <w:rPr>
            <w:noProof w:val="0"/>
            <w:lang w:val="en-CA"/>
            <w:rPrChange w:id="1558" w:author="Vladymyr Kozyr" w:date="2021-07-31T19:40:00Z">
              <w:rPr/>
            </w:rPrChange>
          </w:rPr>
          <w:delInstrText xml:space="preserve"> HYPERLINK \l "_Toc60592080" </w:delInstrText>
        </w:r>
        <w:r w:rsidRPr="00CE178C" w:rsidDel="00CE4054">
          <w:rPr>
            <w:b w:val="0"/>
            <w:bCs/>
            <w:noProof w:val="0"/>
            <w:lang w:val="en-CA"/>
            <w:rPrChange w:id="1559" w:author="Vladymyr Kozyr" w:date="2021-07-31T19:40:00Z">
              <w:rPr>
                <w:b/>
                <w:bCs w:val="0"/>
                <w:noProof/>
              </w:rPr>
            </w:rPrChange>
          </w:rPr>
          <w:fldChar w:fldCharType="separate"/>
        </w:r>
      </w:del>
      <w:ins w:id="1560" w:author="Vladymyr Kozyr" w:date="2021-03-28T13:31:00Z">
        <w:r w:rsidR="00FD00CC" w:rsidRPr="00CE178C">
          <w:rPr>
            <w:noProof w:val="0"/>
            <w:lang w:val="en-CA"/>
            <w:rPrChange w:id="1561" w:author="Vladymyr Kozyr" w:date="2021-07-31T19:40:00Z">
              <w:rPr/>
            </w:rPrChange>
          </w:rPr>
          <w:t>Error! Hyperlink reference not valid.</w:t>
        </w:r>
      </w:ins>
      <w:del w:id="1562" w:author="Vladymyr Kozyr" w:date="2021-02-02T21:32:00Z">
        <w:r w:rsidR="000B0BD9" w:rsidRPr="00CE178C" w:rsidDel="00CE4054">
          <w:rPr>
            <w:rStyle w:val="Hyperlink"/>
            <w:rFonts w:cs="Arial"/>
            <w:noProof w:val="0"/>
            <w:lang w:val="en-CA"/>
            <w:rPrChange w:id="1563" w:author="Vladymyr Kozyr" w:date="2021-07-31T19:40:00Z">
              <w:rPr>
                <w:rStyle w:val="Hyperlink"/>
                <w:rFonts w:cs="Arial"/>
              </w:rPr>
            </w:rPrChange>
          </w:rPr>
          <w:delText>2.2.</w:delText>
        </w:r>
        <w:r w:rsidR="000B0BD9" w:rsidRPr="00CE178C" w:rsidDel="00CE4054">
          <w:rPr>
            <w:rFonts w:asciiTheme="minorHAnsi" w:eastAsiaTheme="minorEastAsia" w:hAnsiTheme="minorHAnsi"/>
            <w:noProof w:val="0"/>
            <w:szCs w:val="22"/>
            <w:lang w:val="en-CA"/>
            <w:rPrChange w:id="1564" w:author="Vladymyr Kozyr" w:date="2021-07-31T19:40:00Z">
              <w:rPr>
                <w:rFonts w:asciiTheme="minorHAnsi" w:eastAsiaTheme="minorEastAsia" w:hAnsiTheme="minorHAnsi"/>
                <w:szCs w:val="22"/>
              </w:rPr>
            </w:rPrChange>
          </w:rPr>
          <w:tab/>
        </w:r>
        <w:r w:rsidR="000B0BD9" w:rsidRPr="00CE178C" w:rsidDel="00CE4054">
          <w:rPr>
            <w:rStyle w:val="Hyperlink"/>
            <w:noProof w:val="0"/>
            <w:lang w:val="en-CA"/>
            <w:rPrChange w:id="1565" w:author="Vladymyr Kozyr" w:date="2021-07-31T19:40:00Z">
              <w:rPr>
                <w:rStyle w:val="Hyperlink"/>
              </w:rPr>
            </w:rPrChange>
          </w:rPr>
          <w:delText>Marine Environmental Management</w:delText>
        </w:r>
        <w:r w:rsidR="000B0BD9" w:rsidRPr="00CE178C" w:rsidDel="00CE4054">
          <w:rPr>
            <w:noProof w:val="0"/>
            <w:webHidden/>
            <w:lang w:val="en-CA"/>
            <w:rPrChange w:id="1566" w:author="Vladymyr Kozyr" w:date="2021-07-31T19:40:00Z">
              <w:rPr>
                <w:webHidden/>
              </w:rPr>
            </w:rPrChange>
          </w:rPr>
          <w:tab/>
        </w:r>
        <w:r w:rsidR="000B0BD9" w:rsidRPr="00CE178C" w:rsidDel="00CE4054">
          <w:rPr>
            <w:b w:val="0"/>
            <w:bCs/>
            <w:noProof w:val="0"/>
            <w:webHidden/>
            <w:lang w:val="en-CA"/>
            <w:rPrChange w:id="1567" w:author="Vladymyr Kozyr" w:date="2021-07-31T19:40:00Z">
              <w:rPr>
                <w:b/>
                <w:bCs w:val="0"/>
                <w:noProof/>
                <w:webHidden/>
              </w:rPr>
            </w:rPrChange>
          </w:rPr>
          <w:fldChar w:fldCharType="begin"/>
        </w:r>
        <w:r w:rsidR="000B0BD9" w:rsidRPr="00CE178C" w:rsidDel="00CE4054">
          <w:rPr>
            <w:noProof w:val="0"/>
            <w:webHidden/>
            <w:lang w:val="en-CA"/>
            <w:rPrChange w:id="1568" w:author="Vladymyr Kozyr" w:date="2021-07-31T19:40:00Z">
              <w:rPr>
                <w:webHidden/>
              </w:rPr>
            </w:rPrChange>
          </w:rPr>
          <w:delInstrText xml:space="preserve"> PAGEREF _Toc60592080 \h </w:delInstrText>
        </w:r>
        <w:r w:rsidR="000B0BD9" w:rsidRPr="00CE178C" w:rsidDel="00CE4054">
          <w:rPr>
            <w:b w:val="0"/>
            <w:bCs/>
            <w:noProof w:val="0"/>
            <w:webHidden/>
            <w:lang w:val="en-CA"/>
            <w:rPrChange w:id="1569" w:author="Vladymyr Kozyr" w:date="2021-07-31T19:40:00Z">
              <w:rPr>
                <w:b/>
                <w:bCs w:val="0"/>
                <w:noProof/>
                <w:webHidden/>
              </w:rPr>
            </w:rPrChange>
          </w:rPr>
        </w:r>
        <w:r w:rsidR="000B0BD9" w:rsidRPr="00CE178C" w:rsidDel="00CE4054">
          <w:rPr>
            <w:b w:val="0"/>
            <w:bCs/>
            <w:noProof w:val="0"/>
            <w:webHidden/>
            <w:lang w:val="en-CA"/>
            <w:rPrChange w:id="1570" w:author="Vladymyr Kozyr" w:date="2021-07-31T19:40:00Z">
              <w:rPr>
                <w:b/>
                <w:bCs w:val="0"/>
                <w:noProof/>
                <w:webHidden/>
              </w:rPr>
            </w:rPrChange>
          </w:rPr>
          <w:fldChar w:fldCharType="separate"/>
        </w:r>
        <w:r w:rsidR="000B0BD9" w:rsidRPr="00CE178C" w:rsidDel="00CE4054">
          <w:rPr>
            <w:noProof w:val="0"/>
            <w:webHidden/>
            <w:lang w:val="en-CA"/>
            <w:rPrChange w:id="1571" w:author="Vladymyr Kozyr" w:date="2021-07-31T19:40:00Z">
              <w:rPr>
                <w:webHidden/>
              </w:rPr>
            </w:rPrChange>
          </w:rPr>
          <w:delText>2</w:delText>
        </w:r>
        <w:r w:rsidR="000B0BD9" w:rsidRPr="00CE178C" w:rsidDel="00CE4054">
          <w:rPr>
            <w:b w:val="0"/>
            <w:bCs/>
            <w:noProof w:val="0"/>
            <w:webHidden/>
            <w:lang w:val="en-CA"/>
            <w:rPrChange w:id="1572" w:author="Vladymyr Kozyr" w:date="2021-07-31T19:40:00Z">
              <w:rPr>
                <w:b/>
                <w:bCs w:val="0"/>
                <w:noProof/>
                <w:webHidden/>
              </w:rPr>
            </w:rPrChange>
          </w:rPr>
          <w:fldChar w:fldCharType="end"/>
        </w:r>
        <w:r w:rsidRPr="00CE178C" w:rsidDel="00CE4054">
          <w:rPr>
            <w:b w:val="0"/>
            <w:bCs/>
            <w:noProof w:val="0"/>
            <w:lang w:val="en-CA"/>
            <w:rPrChange w:id="1573" w:author="Vladymyr Kozyr" w:date="2021-07-31T19:40:00Z">
              <w:rPr>
                <w:b/>
                <w:bCs w:val="0"/>
                <w:noProof/>
              </w:rPr>
            </w:rPrChange>
          </w:rPr>
          <w:fldChar w:fldCharType="end"/>
        </w:r>
      </w:del>
    </w:p>
    <w:p w14:paraId="4AB6656E" w14:textId="12566313" w:rsidR="000B0BD9" w:rsidRPr="00CE178C" w:rsidDel="00CE4054" w:rsidRDefault="00AB7CDF">
      <w:pPr>
        <w:pStyle w:val="TOC2"/>
        <w:rPr>
          <w:del w:id="1574" w:author="Vladymyr Kozyr" w:date="2021-02-02T21:32:00Z"/>
          <w:rFonts w:asciiTheme="minorHAnsi" w:eastAsiaTheme="minorEastAsia" w:hAnsiTheme="minorHAnsi"/>
          <w:bCs/>
          <w:noProof w:val="0"/>
          <w:szCs w:val="22"/>
          <w:lang w:val="en-CA"/>
          <w:rPrChange w:id="1575" w:author="Vladymyr Kozyr" w:date="2021-07-31T19:40:00Z">
            <w:rPr>
              <w:del w:id="1576" w:author="Vladymyr Kozyr" w:date="2021-02-02T21:32:00Z"/>
              <w:rFonts w:asciiTheme="minorHAnsi" w:eastAsiaTheme="minorEastAsia" w:hAnsiTheme="minorHAnsi"/>
              <w:bCs w:val="0"/>
              <w:szCs w:val="22"/>
            </w:rPr>
          </w:rPrChange>
        </w:rPr>
      </w:pPr>
      <w:del w:id="1577" w:author="Vladymyr Kozyr" w:date="2021-02-02T21:32:00Z">
        <w:r w:rsidRPr="00CE178C" w:rsidDel="00CE4054">
          <w:rPr>
            <w:b w:val="0"/>
            <w:bCs/>
            <w:noProof w:val="0"/>
            <w:lang w:val="en-CA"/>
            <w:rPrChange w:id="1578" w:author="Vladymyr Kozyr" w:date="2021-07-31T19:40:00Z">
              <w:rPr>
                <w:b/>
                <w:bCs w:val="0"/>
                <w:noProof/>
              </w:rPr>
            </w:rPrChange>
          </w:rPr>
          <w:fldChar w:fldCharType="begin"/>
        </w:r>
        <w:r w:rsidRPr="00CE178C" w:rsidDel="00CE4054">
          <w:rPr>
            <w:noProof w:val="0"/>
            <w:lang w:val="en-CA"/>
            <w:rPrChange w:id="1579" w:author="Vladymyr Kozyr" w:date="2021-07-31T19:40:00Z">
              <w:rPr/>
            </w:rPrChange>
          </w:rPr>
          <w:delInstrText xml:space="preserve"> HYPERLINK \l "_Toc60592081" </w:delInstrText>
        </w:r>
        <w:r w:rsidRPr="00CE178C" w:rsidDel="00CE4054">
          <w:rPr>
            <w:b w:val="0"/>
            <w:bCs/>
            <w:noProof w:val="0"/>
            <w:lang w:val="en-CA"/>
            <w:rPrChange w:id="1580" w:author="Vladymyr Kozyr" w:date="2021-07-31T19:40:00Z">
              <w:rPr>
                <w:b/>
                <w:bCs w:val="0"/>
                <w:noProof/>
              </w:rPr>
            </w:rPrChange>
          </w:rPr>
          <w:fldChar w:fldCharType="separate"/>
        </w:r>
      </w:del>
      <w:ins w:id="1581" w:author="Vladymyr Kozyr" w:date="2021-03-28T13:31:00Z">
        <w:r w:rsidR="00FD00CC" w:rsidRPr="00CE178C">
          <w:rPr>
            <w:noProof w:val="0"/>
            <w:lang w:val="en-CA"/>
            <w:rPrChange w:id="1582" w:author="Vladymyr Kozyr" w:date="2021-07-31T19:40:00Z">
              <w:rPr/>
            </w:rPrChange>
          </w:rPr>
          <w:t>Error! Hyperlink reference not valid.</w:t>
        </w:r>
      </w:ins>
      <w:del w:id="1583" w:author="Vladymyr Kozyr" w:date="2021-02-02T21:32:00Z">
        <w:r w:rsidR="000B0BD9" w:rsidRPr="00CE178C" w:rsidDel="00CE4054">
          <w:rPr>
            <w:rStyle w:val="Hyperlink"/>
            <w:rFonts w:cs="Arial"/>
            <w:noProof w:val="0"/>
            <w:lang w:val="en-CA"/>
            <w:rPrChange w:id="1584" w:author="Vladymyr Kozyr" w:date="2021-07-31T19:40:00Z">
              <w:rPr>
                <w:rStyle w:val="Hyperlink"/>
                <w:rFonts w:cs="Arial"/>
              </w:rPr>
            </w:rPrChange>
          </w:rPr>
          <w:delText>2.3.</w:delText>
        </w:r>
        <w:r w:rsidR="000B0BD9" w:rsidRPr="00CE178C" w:rsidDel="00CE4054">
          <w:rPr>
            <w:rFonts w:asciiTheme="minorHAnsi" w:eastAsiaTheme="minorEastAsia" w:hAnsiTheme="minorHAnsi"/>
            <w:noProof w:val="0"/>
            <w:szCs w:val="22"/>
            <w:lang w:val="en-CA"/>
            <w:rPrChange w:id="1585" w:author="Vladymyr Kozyr" w:date="2021-07-31T19:40:00Z">
              <w:rPr>
                <w:rFonts w:asciiTheme="minorHAnsi" w:eastAsiaTheme="minorEastAsia" w:hAnsiTheme="minorHAnsi"/>
                <w:szCs w:val="22"/>
              </w:rPr>
            </w:rPrChange>
          </w:rPr>
          <w:tab/>
        </w:r>
        <w:r w:rsidR="000B0BD9" w:rsidRPr="00CE178C" w:rsidDel="00CE4054">
          <w:rPr>
            <w:rStyle w:val="Hyperlink"/>
            <w:noProof w:val="0"/>
            <w:lang w:val="en-CA"/>
            <w:rPrChange w:id="1586" w:author="Vladymyr Kozyr" w:date="2021-07-31T19:40:00Z">
              <w:rPr>
                <w:rStyle w:val="Hyperlink"/>
              </w:rPr>
            </w:rPrChange>
          </w:rPr>
          <w:delText>Approaches to Visualization</w:delText>
        </w:r>
        <w:r w:rsidR="000B0BD9" w:rsidRPr="00CE178C" w:rsidDel="00CE4054">
          <w:rPr>
            <w:noProof w:val="0"/>
            <w:webHidden/>
            <w:lang w:val="en-CA"/>
            <w:rPrChange w:id="1587" w:author="Vladymyr Kozyr" w:date="2021-07-31T19:40:00Z">
              <w:rPr>
                <w:webHidden/>
              </w:rPr>
            </w:rPrChange>
          </w:rPr>
          <w:tab/>
        </w:r>
        <w:r w:rsidR="000B0BD9" w:rsidRPr="00CE178C" w:rsidDel="00CE4054">
          <w:rPr>
            <w:b w:val="0"/>
            <w:bCs/>
            <w:noProof w:val="0"/>
            <w:webHidden/>
            <w:lang w:val="en-CA"/>
            <w:rPrChange w:id="1588" w:author="Vladymyr Kozyr" w:date="2021-07-31T19:40:00Z">
              <w:rPr>
                <w:b/>
                <w:bCs w:val="0"/>
                <w:noProof/>
                <w:webHidden/>
              </w:rPr>
            </w:rPrChange>
          </w:rPr>
          <w:fldChar w:fldCharType="begin"/>
        </w:r>
        <w:r w:rsidR="000B0BD9" w:rsidRPr="00CE178C" w:rsidDel="00CE4054">
          <w:rPr>
            <w:noProof w:val="0"/>
            <w:webHidden/>
            <w:lang w:val="en-CA"/>
            <w:rPrChange w:id="1589" w:author="Vladymyr Kozyr" w:date="2021-07-31T19:40:00Z">
              <w:rPr>
                <w:webHidden/>
              </w:rPr>
            </w:rPrChange>
          </w:rPr>
          <w:delInstrText xml:space="preserve"> PAGEREF _Toc60592081 \h </w:delInstrText>
        </w:r>
        <w:r w:rsidR="000B0BD9" w:rsidRPr="00CE178C" w:rsidDel="00CE4054">
          <w:rPr>
            <w:b w:val="0"/>
            <w:bCs/>
            <w:noProof w:val="0"/>
            <w:webHidden/>
            <w:lang w:val="en-CA"/>
            <w:rPrChange w:id="1590" w:author="Vladymyr Kozyr" w:date="2021-07-31T19:40:00Z">
              <w:rPr>
                <w:b/>
                <w:bCs w:val="0"/>
                <w:noProof/>
                <w:webHidden/>
              </w:rPr>
            </w:rPrChange>
          </w:rPr>
        </w:r>
        <w:r w:rsidR="000B0BD9" w:rsidRPr="00CE178C" w:rsidDel="00CE4054">
          <w:rPr>
            <w:b w:val="0"/>
            <w:bCs/>
            <w:noProof w:val="0"/>
            <w:webHidden/>
            <w:lang w:val="en-CA"/>
            <w:rPrChange w:id="1591" w:author="Vladymyr Kozyr" w:date="2021-07-31T19:40:00Z">
              <w:rPr>
                <w:b/>
                <w:bCs w:val="0"/>
                <w:noProof/>
                <w:webHidden/>
              </w:rPr>
            </w:rPrChange>
          </w:rPr>
          <w:fldChar w:fldCharType="separate"/>
        </w:r>
        <w:r w:rsidR="000B0BD9" w:rsidRPr="00CE178C" w:rsidDel="00CE4054">
          <w:rPr>
            <w:noProof w:val="0"/>
            <w:webHidden/>
            <w:lang w:val="en-CA"/>
            <w:rPrChange w:id="1592" w:author="Vladymyr Kozyr" w:date="2021-07-31T19:40:00Z">
              <w:rPr>
                <w:webHidden/>
              </w:rPr>
            </w:rPrChange>
          </w:rPr>
          <w:delText>5</w:delText>
        </w:r>
        <w:r w:rsidR="000B0BD9" w:rsidRPr="00CE178C" w:rsidDel="00CE4054">
          <w:rPr>
            <w:b w:val="0"/>
            <w:bCs/>
            <w:noProof w:val="0"/>
            <w:webHidden/>
            <w:lang w:val="en-CA"/>
            <w:rPrChange w:id="1593" w:author="Vladymyr Kozyr" w:date="2021-07-31T19:40:00Z">
              <w:rPr>
                <w:b/>
                <w:bCs w:val="0"/>
                <w:noProof/>
                <w:webHidden/>
              </w:rPr>
            </w:rPrChange>
          </w:rPr>
          <w:fldChar w:fldCharType="end"/>
        </w:r>
        <w:r w:rsidRPr="00CE178C" w:rsidDel="00CE4054">
          <w:rPr>
            <w:b w:val="0"/>
            <w:bCs/>
            <w:noProof w:val="0"/>
            <w:lang w:val="en-CA"/>
            <w:rPrChange w:id="1594" w:author="Vladymyr Kozyr" w:date="2021-07-31T19:40:00Z">
              <w:rPr>
                <w:b/>
                <w:bCs w:val="0"/>
                <w:noProof/>
              </w:rPr>
            </w:rPrChange>
          </w:rPr>
          <w:fldChar w:fldCharType="end"/>
        </w:r>
      </w:del>
    </w:p>
    <w:p w14:paraId="525E14D0" w14:textId="4A487CD4" w:rsidR="000B0BD9" w:rsidRPr="00CE178C" w:rsidDel="00CE4054" w:rsidRDefault="00AB7CDF">
      <w:pPr>
        <w:pStyle w:val="TOC1"/>
        <w:tabs>
          <w:tab w:val="left" w:pos="1440"/>
        </w:tabs>
        <w:rPr>
          <w:del w:id="1595" w:author="Vladymyr Kozyr" w:date="2021-02-02T21:32:00Z"/>
          <w:rFonts w:asciiTheme="minorHAnsi" w:eastAsiaTheme="minorEastAsia" w:hAnsiTheme="minorHAnsi"/>
          <w:b w:val="0"/>
          <w:bCs w:val="0"/>
          <w:noProof w:val="0"/>
          <w:szCs w:val="22"/>
          <w:lang w:val="en-CA"/>
          <w:rPrChange w:id="1596" w:author="Vladymyr Kozyr" w:date="2021-07-31T19:40:00Z">
            <w:rPr>
              <w:del w:id="1597" w:author="Vladymyr Kozyr" w:date="2021-02-02T21:32:00Z"/>
              <w:rFonts w:asciiTheme="minorHAnsi" w:eastAsiaTheme="minorEastAsia" w:hAnsiTheme="minorHAnsi"/>
              <w:b w:val="0"/>
              <w:bCs w:val="0"/>
              <w:szCs w:val="22"/>
            </w:rPr>
          </w:rPrChange>
        </w:rPr>
      </w:pPr>
      <w:del w:id="1598" w:author="Vladymyr Kozyr" w:date="2021-02-02T21:32:00Z">
        <w:r w:rsidRPr="00CE178C" w:rsidDel="00CE4054">
          <w:rPr>
            <w:noProof w:val="0"/>
            <w:lang w:val="en-CA"/>
            <w:rPrChange w:id="1599" w:author="Vladymyr Kozyr" w:date="2021-07-31T19:40:00Z">
              <w:rPr/>
            </w:rPrChange>
          </w:rPr>
          <w:fldChar w:fldCharType="begin"/>
        </w:r>
        <w:r w:rsidRPr="00CE178C" w:rsidDel="00CE4054">
          <w:rPr>
            <w:noProof w:val="0"/>
            <w:lang w:val="en-CA"/>
            <w:rPrChange w:id="1600" w:author="Vladymyr Kozyr" w:date="2021-07-31T19:40:00Z">
              <w:rPr/>
            </w:rPrChange>
          </w:rPr>
          <w:delInstrText xml:space="preserve"> HYPERLINK \l "_Toc60592082" </w:delInstrText>
        </w:r>
        <w:r w:rsidRPr="00CE178C" w:rsidDel="00CE4054">
          <w:rPr>
            <w:noProof w:val="0"/>
            <w:lang w:val="en-CA"/>
            <w:rPrChange w:id="1601" w:author="Vladymyr Kozyr" w:date="2021-07-31T19:40:00Z">
              <w:rPr/>
            </w:rPrChange>
          </w:rPr>
          <w:fldChar w:fldCharType="separate"/>
        </w:r>
      </w:del>
      <w:ins w:id="1602" w:author="Vladymyr Kozyr" w:date="2021-03-28T13:31:00Z">
        <w:r w:rsidR="00FD00CC" w:rsidRPr="00CE178C">
          <w:rPr>
            <w:noProof w:val="0"/>
            <w:lang w:val="en-CA"/>
            <w:rPrChange w:id="1603" w:author="Vladymyr Kozyr" w:date="2021-07-31T19:40:00Z">
              <w:rPr/>
            </w:rPrChange>
          </w:rPr>
          <w:t>Error! Hyperlink reference not valid.</w:t>
        </w:r>
      </w:ins>
      <w:del w:id="1604" w:author="Vladymyr Kozyr" w:date="2021-02-02T21:32:00Z">
        <w:r w:rsidR="000B0BD9" w:rsidRPr="00CE178C" w:rsidDel="00CE4054">
          <w:rPr>
            <w:rStyle w:val="Hyperlink"/>
            <w:noProof w:val="0"/>
            <w:lang w:val="en-CA"/>
            <w:rPrChange w:id="1605" w:author="Vladymyr Kozyr" w:date="2021-07-31T19:40:00Z">
              <w:rPr>
                <w:rStyle w:val="Hyperlink"/>
              </w:rPr>
            </w:rPrChange>
          </w:rPr>
          <w:delText>Chapter 3.</w:delText>
        </w:r>
        <w:r w:rsidR="000B0BD9" w:rsidRPr="00CE178C" w:rsidDel="00CE4054">
          <w:rPr>
            <w:rFonts w:asciiTheme="minorHAnsi" w:eastAsiaTheme="minorEastAsia" w:hAnsiTheme="minorHAnsi"/>
            <w:b w:val="0"/>
            <w:bCs w:val="0"/>
            <w:noProof w:val="0"/>
            <w:szCs w:val="22"/>
            <w:lang w:val="en-CA"/>
            <w:rPrChange w:id="1606" w:author="Vladymyr Kozyr" w:date="2021-07-31T19:40:00Z">
              <w:rPr>
                <w:rFonts w:asciiTheme="minorHAnsi" w:eastAsiaTheme="minorEastAsia" w:hAnsiTheme="minorHAnsi"/>
                <w:b w:val="0"/>
                <w:bCs w:val="0"/>
                <w:szCs w:val="22"/>
              </w:rPr>
            </w:rPrChange>
          </w:rPr>
          <w:tab/>
        </w:r>
        <w:r w:rsidR="000B0BD9" w:rsidRPr="00CE178C" w:rsidDel="00CE4054">
          <w:rPr>
            <w:rStyle w:val="Hyperlink"/>
            <w:noProof w:val="0"/>
            <w:lang w:val="en-CA"/>
            <w:rPrChange w:id="1607" w:author="Vladymyr Kozyr" w:date="2021-07-31T19:40:00Z">
              <w:rPr>
                <w:rStyle w:val="Hyperlink"/>
              </w:rPr>
            </w:rPrChange>
          </w:rPr>
          <w:delText>Design and Use Cases</w:delText>
        </w:r>
        <w:r w:rsidR="000B0BD9" w:rsidRPr="00CE178C" w:rsidDel="00CE4054">
          <w:rPr>
            <w:noProof w:val="0"/>
            <w:webHidden/>
            <w:lang w:val="en-CA"/>
            <w:rPrChange w:id="1608" w:author="Vladymyr Kozyr" w:date="2021-07-31T19:40:00Z">
              <w:rPr>
                <w:webHidden/>
              </w:rPr>
            </w:rPrChange>
          </w:rPr>
          <w:tab/>
        </w:r>
        <w:r w:rsidR="000B0BD9" w:rsidRPr="00CE178C" w:rsidDel="00CE4054">
          <w:rPr>
            <w:noProof w:val="0"/>
            <w:webHidden/>
            <w:lang w:val="en-CA"/>
            <w:rPrChange w:id="1609" w:author="Vladymyr Kozyr" w:date="2021-07-31T19:40:00Z">
              <w:rPr>
                <w:webHidden/>
              </w:rPr>
            </w:rPrChange>
          </w:rPr>
          <w:fldChar w:fldCharType="begin"/>
        </w:r>
        <w:r w:rsidR="000B0BD9" w:rsidRPr="00CE178C" w:rsidDel="00CE4054">
          <w:rPr>
            <w:noProof w:val="0"/>
            <w:webHidden/>
            <w:lang w:val="en-CA"/>
            <w:rPrChange w:id="1610" w:author="Vladymyr Kozyr" w:date="2021-07-31T19:40:00Z">
              <w:rPr>
                <w:webHidden/>
              </w:rPr>
            </w:rPrChange>
          </w:rPr>
          <w:delInstrText xml:space="preserve"> PAGEREF _Toc60592082 \h </w:delInstrText>
        </w:r>
        <w:r w:rsidR="000B0BD9" w:rsidRPr="00CE178C" w:rsidDel="00CE4054">
          <w:rPr>
            <w:noProof w:val="0"/>
            <w:webHidden/>
            <w:lang w:val="en-CA"/>
            <w:rPrChange w:id="1611" w:author="Vladymyr Kozyr" w:date="2021-07-31T19:40:00Z">
              <w:rPr>
                <w:webHidden/>
              </w:rPr>
            </w:rPrChange>
          </w:rPr>
        </w:r>
        <w:r w:rsidR="000B0BD9" w:rsidRPr="00CE178C" w:rsidDel="00CE4054">
          <w:rPr>
            <w:noProof w:val="0"/>
            <w:webHidden/>
            <w:lang w:val="en-CA"/>
            <w:rPrChange w:id="1612" w:author="Vladymyr Kozyr" w:date="2021-07-31T19:40:00Z">
              <w:rPr>
                <w:webHidden/>
              </w:rPr>
            </w:rPrChange>
          </w:rPr>
          <w:fldChar w:fldCharType="separate"/>
        </w:r>
        <w:r w:rsidR="000B0BD9" w:rsidRPr="00CE178C" w:rsidDel="00CE4054">
          <w:rPr>
            <w:noProof w:val="0"/>
            <w:webHidden/>
            <w:lang w:val="en-CA"/>
            <w:rPrChange w:id="1613" w:author="Vladymyr Kozyr" w:date="2021-07-31T19:40:00Z">
              <w:rPr>
                <w:webHidden/>
              </w:rPr>
            </w:rPrChange>
          </w:rPr>
          <w:delText>6</w:delText>
        </w:r>
        <w:r w:rsidR="000B0BD9" w:rsidRPr="00CE178C" w:rsidDel="00CE4054">
          <w:rPr>
            <w:noProof w:val="0"/>
            <w:webHidden/>
            <w:lang w:val="en-CA"/>
            <w:rPrChange w:id="1614" w:author="Vladymyr Kozyr" w:date="2021-07-31T19:40:00Z">
              <w:rPr>
                <w:webHidden/>
              </w:rPr>
            </w:rPrChange>
          </w:rPr>
          <w:fldChar w:fldCharType="end"/>
        </w:r>
        <w:r w:rsidRPr="00CE178C" w:rsidDel="00CE4054">
          <w:rPr>
            <w:noProof w:val="0"/>
            <w:lang w:val="en-CA"/>
            <w:rPrChange w:id="1615" w:author="Vladymyr Kozyr" w:date="2021-07-31T19:40:00Z">
              <w:rPr/>
            </w:rPrChange>
          </w:rPr>
          <w:fldChar w:fldCharType="end"/>
        </w:r>
      </w:del>
    </w:p>
    <w:p w14:paraId="7E513FF5" w14:textId="770CA58B" w:rsidR="000B0BD9" w:rsidRPr="00CE178C" w:rsidDel="00CE4054" w:rsidRDefault="00AB7CDF">
      <w:pPr>
        <w:pStyle w:val="TOC2"/>
        <w:rPr>
          <w:del w:id="1616" w:author="Vladymyr Kozyr" w:date="2021-02-02T21:32:00Z"/>
          <w:rFonts w:asciiTheme="minorHAnsi" w:eastAsiaTheme="minorEastAsia" w:hAnsiTheme="minorHAnsi"/>
          <w:bCs/>
          <w:noProof w:val="0"/>
          <w:szCs w:val="22"/>
          <w:lang w:val="en-CA"/>
          <w:rPrChange w:id="1617" w:author="Vladymyr Kozyr" w:date="2021-07-31T19:40:00Z">
            <w:rPr>
              <w:del w:id="1618" w:author="Vladymyr Kozyr" w:date="2021-02-02T21:32:00Z"/>
              <w:rFonts w:asciiTheme="minorHAnsi" w:eastAsiaTheme="minorEastAsia" w:hAnsiTheme="minorHAnsi"/>
              <w:bCs w:val="0"/>
              <w:szCs w:val="22"/>
            </w:rPr>
          </w:rPrChange>
        </w:rPr>
      </w:pPr>
      <w:del w:id="1619" w:author="Vladymyr Kozyr" w:date="2021-02-02T21:32:00Z">
        <w:r w:rsidRPr="00CE178C" w:rsidDel="00CE4054">
          <w:rPr>
            <w:b w:val="0"/>
            <w:bCs/>
            <w:noProof w:val="0"/>
            <w:lang w:val="en-CA"/>
            <w:rPrChange w:id="1620" w:author="Vladymyr Kozyr" w:date="2021-07-31T19:40:00Z">
              <w:rPr>
                <w:b/>
                <w:bCs w:val="0"/>
                <w:noProof/>
              </w:rPr>
            </w:rPrChange>
          </w:rPr>
          <w:fldChar w:fldCharType="begin"/>
        </w:r>
        <w:r w:rsidRPr="00CE178C" w:rsidDel="00CE4054">
          <w:rPr>
            <w:noProof w:val="0"/>
            <w:lang w:val="en-CA"/>
            <w:rPrChange w:id="1621" w:author="Vladymyr Kozyr" w:date="2021-07-31T19:40:00Z">
              <w:rPr/>
            </w:rPrChange>
          </w:rPr>
          <w:delInstrText xml:space="preserve"> HYPERLINK \l "_Toc60592083" </w:delInstrText>
        </w:r>
        <w:r w:rsidRPr="00CE178C" w:rsidDel="00CE4054">
          <w:rPr>
            <w:b w:val="0"/>
            <w:bCs/>
            <w:noProof w:val="0"/>
            <w:lang w:val="en-CA"/>
            <w:rPrChange w:id="1622" w:author="Vladymyr Kozyr" w:date="2021-07-31T19:40:00Z">
              <w:rPr>
                <w:b/>
                <w:bCs w:val="0"/>
                <w:noProof/>
              </w:rPr>
            </w:rPrChange>
          </w:rPr>
          <w:fldChar w:fldCharType="separate"/>
        </w:r>
      </w:del>
      <w:ins w:id="1623" w:author="Vladymyr Kozyr" w:date="2021-03-28T13:31:00Z">
        <w:r w:rsidR="00FD00CC" w:rsidRPr="00CE178C">
          <w:rPr>
            <w:noProof w:val="0"/>
            <w:lang w:val="en-CA"/>
            <w:rPrChange w:id="1624" w:author="Vladymyr Kozyr" w:date="2021-07-31T19:40:00Z">
              <w:rPr/>
            </w:rPrChange>
          </w:rPr>
          <w:t>Error! Hyperlink reference not valid.</w:t>
        </w:r>
      </w:ins>
      <w:del w:id="1625" w:author="Vladymyr Kozyr" w:date="2021-02-02T21:32:00Z">
        <w:r w:rsidR="000B0BD9" w:rsidRPr="00CE178C" w:rsidDel="00CE4054">
          <w:rPr>
            <w:rStyle w:val="Hyperlink"/>
            <w:rFonts w:cs="Arial"/>
            <w:noProof w:val="0"/>
            <w:lang w:val="en-CA"/>
            <w:rPrChange w:id="1626" w:author="Vladymyr Kozyr" w:date="2021-07-31T19:40:00Z">
              <w:rPr>
                <w:rStyle w:val="Hyperlink"/>
                <w:rFonts w:cs="Arial"/>
              </w:rPr>
            </w:rPrChange>
          </w:rPr>
          <w:delText>3.1.</w:delText>
        </w:r>
        <w:r w:rsidR="000B0BD9" w:rsidRPr="00CE178C" w:rsidDel="00CE4054">
          <w:rPr>
            <w:rFonts w:asciiTheme="minorHAnsi" w:eastAsiaTheme="minorEastAsia" w:hAnsiTheme="minorHAnsi"/>
            <w:noProof w:val="0"/>
            <w:szCs w:val="22"/>
            <w:lang w:val="en-CA"/>
            <w:rPrChange w:id="1627" w:author="Vladymyr Kozyr" w:date="2021-07-31T19:40:00Z">
              <w:rPr>
                <w:rFonts w:asciiTheme="minorHAnsi" w:eastAsiaTheme="minorEastAsia" w:hAnsiTheme="minorHAnsi"/>
                <w:szCs w:val="22"/>
              </w:rPr>
            </w:rPrChange>
          </w:rPr>
          <w:tab/>
        </w:r>
        <w:r w:rsidR="000B0BD9" w:rsidRPr="00CE178C" w:rsidDel="00CE4054">
          <w:rPr>
            <w:rStyle w:val="Hyperlink"/>
            <w:noProof w:val="0"/>
            <w:lang w:val="en-CA"/>
            <w:rPrChange w:id="1628" w:author="Vladymyr Kozyr" w:date="2021-07-31T19:40:00Z">
              <w:rPr>
                <w:rStyle w:val="Hyperlink"/>
              </w:rPr>
            </w:rPrChange>
          </w:rPr>
          <w:delText>Importance of Fishery Visualization</w:delText>
        </w:r>
        <w:r w:rsidR="000B0BD9" w:rsidRPr="00CE178C" w:rsidDel="00CE4054">
          <w:rPr>
            <w:noProof w:val="0"/>
            <w:webHidden/>
            <w:lang w:val="en-CA"/>
            <w:rPrChange w:id="1629" w:author="Vladymyr Kozyr" w:date="2021-07-31T19:40:00Z">
              <w:rPr>
                <w:webHidden/>
              </w:rPr>
            </w:rPrChange>
          </w:rPr>
          <w:tab/>
        </w:r>
        <w:r w:rsidR="000B0BD9" w:rsidRPr="00CE178C" w:rsidDel="00CE4054">
          <w:rPr>
            <w:b w:val="0"/>
            <w:bCs/>
            <w:noProof w:val="0"/>
            <w:webHidden/>
            <w:lang w:val="en-CA"/>
            <w:rPrChange w:id="1630" w:author="Vladymyr Kozyr" w:date="2021-07-31T19:40:00Z">
              <w:rPr>
                <w:b/>
                <w:bCs w:val="0"/>
                <w:noProof/>
                <w:webHidden/>
              </w:rPr>
            </w:rPrChange>
          </w:rPr>
          <w:fldChar w:fldCharType="begin"/>
        </w:r>
        <w:r w:rsidR="000B0BD9" w:rsidRPr="00CE178C" w:rsidDel="00CE4054">
          <w:rPr>
            <w:noProof w:val="0"/>
            <w:webHidden/>
            <w:lang w:val="en-CA"/>
            <w:rPrChange w:id="1631" w:author="Vladymyr Kozyr" w:date="2021-07-31T19:40:00Z">
              <w:rPr>
                <w:webHidden/>
              </w:rPr>
            </w:rPrChange>
          </w:rPr>
          <w:delInstrText xml:space="preserve"> PAGEREF _Toc60592083 \h </w:delInstrText>
        </w:r>
        <w:r w:rsidR="000B0BD9" w:rsidRPr="00CE178C" w:rsidDel="00CE4054">
          <w:rPr>
            <w:b w:val="0"/>
            <w:bCs/>
            <w:noProof w:val="0"/>
            <w:webHidden/>
            <w:lang w:val="en-CA"/>
            <w:rPrChange w:id="1632" w:author="Vladymyr Kozyr" w:date="2021-07-31T19:40:00Z">
              <w:rPr>
                <w:b/>
                <w:bCs w:val="0"/>
                <w:noProof/>
                <w:webHidden/>
              </w:rPr>
            </w:rPrChange>
          </w:rPr>
        </w:r>
        <w:r w:rsidR="000B0BD9" w:rsidRPr="00CE178C" w:rsidDel="00CE4054">
          <w:rPr>
            <w:b w:val="0"/>
            <w:bCs/>
            <w:noProof w:val="0"/>
            <w:webHidden/>
            <w:lang w:val="en-CA"/>
            <w:rPrChange w:id="1633" w:author="Vladymyr Kozyr" w:date="2021-07-31T19:40:00Z">
              <w:rPr>
                <w:b/>
                <w:bCs w:val="0"/>
                <w:noProof/>
                <w:webHidden/>
              </w:rPr>
            </w:rPrChange>
          </w:rPr>
          <w:fldChar w:fldCharType="separate"/>
        </w:r>
        <w:r w:rsidR="000B0BD9" w:rsidRPr="00CE178C" w:rsidDel="00CE4054">
          <w:rPr>
            <w:noProof w:val="0"/>
            <w:webHidden/>
            <w:lang w:val="en-CA"/>
            <w:rPrChange w:id="1634" w:author="Vladymyr Kozyr" w:date="2021-07-31T19:40:00Z">
              <w:rPr>
                <w:webHidden/>
              </w:rPr>
            </w:rPrChange>
          </w:rPr>
          <w:delText>6</w:delText>
        </w:r>
        <w:r w:rsidR="000B0BD9" w:rsidRPr="00CE178C" w:rsidDel="00CE4054">
          <w:rPr>
            <w:b w:val="0"/>
            <w:bCs/>
            <w:noProof w:val="0"/>
            <w:webHidden/>
            <w:lang w:val="en-CA"/>
            <w:rPrChange w:id="1635" w:author="Vladymyr Kozyr" w:date="2021-07-31T19:40:00Z">
              <w:rPr>
                <w:b/>
                <w:bCs w:val="0"/>
                <w:noProof/>
                <w:webHidden/>
              </w:rPr>
            </w:rPrChange>
          </w:rPr>
          <w:fldChar w:fldCharType="end"/>
        </w:r>
        <w:r w:rsidRPr="00CE178C" w:rsidDel="00CE4054">
          <w:rPr>
            <w:b w:val="0"/>
            <w:bCs/>
            <w:noProof w:val="0"/>
            <w:lang w:val="en-CA"/>
            <w:rPrChange w:id="1636" w:author="Vladymyr Kozyr" w:date="2021-07-31T19:40:00Z">
              <w:rPr>
                <w:b/>
                <w:bCs w:val="0"/>
                <w:noProof/>
              </w:rPr>
            </w:rPrChange>
          </w:rPr>
          <w:fldChar w:fldCharType="end"/>
        </w:r>
      </w:del>
    </w:p>
    <w:p w14:paraId="0E0F9663" w14:textId="63C26BB4" w:rsidR="000B0BD9" w:rsidRPr="00CE178C" w:rsidDel="00CE4054" w:rsidRDefault="00AB7CDF">
      <w:pPr>
        <w:pStyle w:val="TOC2"/>
        <w:rPr>
          <w:del w:id="1637" w:author="Vladymyr Kozyr" w:date="2021-02-02T21:32:00Z"/>
          <w:rFonts w:asciiTheme="minorHAnsi" w:eastAsiaTheme="minorEastAsia" w:hAnsiTheme="minorHAnsi"/>
          <w:bCs/>
          <w:noProof w:val="0"/>
          <w:szCs w:val="22"/>
          <w:lang w:val="en-CA"/>
          <w:rPrChange w:id="1638" w:author="Vladymyr Kozyr" w:date="2021-07-31T19:40:00Z">
            <w:rPr>
              <w:del w:id="1639" w:author="Vladymyr Kozyr" w:date="2021-02-02T21:32:00Z"/>
              <w:rFonts w:asciiTheme="minorHAnsi" w:eastAsiaTheme="minorEastAsia" w:hAnsiTheme="minorHAnsi"/>
              <w:bCs w:val="0"/>
              <w:szCs w:val="22"/>
            </w:rPr>
          </w:rPrChange>
        </w:rPr>
      </w:pPr>
      <w:del w:id="1640" w:author="Vladymyr Kozyr" w:date="2021-02-02T21:32:00Z">
        <w:r w:rsidRPr="00CE178C" w:rsidDel="00CE4054">
          <w:rPr>
            <w:b w:val="0"/>
            <w:bCs/>
            <w:noProof w:val="0"/>
            <w:lang w:val="en-CA"/>
            <w:rPrChange w:id="1641" w:author="Vladymyr Kozyr" w:date="2021-07-31T19:40:00Z">
              <w:rPr>
                <w:b/>
                <w:bCs w:val="0"/>
                <w:noProof/>
              </w:rPr>
            </w:rPrChange>
          </w:rPr>
          <w:fldChar w:fldCharType="begin"/>
        </w:r>
        <w:r w:rsidRPr="00CE178C" w:rsidDel="00CE4054">
          <w:rPr>
            <w:noProof w:val="0"/>
            <w:lang w:val="en-CA"/>
            <w:rPrChange w:id="1642" w:author="Vladymyr Kozyr" w:date="2021-07-31T19:40:00Z">
              <w:rPr/>
            </w:rPrChange>
          </w:rPr>
          <w:delInstrText xml:space="preserve"> HYPERLINK \l "_Toc60592084" </w:delInstrText>
        </w:r>
        <w:r w:rsidRPr="00CE178C" w:rsidDel="00CE4054">
          <w:rPr>
            <w:b w:val="0"/>
            <w:bCs/>
            <w:noProof w:val="0"/>
            <w:lang w:val="en-CA"/>
            <w:rPrChange w:id="1643" w:author="Vladymyr Kozyr" w:date="2021-07-31T19:40:00Z">
              <w:rPr>
                <w:b/>
                <w:bCs w:val="0"/>
                <w:noProof/>
              </w:rPr>
            </w:rPrChange>
          </w:rPr>
          <w:fldChar w:fldCharType="separate"/>
        </w:r>
      </w:del>
      <w:ins w:id="1644" w:author="Vladymyr Kozyr" w:date="2021-03-28T13:31:00Z">
        <w:r w:rsidR="00FD00CC" w:rsidRPr="00CE178C">
          <w:rPr>
            <w:noProof w:val="0"/>
            <w:lang w:val="en-CA"/>
            <w:rPrChange w:id="1645" w:author="Vladymyr Kozyr" w:date="2021-07-31T19:40:00Z">
              <w:rPr/>
            </w:rPrChange>
          </w:rPr>
          <w:t>Error! Hyperlink reference not valid.</w:t>
        </w:r>
      </w:ins>
      <w:del w:id="1646" w:author="Vladymyr Kozyr" w:date="2021-02-02T21:32:00Z">
        <w:r w:rsidR="000B0BD9" w:rsidRPr="00CE178C" w:rsidDel="00CE4054">
          <w:rPr>
            <w:rStyle w:val="Hyperlink"/>
            <w:rFonts w:cs="Arial"/>
            <w:noProof w:val="0"/>
            <w:lang w:val="en-CA"/>
            <w:rPrChange w:id="1647" w:author="Vladymyr Kozyr" w:date="2021-07-31T19:40:00Z">
              <w:rPr>
                <w:rStyle w:val="Hyperlink"/>
                <w:rFonts w:cs="Arial"/>
              </w:rPr>
            </w:rPrChange>
          </w:rPr>
          <w:delText>3.2.</w:delText>
        </w:r>
        <w:r w:rsidR="000B0BD9" w:rsidRPr="00CE178C" w:rsidDel="00CE4054">
          <w:rPr>
            <w:rFonts w:asciiTheme="minorHAnsi" w:eastAsiaTheme="minorEastAsia" w:hAnsiTheme="minorHAnsi"/>
            <w:noProof w:val="0"/>
            <w:szCs w:val="22"/>
            <w:lang w:val="en-CA"/>
            <w:rPrChange w:id="1648" w:author="Vladymyr Kozyr" w:date="2021-07-31T19:40:00Z">
              <w:rPr>
                <w:rFonts w:asciiTheme="minorHAnsi" w:eastAsiaTheme="minorEastAsia" w:hAnsiTheme="minorHAnsi"/>
                <w:szCs w:val="22"/>
              </w:rPr>
            </w:rPrChange>
          </w:rPr>
          <w:tab/>
        </w:r>
        <w:r w:rsidR="000B0BD9" w:rsidRPr="00CE178C" w:rsidDel="00CE4054">
          <w:rPr>
            <w:rStyle w:val="Hyperlink"/>
            <w:noProof w:val="0"/>
            <w:lang w:val="en-CA"/>
            <w:rPrChange w:id="1649" w:author="Vladymyr Kozyr" w:date="2021-07-31T19:40:00Z">
              <w:rPr>
                <w:rStyle w:val="Hyperlink"/>
              </w:rPr>
            </w:rPrChange>
          </w:rPr>
          <w:delText>Data Source and Visualization Motivation</w:delText>
        </w:r>
        <w:r w:rsidR="000B0BD9" w:rsidRPr="00CE178C" w:rsidDel="00CE4054">
          <w:rPr>
            <w:noProof w:val="0"/>
            <w:webHidden/>
            <w:lang w:val="en-CA"/>
            <w:rPrChange w:id="1650" w:author="Vladymyr Kozyr" w:date="2021-07-31T19:40:00Z">
              <w:rPr>
                <w:webHidden/>
              </w:rPr>
            </w:rPrChange>
          </w:rPr>
          <w:tab/>
        </w:r>
        <w:r w:rsidR="000B0BD9" w:rsidRPr="00CE178C" w:rsidDel="00CE4054">
          <w:rPr>
            <w:b w:val="0"/>
            <w:bCs/>
            <w:noProof w:val="0"/>
            <w:webHidden/>
            <w:lang w:val="en-CA"/>
            <w:rPrChange w:id="1651" w:author="Vladymyr Kozyr" w:date="2021-07-31T19:40:00Z">
              <w:rPr>
                <w:b/>
                <w:bCs w:val="0"/>
                <w:noProof/>
                <w:webHidden/>
              </w:rPr>
            </w:rPrChange>
          </w:rPr>
          <w:fldChar w:fldCharType="begin"/>
        </w:r>
        <w:r w:rsidR="000B0BD9" w:rsidRPr="00CE178C" w:rsidDel="00CE4054">
          <w:rPr>
            <w:noProof w:val="0"/>
            <w:webHidden/>
            <w:lang w:val="en-CA"/>
            <w:rPrChange w:id="1652" w:author="Vladymyr Kozyr" w:date="2021-07-31T19:40:00Z">
              <w:rPr>
                <w:webHidden/>
              </w:rPr>
            </w:rPrChange>
          </w:rPr>
          <w:delInstrText xml:space="preserve"> PAGEREF _Toc60592084 \h </w:delInstrText>
        </w:r>
        <w:r w:rsidR="000B0BD9" w:rsidRPr="00CE178C" w:rsidDel="00CE4054">
          <w:rPr>
            <w:b w:val="0"/>
            <w:bCs/>
            <w:noProof w:val="0"/>
            <w:webHidden/>
            <w:lang w:val="en-CA"/>
            <w:rPrChange w:id="1653" w:author="Vladymyr Kozyr" w:date="2021-07-31T19:40:00Z">
              <w:rPr>
                <w:b/>
                <w:bCs w:val="0"/>
                <w:noProof/>
                <w:webHidden/>
              </w:rPr>
            </w:rPrChange>
          </w:rPr>
        </w:r>
        <w:r w:rsidR="000B0BD9" w:rsidRPr="00CE178C" w:rsidDel="00CE4054">
          <w:rPr>
            <w:b w:val="0"/>
            <w:bCs/>
            <w:noProof w:val="0"/>
            <w:webHidden/>
            <w:lang w:val="en-CA"/>
            <w:rPrChange w:id="1654" w:author="Vladymyr Kozyr" w:date="2021-07-31T19:40:00Z">
              <w:rPr>
                <w:b/>
                <w:bCs w:val="0"/>
                <w:noProof/>
                <w:webHidden/>
              </w:rPr>
            </w:rPrChange>
          </w:rPr>
          <w:fldChar w:fldCharType="separate"/>
        </w:r>
        <w:r w:rsidR="000B0BD9" w:rsidRPr="00CE178C" w:rsidDel="00CE4054">
          <w:rPr>
            <w:noProof w:val="0"/>
            <w:webHidden/>
            <w:lang w:val="en-CA"/>
            <w:rPrChange w:id="1655" w:author="Vladymyr Kozyr" w:date="2021-07-31T19:40:00Z">
              <w:rPr>
                <w:webHidden/>
              </w:rPr>
            </w:rPrChange>
          </w:rPr>
          <w:delText>7</w:delText>
        </w:r>
        <w:r w:rsidR="000B0BD9" w:rsidRPr="00CE178C" w:rsidDel="00CE4054">
          <w:rPr>
            <w:b w:val="0"/>
            <w:bCs/>
            <w:noProof w:val="0"/>
            <w:webHidden/>
            <w:lang w:val="en-CA"/>
            <w:rPrChange w:id="1656" w:author="Vladymyr Kozyr" w:date="2021-07-31T19:40:00Z">
              <w:rPr>
                <w:b/>
                <w:bCs w:val="0"/>
                <w:noProof/>
                <w:webHidden/>
              </w:rPr>
            </w:rPrChange>
          </w:rPr>
          <w:fldChar w:fldCharType="end"/>
        </w:r>
        <w:r w:rsidRPr="00CE178C" w:rsidDel="00CE4054">
          <w:rPr>
            <w:b w:val="0"/>
            <w:bCs/>
            <w:noProof w:val="0"/>
            <w:lang w:val="en-CA"/>
            <w:rPrChange w:id="1657" w:author="Vladymyr Kozyr" w:date="2021-07-31T19:40:00Z">
              <w:rPr>
                <w:b/>
                <w:bCs w:val="0"/>
                <w:noProof/>
              </w:rPr>
            </w:rPrChange>
          </w:rPr>
          <w:fldChar w:fldCharType="end"/>
        </w:r>
      </w:del>
    </w:p>
    <w:p w14:paraId="07091B86" w14:textId="166CD19D" w:rsidR="000B0BD9" w:rsidRPr="00CE178C" w:rsidDel="00CE4054" w:rsidRDefault="00AB7CDF">
      <w:pPr>
        <w:pStyle w:val="TOC2"/>
        <w:rPr>
          <w:del w:id="1658" w:author="Vladymyr Kozyr" w:date="2021-02-02T21:32:00Z"/>
          <w:rFonts w:asciiTheme="minorHAnsi" w:eastAsiaTheme="minorEastAsia" w:hAnsiTheme="minorHAnsi"/>
          <w:bCs/>
          <w:noProof w:val="0"/>
          <w:szCs w:val="22"/>
          <w:lang w:val="en-CA"/>
          <w:rPrChange w:id="1659" w:author="Vladymyr Kozyr" w:date="2021-07-31T19:40:00Z">
            <w:rPr>
              <w:del w:id="1660" w:author="Vladymyr Kozyr" w:date="2021-02-02T21:32:00Z"/>
              <w:rFonts w:asciiTheme="minorHAnsi" w:eastAsiaTheme="minorEastAsia" w:hAnsiTheme="minorHAnsi"/>
              <w:bCs w:val="0"/>
              <w:szCs w:val="22"/>
            </w:rPr>
          </w:rPrChange>
        </w:rPr>
      </w:pPr>
      <w:del w:id="1661" w:author="Vladymyr Kozyr" w:date="2021-02-02T21:32:00Z">
        <w:r w:rsidRPr="00CE178C" w:rsidDel="00CE4054">
          <w:rPr>
            <w:b w:val="0"/>
            <w:bCs/>
            <w:noProof w:val="0"/>
            <w:lang w:val="en-CA"/>
            <w:rPrChange w:id="1662" w:author="Vladymyr Kozyr" w:date="2021-07-31T19:40:00Z">
              <w:rPr>
                <w:b/>
                <w:bCs w:val="0"/>
                <w:noProof/>
              </w:rPr>
            </w:rPrChange>
          </w:rPr>
          <w:fldChar w:fldCharType="begin"/>
        </w:r>
        <w:r w:rsidRPr="00CE178C" w:rsidDel="00CE4054">
          <w:rPr>
            <w:noProof w:val="0"/>
            <w:lang w:val="en-CA"/>
            <w:rPrChange w:id="1663" w:author="Vladymyr Kozyr" w:date="2021-07-31T19:40:00Z">
              <w:rPr/>
            </w:rPrChange>
          </w:rPr>
          <w:delInstrText xml:space="preserve"> HYPERLINK \l "_Toc60592085" </w:delInstrText>
        </w:r>
        <w:r w:rsidRPr="00CE178C" w:rsidDel="00CE4054">
          <w:rPr>
            <w:b w:val="0"/>
            <w:bCs/>
            <w:noProof w:val="0"/>
            <w:lang w:val="en-CA"/>
            <w:rPrChange w:id="1664" w:author="Vladymyr Kozyr" w:date="2021-07-31T19:40:00Z">
              <w:rPr>
                <w:b/>
                <w:bCs w:val="0"/>
                <w:noProof/>
              </w:rPr>
            </w:rPrChange>
          </w:rPr>
          <w:fldChar w:fldCharType="separate"/>
        </w:r>
      </w:del>
      <w:ins w:id="1665" w:author="Vladymyr Kozyr" w:date="2021-03-28T13:31:00Z">
        <w:r w:rsidR="00FD00CC" w:rsidRPr="00CE178C">
          <w:rPr>
            <w:noProof w:val="0"/>
            <w:lang w:val="en-CA"/>
            <w:rPrChange w:id="1666" w:author="Vladymyr Kozyr" w:date="2021-07-31T19:40:00Z">
              <w:rPr/>
            </w:rPrChange>
          </w:rPr>
          <w:t>Error! Hyperlink reference not valid.</w:t>
        </w:r>
      </w:ins>
      <w:del w:id="1667" w:author="Vladymyr Kozyr" w:date="2021-02-02T21:32:00Z">
        <w:r w:rsidR="000B0BD9" w:rsidRPr="00CE178C" w:rsidDel="00CE4054">
          <w:rPr>
            <w:rStyle w:val="Hyperlink"/>
            <w:rFonts w:cs="Arial"/>
            <w:noProof w:val="0"/>
            <w:lang w:val="en-CA"/>
            <w:rPrChange w:id="1668" w:author="Vladymyr Kozyr" w:date="2021-07-31T19:40:00Z">
              <w:rPr>
                <w:rStyle w:val="Hyperlink"/>
                <w:rFonts w:cs="Arial"/>
              </w:rPr>
            </w:rPrChange>
          </w:rPr>
          <w:delText>3.3.</w:delText>
        </w:r>
        <w:r w:rsidR="000B0BD9" w:rsidRPr="00CE178C" w:rsidDel="00CE4054">
          <w:rPr>
            <w:rFonts w:asciiTheme="minorHAnsi" w:eastAsiaTheme="minorEastAsia" w:hAnsiTheme="minorHAnsi"/>
            <w:noProof w:val="0"/>
            <w:szCs w:val="22"/>
            <w:lang w:val="en-CA"/>
            <w:rPrChange w:id="1669" w:author="Vladymyr Kozyr" w:date="2021-07-31T19:40:00Z">
              <w:rPr>
                <w:rFonts w:asciiTheme="minorHAnsi" w:eastAsiaTheme="minorEastAsia" w:hAnsiTheme="minorHAnsi"/>
                <w:szCs w:val="22"/>
              </w:rPr>
            </w:rPrChange>
          </w:rPr>
          <w:tab/>
        </w:r>
        <w:r w:rsidR="000B0BD9" w:rsidRPr="00CE178C" w:rsidDel="00CE4054">
          <w:rPr>
            <w:rStyle w:val="Hyperlink"/>
            <w:noProof w:val="0"/>
            <w:lang w:val="en-CA"/>
            <w:rPrChange w:id="1670" w:author="Vladymyr Kozyr" w:date="2021-07-31T19:40:00Z">
              <w:rPr>
                <w:rStyle w:val="Hyperlink"/>
              </w:rPr>
            </w:rPrChange>
          </w:rPr>
          <w:delText>Problem Set</w:delText>
        </w:r>
        <w:r w:rsidR="000B0BD9" w:rsidRPr="00CE178C" w:rsidDel="00CE4054">
          <w:rPr>
            <w:noProof w:val="0"/>
            <w:webHidden/>
            <w:lang w:val="en-CA"/>
            <w:rPrChange w:id="1671" w:author="Vladymyr Kozyr" w:date="2021-07-31T19:40:00Z">
              <w:rPr>
                <w:webHidden/>
              </w:rPr>
            </w:rPrChange>
          </w:rPr>
          <w:tab/>
        </w:r>
        <w:r w:rsidR="000B0BD9" w:rsidRPr="00CE178C" w:rsidDel="00CE4054">
          <w:rPr>
            <w:b w:val="0"/>
            <w:bCs/>
            <w:noProof w:val="0"/>
            <w:webHidden/>
            <w:lang w:val="en-CA"/>
            <w:rPrChange w:id="1672" w:author="Vladymyr Kozyr" w:date="2021-07-31T19:40:00Z">
              <w:rPr>
                <w:b/>
                <w:bCs w:val="0"/>
                <w:noProof/>
                <w:webHidden/>
              </w:rPr>
            </w:rPrChange>
          </w:rPr>
          <w:fldChar w:fldCharType="begin"/>
        </w:r>
        <w:r w:rsidR="000B0BD9" w:rsidRPr="00CE178C" w:rsidDel="00CE4054">
          <w:rPr>
            <w:noProof w:val="0"/>
            <w:webHidden/>
            <w:lang w:val="en-CA"/>
            <w:rPrChange w:id="1673" w:author="Vladymyr Kozyr" w:date="2021-07-31T19:40:00Z">
              <w:rPr>
                <w:webHidden/>
              </w:rPr>
            </w:rPrChange>
          </w:rPr>
          <w:delInstrText xml:space="preserve"> PAGEREF _Toc60592085 \h </w:delInstrText>
        </w:r>
        <w:r w:rsidR="000B0BD9" w:rsidRPr="00CE178C" w:rsidDel="00CE4054">
          <w:rPr>
            <w:b w:val="0"/>
            <w:bCs/>
            <w:noProof w:val="0"/>
            <w:webHidden/>
            <w:lang w:val="en-CA"/>
            <w:rPrChange w:id="1674" w:author="Vladymyr Kozyr" w:date="2021-07-31T19:40:00Z">
              <w:rPr>
                <w:b/>
                <w:bCs w:val="0"/>
                <w:noProof/>
                <w:webHidden/>
              </w:rPr>
            </w:rPrChange>
          </w:rPr>
        </w:r>
        <w:r w:rsidR="000B0BD9" w:rsidRPr="00CE178C" w:rsidDel="00CE4054">
          <w:rPr>
            <w:b w:val="0"/>
            <w:bCs/>
            <w:noProof w:val="0"/>
            <w:webHidden/>
            <w:lang w:val="en-CA"/>
            <w:rPrChange w:id="1675" w:author="Vladymyr Kozyr" w:date="2021-07-31T19:40:00Z">
              <w:rPr>
                <w:b/>
                <w:bCs w:val="0"/>
                <w:noProof/>
                <w:webHidden/>
              </w:rPr>
            </w:rPrChange>
          </w:rPr>
          <w:fldChar w:fldCharType="separate"/>
        </w:r>
        <w:r w:rsidR="000B0BD9" w:rsidRPr="00CE178C" w:rsidDel="00CE4054">
          <w:rPr>
            <w:noProof w:val="0"/>
            <w:webHidden/>
            <w:lang w:val="en-CA"/>
            <w:rPrChange w:id="1676" w:author="Vladymyr Kozyr" w:date="2021-07-31T19:40:00Z">
              <w:rPr>
                <w:webHidden/>
              </w:rPr>
            </w:rPrChange>
          </w:rPr>
          <w:delText>8</w:delText>
        </w:r>
        <w:r w:rsidR="000B0BD9" w:rsidRPr="00CE178C" w:rsidDel="00CE4054">
          <w:rPr>
            <w:b w:val="0"/>
            <w:bCs/>
            <w:noProof w:val="0"/>
            <w:webHidden/>
            <w:lang w:val="en-CA"/>
            <w:rPrChange w:id="1677" w:author="Vladymyr Kozyr" w:date="2021-07-31T19:40:00Z">
              <w:rPr>
                <w:b/>
                <w:bCs w:val="0"/>
                <w:noProof/>
                <w:webHidden/>
              </w:rPr>
            </w:rPrChange>
          </w:rPr>
          <w:fldChar w:fldCharType="end"/>
        </w:r>
        <w:r w:rsidRPr="00CE178C" w:rsidDel="00CE4054">
          <w:rPr>
            <w:b w:val="0"/>
            <w:bCs/>
            <w:noProof w:val="0"/>
            <w:lang w:val="en-CA"/>
            <w:rPrChange w:id="1678" w:author="Vladymyr Kozyr" w:date="2021-07-31T19:40:00Z">
              <w:rPr>
                <w:b/>
                <w:bCs w:val="0"/>
                <w:noProof/>
              </w:rPr>
            </w:rPrChange>
          </w:rPr>
          <w:fldChar w:fldCharType="end"/>
        </w:r>
      </w:del>
    </w:p>
    <w:p w14:paraId="0371A911" w14:textId="3996F345" w:rsidR="000B0BD9" w:rsidRPr="00CE178C" w:rsidDel="00CE4054" w:rsidRDefault="00AB7CDF">
      <w:pPr>
        <w:pStyle w:val="TOC3"/>
        <w:tabs>
          <w:tab w:val="left" w:pos="1440"/>
          <w:tab w:val="right" w:leader="dot" w:pos="8630"/>
        </w:tabs>
        <w:rPr>
          <w:del w:id="1679" w:author="Vladymyr Kozyr" w:date="2021-02-02T21:32:00Z"/>
          <w:rFonts w:asciiTheme="minorHAnsi" w:eastAsiaTheme="minorEastAsia" w:hAnsiTheme="minorHAnsi"/>
          <w:szCs w:val="22"/>
          <w:lang w:val="en-CA"/>
          <w:rPrChange w:id="1680" w:author="Vladymyr Kozyr" w:date="2021-07-31T19:40:00Z">
            <w:rPr>
              <w:del w:id="1681" w:author="Vladymyr Kozyr" w:date="2021-02-02T21:32:00Z"/>
              <w:rFonts w:asciiTheme="minorHAnsi" w:eastAsiaTheme="minorEastAsia" w:hAnsiTheme="minorHAnsi"/>
              <w:noProof/>
              <w:szCs w:val="22"/>
            </w:rPr>
          </w:rPrChange>
        </w:rPr>
      </w:pPr>
      <w:del w:id="1682" w:author="Vladymyr Kozyr" w:date="2021-02-02T21:32:00Z">
        <w:r w:rsidRPr="00CE178C" w:rsidDel="00CE4054">
          <w:rPr>
            <w:lang w:val="en-CA"/>
            <w:rPrChange w:id="1683" w:author="Vladymyr Kozyr" w:date="2021-07-31T19:40:00Z">
              <w:rPr>
                <w:noProof/>
              </w:rPr>
            </w:rPrChange>
          </w:rPr>
          <w:fldChar w:fldCharType="begin"/>
        </w:r>
        <w:r w:rsidRPr="00CE178C" w:rsidDel="00CE4054">
          <w:rPr>
            <w:lang w:val="en-CA"/>
            <w:rPrChange w:id="1684" w:author="Vladymyr Kozyr" w:date="2021-07-31T19:40:00Z">
              <w:rPr>
                <w:noProof/>
              </w:rPr>
            </w:rPrChange>
          </w:rPr>
          <w:delInstrText xml:space="preserve"> HYPERLINK \l "_Toc60592086" </w:delInstrText>
        </w:r>
        <w:r w:rsidRPr="00CE178C" w:rsidDel="00CE4054">
          <w:rPr>
            <w:lang w:val="en-CA"/>
            <w:rPrChange w:id="1685" w:author="Vladymyr Kozyr" w:date="2021-07-31T19:40:00Z">
              <w:rPr>
                <w:noProof/>
              </w:rPr>
            </w:rPrChange>
          </w:rPr>
          <w:fldChar w:fldCharType="separate"/>
        </w:r>
      </w:del>
      <w:ins w:id="1686" w:author="Vladymyr Kozyr" w:date="2021-03-28T13:31:00Z">
        <w:r w:rsidR="00FD00CC" w:rsidRPr="00CE178C">
          <w:rPr>
            <w:b/>
            <w:bCs/>
            <w:lang w:val="en-CA"/>
            <w:rPrChange w:id="1687" w:author="Vladymyr Kozyr" w:date="2021-07-31T19:40:00Z">
              <w:rPr>
                <w:b/>
                <w:bCs/>
                <w:noProof/>
              </w:rPr>
            </w:rPrChange>
          </w:rPr>
          <w:t>Error! Hyperlink reference not valid.</w:t>
        </w:r>
      </w:ins>
      <w:del w:id="1688" w:author="Vladymyr Kozyr" w:date="2021-02-02T21:32:00Z">
        <w:r w:rsidR="000B0BD9" w:rsidRPr="00CE178C" w:rsidDel="00CE4054">
          <w:rPr>
            <w:rStyle w:val="Hyperlink"/>
            <w:rFonts w:cs="Arial"/>
            <w:lang w:val="en-CA"/>
            <w:rPrChange w:id="1689" w:author="Vladymyr Kozyr" w:date="2021-07-31T19:40:00Z">
              <w:rPr>
                <w:rStyle w:val="Hyperlink"/>
                <w:rFonts w:cs="Arial"/>
                <w:noProof/>
              </w:rPr>
            </w:rPrChange>
          </w:rPr>
          <w:delText>3.3.1.</w:delText>
        </w:r>
        <w:r w:rsidR="000B0BD9" w:rsidRPr="00CE178C" w:rsidDel="00CE4054">
          <w:rPr>
            <w:rFonts w:asciiTheme="minorHAnsi" w:eastAsiaTheme="minorEastAsia" w:hAnsiTheme="minorHAnsi"/>
            <w:szCs w:val="22"/>
            <w:lang w:val="en-CA"/>
            <w:rPrChange w:id="1690" w:author="Vladymyr Kozyr" w:date="2021-07-31T19:40:00Z">
              <w:rPr>
                <w:rFonts w:asciiTheme="minorHAnsi" w:eastAsiaTheme="minorEastAsia" w:hAnsiTheme="minorHAnsi"/>
                <w:noProof/>
                <w:szCs w:val="22"/>
              </w:rPr>
            </w:rPrChange>
          </w:rPr>
          <w:tab/>
        </w:r>
        <w:r w:rsidR="000B0BD9" w:rsidRPr="00CE178C" w:rsidDel="00CE4054">
          <w:rPr>
            <w:rStyle w:val="Hyperlink"/>
            <w:lang w:val="en-CA"/>
            <w:rPrChange w:id="1691" w:author="Vladymyr Kozyr" w:date="2021-07-31T19:40:00Z">
              <w:rPr>
                <w:rStyle w:val="Hyperlink"/>
                <w:noProof/>
              </w:rPr>
            </w:rPrChange>
          </w:rPr>
          <w:delText>Problem 1  Exploring Relationships between Fish Amounts and Price</w:delText>
        </w:r>
        <w:r w:rsidR="000B0BD9" w:rsidRPr="00CE178C" w:rsidDel="00CE4054">
          <w:rPr>
            <w:webHidden/>
            <w:lang w:val="en-CA"/>
            <w:rPrChange w:id="1692" w:author="Vladymyr Kozyr" w:date="2021-07-31T19:40:00Z">
              <w:rPr>
                <w:noProof/>
                <w:webHidden/>
              </w:rPr>
            </w:rPrChange>
          </w:rPr>
          <w:tab/>
        </w:r>
        <w:r w:rsidR="000B0BD9" w:rsidRPr="00CE178C" w:rsidDel="00CE4054">
          <w:rPr>
            <w:webHidden/>
            <w:lang w:val="en-CA"/>
            <w:rPrChange w:id="1693" w:author="Vladymyr Kozyr" w:date="2021-07-31T19:40:00Z">
              <w:rPr>
                <w:noProof/>
                <w:webHidden/>
              </w:rPr>
            </w:rPrChange>
          </w:rPr>
          <w:fldChar w:fldCharType="begin"/>
        </w:r>
        <w:r w:rsidR="000B0BD9" w:rsidRPr="00CE178C" w:rsidDel="00CE4054">
          <w:rPr>
            <w:webHidden/>
            <w:lang w:val="en-CA"/>
            <w:rPrChange w:id="1694" w:author="Vladymyr Kozyr" w:date="2021-07-31T19:40:00Z">
              <w:rPr>
                <w:noProof/>
                <w:webHidden/>
              </w:rPr>
            </w:rPrChange>
          </w:rPr>
          <w:delInstrText xml:space="preserve"> PAGEREF _Toc60592086 \h </w:delInstrText>
        </w:r>
        <w:r w:rsidR="000B0BD9" w:rsidRPr="00CE178C" w:rsidDel="00CE4054">
          <w:rPr>
            <w:webHidden/>
            <w:lang w:val="en-CA"/>
            <w:rPrChange w:id="1695" w:author="Vladymyr Kozyr" w:date="2021-07-31T19:40:00Z">
              <w:rPr>
                <w:noProof/>
                <w:webHidden/>
              </w:rPr>
            </w:rPrChange>
          </w:rPr>
        </w:r>
        <w:r w:rsidR="000B0BD9" w:rsidRPr="00CE178C" w:rsidDel="00CE4054">
          <w:rPr>
            <w:webHidden/>
            <w:lang w:val="en-CA"/>
            <w:rPrChange w:id="1696" w:author="Vladymyr Kozyr" w:date="2021-07-31T19:40:00Z">
              <w:rPr>
                <w:noProof/>
                <w:webHidden/>
              </w:rPr>
            </w:rPrChange>
          </w:rPr>
          <w:fldChar w:fldCharType="separate"/>
        </w:r>
        <w:r w:rsidR="000B0BD9" w:rsidRPr="00CE178C" w:rsidDel="00CE4054">
          <w:rPr>
            <w:webHidden/>
            <w:lang w:val="en-CA"/>
            <w:rPrChange w:id="1697" w:author="Vladymyr Kozyr" w:date="2021-07-31T19:40:00Z">
              <w:rPr>
                <w:noProof/>
                <w:webHidden/>
              </w:rPr>
            </w:rPrChange>
          </w:rPr>
          <w:delText>8</w:delText>
        </w:r>
        <w:r w:rsidR="000B0BD9" w:rsidRPr="00CE178C" w:rsidDel="00CE4054">
          <w:rPr>
            <w:webHidden/>
            <w:lang w:val="en-CA"/>
            <w:rPrChange w:id="1698" w:author="Vladymyr Kozyr" w:date="2021-07-31T19:40:00Z">
              <w:rPr>
                <w:noProof/>
                <w:webHidden/>
              </w:rPr>
            </w:rPrChange>
          </w:rPr>
          <w:fldChar w:fldCharType="end"/>
        </w:r>
        <w:r w:rsidRPr="00CE178C" w:rsidDel="00CE4054">
          <w:rPr>
            <w:lang w:val="en-CA"/>
            <w:rPrChange w:id="1699" w:author="Vladymyr Kozyr" w:date="2021-07-31T19:40:00Z">
              <w:rPr>
                <w:noProof/>
              </w:rPr>
            </w:rPrChange>
          </w:rPr>
          <w:fldChar w:fldCharType="end"/>
        </w:r>
      </w:del>
    </w:p>
    <w:p w14:paraId="3A6FAC4B" w14:textId="58D5FA65" w:rsidR="000B0BD9" w:rsidRPr="00CE178C" w:rsidDel="00CE4054" w:rsidRDefault="00AB7CDF">
      <w:pPr>
        <w:pStyle w:val="TOC3"/>
        <w:tabs>
          <w:tab w:val="left" w:pos="1440"/>
          <w:tab w:val="right" w:leader="dot" w:pos="8630"/>
        </w:tabs>
        <w:rPr>
          <w:del w:id="1700" w:author="Vladymyr Kozyr" w:date="2021-02-02T21:32:00Z"/>
          <w:rFonts w:asciiTheme="minorHAnsi" w:eastAsiaTheme="minorEastAsia" w:hAnsiTheme="minorHAnsi"/>
          <w:szCs w:val="22"/>
          <w:lang w:val="en-CA"/>
          <w:rPrChange w:id="1701" w:author="Vladymyr Kozyr" w:date="2021-07-31T19:40:00Z">
            <w:rPr>
              <w:del w:id="1702" w:author="Vladymyr Kozyr" w:date="2021-02-02T21:32:00Z"/>
              <w:rFonts w:asciiTheme="minorHAnsi" w:eastAsiaTheme="minorEastAsia" w:hAnsiTheme="minorHAnsi"/>
              <w:noProof/>
              <w:szCs w:val="22"/>
            </w:rPr>
          </w:rPrChange>
        </w:rPr>
      </w:pPr>
      <w:del w:id="1703" w:author="Vladymyr Kozyr" w:date="2021-02-02T21:32:00Z">
        <w:r w:rsidRPr="00CE178C" w:rsidDel="00CE4054">
          <w:rPr>
            <w:lang w:val="en-CA"/>
            <w:rPrChange w:id="1704" w:author="Vladymyr Kozyr" w:date="2021-07-31T19:40:00Z">
              <w:rPr>
                <w:noProof/>
              </w:rPr>
            </w:rPrChange>
          </w:rPr>
          <w:fldChar w:fldCharType="begin"/>
        </w:r>
        <w:r w:rsidRPr="00CE178C" w:rsidDel="00CE4054">
          <w:rPr>
            <w:lang w:val="en-CA"/>
            <w:rPrChange w:id="1705" w:author="Vladymyr Kozyr" w:date="2021-07-31T19:40:00Z">
              <w:rPr>
                <w:noProof/>
              </w:rPr>
            </w:rPrChange>
          </w:rPr>
          <w:delInstrText xml:space="preserve"> HYPERLINK \l "_Toc60592087" </w:delInstrText>
        </w:r>
        <w:r w:rsidRPr="00CE178C" w:rsidDel="00CE4054">
          <w:rPr>
            <w:lang w:val="en-CA"/>
            <w:rPrChange w:id="1706" w:author="Vladymyr Kozyr" w:date="2021-07-31T19:40:00Z">
              <w:rPr>
                <w:noProof/>
              </w:rPr>
            </w:rPrChange>
          </w:rPr>
          <w:fldChar w:fldCharType="separate"/>
        </w:r>
      </w:del>
      <w:ins w:id="1707" w:author="Vladymyr Kozyr" w:date="2021-03-28T13:31:00Z">
        <w:r w:rsidR="00FD00CC" w:rsidRPr="00CE178C">
          <w:rPr>
            <w:b/>
            <w:bCs/>
            <w:lang w:val="en-CA"/>
            <w:rPrChange w:id="1708" w:author="Vladymyr Kozyr" w:date="2021-07-31T19:40:00Z">
              <w:rPr>
                <w:b/>
                <w:bCs/>
                <w:noProof/>
              </w:rPr>
            </w:rPrChange>
          </w:rPr>
          <w:t>Error! Hyperlink reference not valid.</w:t>
        </w:r>
      </w:ins>
      <w:del w:id="1709" w:author="Vladymyr Kozyr" w:date="2021-02-02T21:32:00Z">
        <w:r w:rsidR="000B0BD9" w:rsidRPr="00CE178C" w:rsidDel="00CE4054">
          <w:rPr>
            <w:rStyle w:val="Hyperlink"/>
            <w:rFonts w:cs="Arial"/>
            <w:lang w:val="en-CA"/>
            <w:rPrChange w:id="1710" w:author="Vladymyr Kozyr" w:date="2021-07-31T19:40:00Z">
              <w:rPr>
                <w:rStyle w:val="Hyperlink"/>
                <w:rFonts w:cs="Arial"/>
                <w:noProof/>
              </w:rPr>
            </w:rPrChange>
          </w:rPr>
          <w:delText>3.3.2.</w:delText>
        </w:r>
        <w:r w:rsidR="000B0BD9" w:rsidRPr="00CE178C" w:rsidDel="00CE4054">
          <w:rPr>
            <w:rFonts w:asciiTheme="minorHAnsi" w:eastAsiaTheme="minorEastAsia" w:hAnsiTheme="minorHAnsi"/>
            <w:szCs w:val="22"/>
            <w:lang w:val="en-CA"/>
            <w:rPrChange w:id="1711" w:author="Vladymyr Kozyr" w:date="2021-07-31T19:40:00Z">
              <w:rPr>
                <w:rFonts w:asciiTheme="minorHAnsi" w:eastAsiaTheme="minorEastAsia" w:hAnsiTheme="minorHAnsi"/>
                <w:noProof/>
                <w:szCs w:val="22"/>
              </w:rPr>
            </w:rPrChange>
          </w:rPr>
          <w:tab/>
        </w:r>
        <w:r w:rsidR="000B0BD9" w:rsidRPr="00CE178C" w:rsidDel="00CE4054">
          <w:rPr>
            <w:rStyle w:val="Hyperlink"/>
            <w:lang w:val="en-CA"/>
            <w:rPrChange w:id="1712" w:author="Vladymyr Kozyr" w:date="2021-07-31T19:40:00Z">
              <w:rPr>
                <w:rStyle w:val="Hyperlink"/>
                <w:noProof/>
              </w:rPr>
            </w:rPrChange>
          </w:rPr>
          <w:delText>Problem 2  Scatter Plot for Paired Time Series (Fish Amount and Price)</w:delText>
        </w:r>
        <w:r w:rsidR="000B0BD9" w:rsidRPr="00CE178C" w:rsidDel="00CE4054">
          <w:rPr>
            <w:webHidden/>
            <w:lang w:val="en-CA"/>
            <w:rPrChange w:id="1713" w:author="Vladymyr Kozyr" w:date="2021-07-31T19:40:00Z">
              <w:rPr>
                <w:noProof/>
                <w:webHidden/>
              </w:rPr>
            </w:rPrChange>
          </w:rPr>
          <w:tab/>
        </w:r>
        <w:r w:rsidR="000B0BD9" w:rsidRPr="00CE178C" w:rsidDel="00CE4054">
          <w:rPr>
            <w:webHidden/>
            <w:lang w:val="en-CA"/>
            <w:rPrChange w:id="1714" w:author="Vladymyr Kozyr" w:date="2021-07-31T19:40:00Z">
              <w:rPr>
                <w:noProof/>
                <w:webHidden/>
              </w:rPr>
            </w:rPrChange>
          </w:rPr>
          <w:fldChar w:fldCharType="begin"/>
        </w:r>
        <w:r w:rsidR="000B0BD9" w:rsidRPr="00CE178C" w:rsidDel="00CE4054">
          <w:rPr>
            <w:webHidden/>
            <w:lang w:val="en-CA"/>
            <w:rPrChange w:id="1715" w:author="Vladymyr Kozyr" w:date="2021-07-31T19:40:00Z">
              <w:rPr>
                <w:noProof/>
                <w:webHidden/>
              </w:rPr>
            </w:rPrChange>
          </w:rPr>
          <w:delInstrText xml:space="preserve"> PAGEREF _Toc60592087 \h </w:delInstrText>
        </w:r>
        <w:r w:rsidR="000B0BD9" w:rsidRPr="00CE178C" w:rsidDel="00CE4054">
          <w:rPr>
            <w:webHidden/>
            <w:lang w:val="en-CA"/>
            <w:rPrChange w:id="1716" w:author="Vladymyr Kozyr" w:date="2021-07-31T19:40:00Z">
              <w:rPr>
                <w:noProof/>
                <w:webHidden/>
              </w:rPr>
            </w:rPrChange>
          </w:rPr>
        </w:r>
        <w:r w:rsidR="000B0BD9" w:rsidRPr="00CE178C" w:rsidDel="00CE4054">
          <w:rPr>
            <w:webHidden/>
            <w:lang w:val="en-CA"/>
            <w:rPrChange w:id="1717" w:author="Vladymyr Kozyr" w:date="2021-07-31T19:40:00Z">
              <w:rPr>
                <w:noProof/>
                <w:webHidden/>
              </w:rPr>
            </w:rPrChange>
          </w:rPr>
          <w:fldChar w:fldCharType="separate"/>
        </w:r>
        <w:r w:rsidR="000B0BD9" w:rsidRPr="00CE178C" w:rsidDel="00CE4054">
          <w:rPr>
            <w:webHidden/>
            <w:lang w:val="en-CA"/>
            <w:rPrChange w:id="1718" w:author="Vladymyr Kozyr" w:date="2021-07-31T19:40:00Z">
              <w:rPr>
                <w:noProof/>
                <w:webHidden/>
              </w:rPr>
            </w:rPrChange>
          </w:rPr>
          <w:delText>10</w:delText>
        </w:r>
        <w:r w:rsidR="000B0BD9" w:rsidRPr="00CE178C" w:rsidDel="00CE4054">
          <w:rPr>
            <w:webHidden/>
            <w:lang w:val="en-CA"/>
            <w:rPrChange w:id="1719" w:author="Vladymyr Kozyr" w:date="2021-07-31T19:40:00Z">
              <w:rPr>
                <w:noProof/>
                <w:webHidden/>
              </w:rPr>
            </w:rPrChange>
          </w:rPr>
          <w:fldChar w:fldCharType="end"/>
        </w:r>
        <w:r w:rsidRPr="00CE178C" w:rsidDel="00CE4054">
          <w:rPr>
            <w:lang w:val="en-CA"/>
            <w:rPrChange w:id="1720" w:author="Vladymyr Kozyr" w:date="2021-07-31T19:40:00Z">
              <w:rPr>
                <w:noProof/>
              </w:rPr>
            </w:rPrChange>
          </w:rPr>
          <w:fldChar w:fldCharType="end"/>
        </w:r>
      </w:del>
    </w:p>
    <w:p w14:paraId="69319F25" w14:textId="5A4FD433" w:rsidR="000B0BD9" w:rsidRPr="00CE178C" w:rsidDel="00CE4054" w:rsidRDefault="00AB7CDF">
      <w:pPr>
        <w:pStyle w:val="TOC1"/>
        <w:tabs>
          <w:tab w:val="left" w:pos="1440"/>
        </w:tabs>
        <w:rPr>
          <w:del w:id="1721" w:author="Vladymyr Kozyr" w:date="2021-02-02T21:32:00Z"/>
          <w:rFonts w:asciiTheme="minorHAnsi" w:eastAsiaTheme="minorEastAsia" w:hAnsiTheme="minorHAnsi"/>
          <w:b w:val="0"/>
          <w:bCs w:val="0"/>
          <w:noProof w:val="0"/>
          <w:szCs w:val="22"/>
          <w:lang w:val="en-CA"/>
          <w:rPrChange w:id="1722" w:author="Vladymyr Kozyr" w:date="2021-07-31T19:40:00Z">
            <w:rPr>
              <w:del w:id="1723" w:author="Vladymyr Kozyr" w:date="2021-02-02T21:32:00Z"/>
              <w:rFonts w:asciiTheme="minorHAnsi" w:eastAsiaTheme="minorEastAsia" w:hAnsiTheme="minorHAnsi"/>
              <w:b w:val="0"/>
              <w:bCs w:val="0"/>
              <w:szCs w:val="22"/>
            </w:rPr>
          </w:rPrChange>
        </w:rPr>
      </w:pPr>
      <w:del w:id="1724" w:author="Vladymyr Kozyr" w:date="2021-02-02T21:32:00Z">
        <w:r w:rsidRPr="00CE178C" w:rsidDel="00CE4054">
          <w:rPr>
            <w:noProof w:val="0"/>
            <w:lang w:val="en-CA"/>
            <w:rPrChange w:id="1725" w:author="Vladymyr Kozyr" w:date="2021-07-31T19:40:00Z">
              <w:rPr/>
            </w:rPrChange>
          </w:rPr>
          <w:fldChar w:fldCharType="begin"/>
        </w:r>
        <w:r w:rsidRPr="00CE178C" w:rsidDel="00CE4054">
          <w:rPr>
            <w:noProof w:val="0"/>
            <w:lang w:val="en-CA"/>
            <w:rPrChange w:id="1726" w:author="Vladymyr Kozyr" w:date="2021-07-31T19:40:00Z">
              <w:rPr/>
            </w:rPrChange>
          </w:rPr>
          <w:delInstrText xml:space="preserve"> HYPERLINK \l "_Toc60592088" </w:delInstrText>
        </w:r>
        <w:r w:rsidRPr="00CE178C" w:rsidDel="00CE4054">
          <w:rPr>
            <w:noProof w:val="0"/>
            <w:lang w:val="en-CA"/>
            <w:rPrChange w:id="1727" w:author="Vladymyr Kozyr" w:date="2021-07-31T19:40:00Z">
              <w:rPr/>
            </w:rPrChange>
          </w:rPr>
          <w:fldChar w:fldCharType="separate"/>
        </w:r>
      </w:del>
      <w:ins w:id="1728" w:author="Vladymyr Kozyr" w:date="2021-03-28T13:31:00Z">
        <w:r w:rsidR="00FD00CC" w:rsidRPr="00CE178C">
          <w:rPr>
            <w:noProof w:val="0"/>
            <w:lang w:val="en-CA"/>
            <w:rPrChange w:id="1729" w:author="Vladymyr Kozyr" w:date="2021-07-31T19:40:00Z">
              <w:rPr/>
            </w:rPrChange>
          </w:rPr>
          <w:t>Error! Hyperlink reference not valid.</w:t>
        </w:r>
      </w:ins>
      <w:del w:id="1730" w:author="Vladymyr Kozyr" w:date="2021-02-02T21:32:00Z">
        <w:r w:rsidR="000B0BD9" w:rsidRPr="00CE178C" w:rsidDel="00CE4054">
          <w:rPr>
            <w:rStyle w:val="Hyperlink"/>
            <w:noProof w:val="0"/>
            <w:lang w:val="en-CA"/>
            <w:rPrChange w:id="1731" w:author="Vladymyr Kozyr" w:date="2021-07-31T19:40:00Z">
              <w:rPr>
                <w:rStyle w:val="Hyperlink"/>
              </w:rPr>
            </w:rPrChange>
          </w:rPr>
          <w:delText>Chapter 4.</w:delText>
        </w:r>
        <w:r w:rsidR="000B0BD9" w:rsidRPr="00CE178C" w:rsidDel="00CE4054">
          <w:rPr>
            <w:rFonts w:asciiTheme="minorHAnsi" w:eastAsiaTheme="minorEastAsia" w:hAnsiTheme="minorHAnsi"/>
            <w:b w:val="0"/>
            <w:bCs w:val="0"/>
            <w:noProof w:val="0"/>
            <w:szCs w:val="22"/>
            <w:lang w:val="en-CA"/>
            <w:rPrChange w:id="1732" w:author="Vladymyr Kozyr" w:date="2021-07-31T19:40:00Z">
              <w:rPr>
                <w:rFonts w:asciiTheme="minorHAnsi" w:eastAsiaTheme="minorEastAsia" w:hAnsiTheme="minorHAnsi"/>
                <w:b w:val="0"/>
                <w:bCs w:val="0"/>
                <w:szCs w:val="22"/>
              </w:rPr>
            </w:rPrChange>
          </w:rPr>
          <w:tab/>
        </w:r>
        <w:r w:rsidR="000B0BD9" w:rsidRPr="00CE178C" w:rsidDel="00CE4054">
          <w:rPr>
            <w:rStyle w:val="Hyperlink"/>
            <w:noProof w:val="0"/>
            <w:lang w:val="en-CA"/>
            <w:rPrChange w:id="1733" w:author="Vladymyr Kozyr" w:date="2021-07-31T19:40:00Z">
              <w:rPr>
                <w:rStyle w:val="Hyperlink"/>
              </w:rPr>
            </w:rPrChange>
          </w:rPr>
          <w:delText>Implementation (Tool Overview)</w:delText>
        </w:r>
        <w:r w:rsidR="000B0BD9" w:rsidRPr="00CE178C" w:rsidDel="00CE4054">
          <w:rPr>
            <w:noProof w:val="0"/>
            <w:webHidden/>
            <w:lang w:val="en-CA"/>
            <w:rPrChange w:id="1734" w:author="Vladymyr Kozyr" w:date="2021-07-31T19:40:00Z">
              <w:rPr>
                <w:webHidden/>
              </w:rPr>
            </w:rPrChange>
          </w:rPr>
          <w:tab/>
        </w:r>
        <w:r w:rsidR="000B0BD9" w:rsidRPr="00CE178C" w:rsidDel="00CE4054">
          <w:rPr>
            <w:noProof w:val="0"/>
            <w:webHidden/>
            <w:lang w:val="en-CA"/>
            <w:rPrChange w:id="1735" w:author="Vladymyr Kozyr" w:date="2021-07-31T19:40:00Z">
              <w:rPr>
                <w:webHidden/>
              </w:rPr>
            </w:rPrChange>
          </w:rPr>
          <w:fldChar w:fldCharType="begin"/>
        </w:r>
        <w:r w:rsidR="000B0BD9" w:rsidRPr="00CE178C" w:rsidDel="00CE4054">
          <w:rPr>
            <w:noProof w:val="0"/>
            <w:webHidden/>
            <w:lang w:val="en-CA"/>
            <w:rPrChange w:id="1736" w:author="Vladymyr Kozyr" w:date="2021-07-31T19:40:00Z">
              <w:rPr>
                <w:webHidden/>
              </w:rPr>
            </w:rPrChange>
          </w:rPr>
          <w:delInstrText xml:space="preserve"> PAGEREF _Toc60592088 \h </w:delInstrText>
        </w:r>
        <w:r w:rsidR="000B0BD9" w:rsidRPr="00CE178C" w:rsidDel="00CE4054">
          <w:rPr>
            <w:noProof w:val="0"/>
            <w:webHidden/>
            <w:lang w:val="en-CA"/>
            <w:rPrChange w:id="1737" w:author="Vladymyr Kozyr" w:date="2021-07-31T19:40:00Z">
              <w:rPr>
                <w:webHidden/>
              </w:rPr>
            </w:rPrChange>
          </w:rPr>
        </w:r>
        <w:r w:rsidR="000B0BD9" w:rsidRPr="00CE178C" w:rsidDel="00CE4054">
          <w:rPr>
            <w:noProof w:val="0"/>
            <w:webHidden/>
            <w:lang w:val="en-CA"/>
            <w:rPrChange w:id="1738" w:author="Vladymyr Kozyr" w:date="2021-07-31T19:40:00Z">
              <w:rPr>
                <w:webHidden/>
              </w:rPr>
            </w:rPrChange>
          </w:rPr>
          <w:fldChar w:fldCharType="separate"/>
        </w:r>
        <w:r w:rsidR="000B0BD9" w:rsidRPr="00CE178C" w:rsidDel="00CE4054">
          <w:rPr>
            <w:noProof w:val="0"/>
            <w:webHidden/>
            <w:lang w:val="en-CA"/>
            <w:rPrChange w:id="1739" w:author="Vladymyr Kozyr" w:date="2021-07-31T19:40:00Z">
              <w:rPr>
                <w:webHidden/>
              </w:rPr>
            </w:rPrChange>
          </w:rPr>
          <w:delText>11</w:delText>
        </w:r>
        <w:r w:rsidR="000B0BD9" w:rsidRPr="00CE178C" w:rsidDel="00CE4054">
          <w:rPr>
            <w:noProof w:val="0"/>
            <w:webHidden/>
            <w:lang w:val="en-CA"/>
            <w:rPrChange w:id="1740" w:author="Vladymyr Kozyr" w:date="2021-07-31T19:40:00Z">
              <w:rPr>
                <w:webHidden/>
              </w:rPr>
            </w:rPrChange>
          </w:rPr>
          <w:fldChar w:fldCharType="end"/>
        </w:r>
        <w:r w:rsidRPr="00CE178C" w:rsidDel="00CE4054">
          <w:rPr>
            <w:noProof w:val="0"/>
            <w:lang w:val="en-CA"/>
            <w:rPrChange w:id="1741" w:author="Vladymyr Kozyr" w:date="2021-07-31T19:40:00Z">
              <w:rPr/>
            </w:rPrChange>
          </w:rPr>
          <w:fldChar w:fldCharType="end"/>
        </w:r>
      </w:del>
    </w:p>
    <w:p w14:paraId="2FB34FD8" w14:textId="01BF92D3" w:rsidR="000B0BD9" w:rsidRPr="00CE178C" w:rsidDel="00CE4054" w:rsidRDefault="00AB7CDF">
      <w:pPr>
        <w:pStyle w:val="TOC1"/>
        <w:tabs>
          <w:tab w:val="left" w:pos="1440"/>
        </w:tabs>
        <w:rPr>
          <w:del w:id="1742" w:author="Vladymyr Kozyr" w:date="2021-02-02T21:32:00Z"/>
          <w:rFonts w:asciiTheme="minorHAnsi" w:eastAsiaTheme="minorEastAsia" w:hAnsiTheme="minorHAnsi"/>
          <w:b w:val="0"/>
          <w:bCs w:val="0"/>
          <w:noProof w:val="0"/>
          <w:szCs w:val="22"/>
          <w:lang w:val="en-CA"/>
          <w:rPrChange w:id="1743" w:author="Vladymyr Kozyr" w:date="2021-07-31T19:40:00Z">
            <w:rPr>
              <w:del w:id="1744" w:author="Vladymyr Kozyr" w:date="2021-02-02T21:32:00Z"/>
              <w:rFonts w:asciiTheme="minorHAnsi" w:eastAsiaTheme="minorEastAsia" w:hAnsiTheme="minorHAnsi"/>
              <w:b w:val="0"/>
              <w:bCs w:val="0"/>
              <w:szCs w:val="22"/>
            </w:rPr>
          </w:rPrChange>
        </w:rPr>
      </w:pPr>
      <w:del w:id="1745" w:author="Vladymyr Kozyr" w:date="2021-02-02T21:32:00Z">
        <w:r w:rsidRPr="00CE178C" w:rsidDel="00CE4054">
          <w:rPr>
            <w:noProof w:val="0"/>
            <w:lang w:val="en-CA"/>
            <w:rPrChange w:id="1746" w:author="Vladymyr Kozyr" w:date="2021-07-31T19:40:00Z">
              <w:rPr/>
            </w:rPrChange>
          </w:rPr>
          <w:fldChar w:fldCharType="begin"/>
        </w:r>
        <w:r w:rsidRPr="00CE178C" w:rsidDel="00CE4054">
          <w:rPr>
            <w:noProof w:val="0"/>
            <w:lang w:val="en-CA"/>
            <w:rPrChange w:id="1747" w:author="Vladymyr Kozyr" w:date="2021-07-31T19:40:00Z">
              <w:rPr/>
            </w:rPrChange>
          </w:rPr>
          <w:delInstrText xml:space="preserve"> HYPERLINK \l "_Toc60592089" </w:delInstrText>
        </w:r>
        <w:r w:rsidRPr="00CE178C" w:rsidDel="00CE4054">
          <w:rPr>
            <w:noProof w:val="0"/>
            <w:lang w:val="en-CA"/>
            <w:rPrChange w:id="1748" w:author="Vladymyr Kozyr" w:date="2021-07-31T19:40:00Z">
              <w:rPr/>
            </w:rPrChange>
          </w:rPr>
          <w:fldChar w:fldCharType="separate"/>
        </w:r>
      </w:del>
      <w:ins w:id="1749" w:author="Vladymyr Kozyr" w:date="2021-03-28T13:31:00Z">
        <w:r w:rsidR="00FD00CC" w:rsidRPr="00CE178C">
          <w:rPr>
            <w:noProof w:val="0"/>
            <w:lang w:val="en-CA"/>
            <w:rPrChange w:id="1750" w:author="Vladymyr Kozyr" w:date="2021-07-31T19:40:00Z">
              <w:rPr/>
            </w:rPrChange>
          </w:rPr>
          <w:t>Error! Hyperlink reference not valid.</w:t>
        </w:r>
      </w:ins>
      <w:del w:id="1751" w:author="Vladymyr Kozyr" w:date="2021-02-02T21:32:00Z">
        <w:r w:rsidR="000B0BD9" w:rsidRPr="00CE178C" w:rsidDel="00CE4054">
          <w:rPr>
            <w:rStyle w:val="Hyperlink"/>
            <w:noProof w:val="0"/>
            <w:lang w:val="en-CA"/>
            <w:rPrChange w:id="1752" w:author="Vladymyr Kozyr" w:date="2021-07-31T19:40:00Z">
              <w:rPr>
                <w:rStyle w:val="Hyperlink"/>
              </w:rPr>
            </w:rPrChange>
          </w:rPr>
          <w:delText>Chapter 5.</w:delText>
        </w:r>
        <w:r w:rsidR="000B0BD9" w:rsidRPr="00CE178C" w:rsidDel="00CE4054">
          <w:rPr>
            <w:rFonts w:asciiTheme="minorHAnsi" w:eastAsiaTheme="minorEastAsia" w:hAnsiTheme="minorHAnsi"/>
            <w:b w:val="0"/>
            <w:bCs w:val="0"/>
            <w:noProof w:val="0"/>
            <w:szCs w:val="22"/>
            <w:lang w:val="en-CA"/>
            <w:rPrChange w:id="1753" w:author="Vladymyr Kozyr" w:date="2021-07-31T19:40:00Z">
              <w:rPr>
                <w:rFonts w:asciiTheme="minorHAnsi" w:eastAsiaTheme="minorEastAsia" w:hAnsiTheme="minorHAnsi"/>
                <w:b w:val="0"/>
                <w:bCs w:val="0"/>
                <w:szCs w:val="22"/>
              </w:rPr>
            </w:rPrChange>
          </w:rPr>
          <w:tab/>
        </w:r>
        <w:r w:rsidR="000B0BD9" w:rsidRPr="00CE178C" w:rsidDel="00CE4054">
          <w:rPr>
            <w:rStyle w:val="Hyperlink"/>
            <w:noProof w:val="0"/>
            <w:lang w:val="en-CA"/>
            <w:rPrChange w:id="1754" w:author="Vladymyr Kozyr" w:date="2021-07-31T19:40:00Z">
              <w:rPr>
                <w:rStyle w:val="Hyperlink"/>
              </w:rPr>
            </w:rPrChange>
          </w:rPr>
          <w:delText>Conclusions and Future Work</w:delText>
        </w:r>
        <w:r w:rsidR="000B0BD9" w:rsidRPr="00CE178C" w:rsidDel="00CE4054">
          <w:rPr>
            <w:noProof w:val="0"/>
            <w:webHidden/>
            <w:lang w:val="en-CA"/>
            <w:rPrChange w:id="1755" w:author="Vladymyr Kozyr" w:date="2021-07-31T19:40:00Z">
              <w:rPr>
                <w:webHidden/>
              </w:rPr>
            </w:rPrChange>
          </w:rPr>
          <w:tab/>
        </w:r>
        <w:r w:rsidR="000B0BD9" w:rsidRPr="00CE178C" w:rsidDel="00CE4054">
          <w:rPr>
            <w:noProof w:val="0"/>
            <w:webHidden/>
            <w:lang w:val="en-CA"/>
            <w:rPrChange w:id="1756" w:author="Vladymyr Kozyr" w:date="2021-07-31T19:40:00Z">
              <w:rPr>
                <w:webHidden/>
              </w:rPr>
            </w:rPrChange>
          </w:rPr>
          <w:fldChar w:fldCharType="begin"/>
        </w:r>
        <w:r w:rsidR="000B0BD9" w:rsidRPr="00CE178C" w:rsidDel="00CE4054">
          <w:rPr>
            <w:noProof w:val="0"/>
            <w:webHidden/>
            <w:lang w:val="en-CA"/>
            <w:rPrChange w:id="1757" w:author="Vladymyr Kozyr" w:date="2021-07-31T19:40:00Z">
              <w:rPr>
                <w:webHidden/>
              </w:rPr>
            </w:rPrChange>
          </w:rPr>
          <w:delInstrText xml:space="preserve"> PAGEREF _Toc60592089 \h </w:delInstrText>
        </w:r>
        <w:r w:rsidR="000B0BD9" w:rsidRPr="00CE178C" w:rsidDel="00CE4054">
          <w:rPr>
            <w:noProof w:val="0"/>
            <w:webHidden/>
            <w:lang w:val="en-CA"/>
            <w:rPrChange w:id="1758" w:author="Vladymyr Kozyr" w:date="2021-07-31T19:40:00Z">
              <w:rPr>
                <w:webHidden/>
              </w:rPr>
            </w:rPrChange>
          </w:rPr>
        </w:r>
        <w:r w:rsidR="000B0BD9" w:rsidRPr="00CE178C" w:rsidDel="00CE4054">
          <w:rPr>
            <w:noProof w:val="0"/>
            <w:webHidden/>
            <w:lang w:val="en-CA"/>
            <w:rPrChange w:id="1759" w:author="Vladymyr Kozyr" w:date="2021-07-31T19:40:00Z">
              <w:rPr>
                <w:webHidden/>
              </w:rPr>
            </w:rPrChange>
          </w:rPr>
          <w:fldChar w:fldCharType="separate"/>
        </w:r>
        <w:r w:rsidR="000B0BD9" w:rsidRPr="00CE178C" w:rsidDel="00CE4054">
          <w:rPr>
            <w:noProof w:val="0"/>
            <w:webHidden/>
            <w:lang w:val="en-CA"/>
            <w:rPrChange w:id="1760" w:author="Vladymyr Kozyr" w:date="2021-07-31T19:40:00Z">
              <w:rPr>
                <w:webHidden/>
              </w:rPr>
            </w:rPrChange>
          </w:rPr>
          <w:delText>12</w:delText>
        </w:r>
        <w:r w:rsidR="000B0BD9" w:rsidRPr="00CE178C" w:rsidDel="00CE4054">
          <w:rPr>
            <w:noProof w:val="0"/>
            <w:webHidden/>
            <w:lang w:val="en-CA"/>
            <w:rPrChange w:id="1761" w:author="Vladymyr Kozyr" w:date="2021-07-31T19:40:00Z">
              <w:rPr>
                <w:webHidden/>
              </w:rPr>
            </w:rPrChange>
          </w:rPr>
          <w:fldChar w:fldCharType="end"/>
        </w:r>
        <w:r w:rsidRPr="00CE178C" w:rsidDel="00CE4054">
          <w:rPr>
            <w:noProof w:val="0"/>
            <w:lang w:val="en-CA"/>
            <w:rPrChange w:id="1762" w:author="Vladymyr Kozyr" w:date="2021-07-31T19:40:00Z">
              <w:rPr/>
            </w:rPrChange>
          </w:rPr>
          <w:fldChar w:fldCharType="end"/>
        </w:r>
      </w:del>
    </w:p>
    <w:p w14:paraId="0D0ADF8C" w14:textId="47D38EF6" w:rsidR="000B0BD9" w:rsidRPr="00CE178C" w:rsidDel="00CE4054" w:rsidRDefault="00AB7CDF">
      <w:pPr>
        <w:pStyle w:val="TOC1"/>
        <w:tabs>
          <w:tab w:val="left" w:pos="1440"/>
        </w:tabs>
        <w:rPr>
          <w:del w:id="1763" w:author="Vladymyr Kozyr" w:date="2021-02-02T21:32:00Z"/>
          <w:rFonts w:asciiTheme="minorHAnsi" w:eastAsiaTheme="minorEastAsia" w:hAnsiTheme="minorHAnsi"/>
          <w:b w:val="0"/>
          <w:bCs w:val="0"/>
          <w:noProof w:val="0"/>
          <w:szCs w:val="22"/>
          <w:lang w:val="en-CA"/>
          <w:rPrChange w:id="1764" w:author="Vladymyr Kozyr" w:date="2021-07-31T19:40:00Z">
            <w:rPr>
              <w:del w:id="1765" w:author="Vladymyr Kozyr" w:date="2021-02-02T21:32:00Z"/>
              <w:rFonts w:asciiTheme="minorHAnsi" w:eastAsiaTheme="minorEastAsia" w:hAnsiTheme="minorHAnsi"/>
              <w:b w:val="0"/>
              <w:bCs w:val="0"/>
              <w:szCs w:val="22"/>
            </w:rPr>
          </w:rPrChange>
        </w:rPr>
      </w:pPr>
      <w:del w:id="1766" w:author="Vladymyr Kozyr" w:date="2021-02-02T21:32:00Z">
        <w:r w:rsidRPr="00CE178C" w:rsidDel="00CE4054">
          <w:rPr>
            <w:noProof w:val="0"/>
            <w:lang w:val="en-CA"/>
            <w:rPrChange w:id="1767" w:author="Vladymyr Kozyr" w:date="2021-07-31T19:40:00Z">
              <w:rPr/>
            </w:rPrChange>
          </w:rPr>
          <w:fldChar w:fldCharType="begin"/>
        </w:r>
        <w:r w:rsidRPr="00CE178C" w:rsidDel="00CE4054">
          <w:rPr>
            <w:noProof w:val="0"/>
            <w:lang w:val="en-CA"/>
            <w:rPrChange w:id="1768" w:author="Vladymyr Kozyr" w:date="2021-07-31T19:40:00Z">
              <w:rPr/>
            </w:rPrChange>
          </w:rPr>
          <w:delInstrText xml:space="preserve"> HYPERLINK \l "_Toc60592090" </w:delInstrText>
        </w:r>
        <w:r w:rsidRPr="00CE178C" w:rsidDel="00CE4054">
          <w:rPr>
            <w:noProof w:val="0"/>
            <w:lang w:val="en-CA"/>
            <w:rPrChange w:id="1769" w:author="Vladymyr Kozyr" w:date="2021-07-31T19:40:00Z">
              <w:rPr/>
            </w:rPrChange>
          </w:rPr>
          <w:fldChar w:fldCharType="separate"/>
        </w:r>
      </w:del>
      <w:ins w:id="1770" w:author="Vladymyr Kozyr" w:date="2021-03-28T13:31:00Z">
        <w:r w:rsidR="00FD00CC" w:rsidRPr="00CE178C">
          <w:rPr>
            <w:noProof w:val="0"/>
            <w:lang w:val="en-CA"/>
            <w:rPrChange w:id="1771" w:author="Vladymyr Kozyr" w:date="2021-07-31T19:40:00Z">
              <w:rPr/>
            </w:rPrChange>
          </w:rPr>
          <w:t>Error! Hyperlink reference not valid.</w:t>
        </w:r>
      </w:ins>
      <w:del w:id="1772" w:author="Vladymyr Kozyr" w:date="2021-02-02T21:32:00Z">
        <w:r w:rsidR="000B0BD9" w:rsidRPr="00CE178C" w:rsidDel="00CE4054">
          <w:rPr>
            <w:rStyle w:val="Hyperlink"/>
            <w:noProof w:val="0"/>
            <w:lang w:val="en-CA"/>
            <w:rPrChange w:id="1773" w:author="Vladymyr Kozyr" w:date="2021-07-31T19:40:00Z">
              <w:rPr>
                <w:rStyle w:val="Hyperlink"/>
              </w:rPr>
            </w:rPrChange>
          </w:rPr>
          <w:delText>Chapter 6.</w:delText>
        </w:r>
        <w:r w:rsidR="000B0BD9" w:rsidRPr="00CE178C" w:rsidDel="00CE4054">
          <w:rPr>
            <w:rFonts w:asciiTheme="minorHAnsi" w:eastAsiaTheme="minorEastAsia" w:hAnsiTheme="minorHAnsi"/>
            <w:b w:val="0"/>
            <w:bCs w:val="0"/>
            <w:noProof w:val="0"/>
            <w:szCs w:val="22"/>
            <w:lang w:val="en-CA"/>
            <w:rPrChange w:id="1774" w:author="Vladymyr Kozyr" w:date="2021-07-31T19:40:00Z">
              <w:rPr>
                <w:rFonts w:asciiTheme="minorHAnsi" w:eastAsiaTheme="minorEastAsia" w:hAnsiTheme="minorHAnsi"/>
                <w:b w:val="0"/>
                <w:bCs w:val="0"/>
                <w:szCs w:val="22"/>
              </w:rPr>
            </w:rPrChange>
          </w:rPr>
          <w:tab/>
        </w:r>
        <w:r w:rsidR="000B0BD9" w:rsidRPr="00CE178C" w:rsidDel="00CE4054">
          <w:rPr>
            <w:rStyle w:val="Hyperlink"/>
            <w:noProof w:val="0"/>
            <w:lang w:val="en-CA"/>
            <w:rPrChange w:id="1775" w:author="Vladymyr Kozyr" w:date="2021-07-31T19:40:00Z">
              <w:rPr>
                <w:rStyle w:val="Hyperlink"/>
              </w:rPr>
            </w:rPrChange>
          </w:rPr>
          <w:delText>References</w:delText>
        </w:r>
        <w:r w:rsidR="000B0BD9" w:rsidRPr="00CE178C" w:rsidDel="00CE4054">
          <w:rPr>
            <w:noProof w:val="0"/>
            <w:webHidden/>
            <w:lang w:val="en-CA"/>
            <w:rPrChange w:id="1776" w:author="Vladymyr Kozyr" w:date="2021-07-31T19:40:00Z">
              <w:rPr>
                <w:webHidden/>
              </w:rPr>
            </w:rPrChange>
          </w:rPr>
          <w:tab/>
        </w:r>
        <w:r w:rsidR="000B0BD9" w:rsidRPr="00CE178C" w:rsidDel="00CE4054">
          <w:rPr>
            <w:noProof w:val="0"/>
            <w:webHidden/>
            <w:lang w:val="en-CA"/>
            <w:rPrChange w:id="1777" w:author="Vladymyr Kozyr" w:date="2021-07-31T19:40:00Z">
              <w:rPr>
                <w:webHidden/>
              </w:rPr>
            </w:rPrChange>
          </w:rPr>
          <w:fldChar w:fldCharType="begin"/>
        </w:r>
        <w:r w:rsidR="000B0BD9" w:rsidRPr="00CE178C" w:rsidDel="00CE4054">
          <w:rPr>
            <w:noProof w:val="0"/>
            <w:webHidden/>
            <w:lang w:val="en-CA"/>
            <w:rPrChange w:id="1778" w:author="Vladymyr Kozyr" w:date="2021-07-31T19:40:00Z">
              <w:rPr>
                <w:webHidden/>
              </w:rPr>
            </w:rPrChange>
          </w:rPr>
          <w:delInstrText xml:space="preserve"> PAGEREF _Toc60592090 \h </w:delInstrText>
        </w:r>
        <w:r w:rsidR="000B0BD9" w:rsidRPr="00CE178C" w:rsidDel="00CE4054">
          <w:rPr>
            <w:noProof w:val="0"/>
            <w:webHidden/>
            <w:lang w:val="en-CA"/>
            <w:rPrChange w:id="1779" w:author="Vladymyr Kozyr" w:date="2021-07-31T19:40:00Z">
              <w:rPr>
                <w:webHidden/>
              </w:rPr>
            </w:rPrChange>
          </w:rPr>
        </w:r>
        <w:r w:rsidR="000B0BD9" w:rsidRPr="00CE178C" w:rsidDel="00CE4054">
          <w:rPr>
            <w:noProof w:val="0"/>
            <w:webHidden/>
            <w:lang w:val="en-CA"/>
            <w:rPrChange w:id="1780" w:author="Vladymyr Kozyr" w:date="2021-07-31T19:40:00Z">
              <w:rPr>
                <w:webHidden/>
              </w:rPr>
            </w:rPrChange>
          </w:rPr>
          <w:fldChar w:fldCharType="separate"/>
        </w:r>
        <w:r w:rsidR="000B0BD9" w:rsidRPr="00CE178C" w:rsidDel="00CE4054">
          <w:rPr>
            <w:noProof w:val="0"/>
            <w:webHidden/>
            <w:lang w:val="en-CA"/>
            <w:rPrChange w:id="1781" w:author="Vladymyr Kozyr" w:date="2021-07-31T19:40:00Z">
              <w:rPr>
                <w:webHidden/>
              </w:rPr>
            </w:rPrChange>
          </w:rPr>
          <w:delText>13</w:delText>
        </w:r>
        <w:r w:rsidR="000B0BD9" w:rsidRPr="00CE178C" w:rsidDel="00CE4054">
          <w:rPr>
            <w:noProof w:val="0"/>
            <w:webHidden/>
            <w:lang w:val="en-CA"/>
            <w:rPrChange w:id="1782" w:author="Vladymyr Kozyr" w:date="2021-07-31T19:40:00Z">
              <w:rPr>
                <w:webHidden/>
              </w:rPr>
            </w:rPrChange>
          </w:rPr>
          <w:fldChar w:fldCharType="end"/>
        </w:r>
        <w:r w:rsidRPr="00CE178C" w:rsidDel="00CE4054">
          <w:rPr>
            <w:noProof w:val="0"/>
            <w:lang w:val="en-CA"/>
            <w:rPrChange w:id="1783" w:author="Vladymyr Kozyr" w:date="2021-07-31T19:40:00Z">
              <w:rPr/>
            </w:rPrChange>
          </w:rPr>
          <w:fldChar w:fldCharType="end"/>
        </w:r>
      </w:del>
    </w:p>
    <w:p w14:paraId="752EBBAC" w14:textId="61DA7778" w:rsidR="000B0BD9" w:rsidRPr="00CE178C" w:rsidDel="00CE4054" w:rsidRDefault="00AB7CDF">
      <w:pPr>
        <w:pStyle w:val="TOC1"/>
        <w:rPr>
          <w:del w:id="1784" w:author="Vladymyr Kozyr" w:date="2021-02-02T21:32:00Z"/>
          <w:rFonts w:asciiTheme="minorHAnsi" w:eastAsiaTheme="minorEastAsia" w:hAnsiTheme="minorHAnsi"/>
          <w:b w:val="0"/>
          <w:bCs w:val="0"/>
          <w:noProof w:val="0"/>
          <w:szCs w:val="22"/>
          <w:lang w:val="en-CA"/>
          <w:rPrChange w:id="1785" w:author="Vladymyr Kozyr" w:date="2021-07-31T19:40:00Z">
            <w:rPr>
              <w:del w:id="1786" w:author="Vladymyr Kozyr" w:date="2021-02-02T21:32:00Z"/>
              <w:rFonts w:asciiTheme="minorHAnsi" w:eastAsiaTheme="minorEastAsia" w:hAnsiTheme="minorHAnsi"/>
              <w:b w:val="0"/>
              <w:bCs w:val="0"/>
              <w:szCs w:val="22"/>
            </w:rPr>
          </w:rPrChange>
        </w:rPr>
      </w:pPr>
      <w:del w:id="1787" w:author="Vladymyr Kozyr" w:date="2021-02-02T21:32:00Z">
        <w:r w:rsidRPr="00CE178C" w:rsidDel="00CE4054">
          <w:rPr>
            <w:noProof w:val="0"/>
            <w:lang w:val="en-CA"/>
            <w:rPrChange w:id="1788" w:author="Vladymyr Kozyr" w:date="2021-07-31T19:40:00Z">
              <w:rPr/>
            </w:rPrChange>
          </w:rPr>
          <w:fldChar w:fldCharType="begin"/>
        </w:r>
        <w:r w:rsidRPr="00CE178C" w:rsidDel="00CE4054">
          <w:rPr>
            <w:noProof w:val="0"/>
            <w:lang w:val="en-CA"/>
            <w:rPrChange w:id="1789" w:author="Vladymyr Kozyr" w:date="2021-07-31T19:40:00Z">
              <w:rPr/>
            </w:rPrChange>
          </w:rPr>
          <w:delInstrText xml:space="preserve"> HYPERLINK \l "_Toc60592091" </w:delInstrText>
        </w:r>
        <w:r w:rsidRPr="00CE178C" w:rsidDel="00CE4054">
          <w:rPr>
            <w:noProof w:val="0"/>
            <w:lang w:val="en-CA"/>
            <w:rPrChange w:id="1790" w:author="Vladymyr Kozyr" w:date="2021-07-31T19:40:00Z">
              <w:rPr/>
            </w:rPrChange>
          </w:rPr>
          <w:fldChar w:fldCharType="separate"/>
        </w:r>
      </w:del>
      <w:ins w:id="1791" w:author="Vladymyr Kozyr" w:date="2021-03-28T13:31:00Z">
        <w:r w:rsidR="00FD00CC" w:rsidRPr="00CE178C">
          <w:rPr>
            <w:noProof w:val="0"/>
            <w:lang w:val="en-CA"/>
            <w:rPrChange w:id="1792" w:author="Vladymyr Kozyr" w:date="2021-07-31T19:40:00Z">
              <w:rPr/>
            </w:rPrChange>
          </w:rPr>
          <w:t>Error! Hyperlink reference not valid.</w:t>
        </w:r>
      </w:ins>
      <w:del w:id="1793" w:author="Vladymyr Kozyr" w:date="2021-02-02T21:32:00Z">
        <w:r w:rsidR="000B0BD9" w:rsidRPr="00CE178C" w:rsidDel="00CE4054">
          <w:rPr>
            <w:rStyle w:val="Hyperlink"/>
            <w:noProof w:val="0"/>
            <w:lang w:val="en-CA"/>
            <w:rPrChange w:id="1794" w:author="Vladymyr Kozyr" w:date="2021-07-31T19:40:00Z">
              <w:rPr>
                <w:rStyle w:val="Hyperlink"/>
              </w:rPr>
            </w:rPrChange>
          </w:rPr>
          <w:delText>New References</w:delText>
        </w:r>
        <w:r w:rsidR="000B0BD9" w:rsidRPr="00CE178C" w:rsidDel="00CE4054">
          <w:rPr>
            <w:noProof w:val="0"/>
            <w:webHidden/>
            <w:lang w:val="en-CA"/>
            <w:rPrChange w:id="1795" w:author="Vladymyr Kozyr" w:date="2021-07-31T19:40:00Z">
              <w:rPr>
                <w:webHidden/>
              </w:rPr>
            </w:rPrChange>
          </w:rPr>
          <w:tab/>
        </w:r>
        <w:r w:rsidR="000B0BD9" w:rsidRPr="00CE178C" w:rsidDel="00CE4054">
          <w:rPr>
            <w:noProof w:val="0"/>
            <w:webHidden/>
            <w:lang w:val="en-CA"/>
            <w:rPrChange w:id="1796" w:author="Vladymyr Kozyr" w:date="2021-07-31T19:40:00Z">
              <w:rPr>
                <w:webHidden/>
              </w:rPr>
            </w:rPrChange>
          </w:rPr>
          <w:fldChar w:fldCharType="begin"/>
        </w:r>
        <w:r w:rsidR="000B0BD9" w:rsidRPr="00CE178C" w:rsidDel="00CE4054">
          <w:rPr>
            <w:noProof w:val="0"/>
            <w:webHidden/>
            <w:lang w:val="en-CA"/>
            <w:rPrChange w:id="1797" w:author="Vladymyr Kozyr" w:date="2021-07-31T19:40:00Z">
              <w:rPr>
                <w:webHidden/>
              </w:rPr>
            </w:rPrChange>
          </w:rPr>
          <w:delInstrText xml:space="preserve"> PAGEREF _Toc60592091 \h </w:delInstrText>
        </w:r>
        <w:r w:rsidR="000B0BD9" w:rsidRPr="00CE178C" w:rsidDel="00CE4054">
          <w:rPr>
            <w:noProof w:val="0"/>
            <w:webHidden/>
            <w:lang w:val="en-CA"/>
            <w:rPrChange w:id="1798" w:author="Vladymyr Kozyr" w:date="2021-07-31T19:40:00Z">
              <w:rPr>
                <w:webHidden/>
              </w:rPr>
            </w:rPrChange>
          </w:rPr>
        </w:r>
        <w:r w:rsidR="000B0BD9" w:rsidRPr="00CE178C" w:rsidDel="00CE4054">
          <w:rPr>
            <w:noProof w:val="0"/>
            <w:webHidden/>
            <w:lang w:val="en-CA"/>
            <w:rPrChange w:id="1799" w:author="Vladymyr Kozyr" w:date="2021-07-31T19:40:00Z">
              <w:rPr>
                <w:webHidden/>
              </w:rPr>
            </w:rPrChange>
          </w:rPr>
          <w:fldChar w:fldCharType="separate"/>
        </w:r>
        <w:r w:rsidR="000B0BD9" w:rsidRPr="00CE178C" w:rsidDel="00CE4054">
          <w:rPr>
            <w:noProof w:val="0"/>
            <w:webHidden/>
            <w:lang w:val="en-CA"/>
            <w:rPrChange w:id="1800" w:author="Vladymyr Kozyr" w:date="2021-07-31T19:40:00Z">
              <w:rPr>
                <w:webHidden/>
              </w:rPr>
            </w:rPrChange>
          </w:rPr>
          <w:delText>14</w:delText>
        </w:r>
        <w:r w:rsidR="000B0BD9" w:rsidRPr="00CE178C" w:rsidDel="00CE4054">
          <w:rPr>
            <w:noProof w:val="0"/>
            <w:webHidden/>
            <w:lang w:val="en-CA"/>
            <w:rPrChange w:id="1801" w:author="Vladymyr Kozyr" w:date="2021-07-31T19:40:00Z">
              <w:rPr>
                <w:webHidden/>
              </w:rPr>
            </w:rPrChange>
          </w:rPr>
          <w:fldChar w:fldCharType="end"/>
        </w:r>
        <w:r w:rsidRPr="00CE178C" w:rsidDel="00CE4054">
          <w:rPr>
            <w:noProof w:val="0"/>
            <w:lang w:val="en-CA"/>
            <w:rPrChange w:id="1802" w:author="Vladymyr Kozyr" w:date="2021-07-31T19:40:00Z">
              <w:rPr/>
            </w:rPrChange>
          </w:rPr>
          <w:fldChar w:fldCharType="end"/>
        </w:r>
      </w:del>
    </w:p>
    <w:p w14:paraId="1CE2B012" w14:textId="75506A71" w:rsidR="000B0BD9" w:rsidRPr="00CE178C" w:rsidDel="00CE4054" w:rsidRDefault="00AB7CDF">
      <w:pPr>
        <w:pStyle w:val="TOC1"/>
        <w:rPr>
          <w:del w:id="1803" w:author="Vladymyr Kozyr" w:date="2021-02-02T21:32:00Z"/>
          <w:rFonts w:asciiTheme="minorHAnsi" w:eastAsiaTheme="minorEastAsia" w:hAnsiTheme="minorHAnsi"/>
          <w:b w:val="0"/>
          <w:bCs w:val="0"/>
          <w:noProof w:val="0"/>
          <w:szCs w:val="22"/>
          <w:lang w:val="en-CA"/>
          <w:rPrChange w:id="1804" w:author="Vladymyr Kozyr" w:date="2021-07-31T19:40:00Z">
            <w:rPr>
              <w:del w:id="1805" w:author="Vladymyr Kozyr" w:date="2021-02-02T21:32:00Z"/>
              <w:rFonts w:asciiTheme="minorHAnsi" w:eastAsiaTheme="minorEastAsia" w:hAnsiTheme="minorHAnsi"/>
              <w:b w:val="0"/>
              <w:bCs w:val="0"/>
              <w:szCs w:val="22"/>
            </w:rPr>
          </w:rPrChange>
        </w:rPr>
      </w:pPr>
      <w:del w:id="1806" w:author="Vladymyr Kozyr" w:date="2021-02-02T21:32:00Z">
        <w:r w:rsidRPr="00CE178C" w:rsidDel="00CE4054">
          <w:rPr>
            <w:noProof w:val="0"/>
            <w:lang w:val="en-CA"/>
            <w:rPrChange w:id="1807" w:author="Vladymyr Kozyr" w:date="2021-07-31T19:40:00Z">
              <w:rPr/>
            </w:rPrChange>
          </w:rPr>
          <w:fldChar w:fldCharType="begin"/>
        </w:r>
        <w:r w:rsidRPr="00CE178C" w:rsidDel="00CE4054">
          <w:rPr>
            <w:noProof w:val="0"/>
            <w:lang w:val="en-CA"/>
            <w:rPrChange w:id="1808" w:author="Vladymyr Kozyr" w:date="2021-07-31T19:40:00Z">
              <w:rPr/>
            </w:rPrChange>
          </w:rPr>
          <w:delInstrText xml:space="preserve"> HYPERLINK \l "_Toc60592092" </w:delInstrText>
        </w:r>
        <w:r w:rsidRPr="00CE178C" w:rsidDel="00CE4054">
          <w:rPr>
            <w:noProof w:val="0"/>
            <w:lang w:val="en-CA"/>
            <w:rPrChange w:id="1809" w:author="Vladymyr Kozyr" w:date="2021-07-31T19:40:00Z">
              <w:rPr/>
            </w:rPrChange>
          </w:rPr>
          <w:fldChar w:fldCharType="separate"/>
        </w:r>
      </w:del>
      <w:ins w:id="1810" w:author="Vladymyr Kozyr" w:date="2021-03-28T13:31:00Z">
        <w:r w:rsidR="00FD00CC" w:rsidRPr="00CE178C">
          <w:rPr>
            <w:noProof w:val="0"/>
            <w:lang w:val="en-CA"/>
            <w:rPrChange w:id="1811" w:author="Vladymyr Kozyr" w:date="2021-07-31T19:40:00Z">
              <w:rPr/>
            </w:rPrChange>
          </w:rPr>
          <w:t>Error! Hyperlink reference not valid.</w:t>
        </w:r>
      </w:ins>
      <w:del w:id="1812" w:author="Vladymyr Kozyr" w:date="2021-02-02T21:32:00Z">
        <w:r w:rsidR="000B0BD9" w:rsidRPr="00CE178C" w:rsidDel="00CE4054">
          <w:rPr>
            <w:rStyle w:val="Hyperlink"/>
            <w:noProof w:val="0"/>
            <w:lang w:val="en-CA"/>
            <w:rPrChange w:id="1813" w:author="Vladymyr Kozyr" w:date="2021-07-31T19:40:00Z">
              <w:rPr>
                <w:rStyle w:val="Hyperlink"/>
              </w:rPr>
            </w:rPrChange>
          </w:rPr>
          <w:delText>Appendix A.  An Example of an Appendix</w:delText>
        </w:r>
        <w:r w:rsidR="000B0BD9" w:rsidRPr="00CE178C" w:rsidDel="00CE4054">
          <w:rPr>
            <w:noProof w:val="0"/>
            <w:webHidden/>
            <w:lang w:val="en-CA"/>
            <w:rPrChange w:id="1814" w:author="Vladymyr Kozyr" w:date="2021-07-31T19:40:00Z">
              <w:rPr>
                <w:webHidden/>
              </w:rPr>
            </w:rPrChange>
          </w:rPr>
          <w:tab/>
        </w:r>
        <w:r w:rsidR="000B0BD9" w:rsidRPr="00CE178C" w:rsidDel="00CE4054">
          <w:rPr>
            <w:noProof w:val="0"/>
            <w:webHidden/>
            <w:lang w:val="en-CA"/>
            <w:rPrChange w:id="1815" w:author="Vladymyr Kozyr" w:date="2021-07-31T19:40:00Z">
              <w:rPr>
                <w:webHidden/>
              </w:rPr>
            </w:rPrChange>
          </w:rPr>
          <w:fldChar w:fldCharType="begin"/>
        </w:r>
        <w:r w:rsidR="000B0BD9" w:rsidRPr="00CE178C" w:rsidDel="00CE4054">
          <w:rPr>
            <w:noProof w:val="0"/>
            <w:webHidden/>
            <w:lang w:val="en-CA"/>
            <w:rPrChange w:id="1816" w:author="Vladymyr Kozyr" w:date="2021-07-31T19:40:00Z">
              <w:rPr>
                <w:webHidden/>
              </w:rPr>
            </w:rPrChange>
          </w:rPr>
          <w:delInstrText xml:space="preserve"> PAGEREF _Toc60592092 \h </w:delInstrText>
        </w:r>
        <w:r w:rsidR="000B0BD9" w:rsidRPr="00CE178C" w:rsidDel="00CE4054">
          <w:rPr>
            <w:noProof w:val="0"/>
            <w:webHidden/>
            <w:lang w:val="en-CA"/>
            <w:rPrChange w:id="1817" w:author="Vladymyr Kozyr" w:date="2021-07-31T19:40:00Z">
              <w:rPr>
                <w:webHidden/>
              </w:rPr>
            </w:rPrChange>
          </w:rPr>
        </w:r>
        <w:r w:rsidR="000B0BD9" w:rsidRPr="00CE178C" w:rsidDel="00CE4054">
          <w:rPr>
            <w:noProof w:val="0"/>
            <w:webHidden/>
            <w:lang w:val="en-CA"/>
            <w:rPrChange w:id="1818" w:author="Vladymyr Kozyr" w:date="2021-07-31T19:40:00Z">
              <w:rPr>
                <w:webHidden/>
              </w:rPr>
            </w:rPrChange>
          </w:rPr>
          <w:fldChar w:fldCharType="separate"/>
        </w:r>
        <w:r w:rsidR="000B0BD9" w:rsidRPr="00CE178C" w:rsidDel="00CE4054">
          <w:rPr>
            <w:noProof w:val="0"/>
            <w:webHidden/>
            <w:lang w:val="en-CA"/>
            <w:rPrChange w:id="1819" w:author="Vladymyr Kozyr" w:date="2021-07-31T19:40:00Z">
              <w:rPr>
                <w:webHidden/>
              </w:rPr>
            </w:rPrChange>
          </w:rPr>
          <w:delText>16</w:delText>
        </w:r>
        <w:r w:rsidR="000B0BD9" w:rsidRPr="00CE178C" w:rsidDel="00CE4054">
          <w:rPr>
            <w:noProof w:val="0"/>
            <w:webHidden/>
            <w:lang w:val="en-CA"/>
            <w:rPrChange w:id="1820" w:author="Vladymyr Kozyr" w:date="2021-07-31T19:40:00Z">
              <w:rPr>
                <w:webHidden/>
              </w:rPr>
            </w:rPrChange>
          </w:rPr>
          <w:fldChar w:fldCharType="end"/>
        </w:r>
        <w:r w:rsidRPr="00CE178C" w:rsidDel="00CE4054">
          <w:rPr>
            <w:noProof w:val="0"/>
            <w:lang w:val="en-CA"/>
            <w:rPrChange w:id="1821" w:author="Vladymyr Kozyr" w:date="2021-07-31T19:40:00Z">
              <w:rPr/>
            </w:rPrChange>
          </w:rPr>
          <w:fldChar w:fldCharType="end"/>
        </w:r>
      </w:del>
    </w:p>
    <w:p w14:paraId="0E429537" w14:textId="3F895C4F" w:rsidR="00F54916" w:rsidRPr="00CE178C" w:rsidRDefault="00E92C0F" w:rsidP="00F54916">
      <w:pPr>
        <w:rPr>
          <w:lang w:val="en-CA"/>
          <w:rPrChange w:id="1822" w:author="Vladymyr Kozyr" w:date="2021-07-31T19:40:00Z">
            <w:rPr/>
          </w:rPrChange>
        </w:rPr>
      </w:pPr>
      <w:r w:rsidRPr="00CE178C">
        <w:rPr>
          <w:lang w:val="en-CA"/>
          <w:rPrChange w:id="1823" w:author="Vladymyr Kozyr" w:date="2021-07-31T19:40:00Z">
            <w:rPr/>
          </w:rPrChange>
        </w:rPr>
        <w:fldChar w:fldCharType="end"/>
      </w:r>
    </w:p>
    <w:p w14:paraId="20F8E0D7" w14:textId="77777777" w:rsidR="00751639" w:rsidRPr="00CE178C" w:rsidRDefault="00751639" w:rsidP="00E10BCA">
      <w:pPr>
        <w:pStyle w:val="Heading1Preliminary"/>
        <w:rPr>
          <w:rPrChange w:id="1824" w:author="Vladymyr Kozyr" w:date="2021-07-31T19:40:00Z">
            <w:rPr/>
          </w:rPrChange>
        </w:rPr>
      </w:pPr>
      <w:bookmarkStart w:id="1825" w:name="_Toc67830732"/>
      <w:r w:rsidRPr="00CE178C">
        <w:rPr>
          <w:rPrChange w:id="1826" w:author="Vladymyr Kozyr" w:date="2021-07-31T19:40:00Z">
            <w:rPr/>
          </w:rPrChange>
        </w:rPr>
        <w:lastRenderedPageBreak/>
        <w:t>List of Tables</w:t>
      </w:r>
      <w:bookmarkEnd w:id="1825"/>
    </w:p>
    <w:p w14:paraId="67B0D2B1" w14:textId="18DB8D31" w:rsidR="00276693" w:rsidRPr="00CE178C" w:rsidRDefault="008E242A" w:rsidP="00276693">
      <w:pPr>
        <w:pStyle w:val="1Para"/>
        <w:rPr>
          <w:rPrChange w:id="1827" w:author="Vladymyr Kozyr" w:date="2021-07-31T19:40:00Z">
            <w:rPr/>
          </w:rPrChange>
        </w:rPr>
      </w:pPr>
      <w:r w:rsidRPr="00CE178C">
        <w:rPr>
          <w:rPrChange w:id="1828" w:author="Vladymyr Kozyr" w:date="2021-07-31T19:40:00Z">
            <w:rPr>
              <w:lang w:val="en-US"/>
            </w:rPr>
          </w:rPrChange>
        </w:rPr>
        <w:fldChar w:fldCharType="begin"/>
      </w:r>
      <w:r w:rsidRPr="00CE178C">
        <w:rPr>
          <w:rPrChange w:id="1829" w:author="Vladymyr Kozyr" w:date="2021-07-31T19:40:00Z">
            <w:rPr/>
          </w:rPrChange>
        </w:rPr>
        <w:instrText xml:space="preserve"> TOC \c "Table" </w:instrText>
      </w:r>
      <w:r w:rsidRPr="00CE178C">
        <w:rPr>
          <w:rPrChange w:id="1830" w:author="Vladymyr Kozyr" w:date="2021-07-31T19:40:00Z">
            <w:rPr>
              <w:lang w:val="en-US"/>
            </w:rPr>
          </w:rPrChange>
        </w:rPr>
        <w:fldChar w:fldCharType="separate"/>
      </w:r>
      <w:r w:rsidR="005F3C06" w:rsidRPr="00CE178C">
        <w:rPr>
          <w:b/>
          <w:bCs/>
          <w:rPrChange w:id="1831" w:author="Vladymyr Kozyr" w:date="2021-07-31T19:40:00Z">
            <w:rPr>
              <w:b/>
              <w:bCs/>
              <w:noProof/>
              <w:lang w:val="en-US"/>
            </w:rPr>
          </w:rPrChange>
        </w:rPr>
        <w:t>No table of figures entries found.</w:t>
      </w:r>
      <w:r w:rsidRPr="00CE178C">
        <w:rPr>
          <w:rPrChange w:id="1832" w:author="Vladymyr Kozyr" w:date="2021-07-31T19:40:00Z">
            <w:rPr/>
          </w:rPrChange>
        </w:rPr>
        <w:fldChar w:fldCharType="end"/>
      </w:r>
    </w:p>
    <w:p w14:paraId="200A737F" w14:textId="601E7AB1" w:rsidR="005F3C06" w:rsidRPr="00CE178C" w:rsidRDefault="005F3C06" w:rsidP="005F3C06">
      <w:pPr>
        <w:pStyle w:val="1ParaFlushLeft"/>
        <w:rPr>
          <w:highlight w:val="yellow"/>
          <w:rPrChange w:id="1833" w:author="Vladymyr Kozyr" w:date="2021-07-31T19:40:00Z">
            <w:rPr>
              <w:highlight w:val="yellow"/>
            </w:rPr>
          </w:rPrChange>
        </w:rPr>
      </w:pPr>
      <w:r w:rsidRPr="00CE178C">
        <w:rPr>
          <w:highlight w:val="yellow"/>
          <w:rPrChange w:id="1834" w:author="Vladymyr Kozyr" w:date="2021-07-31T19:40:00Z">
            <w:rPr>
              <w:highlight w:val="yellow"/>
            </w:rPr>
          </w:rPrChange>
        </w:rPr>
        <w:t>Use References&gt;Insert Caption to create caption labels and numbers. Right-click on the text above and select Update Field to update this list. See the Thesis Template Instructions for information on creating tables, figures, and captions.</w:t>
      </w:r>
    </w:p>
    <w:p w14:paraId="15B5B926" w14:textId="77777777" w:rsidR="005F3C06" w:rsidRPr="00CE178C" w:rsidRDefault="005F3C06" w:rsidP="005F3C06">
      <w:pPr>
        <w:pStyle w:val="1ParaFlushLeft"/>
        <w:rPr>
          <w:highlight w:val="yellow"/>
          <w:rPrChange w:id="1835" w:author="Vladymyr Kozyr" w:date="2021-07-31T19:40:00Z">
            <w:rPr>
              <w:highlight w:val="yellow"/>
            </w:rPr>
          </w:rPrChange>
        </w:rPr>
      </w:pPr>
      <w:r w:rsidRPr="00CE178C">
        <w:rPr>
          <w:highlight w:val="yellow"/>
          <w:rPrChange w:id="1836" w:author="Vladymyr Kozyr" w:date="2021-07-31T19:40:00Z">
            <w:rPr>
              <w:highlight w:val="yellow"/>
            </w:rPr>
          </w:rPrChange>
        </w:rPr>
        <w:t xml:space="preserve">Remember to delete this note before submission. </w:t>
      </w:r>
    </w:p>
    <w:p w14:paraId="5B6E05D4" w14:textId="778C94E2" w:rsidR="005F3C06" w:rsidRPr="00CE178C" w:rsidRDefault="005F3C06" w:rsidP="005F3C06">
      <w:pPr>
        <w:pStyle w:val="1ParaFlushLeft"/>
        <w:rPr>
          <w:rPrChange w:id="1837" w:author="Vladymyr Kozyr" w:date="2021-07-31T19:40:00Z">
            <w:rPr/>
          </w:rPrChange>
        </w:rPr>
      </w:pPr>
      <w:r w:rsidRPr="00CE178C">
        <w:rPr>
          <w:highlight w:val="yellow"/>
          <w:rPrChange w:id="1838" w:author="Vladymyr Kozyr" w:date="2021-07-31T19:40:00Z">
            <w:rPr>
              <w:highlight w:val="yellow"/>
            </w:rPr>
          </w:rPrChange>
        </w:rPr>
        <w:t>If there are no tables in the document, remove this page.</w:t>
      </w:r>
    </w:p>
    <w:p w14:paraId="058FCE8F" w14:textId="77777777" w:rsidR="00751639" w:rsidRPr="00CE178C" w:rsidRDefault="00751639" w:rsidP="00E10BCA">
      <w:pPr>
        <w:pStyle w:val="Heading1Preliminary"/>
        <w:rPr>
          <w:rPrChange w:id="1839" w:author="Vladymyr Kozyr" w:date="2021-07-31T19:40:00Z">
            <w:rPr/>
          </w:rPrChange>
        </w:rPr>
      </w:pPr>
      <w:bookmarkStart w:id="1840" w:name="_Toc67830733"/>
      <w:r w:rsidRPr="00CE178C">
        <w:rPr>
          <w:rPrChange w:id="1841" w:author="Vladymyr Kozyr" w:date="2021-07-31T19:40:00Z">
            <w:rPr/>
          </w:rPrChange>
        </w:rPr>
        <w:lastRenderedPageBreak/>
        <w:t>List of Figures</w:t>
      </w:r>
      <w:bookmarkEnd w:id="1840"/>
    </w:p>
    <w:p w14:paraId="5D73F0EC" w14:textId="1010237D" w:rsidR="00276693" w:rsidRPr="00CE178C" w:rsidRDefault="00F54916" w:rsidP="00276693">
      <w:pPr>
        <w:pStyle w:val="1Para"/>
        <w:rPr>
          <w:rPrChange w:id="1842" w:author="Vladymyr Kozyr" w:date="2021-07-31T19:40:00Z">
            <w:rPr/>
          </w:rPrChange>
        </w:rPr>
      </w:pPr>
      <w:r w:rsidRPr="00CE178C">
        <w:rPr>
          <w:rPrChange w:id="1843" w:author="Vladymyr Kozyr" w:date="2021-07-31T19:40:00Z">
            <w:rPr>
              <w:lang w:val="en-US"/>
            </w:rPr>
          </w:rPrChange>
        </w:rPr>
        <w:fldChar w:fldCharType="begin"/>
      </w:r>
      <w:r w:rsidRPr="00CE178C">
        <w:rPr>
          <w:rPrChange w:id="1844" w:author="Vladymyr Kozyr" w:date="2021-07-31T19:40:00Z">
            <w:rPr/>
          </w:rPrChange>
        </w:rPr>
        <w:instrText xml:space="preserve"> TOC \c "Figure" </w:instrText>
      </w:r>
      <w:r w:rsidRPr="00CE178C">
        <w:rPr>
          <w:rPrChange w:id="1845" w:author="Vladymyr Kozyr" w:date="2021-07-31T19:40:00Z">
            <w:rPr>
              <w:lang w:val="en-US"/>
            </w:rPr>
          </w:rPrChange>
        </w:rPr>
        <w:fldChar w:fldCharType="separate"/>
      </w:r>
      <w:r w:rsidR="005F3C06" w:rsidRPr="00CE178C">
        <w:rPr>
          <w:b/>
          <w:bCs/>
          <w:rPrChange w:id="1846" w:author="Vladymyr Kozyr" w:date="2021-07-31T19:40:00Z">
            <w:rPr>
              <w:b/>
              <w:bCs/>
              <w:noProof/>
              <w:lang w:val="en-US"/>
            </w:rPr>
          </w:rPrChange>
        </w:rPr>
        <w:t>No table of figures entries found.</w:t>
      </w:r>
      <w:r w:rsidRPr="00CE178C">
        <w:rPr>
          <w:rPrChange w:id="1847" w:author="Vladymyr Kozyr" w:date="2021-07-31T19:40:00Z">
            <w:rPr/>
          </w:rPrChange>
        </w:rPr>
        <w:fldChar w:fldCharType="end"/>
      </w:r>
    </w:p>
    <w:p w14:paraId="78817CB1" w14:textId="77777777" w:rsidR="005F3C06" w:rsidRPr="00CE178C" w:rsidRDefault="005F3C06" w:rsidP="005F3C06">
      <w:pPr>
        <w:pStyle w:val="1ParaFlushLeft"/>
        <w:rPr>
          <w:highlight w:val="yellow"/>
          <w:rPrChange w:id="1848" w:author="Vladymyr Kozyr" w:date="2021-07-31T19:40:00Z">
            <w:rPr>
              <w:highlight w:val="yellow"/>
            </w:rPr>
          </w:rPrChange>
        </w:rPr>
      </w:pPr>
      <w:r w:rsidRPr="00CE178C">
        <w:rPr>
          <w:highlight w:val="yellow"/>
          <w:rPrChange w:id="1849" w:author="Vladymyr Kozyr" w:date="2021-07-31T19:40:00Z">
            <w:rPr>
              <w:highlight w:val="yellow"/>
            </w:rPr>
          </w:rPrChange>
        </w:rPr>
        <w:t>Use References&gt;Insert Caption to create caption labels and numbers. Right-click on the text above and select Update Field to update this list. See the Thesis Template Instructions for information on creating tables, figures, and captions.</w:t>
      </w:r>
    </w:p>
    <w:p w14:paraId="1A99844F" w14:textId="77777777" w:rsidR="005F3C06" w:rsidRPr="00CE178C" w:rsidRDefault="005F3C06" w:rsidP="005F3C06">
      <w:pPr>
        <w:pStyle w:val="1ParaFlushLeft"/>
        <w:rPr>
          <w:highlight w:val="yellow"/>
          <w:rPrChange w:id="1850" w:author="Vladymyr Kozyr" w:date="2021-07-31T19:40:00Z">
            <w:rPr>
              <w:highlight w:val="yellow"/>
            </w:rPr>
          </w:rPrChange>
        </w:rPr>
      </w:pPr>
      <w:r w:rsidRPr="00CE178C">
        <w:rPr>
          <w:highlight w:val="yellow"/>
          <w:rPrChange w:id="1851" w:author="Vladymyr Kozyr" w:date="2021-07-31T19:40:00Z">
            <w:rPr>
              <w:highlight w:val="yellow"/>
            </w:rPr>
          </w:rPrChange>
        </w:rPr>
        <w:t xml:space="preserve">Remember to delete this note before submission. </w:t>
      </w:r>
    </w:p>
    <w:p w14:paraId="0E757915" w14:textId="43AEE023" w:rsidR="005F3C06" w:rsidRPr="00CE178C" w:rsidRDefault="005F3C06" w:rsidP="005F3C06">
      <w:pPr>
        <w:pStyle w:val="1ParaFlushLeft"/>
        <w:rPr>
          <w:rPrChange w:id="1852" w:author="Vladymyr Kozyr" w:date="2021-07-31T19:40:00Z">
            <w:rPr/>
          </w:rPrChange>
        </w:rPr>
      </w:pPr>
      <w:r w:rsidRPr="00CE178C">
        <w:rPr>
          <w:highlight w:val="yellow"/>
          <w:rPrChange w:id="1853" w:author="Vladymyr Kozyr" w:date="2021-07-31T19:40:00Z">
            <w:rPr>
              <w:highlight w:val="yellow"/>
            </w:rPr>
          </w:rPrChange>
        </w:rPr>
        <w:t>If there a</w:t>
      </w:r>
      <w:r w:rsidR="00DD056B" w:rsidRPr="00CE178C">
        <w:rPr>
          <w:highlight w:val="yellow"/>
          <w:rPrChange w:id="1854" w:author="Vladymyr Kozyr" w:date="2021-07-31T19:40:00Z">
            <w:rPr>
              <w:highlight w:val="yellow"/>
            </w:rPr>
          </w:rPrChange>
        </w:rPr>
        <w:t>re no figures</w:t>
      </w:r>
      <w:r w:rsidRPr="00CE178C">
        <w:rPr>
          <w:highlight w:val="yellow"/>
          <w:rPrChange w:id="1855" w:author="Vladymyr Kozyr" w:date="2021-07-31T19:40:00Z">
            <w:rPr>
              <w:highlight w:val="yellow"/>
            </w:rPr>
          </w:rPrChange>
        </w:rPr>
        <w:t xml:space="preserve"> in the document, remove this page.</w:t>
      </w:r>
    </w:p>
    <w:p w14:paraId="449CDAE5" w14:textId="77777777" w:rsidR="005F3C06" w:rsidRPr="00CE178C" w:rsidRDefault="005F3C06" w:rsidP="00276693">
      <w:pPr>
        <w:pStyle w:val="1Para"/>
        <w:rPr>
          <w:rPrChange w:id="1856" w:author="Vladymyr Kozyr" w:date="2021-07-31T19:40:00Z">
            <w:rPr/>
          </w:rPrChange>
        </w:rPr>
      </w:pPr>
    </w:p>
    <w:p w14:paraId="43EE6F4B" w14:textId="77777777" w:rsidR="00751639" w:rsidRPr="00CE178C" w:rsidRDefault="00751639" w:rsidP="00E10BCA">
      <w:pPr>
        <w:pStyle w:val="Heading1Preliminary"/>
        <w:rPr>
          <w:rPrChange w:id="1857" w:author="Vladymyr Kozyr" w:date="2021-07-31T19:40:00Z">
            <w:rPr/>
          </w:rPrChange>
        </w:rPr>
      </w:pPr>
      <w:bookmarkStart w:id="1858" w:name="_Toc67830734"/>
      <w:r w:rsidRPr="00CE178C">
        <w:rPr>
          <w:rPrChange w:id="1859" w:author="Vladymyr Kozyr" w:date="2021-07-31T19:40:00Z">
            <w:rPr/>
          </w:rPrChange>
        </w:rPr>
        <w:lastRenderedPageBreak/>
        <w:t>List of Acronyms</w:t>
      </w:r>
      <w:bookmarkEnd w:id="185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830"/>
      </w:tblGrid>
      <w:tr w:rsidR="00646F8D" w:rsidRPr="00CE178C" w14:paraId="009D5E5C" w14:textId="77777777" w:rsidTr="00572D69">
        <w:tc>
          <w:tcPr>
            <w:tcW w:w="1800" w:type="dxa"/>
          </w:tcPr>
          <w:p w14:paraId="2D3056C1" w14:textId="77777777" w:rsidR="00646F8D" w:rsidRPr="00CE178C" w:rsidRDefault="00646F8D" w:rsidP="007352F3">
            <w:pPr>
              <w:pStyle w:val="1ParaNoSpace"/>
              <w:rPr>
                <w:rPrChange w:id="1860" w:author="Vladymyr Kozyr" w:date="2021-07-31T19:40:00Z">
                  <w:rPr/>
                </w:rPrChange>
              </w:rPr>
            </w:pPr>
            <w:r w:rsidRPr="00CE178C">
              <w:rPr>
                <w:rPrChange w:id="1861" w:author="Vladymyr Kozyr" w:date="2021-07-31T19:40:00Z">
                  <w:rPr/>
                </w:rPrChange>
              </w:rPr>
              <w:t>SFU</w:t>
            </w:r>
          </w:p>
        </w:tc>
        <w:tc>
          <w:tcPr>
            <w:tcW w:w="6830" w:type="dxa"/>
          </w:tcPr>
          <w:p w14:paraId="327D0108" w14:textId="77777777" w:rsidR="00646F8D" w:rsidRPr="00CE178C" w:rsidRDefault="00646F8D" w:rsidP="007352F3">
            <w:pPr>
              <w:pStyle w:val="1ParaNoSpace"/>
              <w:rPr>
                <w:rPrChange w:id="1862" w:author="Vladymyr Kozyr" w:date="2021-07-31T19:40:00Z">
                  <w:rPr/>
                </w:rPrChange>
              </w:rPr>
            </w:pPr>
            <w:r w:rsidRPr="00CE178C">
              <w:rPr>
                <w:rPrChange w:id="1863" w:author="Vladymyr Kozyr" w:date="2021-07-31T19:40:00Z">
                  <w:rPr/>
                </w:rPrChange>
              </w:rPr>
              <w:t>Simon Fraser University</w:t>
            </w:r>
          </w:p>
        </w:tc>
      </w:tr>
      <w:tr w:rsidR="00646F8D" w:rsidRPr="00CE178C" w14:paraId="7AFAF102" w14:textId="77777777" w:rsidTr="00572D69">
        <w:tc>
          <w:tcPr>
            <w:tcW w:w="1800" w:type="dxa"/>
          </w:tcPr>
          <w:p w14:paraId="3039A9B8" w14:textId="77777777" w:rsidR="00646F8D" w:rsidRPr="00CE178C" w:rsidRDefault="00646F8D" w:rsidP="007352F3">
            <w:pPr>
              <w:pStyle w:val="1ParaNoSpace"/>
              <w:rPr>
                <w:rPrChange w:id="1864" w:author="Vladymyr Kozyr" w:date="2021-07-31T19:40:00Z">
                  <w:rPr/>
                </w:rPrChange>
              </w:rPr>
            </w:pPr>
            <w:r w:rsidRPr="00CE178C">
              <w:rPr>
                <w:rPrChange w:id="1865" w:author="Vladymyr Kozyr" w:date="2021-07-31T19:40:00Z">
                  <w:rPr/>
                </w:rPrChange>
              </w:rPr>
              <w:t>LAC</w:t>
            </w:r>
          </w:p>
        </w:tc>
        <w:tc>
          <w:tcPr>
            <w:tcW w:w="6830" w:type="dxa"/>
          </w:tcPr>
          <w:p w14:paraId="2F30B776" w14:textId="77777777" w:rsidR="00646F8D" w:rsidRPr="00CE178C" w:rsidRDefault="00646F8D" w:rsidP="007352F3">
            <w:pPr>
              <w:pStyle w:val="1ParaNoSpace"/>
              <w:rPr>
                <w:rPrChange w:id="1866" w:author="Vladymyr Kozyr" w:date="2021-07-31T19:40:00Z">
                  <w:rPr/>
                </w:rPrChange>
              </w:rPr>
            </w:pPr>
            <w:r w:rsidRPr="00CE178C">
              <w:rPr>
                <w:rPrChange w:id="1867" w:author="Vladymyr Kozyr" w:date="2021-07-31T19:40:00Z">
                  <w:rPr/>
                </w:rPrChange>
              </w:rPr>
              <w:t>Library and Archives Canada</w:t>
            </w:r>
          </w:p>
        </w:tc>
      </w:tr>
      <w:tr w:rsidR="00646F8D" w:rsidRPr="00CE178C" w14:paraId="6B4CDB59" w14:textId="77777777" w:rsidTr="00572D69">
        <w:tc>
          <w:tcPr>
            <w:tcW w:w="1800" w:type="dxa"/>
          </w:tcPr>
          <w:p w14:paraId="07FCD8B2" w14:textId="3DF52697" w:rsidR="00646F8D" w:rsidRPr="00CE178C" w:rsidRDefault="00646F8D" w:rsidP="007352F3">
            <w:pPr>
              <w:pStyle w:val="1ParaNoSpace"/>
              <w:rPr>
                <w:rPrChange w:id="1868" w:author="Vladymyr Kozyr" w:date="2021-07-31T19:40:00Z">
                  <w:rPr/>
                </w:rPrChange>
              </w:rPr>
            </w:pPr>
          </w:p>
        </w:tc>
        <w:tc>
          <w:tcPr>
            <w:tcW w:w="6830" w:type="dxa"/>
          </w:tcPr>
          <w:p w14:paraId="0A11E362" w14:textId="68FD58F3" w:rsidR="00646F8D" w:rsidRPr="00CE178C" w:rsidRDefault="00910A03" w:rsidP="007352F3">
            <w:pPr>
              <w:pStyle w:val="1ParaNoSpace"/>
              <w:rPr>
                <w:rPrChange w:id="1869" w:author="Vladymyr Kozyr" w:date="2021-07-31T19:40:00Z">
                  <w:rPr/>
                </w:rPrChange>
              </w:rPr>
            </w:pPr>
            <w:r w:rsidRPr="00CE178C">
              <w:rPr>
                <w:rPrChange w:id="1870" w:author="Vladymyr Kozyr" w:date="2021-07-31T19:40:00Z">
                  <w:rPr/>
                </w:rPrChange>
              </w:rPr>
              <w:t>This is an optional page and can be removed if not used.</w:t>
            </w:r>
          </w:p>
        </w:tc>
      </w:tr>
      <w:tr w:rsidR="00646F8D" w:rsidRPr="00CE178C" w14:paraId="0A367E66" w14:textId="77777777" w:rsidTr="00572D69">
        <w:tc>
          <w:tcPr>
            <w:tcW w:w="1800" w:type="dxa"/>
          </w:tcPr>
          <w:p w14:paraId="3147FC10" w14:textId="77777777" w:rsidR="00646F8D" w:rsidRPr="00CE178C" w:rsidRDefault="00646F8D" w:rsidP="007352F3">
            <w:pPr>
              <w:pStyle w:val="1ParaNoSpace"/>
              <w:rPr>
                <w:rPrChange w:id="1871" w:author="Vladymyr Kozyr" w:date="2021-07-31T19:40:00Z">
                  <w:rPr/>
                </w:rPrChange>
              </w:rPr>
            </w:pPr>
          </w:p>
        </w:tc>
        <w:tc>
          <w:tcPr>
            <w:tcW w:w="6830" w:type="dxa"/>
          </w:tcPr>
          <w:p w14:paraId="319DB506" w14:textId="5A4A4CE6" w:rsidR="00646F8D" w:rsidRPr="00CE178C" w:rsidRDefault="00910A03" w:rsidP="007352F3">
            <w:pPr>
              <w:pStyle w:val="1ParaNoSpace"/>
              <w:rPr>
                <w:rPrChange w:id="1872" w:author="Vladymyr Kozyr" w:date="2021-07-31T19:40:00Z">
                  <w:rPr/>
                </w:rPrChange>
              </w:rPr>
            </w:pPr>
            <w:r w:rsidRPr="00CE178C">
              <w:rPr>
                <w:rPrChange w:id="1873" w:author="Vladymyr Kozyr" w:date="2021-07-31T19:40:00Z">
                  <w:rPr/>
                </w:rPrChange>
              </w:rPr>
              <w:t>Use one table row for each item to allow sorting using Word’s table tools.</w:t>
            </w:r>
          </w:p>
        </w:tc>
      </w:tr>
      <w:tr w:rsidR="00646F8D" w:rsidRPr="00CE178C" w14:paraId="3DB9B19A" w14:textId="77777777" w:rsidTr="00572D69">
        <w:tc>
          <w:tcPr>
            <w:tcW w:w="1800" w:type="dxa"/>
          </w:tcPr>
          <w:p w14:paraId="679BD303" w14:textId="77777777" w:rsidR="00646F8D" w:rsidRPr="00CE178C" w:rsidRDefault="00646F8D" w:rsidP="007352F3">
            <w:pPr>
              <w:pStyle w:val="1ParaNoSpace"/>
              <w:rPr>
                <w:rPrChange w:id="1874" w:author="Vladymyr Kozyr" w:date="2021-07-31T19:40:00Z">
                  <w:rPr/>
                </w:rPrChange>
              </w:rPr>
            </w:pPr>
          </w:p>
        </w:tc>
        <w:tc>
          <w:tcPr>
            <w:tcW w:w="6830" w:type="dxa"/>
          </w:tcPr>
          <w:p w14:paraId="5FFB10A0" w14:textId="17F9E019" w:rsidR="00646F8D" w:rsidRPr="00CE178C" w:rsidRDefault="007D079E" w:rsidP="007352F3">
            <w:pPr>
              <w:pStyle w:val="1ParaNoSpace"/>
              <w:rPr>
                <w:rPrChange w:id="1875" w:author="Vladymyr Kozyr" w:date="2021-07-31T19:40:00Z">
                  <w:rPr/>
                </w:rPrChange>
              </w:rPr>
            </w:pPr>
            <w:r w:rsidRPr="00CE178C">
              <w:rPr>
                <w:rPrChange w:id="1876" w:author="Vladymyr Kozyr" w:date="2021-07-31T19:40:00Z">
                  <w:rPr/>
                </w:rPrChange>
              </w:rPr>
              <w:t>Apply the style</w:t>
            </w:r>
            <w:r w:rsidR="00910A03" w:rsidRPr="00CE178C">
              <w:rPr>
                <w:rPrChange w:id="1877" w:author="Vladymyr Kozyr" w:date="2021-07-31T19:40:00Z">
                  <w:rPr/>
                </w:rPrChange>
              </w:rPr>
              <w:t xml:space="preserve"> </w:t>
            </w:r>
            <w:r w:rsidR="00910A03" w:rsidRPr="00CE178C">
              <w:rPr>
                <w:b/>
                <w:rPrChange w:id="1878" w:author="Vladymyr Kozyr" w:date="2021-07-31T19:40:00Z">
                  <w:rPr>
                    <w:b/>
                  </w:rPr>
                </w:rPrChange>
              </w:rPr>
              <w:t>1_Para_NoSpace</w:t>
            </w:r>
            <w:r w:rsidRPr="00CE178C">
              <w:rPr>
                <w:rPrChange w:id="1879" w:author="Vladymyr Kozyr" w:date="2021-07-31T19:40:00Z">
                  <w:rPr/>
                </w:rPrChange>
              </w:rPr>
              <w:t xml:space="preserve"> to table rows as shown here.</w:t>
            </w:r>
          </w:p>
        </w:tc>
      </w:tr>
      <w:tr w:rsidR="00646F8D" w:rsidRPr="00CE178C" w14:paraId="23BC6C54" w14:textId="77777777" w:rsidTr="00572D69">
        <w:tc>
          <w:tcPr>
            <w:tcW w:w="1800" w:type="dxa"/>
          </w:tcPr>
          <w:p w14:paraId="17DF34DE" w14:textId="77777777" w:rsidR="00646F8D" w:rsidRPr="00CE178C" w:rsidRDefault="00646F8D" w:rsidP="007352F3">
            <w:pPr>
              <w:pStyle w:val="1ParaNoSpace"/>
              <w:rPr>
                <w:rPrChange w:id="1880" w:author="Vladymyr Kozyr" w:date="2021-07-31T19:40:00Z">
                  <w:rPr/>
                </w:rPrChange>
              </w:rPr>
            </w:pPr>
          </w:p>
        </w:tc>
        <w:tc>
          <w:tcPr>
            <w:tcW w:w="6830" w:type="dxa"/>
          </w:tcPr>
          <w:p w14:paraId="68FBECE8" w14:textId="77777777" w:rsidR="00646F8D" w:rsidRPr="00CE178C" w:rsidRDefault="00646F8D" w:rsidP="007352F3">
            <w:pPr>
              <w:pStyle w:val="1ParaNoSpace"/>
              <w:rPr>
                <w:rPrChange w:id="1881" w:author="Vladymyr Kozyr" w:date="2021-07-31T19:40:00Z">
                  <w:rPr/>
                </w:rPrChange>
              </w:rPr>
            </w:pPr>
          </w:p>
        </w:tc>
      </w:tr>
      <w:tr w:rsidR="00646F8D" w:rsidRPr="00CE178C" w14:paraId="0C40577B" w14:textId="77777777" w:rsidTr="00572D69">
        <w:tc>
          <w:tcPr>
            <w:tcW w:w="1800" w:type="dxa"/>
          </w:tcPr>
          <w:p w14:paraId="0E94A983" w14:textId="77777777" w:rsidR="00646F8D" w:rsidRPr="00CE178C" w:rsidRDefault="00646F8D" w:rsidP="007352F3">
            <w:pPr>
              <w:pStyle w:val="1ParaNoSpace"/>
              <w:rPr>
                <w:rPrChange w:id="1882" w:author="Vladymyr Kozyr" w:date="2021-07-31T19:40:00Z">
                  <w:rPr/>
                </w:rPrChange>
              </w:rPr>
            </w:pPr>
          </w:p>
        </w:tc>
        <w:tc>
          <w:tcPr>
            <w:tcW w:w="6830" w:type="dxa"/>
          </w:tcPr>
          <w:p w14:paraId="7837B5A4" w14:textId="77777777" w:rsidR="00646F8D" w:rsidRPr="00CE178C" w:rsidRDefault="00646F8D" w:rsidP="007352F3">
            <w:pPr>
              <w:pStyle w:val="1ParaNoSpace"/>
              <w:rPr>
                <w:rPrChange w:id="1883" w:author="Vladymyr Kozyr" w:date="2021-07-31T19:40:00Z">
                  <w:rPr/>
                </w:rPrChange>
              </w:rPr>
            </w:pPr>
          </w:p>
        </w:tc>
      </w:tr>
    </w:tbl>
    <w:p w14:paraId="1B68C9C0" w14:textId="77777777" w:rsidR="00276693" w:rsidRPr="00CE178C" w:rsidRDefault="00276693" w:rsidP="00276693">
      <w:pPr>
        <w:pStyle w:val="1Para"/>
        <w:rPr>
          <w:rPrChange w:id="1884" w:author="Vladymyr Kozyr" w:date="2021-07-31T19:40:00Z">
            <w:rPr/>
          </w:rPrChange>
        </w:rPr>
      </w:pPr>
    </w:p>
    <w:p w14:paraId="1E1089D8" w14:textId="77777777" w:rsidR="00751639" w:rsidRPr="00CE178C" w:rsidRDefault="00751639" w:rsidP="00E10BCA">
      <w:pPr>
        <w:pStyle w:val="Heading1Preliminary"/>
        <w:rPr>
          <w:rPrChange w:id="1885" w:author="Vladymyr Kozyr" w:date="2021-07-31T19:40:00Z">
            <w:rPr/>
          </w:rPrChange>
        </w:rPr>
      </w:pPr>
      <w:bookmarkStart w:id="1886" w:name="_Toc67830735"/>
      <w:r w:rsidRPr="00CE178C">
        <w:rPr>
          <w:rPrChange w:id="1887" w:author="Vladymyr Kozyr" w:date="2021-07-31T19:40:00Z">
            <w:rPr/>
          </w:rPrChange>
        </w:rPr>
        <w:lastRenderedPageBreak/>
        <w:t>Glossary</w:t>
      </w:r>
      <w:bookmarkEnd w:id="188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5845"/>
      </w:tblGrid>
      <w:tr w:rsidR="00646F8D" w:rsidRPr="00CE178C" w14:paraId="101F922A" w14:textId="77777777" w:rsidTr="00646F8D">
        <w:tc>
          <w:tcPr>
            <w:tcW w:w="2785" w:type="dxa"/>
          </w:tcPr>
          <w:p w14:paraId="7B84D4B1" w14:textId="0FF2DCF6" w:rsidR="00646F8D" w:rsidRPr="00CE178C" w:rsidRDefault="009642AF" w:rsidP="00910A03">
            <w:pPr>
              <w:pStyle w:val="1ParaNoSpace"/>
              <w:rPr>
                <w:rPrChange w:id="1888" w:author="Vladymyr Kozyr" w:date="2021-07-31T19:40:00Z">
                  <w:rPr/>
                </w:rPrChange>
              </w:rPr>
            </w:pPr>
            <w:r w:rsidRPr="00CE178C">
              <w:rPr>
                <w:rPrChange w:id="1889" w:author="Vladymyr Kozyr" w:date="2021-07-31T19:40:00Z">
                  <w:rPr/>
                </w:rPrChange>
              </w:rPr>
              <w:t>Thesis</w:t>
            </w:r>
          </w:p>
        </w:tc>
        <w:tc>
          <w:tcPr>
            <w:tcW w:w="5845" w:type="dxa"/>
          </w:tcPr>
          <w:p w14:paraId="31E09778" w14:textId="5949C699" w:rsidR="00646F8D" w:rsidRPr="00CE178C" w:rsidRDefault="009642AF" w:rsidP="00910A03">
            <w:pPr>
              <w:pStyle w:val="1ParaNoSpace"/>
              <w:rPr>
                <w:rPrChange w:id="1890" w:author="Vladymyr Kozyr" w:date="2021-07-31T19:40:00Z">
                  <w:rPr/>
                </w:rPrChange>
              </w:rPr>
            </w:pPr>
            <w:r w:rsidRPr="00CE178C">
              <w:rPr>
                <w:rPrChange w:id="1891" w:author="Vladymyr Kozyr" w:date="2021-07-31T19:40:00Z">
                  <w:rPr/>
                </w:rPrChange>
              </w:rPr>
              <w:t>An ext</w:t>
            </w:r>
            <w:r w:rsidR="007D079E" w:rsidRPr="00CE178C">
              <w:rPr>
                <w:rPrChange w:id="1892" w:author="Vladymyr Kozyr" w:date="2021-07-31T19:40:00Z">
                  <w:rPr/>
                </w:rPrChange>
              </w:rPr>
              <w:t xml:space="preserve">ended research paper that is </w:t>
            </w:r>
            <w:r w:rsidRPr="00CE178C">
              <w:rPr>
                <w:rPrChange w:id="1893" w:author="Vladymyr Kozyr" w:date="2021-07-31T19:40:00Z">
                  <w:rPr/>
                </w:rPrChange>
              </w:rPr>
              <w:t>part of the final exam process for a graduate degree</w:t>
            </w:r>
            <w:r w:rsidR="00485631" w:rsidRPr="00CE178C">
              <w:rPr>
                <w:rPrChange w:id="1894" w:author="Vladymyr Kozyr" w:date="2021-07-31T19:40:00Z">
                  <w:rPr/>
                </w:rPrChange>
              </w:rPr>
              <w:t>. The document may also be classified as a project or collection of extended essays.</w:t>
            </w:r>
          </w:p>
        </w:tc>
      </w:tr>
      <w:tr w:rsidR="00646F8D" w:rsidRPr="00CE178C" w14:paraId="53B0D3D9" w14:textId="77777777" w:rsidTr="00646F8D">
        <w:tc>
          <w:tcPr>
            <w:tcW w:w="2785" w:type="dxa"/>
          </w:tcPr>
          <w:p w14:paraId="2637183F" w14:textId="30F5D137" w:rsidR="00646F8D" w:rsidRPr="00CE178C" w:rsidRDefault="00910A03" w:rsidP="00910A03">
            <w:pPr>
              <w:pStyle w:val="1ParaNoSpace"/>
              <w:rPr>
                <w:rPrChange w:id="1895" w:author="Vladymyr Kozyr" w:date="2021-07-31T19:40:00Z">
                  <w:rPr/>
                </w:rPrChange>
              </w:rPr>
            </w:pPr>
            <w:r w:rsidRPr="00CE178C">
              <w:rPr>
                <w:rPrChange w:id="1896" w:author="Vladymyr Kozyr" w:date="2021-07-31T19:40:00Z">
                  <w:rPr/>
                </w:rPrChange>
              </w:rPr>
              <w:t xml:space="preserve">Glossary </w:t>
            </w:r>
          </w:p>
        </w:tc>
        <w:tc>
          <w:tcPr>
            <w:tcW w:w="5845" w:type="dxa"/>
          </w:tcPr>
          <w:p w14:paraId="2AA9EB33" w14:textId="07F6246E" w:rsidR="00646F8D" w:rsidRPr="00CE178C" w:rsidRDefault="00910A03" w:rsidP="00910A03">
            <w:pPr>
              <w:pStyle w:val="1ParaNoSpace"/>
              <w:rPr>
                <w:rPrChange w:id="1897" w:author="Vladymyr Kozyr" w:date="2021-07-31T19:40:00Z">
                  <w:rPr/>
                </w:rPrChange>
              </w:rPr>
            </w:pPr>
            <w:r w:rsidRPr="00CE178C">
              <w:rPr>
                <w:rPrChange w:id="1898" w:author="Vladymyr Kozyr" w:date="2021-07-31T19:40:00Z">
                  <w:rPr/>
                </w:rPrChange>
              </w:rPr>
              <w:t>An alphabetical list of key terms</w:t>
            </w:r>
          </w:p>
        </w:tc>
      </w:tr>
      <w:tr w:rsidR="00910A03" w:rsidRPr="00CE178C" w14:paraId="5F3134AF" w14:textId="77777777" w:rsidTr="00646F8D">
        <w:tc>
          <w:tcPr>
            <w:tcW w:w="2785" w:type="dxa"/>
          </w:tcPr>
          <w:p w14:paraId="41BC213F" w14:textId="272B530A" w:rsidR="00910A03" w:rsidRPr="00CE178C" w:rsidRDefault="00910A03" w:rsidP="00910A03">
            <w:pPr>
              <w:pStyle w:val="1ParaNoSpace"/>
              <w:rPr>
                <w:rPrChange w:id="1899" w:author="Vladymyr Kozyr" w:date="2021-07-31T19:40:00Z">
                  <w:rPr/>
                </w:rPrChange>
              </w:rPr>
            </w:pPr>
          </w:p>
        </w:tc>
        <w:tc>
          <w:tcPr>
            <w:tcW w:w="5845" w:type="dxa"/>
          </w:tcPr>
          <w:p w14:paraId="69543990" w14:textId="767E8DEF" w:rsidR="00910A03" w:rsidRPr="00CE178C" w:rsidRDefault="00910A03" w:rsidP="00910A03">
            <w:pPr>
              <w:pStyle w:val="1ParaNoSpace"/>
              <w:rPr>
                <w:rPrChange w:id="1900" w:author="Vladymyr Kozyr" w:date="2021-07-31T19:40:00Z">
                  <w:rPr/>
                </w:rPrChange>
              </w:rPr>
            </w:pPr>
            <w:r w:rsidRPr="00CE178C">
              <w:rPr>
                <w:rPrChange w:id="1901" w:author="Vladymyr Kozyr" w:date="2021-07-31T19:40:00Z">
                  <w:rPr/>
                </w:rPrChange>
              </w:rPr>
              <w:t>This is an optional page and can be removed if not used.</w:t>
            </w:r>
          </w:p>
        </w:tc>
      </w:tr>
      <w:tr w:rsidR="00910A03" w:rsidRPr="00CE178C" w14:paraId="26E64E1F" w14:textId="77777777" w:rsidTr="00646F8D">
        <w:tc>
          <w:tcPr>
            <w:tcW w:w="2785" w:type="dxa"/>
          </w:tcPr>
          <w:p w14:paraId="4845FFFB" w14:textId="77777777" w:rsidR="00910A03" w:rsidRPr="00CE178C" w:rsidRDefault="00910A03" w:rsidP="00910A03">
            <w:pPr>
              <w:pStyle w:val="1ParaNoSpace"/>
              <w:rPr>
                <w:rPrChange w:id="1902" w:author="Vladymyr Kozyr" w:date="2021-07-31T19:40:00Z">
                  <w:rPr/>
                </w:rPrChange>
              </w:rPr>
            </w:pPr>
          </w:p>
        </w:tc>
        <w:tc>
          <w:tcPr>
            <w:tcW w:w="5845" w:type="dxa"/>
          </w:tcPr>
          <w:p w14:paraId="407A178D" w14:textId="701805AE" w:rsidR="00910A03" w:rsidRPr="00CE178C" w:rsidRDefault="00910A03" w:rsidP="00910A03">
            <w:pPr>
              <w:pStyle w:val="1ParaNoSpace"/>
              <w:rPr>
                <w:rPrChange w:id="1903" w:author="Vladymyr Kozyr" w:date="2021-07-31T19:40:00Z">
                  <w:rPr/>
                </w:rPrChange>
              </w:rPr>
            </w:pPr>
            <w:r w:rsidRPr="00CE178C">
              <w:rPr>
                <w:rPrChange w:id="1904" w:author="Vladymyr Kozyr" w:date="2021-07-31T19:40:00Z">
                  <w:rPr/>
                </w:rPrChange>
              </w:rPr>
              <w:t>Use one table row for each item to allow sorting using Word’s table tools.</w:t>
            </w:r>
          </w:p>
        </w:tc>
      </w:tr>
      <w:tr w:rsidR="00910A03" w:rsidRPr="00CE178C" w14:paraId="5D80347E" w14:textId="77777777" w:rsidTr="00646F8D">
        <w:tc>
          <w:tcPr>
            <w:tcW w:w="2785" w:type="dxa"/>
          </w:tcPr>
          <w:p w14:paraId="6C4FC331" w14:textId="77777777" w:rsidR="00910A03" w:rsidRPr="00CE178C" w:rsidRDefault="00910A03" w:rsidP="00910A03">
            <w:pPr>
              <w:pStyle w:val="1ParaNoSpace"/>
              <w:rPr>
                <w:rPrChange w:id="1905" w:author="Vladymyr Kozyr" w:date="2021-07-31T19:40:00Z">
                  <w:rPr/>
                </w:rPrChange>
              </w:rPr>
            </w:pPr>
          </w:p>
        </w:tc>
        <w:tc>
          <w:tcPr>
            <w:tcW w:w="5845" w:type="dxa"/>
          </w:tcPr>
          <w:p w14:paraId="4B001707" w14:textId="54A0309B" w:rsidR="00910A03" w:rsidRPr="00CE178C" w:rsidRDefault="00910A03" w:rsidP="007D079E">
            <w:pPr>
              <w:pStyle w:val="1ParaNoSpace"/>
              <w:rPr>
                <w:rPrChange w:id="1906" w:author="Vladymyr Kozyr" w:date="2021-07-31T19:40:00Z">
                  <w:rPr/>
                </w:rPrChange>
              </w:rPr>
            </w:pPr>
            <w:r w:rsidRPr="00CE178C">
              <w:rPr>
                <w:rPrChange w:id="1907" w:author="Vladymyr Kozyr" w:date="2021-07-31T19:40:00Z">
                  <w:rPr/>
                </w:rPrChange>
              </w:rPr>
              <w:t xml:space="preserve">Apply the style </w:t>
            </w:r>
            <w:r w:rsidRPr="00CE178C">
              <w:rPr>
                <w:b/>
                <w:rPrChange w:id="1908" w:author="Vladymyr Kozyr" w:date="2021-07-31T19:40:00Z">
                  <w:rPr>
                    <w:b/>
                  </w:rPr>
                </w:rPrChange>
              </w:rPr>
              <w:t>1_Para_NoSpace</w:t>
            </w:r>
            <w:r w:rsidRPr="00CE178C">
              <w:rPr>
                <w:rPrChange w:id="1909" w:author="Vladymyr Kozyr" w:date="2021-07-31T19:40:00Z">
                  <w:rPr/>
                </w:rPrChange>
              </w:rPr>
              <w:t xml:space="preserve"> </w:t>
            </w:r>
            <w:r w:rsidR="007D079E" w:rsidRPr="00CE178C">
              <w:rPr>
                <w:rPrChange w:id="1910" w:author="Vladymyr Kozyr" w:date="2021-07-31T19:40:00Z">
                  <w:rPr/>
                </w:rPrChange>
              </w:rPr>
              <w:t>to table rows as shown here.</w:t>
            </w:r>
          </w:p>
        </w:tc>
      </w:tr>
      <w:tr w:rsidR="00910A03" w:rsidRPr="00CE178C" w14:paraId="21432FA4" w14:textId="77777777" w:rsidTr="00646F8D">
        <w:tc>
          <w:tcPr>
            <w:tcW w:w="2785" w:type="dxa"/>
          </w:tcPr>
          <w:p w14:paraId="1A6AB485" w14:textId="77777777" w:rsidR="00910A03" w:rsidRPr="00CE178C" w:rsidRDefault="00910A03" w:rsidP="00910A03">
            <w:pPr>
              <w:pStyle w:val="1ParaNoSpace"/>
              <w:rPr>
                <w:rPrChange w:id="1911" w:author="Vladymyr Kozyr" w:date="2021-07-31T19:40:00Z">
                  <w:rPr/>
                </w:rPrChange>
              </w:rPr>
            </w:pPr>
          </w:p>
        </w:tc>
        <w:tc>
          <w:tcPr>
            <w:tcW w:w="5845" w:type="dxa"/>
          </w:tcPr>
          <w:p w14:paraId="0A9C17A1" w14:textId="77777777" w:rsidR="00910A03" w:rsidRPr="00CE178C" w:rsidRDefault="00910A03" w:rsidP="00910A03">
            <w:pPr>
              <w:pStyle w:val="1ParaNoSpace"/>
              <w:rPr>
                <w:rPrChange w:id="1912" w:author="Vladymyr Kozyr" w:date="2021-07-31T19:40:00Z">
                  <w:rPr/>
                </w:rPrChange>
              </w:rPr>
            </w:pPr>
          </w:p>
        </w:tc>
      </w:tr>
    </w:tbl>
    <w:p w14:paraId="2D862DD5" w14:textId="43C6734B" w:rsidR="00A542EF" w:rsidRPr="00CE178C" w:rsidRDefault="00CC28A7" w:rsidP="00DB02CC">
      <w:pPr>
        <w:pStyle w:val="Heading1Preliminary"/>
        <w:rPr>
          <w:rPrChange w:id="1913" w:author="Vladymyr Kozyr" w:date="2021-07-31T19:40:00Z">
            <w:rPr/>
          </w:rPrChange>
        </w:rPr>
      </w:pPr>
      <w:bookmarkStart w:id="1914" w:name="_Toc67830736"/>
      <w:r w:rsidRPr="00CE178C">
        <w:rPr>
          <w:rPrChange w:id="1915" w:author="Vladymyr Kozyr" w:date="2021-07-31T19:40:00Z">
            <w:rPr/>
          </w:rPrChange>
        </w:rPr>
        <w:lastRenderedPageBreak/>
        <w:t>Preface/Executive Summary/Image</w:t>
      </w:r>
      <w:bookmarkEnd w:id="1914"/>
    </w:p>
    <w:p w14:paraId="1333C2D7" w14:textId="080E1499" w:rsidR="00CC28A7" w:rsidRPr="00CE178C" w:rsidRDefault="009642AF" w:rsidP="00276693">
      <w:pPr>
        <w:pStyle w:val="1Para"/>
        <w:rPr>
          <w:rPrChange w:id="1916" w:author="Vladymyr Kozyr" w:date="2021-07-31T19:40:00Z">
            <w:rPr/>
          </w:rPrChange>
        </w:rPr>
      </w:pPr>
      <w:r w:rsidRPr="00CE178C">
        <w:rPr>
          <w:rPrChange w:id="1917" w:author="Vladymyr Kozyr" w:date="2021-07-31T19:40:00Z">
            <w:rPr/>
          </w:rPrChange>
        </w:rPr>
        <w:t>This page can be used for a Preface, Executive Summary, or introductory image. This is an optional page and can be deleted if not used.</w:t>
      </w:r>
      <w:r w:rsidR="00C16759" w:rsidRPr="00CE178C">
        <w:rPr>
          <w:rPrChange w:id="1918" w:author="Vladymyr Kozyr" w:date="2021-07-31T19:40:00Z">
            <w:rPr/>
          </w:rPrChange>
        </w:rPr>
        <w:t xml:space="preserve"> </w:t>
      </w:r>
    </w:p>
    <w:p w14:paraId="73A47AF6" w14:textId="41F305FC" w:rsidR="00C16759" w:rsidRPr="00CE178C" w:rsidRDefault="00C16759" w:rsidP="00276693">
      <w:pPr>
        <w:pStyle w:val="1Para"/>
        <w:rPr>
          <w:rPrChange w:id="1919" w:author="Vladymyr Kozyr" w:date="2021-07-31T19:40:00Z">
            <w:rPr/>
          </w:rPrChange>
        </w:rPr>
      </w:pPr>
      <w:r w:rsidRPr="00CE178C">
        <w:rPr>
          <w:rPrChange w:id="1920" w:author="Vladymyr Kozyr" w:date="2021-07-31T19:40:00Z">
            <w:rPr/>
          </w:rPrChange>
        </w:rPr>
        <w:t>To hide the heading at the top of this page – e.g., if using an introductory image – select the text and change the text colour to white.</w:t>
      </w:r>
    </w:p>
    <w:p w14:paraId="754C8CCF" w14:textId="055E589D" w:rsidR="009642AF" w:rsidRPr="00CE178C" w:rsidRDefault="002842B4" w:rsidP="00276693">
      <w:pPr>
        <w:pStyle w:val="1Para"/>
        <w:rPr>
          <w:rPrChange w:id="1921" w:author="Vladymyr Kozyr" w:date="2021-07-31T19:40:00Z">
            <w:rPr/>
          </w:rPrChange>
        </w:rPr>
      </w:pPr>
      <w:r w:rsidRPr="00CE178C">
        <w:rPr>
          <w:highlight w:val="yellow"/>
          <w:rPrChange w:id="1922" w:author="Vladymyr Kozyr" w:date="2021-07-31T19:40:00Z">
            <w:rPr>
              <w:highlight w:val="yellow"/>
            </w:rPr>
          </w:rPrChange>
        </w:rPr>
        <w:t>D</w:t>
      </w:r>
      <w:r w:rsidR="00514EC2" w:rsidRPr="00CE178C">
        <w:rPr>
          <w:highlight w:val="yellow"/>
          <w:rPrChange w:id="1923" w:author="Vladymyr Kozyr" w:date="2021-07-31T19:40:00Z">
            <w:rPr>
              <w:highlight w:val="yellow"/>
            </w:rPr>
          </w:rPrChange>
        </w:rPr>
        <w:t>o not</w:t>
      </w:r>
      <w:r w:rsidR="009642AF" w:rsidRPr="00CE178C">
        <w:rPr>
          <w:highlight w:val="yellow"/>
          <w:rPrChange w:id="1924" w:author="Vladymyr Kozyr" w:date="2021-07-31T19:40:00Z">
            <w:rPr>
              <w:highlight w:val="yellow"/>
            </w:rPr>
          </w:rPrChange>
        </w:rPr>
        <w:t xml:space="preserve"> delete the </w:t>
      </w:r>
      <w:r w:rsidR="00910A03" w:rsidRPr="00CE178C">
        <w:rPr>
          <w:highlight w:val="yellow"/>
          <w:rPrChange w:id="1925" w:author="Vladymyr Kozyr" w:date="2021-07-31T19:40:00Z">
            <w:rPr>
              <w:highlight w:val="yellow"/>
            </w:rPr>
          </w:rPrChange>
        </w:rPr>
        <w:t>section break</w:t>
      </w:r>
      <w:r w:rsidR="009642AF" w:rsidRPr="00CE178C">
        <w:rPr>
          <w:highlight w:val="yellow"/>
          <w:rPrChange w:id="1926" w:author="Vladymyr Kozyr" w:date="2021-07-31T19:40:00Z">
            <w:rPr>
              <w:highlight w:val="yellow"/>
            </w:rPr>
          </w:rPrChange>
        </w:rPr>
        <w:t xml:space="preserve"> that follows this paragraph.</w:t>
      </w:r>
      <w:r w:rsidR="00910A03" w:rsidRPr="00CE178C">
        <w:rPr>
          <w:highlight w:val="yellow"/>
          <w:rPrChange w:id="1927" w:author="Vladymyr Kozyr" w:date="2021-07-31T19:40:00Z">
            <w:rPr>
              <w:highlight w:val="yellow"/>
            </w:rPr>
          </w:rPrChange>
        </w:rPr>
        <w:t xml:space="preserve"> If the section break is not visible, turn on non-printing characters using the </w:t>
      </w:r>
      <w:r w:rsidR="00514EC2" w:rsidRPr="00CE178C">
        <w:rPr>
          <w:highlight w:val="yellow"/>
          <w:rPrChange w:id="1928" w:author="Vladymyr Kozyr" w:date="2021-07-31T19:40:00Z">
            <w:rPr>
              <w:highlight w:val="yellow"/>
            </w:rPr>
          </w:rPrChange>
        </w:rPr>
        <w:t>Show/Hide icon (</w:t>
      </w:r>
      <w:r w:rsidR="00514EC2" w:rsidRPr="00CE178C">
        <w:rPr>
          <w:rFonts w:cs="Arial"/>
          <w:highlight w:val="yellow"/>
          <w:rPrChange w:id="1929" w:author="Vladymyr Kozyr" w:date="2021-07-31T19:40:00Z">
            <w:rPr>
              <w:rFonts w:cs="Arial"/>
              <w:highlight w:val="yellow"/>
            </w:rPr>
          </w:rPrChange>
        </w:rPr>
        <w:t>¶</w:t>
      </w:r>
      <w:r w:rsidR="00514EC2" w:rsidRPr="00CE178C">
        <w:rPr>
          <w:highlight w:val="yellow"/>
          <w:rPrChange w:id="1930" w:author="Vladymyr Kozyr" w:date="2021-07-31T19:40:00Z">
            <w:rPr>
              <w:highlight w:val="yellow"/>
            </w:rPr>
          </w:rPrChange>
        </w:rPr>
        <w:t xml:space="preserve">) on the </w:t>
      </w:r>
      <w:proofErr w:type="gramStart"/>
      <w:r w:rsidR="00514EC2" w:rsidRPr="00CE178C">
        <w:rPr>
          <w:highlight w:val="yellow"/>
          <w:rPrChange w:id="1931" w:author="Vladymyr Kozyr" w:date="2021-07-31T19:40:00Z">
            <w:rPr>
              <w:highlight w:val="yellow"/>
            </w:rPr>
          </w:rPrChange>
        </w:rPr>
        <w:t>Home</w:t>
      </w:r>
      <w:proofErr w:type="gramEnd"/>
      <w:r w:rsidR="00514EC2" w:rsidRPr="00CE178C">
        <w:rPr>
          <w:highlight w:val="yellow"/>
          <w:rPrChange w:id="1932" w:author="Vladymyr Kozyr" w:date="2021-07-31T19:40:00Z">
            <w:rPr>
              <w:highlight w:val="yellow"/>
            </w:rPr>
          </w:rPrChange>
        </w:rPr>
        <w:t xml:space="preserve"> ribbon.</w:t>
      </w:r>
    </w:p>
    <w:p w14:paraId="0F990FC3" w14:textId="77777777" w:rsidR="00A542EF" w:rsidRPr="00CE178C" w:rsidRDefault="00A542EF" w:rsidP="00276693">
      <w:pPr>
        <w:pStyle w:val="1Para"/>
        <w:rPr>
          <w:rPrChange w:id="1933" w:author="Vladymyr Kozyr" w:date="2021-07-31T19:40:00Z">
            <w:rPr/>
          </w:rPrChange>
        </w:rPr>
      </w:pPr>
    </w:p>
    <w:p w14:paraId="7DFE54F9" w14:textId="77777777" w:rsidR="00A542EF" w:rsidRPr="00CE178C" w:rsidRDefault="00A542EF" w:rsidP="00276693">
      <w:pPr>
        <w:pStyle w:val="1Para"/>
        <w:rPr>
          <w:rPrChange w:id="1934" w:author="Vladymyr Kozyr" w:date="2021-07-31T19:40:00Z">
            <w:rPr/>
          </w:rPrChange>
        </w:rPr>
        <w:sectPr w:rsidR="00A542EF" w:rsidRPr="00CE178C" w:rsidSect="00B31456">
          <w:footerReference w:type="default" r:id="rId13"/>
          <w:pgSz w:w="12240" w:h="15840"/>
          <w:pgMar w:top="1440" w:right="1800" w:bottom="1440" w:left="1800" w:header="720" w:footer="720" w:gutter="0"/>
          <w:pgNumType w:fmt="lowerRoman"/>
          <w:cols w:space="720"/>
          <w:titlePg/>
          <w:docGrid w:linePitch="360"/>
        </w:sectPr>
      </w:pPr>
    </w:p>
    <w:p w14:paraId="00989F9D" w14:textId="5588D0D0" w:rsidR="00486A07" w:rsidRPr="00CE178C" w:rsidRDefault="00F01811" w:rsidP="000122CB">
      <w:pPr>
        <w:pStyle w:val="Heading1"/>
        <w:rPr>
          <w:rPrChange w:id="1935" w:author="Vladymyr Kozyr" w:date="2021-07-31T19:40:00Z">
            <w:rPr/>
          </w:rPrChange>
        </w:rPr>
      </w:pPr>
      <w:bookmarkStart w:id="1936" w:name="_Toc67830737"/>
      <w:r w:rsidRPr="00CE178C">
        <w:rPr>
          <w:rPrChange w:id="1937" w:author="Vladymyr Kozyr" w:date="2021-07-31T19:40:00Z">
            <w:rPr/>
          </w:rPrChange>
        </w:rPr>
        <w:lastRenderedPageBreak/>
        <w:t>Introduction</w:t>
      </w:r>
      <w:bookmarkEnd w:id="1936"/>
    </w:p>
    <w:p w14:paraId="0130456B" w14:textId="26783FD1" w:rsidR="00D329FD" w:rsidRPr="00CE178C" w:rsidDel="002A7A66" w:rsidRDefault="00D329FD">
      <w:pPr>
        <w:pStyle w:val="1Para"/>
        <w:ind w:firstLine="0"/>
        <w:rPr>
          <w:ins w:id="1938" w:author="Vladymyr Kozyr" w:date="2021-03-12T15:16:00Z"/>
          <w:del w:id="1939" w:author="Fred Popowich" w:date="2021-07-12T11:58:00Z"/>
          <w:rPrChange w:id="1940" w:author="Vladymyr Kozyr" w:date="2021-07-31T19:40:00Z">
            <w:rPr>
              <w:ins w:id="1941" w:author="Vladymyr Kozyr" w:date="2021-03-12T15:16:00Z"/>
              <w:del w:id="1942" w:author="Fred Popowich" w:date="2021-07-12T11:58:00Z"/>
            </w:rPr>
          </w:rPrChange>
        </w:rPr>
        <w:pPrChange w:id="1943" w:author="Vladymyr Kozyr" w:date="2021-03-15T21:48:00Z">
          <w:pPr>
            <w:pStyle w:val="1Para"/>
          </w:pPr>
        </w:pPrChange>
      </w:pPr>
      <w:ins w:id="1944" w:author="Vladymyr Kozyr" w:date="2021-03-12T15:16:00Z">
        <w:del w:id="1945" w:author="Fred Popowich" w:date="2021-07-12T11:54:00Z">
          <w:r w:rsidRPr="00CE178C" w:rsidDel="002A7A66">
            <w:rPr>
              <w:rPrChange w:id="1946" w:author="Vladymyr Kozyr" w:date="2021-07-31T19:40:00Z">
                <w:rPr/>
              </w:rPrChange>
            </w:rPr>
            <w:delText>The primary motivation for this</w:delText>
          </w:r>
        </w:del>
      </w:ins>
      <w:ins w:id="1947" w:author="Fred Popowich" w:date="2021-07-12T11:54:00Z">
        <w:r w:rsidR="002A7A66" w:rsidRPr="00CE178C">
          <w:rPr>
            <w:rPrChange w:id="1948" w:author="Vladymyr Kozyr" w:date="2021-07-31T19:40:00Z">
              <w:rPr/>
            </w:rPrChange>
          </w:rPr>
          <w:t>This</w:t>
        </w:r>
      </w:ins>
      <w:ins w:id="1949" w:author="Vladymyr Kozyr" w:date="2021-03-12T15:16:00Z">
        <w:r w:rsidRPr="00CE178C">
          <w:rPr>
            <w:rPrChange w:id="1950" w:author="Vladymyr Kozyr" w:date="2021-07-31T19:40:00Z">
              <w:rPr/>
            </w:rPrChange>
          </w:rPr>
          <w:t xml:space="preserve"> </w:t>
        </w:r>
      </w:ins>
      <w:ins w:id="1951" w:author="Vladymyr Kozyr" w:date="2021-06-21T22:41:00Z">
        <w:r w:rsidR="00DF74B7" w:rsidRPr="00CE178C">
          <w:rPr>
            <w:rPrChange w:id="1952" w:author="Vladymyr Kozyr" w:date="2021-07-31T19:40:00Z">
              <w:rPr/>
            </w:rPrChange>
          </w:rPr>
          <w:t>project</w:t>
        </w:r>
      </w:ins>
      <w:ins w:id="1953" w:author="Vladymyr Kozyr" w:date="2021-03-12T15:16:00Z">
        <w:r w:rsidRPr="00CE178C">
          <w:rPr>
            <w:rPrChange w:id="1954" w:author="Vladymyr Kozyr" w:date="2021-07-31T19:40:00Z">
              <w:rPr/>
            </w:rPrChange>
          </w:rPr>
          <w:t xml:space="preserve"> </w:t>
        </w:r>
      </w:ins>
      <w:ins w:id="1955" w:author="Fred Popowich" w:date="2021-07-12T11:54:00Z">
        <w:r w:rsidR="002A7A66" w:rsidRPr="00CE178C">
          <w:rPr>
            <w:rPrChange w:id="1956" w:author="Vladymyr Kozyr" w:date="2021-07-31T19:40:00Z">
              <w:rPr/>
            </w:rPrChange>
          </w:rPr>
          <w:t xml:space="preserve">addresses the </w:t>
        </w:r>
      </w:ins>
      <w:ins w:id="1957" w:author="Fred Popowich" w:date="2021-07-12T11:55:00Z">
        <w:r w:rsidR="002A7A66" w:rsidRPr="00CE178C">
          <w:rPr>
            <w:rPrChange w:id="1958" w:author="Vladymyr Kozyr" w:date="2021-07-31T19:40:00Z">
              <w:rPr/>
            </w:rPrChange>
          </w:rPr>
          <w:t>challenge of making it easier for</w:t>
        </w:r>
      </w:ins>
      <w:ins w:id="1959" w:author="Vladymyr Kozyr" w:date="2021-03-12T15:16:00Z">
        <w:del w:id="1960" w:author="Fred Popowich" w:date="2021-07-12T11:55:00Z">
          <w:r w:rsidRPr="00CE178C" w:rsidDel="002A7A66">
            <w:rPr>
              <w:rPrChange w:id="1961" w:author="Vladymyr Kozyr" w:date="2021-07-31T19:40:00Z">
                <w:rPr/>
              </w:rPrChange>
            </w:rPr>
            <w:delText>is to help</w:delText>
          </w:r>
        </w:del>
        <w:r w:rsidRPr="00CE178C">
          <w:rPr>
            <w:rPrChange w:id="1962" w:author="Vladymyr Kozyr" w:date="2021-07-31T19:40:00Z">
              <w:rPr/>
            </w:rPrChange>
          </w:rPr>
          <w:t xml:space="preserve"> users to make </w:t>
        </w:r>
        <w:del w:id="1963" w:author="Fred Popowich" w:date="2021-07-12T11:55:00Z">
          <w:r w:rsidRPr="00CE178C" w:rsidDel="002A7A66">
            <w:rPr>
              <w:rPrChange w:id="1964" w:author="Vladymyr Kozyr" w:date="2021-07-31T19:40:00Z">
                <w:rPr/>
              </w:rPrChange>
            </w:rPr>
            <w:delText xml:space="preserve">their </w:delText>
          </w:r>
        </w:del>
        <w:r w:rsidRPr="00CE178C">
          <w:rPr>
            <w:rPrChange w:id="1965" w:author="Vladymyr Kozyr" w:date="2021-07-31T19:40:00Z">
              <w:rPr/>
            </w:rPrChange>
          </w:rPr>
          <w:t xml:space="preserve">work </w:t>
        </w:r>
      </w:ins>
      <w:ins w:id="1966" w:author="Fred Popowich" w:date="2021-07-12T11:55:00Z">
        <w:r w:rsidR="002A7A66" w:rsidRPr="00CE178C">
          <w:rPr>
            <w:rPrChange w:id="1967" w:author="Vladymyr Kozyr" w:date="2021-07-31T19:40:00Z">
              <w:rPr/>
            </w:rPrChange>
          </w:rPr>
          <w:t xml:space="preserve">involving data analysis </w:t>
        </w:r>
      </w:ins>
      <w:ins w:id="1968" w:author="Vladymyr Kozyr" w:date="2021-03-12T15:16:00Z">
        <w:r w:rsidRPr="00CE178C">
          <w:rPr>
            <w:rPrChange w:id="1969" w:author="Vladymyr Kozyr" w:date="2021-07-31T19:40:00Z">
              <w:rPr/>
            </w:rPrChange>
          </w:rPr>
          <w:t xml:space="preserve">faster and more productive. </w:t>
        </w:r>
      </w:ins>
      <w:ins w:id="1970" w:author="Fred Popowich" w:date="2021-07-12T11:56:00Z">
        <w:r w:rsidR="002A7A66" w:rsidRPr="00CE178C">
          <w:rPr>
            <w:rPrChange w:id="1971" w:author="Vladymyr Kozyr" w:date="2021-07-31T19:40:00Z">
              <w:rPr/>
            </w:rPrChange>
          </w:rPr>
          <w:t xml:space="preserve">While there has been a great deal of effort devoted to the development of software </w:t>
        </w:r>
      </w:ins>
      <w:ins w:id="1972" w:author="Fred Popowich" w:date="2021-07-12T11:57:00Z">
        <w:r w:rsidR="002A7A66" w:rsidRPr="00CE178C">
          <w:rPr>
            <w:rPrChange w:id="1973" w:author="Vladymyr Kozyr" w:date="2021-07-31T19:40:00Z">
              <w:rPr/>
            </w:rPrChange>
          </w:rPr>
          <w:t xml:space="preserve">that allows users </w:t>
        </w:r>
      </w:ins>
      <w:ins w:id="1974" w:author="Vladymyr Kozyr" w:date="2021-03-12T15:16:00Z">
        <w:del w:id="1975" w:author="Fred Popowich" w:date="2021-07-12T11:57:00Z">
          <w:r w:rsidRPr="00CE178C" w:rsidDel="002A7A66">
            <w:rPr>
              <w:rPrChange w:id="1976" w:author="Vladymyr Kozyr" w:date="2021-07-31T19:40:00Z">
                <w:rPr/>
              </w:rPrChange>
            </w:rPr>
            <w:delText xml:space="preserve">Thus, a software development company I am working </w:delText>
          </w:r>
        </w:del>
      </w:ins>
      <w:ins w:id="1977" w:author="Vladymyr Kozyr" w:date="2021-06-21T22:42:00Z">
        <w:del w:id="1978" w:author="Fred Popowich" w:date="2021-07-12T11:57:00Z">
          <w:r w:rsidR="00DF74B7" w:rsidRPr="00CE178C" w:rsidDel="002A7A66">
            <w:rPr>
              <w:rPrChange w:id="1979" w:author="Vladymyr Kozyr" w:date="2021-07-31T19:40:00Z">
                <w:rPr/>
              </w:rPrChange>
            </w:rPr>
            <w:delText xml:space="preserve">currently </w:delText>
          </w:r>
        </w:del>
      </w:ins>
      <w:ins w:id="1980" w:author="Vladymyr Kozyr" w:date="2021-03-12T15:16:00Z">
        <w:del w:id="1981" w:author="Fred Popowich" w:date="2021-07-12T11:57:00Z">
          <w:r w:rsidRPr="00CE178C" w:rsidDel="002A7A66">
            <w:rPr>
              <w:rPrChange w:id="1982" w:author="Vladymyr Kozyr" w:date="2021-07-31T19:40:00Z">
                <w:rPr/>
              </w:rPrChange>
            </w:rPr>
            <w:delText xml:space="preserve">meets requests for giving </w:delText>
          </w:r>
        </w:del>
      </w:ins>
      <w:ins w:id="1983" w:author="Fred Popowich" w:date="2021-07-12T11:57:00Z">
        <w:r w:rsidR="002A7A66" w:rsidRPr="00CE178C">
          <w:rPr>
            <w:rPrChange w:id="1984" w:author="Vladymyr Kozyr" w:date="2021-07-31T19:40:00Z">
              <w:rPr/>
            </w:rPrChange>
          </w:rPr>
          <w:t xml:space="preserve">to </w:t>
        </w:r>
      </w:ins>
      <w:ins w:id="1985" w:author="Vladymyr Kozyr" w:date="2021-03-12T15:16:00Z">
        <w:r w:rsidRPr="00CE178C">
          <w:rPr>
            <w:rPrChange w:id="1986" w:author="Vladymyr Kozyr" w:date="2021-07-31T19:40:00Z">
              <w:rPr/>
            </w:rPrChange>
          </w:rPr>
          <w:t>access to raw table data</w:t>
        </w:r>
      </w:ins>
      <w:ins w:id="1987" w:author="Fred Popowich" w:date="2021-07-12T11:57:00Z">
        <w:r w:rsidR="002A7A66" w:rsidRPr="00CE178C">
          <w:rPr>
            <w:rPrChange w:id="1988" w:author="Vladymyr Kozyr" w:date="2021-07-31T19:40:00Z">
              <w:rPr/>
            </w:rPrChange>
          </w:rPr>
          <w:t>,</w:t>
        </w:r>
      </w:ins>
      <w:ins w:id="1989" w:author="Vladymyr Kozyr" w:date="2021-03-12T15:16:00Z">
        <w:r w:rsidRPr="00CE178C">
          <w:rPr>
            <w:rPrChange w:id="1990" w:author="Vladymyr Kozyr" w:date="2021-07-31T19:40:00Z">
              <w:rPr/>
            </w:rPrChange>
          </w:rPr>
          <w:t xml:space="preserve"> </w:t>
        </w:r>
        <w:del w:id="1991" w:author="Fred Popowich" w:date="2021-07-12T11:58:00Z">
          <w:r w:rsidRPr="00CE178C" w:rsidDel="002A7A66">
            <w:rPr>
              <w:rPrChange w:id="1992" w:author="Vladymyr Kozyr" w:date="2021-07-31T19:40:00Z">
                <w:rPr/>
              </w:rPrChange>
            </w:rPr>
            <w:delText>and</w:delText>
          </w:r>
        </w:del>
      </w:ins>
      <w:ins w:id="1993" w:author="Fred Popowich" w:date="2021-07-12T11:58:00Z">
        <w:r w:rsidR="002A7A66" w:rsidRPr="00CE178C">
          <w:rPr>
            <w:rPrChange w:id="1994" w:author="Vladymyr Kozyr" w:date="2021-07-31T19:40:00Z">
              <w:rPr/>
            </w:rPrChange>
          </w:rPr>
          <w:t>support</w:t>
        </w:r>
      </w:ins>
      <w:ins w:id="1995" w:author="Vladymyr Kozyr" w:date="2021-03-12T15:16:00Z">
        <w:r w:rsidRPr="00CE178C">
          <w:rPr>
            <w:rPrChange w:id="1996" w:author="Vladymyr Kozyr" w:date="2021-07-31T19:40:00Z">
              <w:rPr/>
            </w:rPrChange>
          </w:rPr>
          <w:t xml:space="preserve"> data processing, analysis, and </w:t>
        </w:r>
        <w:del w:id="1997" w:author="Fred Popowich" w:date="2021-07-12T11:58:00Z">
          <w:r w:rsidRPr="00CE178C" w:rsidDel="002A7A66">
            <w:rPr>
              <w:rPrChange w:id="1998" w:author="Vladymyr Kozyr" w:date="2021-07-31T19:40:00Z">
                <w:rPr/>
              </w:rPrChange>
            </w:rPr>
            <w:delText>making some reports</w:delText>
          </w:r>
        </w:del>
      </w:ins>
      <w:ins w:id="1999" w:author="Fred Popowich" w:date="2021-07-12T11:58:00Z">
        <w:r w:rsidR="002A7A66" w:rsidRPr="00CE178C">
          <w:rPr>
            <w:rPrChange w:id="2000" w:author="Vladymyr Kozyr" w:date="2021-07-31T19:40:00Z">
              <w:rPr/>
            </w:rPrChange>
          </w:rPr>
          <w:t xml:space="preserve">report generation, getting value from data can still be an vey time consuming </w:t>
        </w:r>
        <w:proofErr w:type="spellStart"/>
        <w:r w:rsidR="002A7A66" w:rsidRPr="00CE178C">
          <w:rPr>
            <w:rPrChange w:id="2001" w:author="Vladymyr Kozyr" w:date="2021-07-31T19:40:00Z">
              <w:rPr/>
            </w:rPrChange>
          </w:rPr>
          <w:t>activitiy</w:t>
        </w:r>
        <w:proofErr w:type="spellEnd"/>
        <w:del w:id="2002" w:author="Vladymyr Kozyr" w:date="2021-07-31T19:37:00Z">
          <w:r w:rsidR="002A7A66" w:rsidRPr="00CE178C" w:rsidDel="00CE178C">
            <w:rPr>
              <w:rPrChange w:id="2003" w:author="Vladymyr Kozyr" w:date="2021-07-31T19:40:00Z">
                <w:rPr/>
              </w:rPrChange>
            </w:rPr>
            <w:delText>.</w:delText>
          </w:r>
        </w:del>
      </w:ins>
      <w:ins w:id="2004" w:author="Vladymyr Kozyr" w:date="2021-03-12T15:16:00Z">
        <w:r w:rsidRPr="00CE178C">
          <w:rPr>
            <w:rPrChange w:id="2005" w:author="Vladymyr Kozyr" w:date="2021-07-31T19:40:00Z">
              <w:rPr/>
            </w:rPrChange>
          </w:rPr>
          <w:t>.</w:t>
        </w:r>
      </w:ins>
      <w:ins w:id="2006" w:author="Vladymyr Kozyr" w:date="2021-07-31T19:37:00Z">
        <w:r w:rsidR="00CE178C" w:rsidRPr="00CE178C">
          <w:rPr>
            <w:rPrChange w:id="2007" w:author="Vladymyr Kozyr" w:date="2021-07-31T19:40:00Z">
              <w:rPr/>
            </w:rPrChange>
          </w:rPr>
          <w:t xml:space="preserve"> </w:t>
        </w:r>
      </w:ins>
    </w:p>
    <w:p w14:paraId="33E3C7CE" w14:textId="11C51975" w:rsidR="00D329FD" w:rsidRPr="00CE178C" w:rsidRDefault="00D329FD">
      <w:pPr>
        <w:pStyle w:val="1Para"/>
        <w:ind w:firstLine="0"/>
        <w:rPr>
          <w:ins w:id="2008" w:author="Vladymyr Kozyr" w:date="2021-03-12T15:16:00Z"/>
          <w:rPrChange w:id="2009" w:author="Vladymyr Kozyr" w:date="2021-07-31T19:40:00Z">
            <w:rPr>
              <w:ins w:id="2010" w:author="Vladymyr Kozyr" w:date="2021-03-12T15:16:00Z"/>
            </w:rPr>
          </w:rPrChange>
        </w:rPr>
        <w:pPrChange w:id="2011" w:author="Vladymyr Kozyr" w:date="2021-03-15T21:48:00Z">
          <w:pPr>
            <w:pStyle w:val="1Para"/>
          </w:pPr>
        </w:pPrChange>
      </w:pPr>
      <w:ins w:id="2012" w:author="Vladymyr Kozyr" w:date="2021-03-12T15:16:00Z">
        <w:r w:rsidRPr="00CE178C">
          <w:rPr>
            <w:rPrChange w:id="2013" w:author="Vladymyr Kozyr" w:date="2021-07-31T19:40:00Z">
              <w:rPr/>
            </w:rPrChange>
          </w:rPr>
          <w:t xml:space="preserve">Of course, digging into raw data might give the expected results, but it usually takes </w:t>
        </w:r>
      </w:ins>
      <w:ins w:id="2014" w:author="Vladymyr Kozyr" w:date="2021-06-21T22:42:00Z">
        <w:r w:rsidR="00DF74B7" w:rsidRPr="00CE178C">
          <w:rPr>
            <w:rPrChange w:id="2015" w:author="Vladymyr Kozyr" w:date="2021-07-31T19:40:00Z">
              <w:rPr/>
            </w:rPrChange>
          </w:rPr>
          <w:t>significant</w:t>
        </w:r>
      </w:ins>
      <w:ins w:id="2016" w:author="Vladymyr Kozyr" w:date="2021-03-12T15:16:00Z">
        <w:r w:rsidRPr="00CE178C">
          <w:rPr>
            <w:rPrChange w:id="2017" w:author="Vladymyr Kozyr" w:date="2021-07-31T19:40:00Z">
              <w:rPr/>
            </w:rPrChange>
          </w:rPr>
          <w:t xml:space="preserve"> time to analyze </w:t>
        </w:r>
      </w:ins>
      <w:ins w:id="2018" w:author="Fred Popowich" w:date="2021-07-12T13:07:00Z">
        <w:r w:rsidR="006A6EB1" w:rsidRPr="00CE178C">
          <w:rPr>
            <w:rPrChange w:id="2019" w:author="Vladymyr Kozyr" w:date="2021-07-31T19:40:00Z">
              <w:rPr/>
            </w:rPrChange>
          </w:rPr>
          <w:t xml:space="preserve">a </w:t>
        </w:r>
      </w:ins>
      <w:ins w:id="2020" w:author="Vladymyr Kozyr" w:date="2021-06-21T22:43:00Z">
        <w:r w:rsidR="00DF74B7" w:rsidRPr="00CE178C">
          <w:rPr>
            <w:rPrChange w:id="2021" w:author="Vladymyr Kozyr" w:date="2021-07-31T19:40:00Z">
              <w:rPr/>
            </w:rPrChange>
          </w:rPr>
          <w:t>big</w:t>
        </w:r>
      </w:ins>
      <w:ins w:id="2022" w:author="Vladymyr Kozyr" w:date="2021-03-12T15:16:00Z">
        <w:r w:rsidRPr="00CE178C">
          <w:rPr>
            <w:rPrChange w:id="2023" w:author="Vladymyr Kozyr" w:date="2021-07-31T19:40:00Z">
              <w:rPr/>
            </w:rPrChange>
          </w:rPr>
          <w:t xml:space="preserve"> amount of data, especially if users are not familiar with computer software. </w:t>
        </w:r>
      </w:ins>
    </w:p>
    <w:p w14:paraId="4474EA93" w14:textId="3942DF2F" w:rsidR="00D329FD" w:rsidRPr="00CE178C" w:rsidRDefault="00D329FD">
      <w:pPr>
        <w:pStyle w:val="1Para"/>
        <w:ind w:firstLine="0"/>
        <w:rPr>
          <w:ins w:id="2024" w:author="Fred Popowich" w:date="2021-07-12T13:10:00Z"/>
          <w:rPrChange w:id="2025" w:author="Vladymyr Kozyr" w:date="2021-07-31T19:40:00Z">
            <w:rPr>
              <w:ins w:id="2026" w:author="Fred Popowich" w:date="2021-07-12T13:10:00Z"/>
            </w:rPr>
          </w:rPrChange>
        </w:rPr>
      </w:pPr>
      <w:commentRangeStart w:id="2027"/>
      <w:commentRangeStart w:id="2028"/>
      <w:ins w:id="2029" w:author="Vladymyr Kozyr" w:date="2021-03-12T15:16:00Z">
        <w:r w:rsidRPr="00CE178C">
          <w:rPr>
            <w:rPrChange w:id="2030" w:author="Vladymyr Kozyr" w:date="2021-07-31T19:40:00Z">
              <w:rPr/>
            </w:rPrChange>
          </w:rPr>
          <w:t>Visual data representation plays a crucial role in data analysis. It can condense vast amounts of data into several plots and labels, giving information about trends; it is also much easier to compare pictures than data rows for sure.</w:t>
        </w:r>
      </w:ins>
      <w:commentRangeEnd w:id="2027"/>
      <w:r w:rsidR="006A6EB1" w:rsidRPr="00CE178C">
        <w:rPr>
          <w:rStyle w:val="CommentReference"/>
          <w:rPrChange w:id="2031" w:author="Vladymyr Kozyr" w:date="2021-07-31T19:40:00Z">
            <w:rPr>
              <w:rStyle w:val="CommentReference"/>
              <w:lang w:val="en-US"/>
            </w:rPr>
          </w:rPrChange>
        </w:rPr>
        <w:commentReference w:id="2027"/>
      </w:r>
      <w:commentRangeEnd w:id="2028"/>
      <w:r w:rsidR="00107283" w:rsidRPr="00CE178C">
        <w:rPr>
          <w:rStyle w:val="CommentReference"/>
          <w:rPrChange w:id="2032" w:author="Vladymyr Kozyr" w:date="2021-07-31T19:40:00Z">
            <w:rPr>
              <w:rStyle w:val="CommentReference"/>
              <w:lang w:val="en-US"/>
            </w:rPr>
          </w:rPrChange>
        </w:rPr>
        <w:commentReference w:id="2028"/>
      </w:r>
      <w:ins w:id="2033" w:author="Vladymyr Kozyr" w:date="2021-07-31T19:51:00Z">
        <w:r w:rsidR="0013393D">
          <w:t xml:space="preserve"> </w:t>
        </w:r>
      </w:ins>
      <w:ins w:id="2034" w:author="Vladymyr Kozyr" w:date="2021-07-31T19:52:00Z">
        <w:r w:rsidR="0013393D">
          <w:t xml:space="preserve">As an example, it can help </w:t>
        </w:r>
      </w:ins>
      <w:ins w:id="2035" w:author="Vladymyr Kozyr" w:date="2021-07-31T19:56:00Z">
        <w:r w:rsidR="008B60A9">
          <w:t>users</w:t>
        </w:r>
      </w:ins>
      <w:ins w:id="2036" w:author="Vladymyr Kozyr" w:date="2021-07-31T19:52:00Z">
        <w:r w:rsidR="0013393D">
          <w:t xml:space="preserve"> to make life-saving decision</w:t>
        </w:r>
      </w:ins>
      <w:ins w:id="2037" w:author="Vladymyr Kozyr" w:date="2021-07-31T19:53:00Z">
        <w:r w:rsidR="0013393D">
          <w:t xml:space="preserve">s </w:t>
        </w:r>
      </w:ins>
      <w:customXmlInsRangeStart w:id="2038" w:author="Vladymyr Kozyr" w:date="2021-07-31T19:54:00Z"/>
      <w:sdt>
        <w:sdtPr>
          <w:id w:val="-705108935"/>
          <w:citation/>
        </w:sdtPr>
        <w:sdtContent>
          <w:customXmlInsRangeEnd w:id="2038"/>
          <w:ins w:id="2039" w:author="Vladymyr Kozyr" w:date="2021-07-31T19:54:00Z">
            <w:r w:rsidR="008B60A9">
              <w:fldChar w:fldCharType="begin"/>
            </w:r>
            <w:r w:rsidR="008B60A9">
              <w:instrText xml:space="preserve"> CITATION Yix18 \l 4105 </w:instrText>
            </w:r>
          </w:ins>
          <w:r w:rsidR="008B60A9">
            <w:fldChar w:fldCharType="separate"/>
          </w:r>
          <w:r w:rsidR="008B60A9" w:rsidRPr="008B60A9">
            <w:rPr>
              <w:noProof/>
            </w:rPr>
            <w:t>[1]</w:t>
          </w:r>
          <w:ins w:id="2040" w:author="Vladymyr Kozyr" w:date="2021-07-31T19:54:00Z">
            <w:r w:rsidR="008B60A9">
              <w:fldChar w:fldCharType="end"/>
            </w:r>
          </w:ins>
          <w:customXmlInsRangeStart w:id="2041" w:author="Vladymyr Kozyr" w:date="2021-07-31T19:54:00Z"/>
        </w:sdtContent>
      </w:sdt>
      <w:customXmlInsRangeEnd w:id="2041"/>
      <w:ins w:id="2042" w:author="Vladymyr Kozyr" w:date="2021-07-31T19:54:00Z">
        <w:r w:rsidR="008B60A9">
          <w:t xml:space="preserve"> as</w:t>
        </w:r>
      </w:ins>
      <w:ins w:id="2043" w:author="Vladymyr Kozyr" w:date="2021-07-31T19:55:00Z">
        <w:r w:rsidR="008B60A9">
          <w:t xml:space="preserve"> a tool, designed for </w:t>
        </w:r>
      </w:ins>
      <w:ins w:id="2044" w:author="Vladymyr Kozyr" w:date="2021-07-31T19:56:00Z">
        <w:r w:rsidR="008B60A9">
          <w:t>doctors to monitor state of pe</w:t>
        </w:r>
      </w:ins>
      <w:ins w:id="2045" w:author="Vladymyr Kozyr" w:date="2021-07-31T20:11:00Z">
        <w:r w:rsidR="008B60A9">
          <w:t xml:space="preserve">ople </w:t>
        </w:r>
        <w:r w:rsidR="00ED1523">
          <w:t xml:space="preserve">with diabetes </w:t>
        </w:r>
        <w:proofErr w:type="spellStart"/>
        <w:r w:rsidR="00ED1523">
          <w:t>whict</w:t>
        </w:r>
        <w:proofErr w:type="spellEnd"/>
        <w:r w:rsidR="00ED1523">
          <w:t xml:space="preserve"> will be discussed</w:t>
        </w:r>
      </w:ins>
      <w:ins w:id="2046" w:author="Vladymyr Kozyr" w:date="2021-07-31T20:12:00Z">
        <w:r w:rsidR="00ED1523">
          <w:t xml:space="preserve"> more in the chapter 2.</w:t>
        </w:r>
      </w:ins>
    </w:p>
    <w:p w14:paraId="57FB03FD" w14:textId="78539EDC" w:rsidR="006A6EB1" w:rsidRPr="00CE178C" w:rsidRDefault="006A6EB1">
      <w:pPr>
        <w:pStyle w:val="1Para"/>
        <w:ind w:firstLine="0"/>
        <w:rPr>
          <w:ins w:id="2047" w:author="Vladymyr Kozyr" w:date="2021-03-12T15:16:00Z"/>
          <w:rPrChange w:id="2048" w:author="Vladymyr Kozyr" w:date="2021-07-31T19:40:00Z">
            <w:rPr>
              <w:ins w:id="2049" w:author="Vladymyr Kozyr" w:date="2021-03-12T15:16:00Z"/>
            </w:rPr>
          </w:rPrChange>
        </w:rPr>
        <w:pPrChange w:id="2050" w:author="Vladymyr Kozyr" w:date="2021-03-15T21:48:00Z">
          <w:pPr>
            <w:pStyle w:val="1Para"/>
          </w:pPr>
        </w:pPrChange>
      </w:pPr>
      <w:ins w:id="2051" w:author="Fred Popowich" w:date="2021-07-12T13:10:00Z">
        <w:del w:id="2052" w:author="Vladymyr Kozyr" w:date="2021-07-31T19:41:00Z">
          <w:r w:rsidRPr="00CE178C" w:rsidDel="00CE178C">
            <w:rPr>
              <w:rPrChange w:id="2053" w:author="Vladymyr Kozyr" w:date="2021-07-31T19:40:00Z">
                <w:rPr/>
              </w:rPrChange>
            </w:rPr>
            <w:delText>Whil</w:delText>
          </w:r>
        </w:del>
      </w:ins>
      <w:ins w:id="2054" w:author="Vladymyr Kozyr" w:date="2021-07-31T19:41:00Z">
        <w:r w:rsidR="00CE178C" w:rsidRPr="00CE178C">
          <w:rPr>
            <w:rPrChange w:id="2055" w:author="Vladymyr Kozyr" w:date="2021-07-31T19:40:00Z">
              <w:rPr/>
            </w:rPrChange>
          </w:rPr>
          <w:t>While</w:t>
        </w:r>
      </w:ins>
      <w:ins w:id="2056" w:author="Fred Popowich" w:date="2021-07-12T13:10:00Z">
        <w:r w:rsidRPr="00CE178C">
          <w:rPr>
            <w:rPrChange w:id="2057" w:author="Vladymyr Kozyr" w:date="2021-07-31T19:40:00Z">
              <w:rPr/>
            </w:rPrChange>
          </w:rPr>
          <w:t xml:space="preserve"> visual representations can be used across a wide range of data sources, we are interested in how they can be used </w:t>
        </w:r>
      </w:ins>
      <w:ins w:id="2058" w:author="Fred Popowich" w:date="2021-07-12T13:11:00Z">
        <w:r w:rsidRPr="00CE178C">
          <w:rPr>
            <w:rPrChange w:id="2059" w:author="Vladymyr Kozyr" w:date="2021-07-31T19:40:00Z">
              <w:rPr/>
            </w:rPrChange>
          </w:rPr>
          <w:t>in the analysis of data associated with fisheries. Fisher</w:t>
        </w:r>
      </w:ins>
      <w:ins w:id="2060" w:author="Vladymyr Kozyr" w:date="2021-07-31T19:39:00Z">
        <w:r w:rsidR="00CE178C" w:rsidRPr="00CE178C">
          <w:rPr>
            <w:rPrChange w:id="2061" w:author="Vladymyr Kozyr" w:date="2021-07-31T19:40:00Z">
              <w:rPr/>
            </w:rPrChange>
          </w:rPr>
          <w:t>y</w:t>
        </w:r>
      </w:ins>
      <w:ins w:id="2062" w:author="Fred Popowich" w:date="2021-07-12T13:11:00Z">
        <w:r w:rsidRPr="00CE178C">
          <w:rPr>
            <w:rPrChange w:id="2063" w:author="Vladymyr Kozyr" w:date="2021-07-31T19:40:00Z">
              <w:rPr/>
            </w:rPrChange>
          </w:rPr>
          <w:t xml:space="preserve"> data, like data from other domains, deals with observations across time, and across space. As such, many of the </w:t>
        </w:r>
      </w:ins>
      <w:ins w:id="2064" w:author="Fred Popowich" w:date="2021-07-12T13:12:00Z">
        <w:r w:rsidRPr="00CE178C">
          <w:rPr>
            <w:rPrChange w:id="2065" w:author="Vladymyr Kozyr" w:date="2021-07-31T19:40:00Z">
              <w:rPr/>
            </w:rPrChange>
          </w:rPr>
          <w:t xml:space="preserve">visualization techniques that have been applied to temporal or spatial data, can be considered in our work. What is particularly interesting about fisheries data is </w:t>
        </w:r>
      </w:ins>
      <w:ins w:id="2066" w:author="Fred Popowich" w:date="2021-07-12T13:13:00Z">
        <w:del w:id="2067" w:author="Vladymyr Kozyr" w:date="2021-07-31T20:12:00Z">
          <w:r w:rsidRPr="00CE178C" w:rsidDel="00ED1523">
            <w:rPr>
              <w:rPrChange w:id="2068" w:author="Vladymyr Kozyr" w:date="2021-07-31T19:40:00Z">
                <w:rPr/>
              </w:rPrChange>
            </w:rPr>
            <w:delText>…</w:delText>
          </w:r>
        </w:del>
      </w:ins>
      <w:ins w:id="2069" w:author="Vladymyr Kozyr" w:date="2021-07-31T20:12:00Z">
        <w:r w:rsidR="00ED1523">
          <w:t>th</w:t>
        </w:r>
      </w:ins>
      <w:ins w:id="2070" w:author="Vladymyr Kozyr" w:date="2021-07-31T20:13:00Z">
        <w:r w:rsidR="00ED1523">
          <w:t xml:space="preserve">at depending on decisions made after analysis it can lead to </w:t>
        </w:r>
      </w:ins>
      <w:ins w:id="2071" w:author="Vladymyr Kozyr" w:date="2021-07-31T20:14:00Z">
        <w:r w:rsidR="00ED1523">
          <w:t xml:space="preserve">different </w:t>
        </w:r>
      </w:ins>
      <w:proofErr w:type="spellStart"/>
      <w:ins w:id="2072" w:author="Vladymyr Kozyr" w:date="2021-07-31T20:13:00Z">
        <w:r w:rsidR="00ED1523">
          <w:t>economical</w:t>
        </w:r>
        <w:proofErr w:type="spellEnd"/>
        <w:r w:rsidR="00ED1523">
          <w:t xml:space="preserve"> and environmental </w:t>
        </w:r>
        <w:proofErr w:type="spellStart"/>
        <w:r w:rsidR="00ED1523">
          <w:t>consequen</w:t>
        </w:r>
      </w:ins>
      <w:ins w:id="2073" w:author="Vladymyr Kozyr" w:date="2021-07-31T20:14:00Z">
        <w:r w:rsidR="00ED1523">
          <w:t>ses</w:t>
        </w:r>
        <w:proofErr w:type="spellEnd"/>
        <w:r w:rsidR="00ED1523">
          <w:t>.</w:t>
        </w:r>
      </w:ins>
      <w:ins w:id="2074" w:author="Fred Popowich" w:date="2021-07-12T13:13:00Z">
        <w:r w:rsidRPr="00CE178C">
          <w:rPr>
            <w:rPrChange w:id="2075" w:author="Vladymyr Kozyr" w:date="2021-07-31T19:40:00Z">
              <w:rPr/>
            </w:rPrChange>
          </w:rPr>
          <w:t xml:space="preserve"> </w:t>
        </w:r>
        <w:del w:id="2076" w:author="Vladymyr Kozyr" w:date="2021-07-31T20:13:00Z">
          <w:r w:rsidRPr="00CE178C" w:rsidDel="00ED1523">
            <w:rPr>
              <w:rPrChange w:id="2077" w:author="Vladymyr Kozyr" w:date="2021-07-31T19:40:00Z">
                <w:rPr/>
              </w:rPrChange>
            </w:rPr>
            <w:delText xml:space="preserve">  </w:delText>
          </w:r>
        </w:del>
        <w:r w:rsidRPr="00CE178C">
          <w:rPr>
            <w:rPrChange w:id="2078" w:author="Vladymyr Kozyr" w:date="2021-07-31T19:40:00Z">
              <w:rPr/>
            </w:rPrChange>
          </w:rPr>
          <w:t xml:space="preserve">Also, there are </w:t>
        </w:r>
        <w:proofErr w:type="gramStart"/>
        <w:r w:rsidRPr="00CE178C">
          <w:rPr>
            <w:rPrChange w:id="2079" w:author="Vladymyr Kozyr" w:date="2021-07-31T19:40:00Z">
              <w:rPr/>
            </w:rPrChange>
          </w:rPr>
          <w:t>a large number of</w:t>
        </w:r>
        <w:proofErr w:type="gramEnd"/>
        <w:r w:rsidRPr="00CE178C">
          <w:rPr>
            <w:rPrChange w:id="2080" w:author="Vladymyr Kozyr" w:date="2021-07-31T19:40:00Z">
              <w:rPr/>
            </w:rPrChange>
          </w:rPr>
          <w:t xml:space="preserve"> open data sources that we can draw upon.</w:t>
        </w:r>
      </w:ins>
    </w:p>
    <w:p w14:paraId="6AFE4DB8" w14:textId="5BF51AA8" w:rsidR="006B3698" w:rsidRPr="00CE178C" w:rsidDel="00943353" w:rsidRDefault="00D329FD">
      <w:pPr>
        <w:pStyle w:val="1Para"/>
        <w:ind w:firstLine="0"/>
        <w:rPr>
          <w:del w:id="2081" w:author="Vladymyr Kozyr" w:date="2021-03-12T15:16:00Z"/>
          <w:rPrChange w:id="2082" w:author="Vladymyr Kozyr" w:date="2021-07-31T19:40:00Z">
            <w:rPr>
              <w:del w:id="2083" w:author="Vladymyr Kozyr" w:date="2021-03-12T15:16:00Z"/>
            </w:rPr>
          </w:rPrChange>
        </w:rPr>
      </w:pPr>
      <w:ins w:id="2084" w:author="Vladymyr Kozyr" w:date="2021-03-12T15:16:00Z">
        <w:r w:rsidRPr="00CE178C">
          <w:rPr>
            <w:rPrChange w:id="2085" w:author="Vladymyr Kozyr" w:date="2021-07-31T19:40:00Z">
              <w:rPr/>
            </w:rPrChange>
          </w:rPr>
          <w:t xml:space="preserve">This </w:t>
        </w:r>
      </w:ins>
      <w:ins w:id="2086" w:author="Vladymyr Kozyr" w:date="2021-06-21T22:43:00Z">
        <w:r w:rsidR="00DF74B7" w:rsidRPr="00CE178C">
          <w:rPr>
            <w:rPrChange w:id="2087" w:author="Vladymyr Kozyr" w:date="2021-07-31T19:40:00Z">
              <w:rPr/>
            </w:rPrChange>
          </w:rPr>
          <w:t>work</w:t>
        </w:r>
      </w:ins>
      <w:ins w:id="2088" w:author="Vladymyr Kozyr" w:date="2021-03-12T15:16:00Z">
        <w:r w:rsidRPr="00CE178C">
          <w:rPr>
            <w:rPrChange w:id="2089" w:author="Vladymyr Kozyr" w:date="2021-07-31T19:40:00Z">
              <w:rPr/>
            </w:rPrChange>
          </w:rPr>
          <w:t xml:space="preserve"> will help people who are domain experts but not very familiar with data analysis tools. The tool can help fishery management regulate fishery catching in certain Canadian provinces and help decide which policies or fishing quotas for specific fish types should be applied.</w:t>
        </w:r>
      </w:ins>
      <w:del w:id="2090" w:author="Vladymyr Kozyr" w:date="2021-03-12T15:16:00Z">
        <w:r w:rsidR="006B3698" w:rsidRPr="00CE178C" w:rsidDel="00D329FD">
          <w:rPr>
            <w:rPrChange w:id="2091" w:author="Vladymyr Kozyr" w:date="2021-07-31T19:40:00Z">
              <w:rPr/>
            </w:rPrChange>
          </w:rPr>
          <w:delText>Main motivation for my research is to help users to make their work faster and more productive. I’m working on a software development company right now and sometimes we have requests not only for giving access to raw table data but for data processing, analysis and making some reports.</w:delText>
        </w:r>
      </w:del>
    </w:p>
    <w:p w14:paraId="650C94D1" w14:textId="2EB60472" w:rsidR="00943353" w:rsidRPr="00CE178C" w:rsidRDefault="00943353">
      <w:pPr>
        <w:pStyle w:val="1Para"/>
        <w:ind w:firstLine="0"/>
        <w:rPr>
          <w:ins w:id="2092" w:author="Fred Popowich" w:date="2021-07-12T13:13:00Z"/>
          <w:rPrChange w:id="2093" w:author="Vladymyr Kozyr" w:date="2021-07-31T19:40:00Z">
            <w:rPr>
              <w:ins w:id="2094" w:author="Fred Popowich" w:date="2021-07-12T13:13:00Z"/>
            </w:rPr>
          </w:rPrChange>
        </w:rPr>
      </w:pPr>
    </w:p>
    <w:p w14:paraId="17D5602F" w14:textId="01517F99" w:rsidR="00943353" w:rsidRPr="00CE178C" w:rsidRDefault="00943353">
      <w:pPr>
        <w:pStyle w:val="1Para"/>
        <w:ind w:firstLine="0"/>
        <w:rPr>
          <w:ins w:id="2095" w:author="Fred Popowich" w:date="2021-07-12T13:13:00Z"/>
          <w:rFonts w:ascii="Times New Roman" w:hAnsi="Times New Roman" w:cs="Times New Roman"/>
          <w:sz w:val="24"/>
          <w:szCs w:val="24"/>
          <w:rPrChange w:id="2096" w:author="Vladymyr Kozyr" w:date="2021-07-31T19:40:00Z">
            <w:rPr>
              <w:ins w:id="2097" w:author="Fred Popowich" w:date="2021-07-12T13:13:00Z"/>
              <w:rFonts w:ascii="Times New Roman" w:hAnsi="Times New Roman" w:cs="Times New Roman"/>
              <w:sz w:val="24"/>
              <w:szCs w:val="24"/>
            </w:rPr>
          </w:rPrChange>
        </w:rPr>
        <w:pPrChange w:id="2098" w:author="Vladymyr Kozyr" w:date="2021-03-15T21:48:00Z">
          <w:pPr>
            <w:pStyle w:val="1Para"/>
          </w:pPr>
        </w:pPrChange>
      </w:pPr>
      <w:ins w:id="2099" w:author="Fred Popowich" w:date="2021-07-12T13:13:00Z">
        <w:r w:rsidRPr="00CE178C">
          <w:rPr>
            <w:rPrChange w:id="2100" w:author="Vladymyr Kozyr" w:date="2021-07-31T19:40:00Z">
              <w:rPr/>
            </w:rPrChange>
          </w:rPr>
          <w:t xml:space="preserve">In our project, </w:t>
        </w:r>
        <w:commentRangeStart w:id="2101"/>
        <w:r w:rsidRPr="00CE178C">
          <w:rPr>
            <w:rPrChange w:id="2102" w:author="Vladymyr Kozyr" w:date="2021-07-31T19:40:00Z">
              <w:rPr/>
            </w:rPrChange>
          </w:rPr>
          <w:t xml:space="preserve">we will start by </w:t>
        </w:r>
      </w:ins>
      <w:ins w:id="2103" w:author="Fred Popowich" w:date="2021-07-12T13:29:00Z">
        <w:r w:rsidR="00263034" w:rsidRPr="00CE178C">
          <w:rPr>
            <w:rPrChange w:id="2104" w:author="Vladymyr Kozyr" w:date="2021-07-31T19:40:00Z">
              <w:rPr/>
            </w:rPrChange>
          </w:rPr>
          <w:t>introducing some related work</w:t>
        </w:r>
      </w:ins>
      <w:ins w:id="2105" w:author="Fred Popowich" w:date="2021-07-12T13:13:00Z">
        <w:r w:rsidRPr="00CE178C">
          <w:rPr>
            <w:rPrChange w:id="2106" w:author="Vladymyr Kozyr" w:date="2021-07-31T19:40:00Z">
              <w:rPr/>
            </w:rPrChange>
          </w:rPr>
          <w:t xml:space="preserve"> in section 2. Then in section 3, we will </w:t>
        </w:r>
        <w:del w:id="2107" w:author="Volodymyr Kozyr" w:date="2021-07-21T13:07:00Z">
          <w:r w:rsidRPr="00CE178C" w:rsidDel="002D3D20">
            <w:rPr>
              <w:rPrChange w:id="2108" w:author="Vladymyr Kozyr" w:date="2021-07-31T19:40:00Z">
                <w:rPr/>
              </w:rPrChange>
            </w:rPr>
            <w:delText>XXXXX</w:delText>
          </w:r>
        </w:del>
      </w:ins>
      <w:ins w:id="2109" w:author="Volodymyr Kozyr" w:date="2021-07-21T13:07:00Z">
        <w:r w:rsidR="002D3D20" w:rsidRPr="00CE178C">
          <w:rPr>
            <w:rPrChange w:id="2110" w:author="Vladymyr Kozyr" w:date="2021-07-31T19:40:00Z">
              <w:rPr/>
            </w:rPrChange>
          </w:rPr>
          <w:t>discuss</w:t>
        </w:r>
      </w:ins>
      <w:ins w:id="2111" w:author="Volodymyr Kozyr" w:date="2021-07-21T13:08:00Z">
        <w:r w:rsidR="002D3D20" w:rsidRPr="00CE178C">
          <w:rPr>
            <w:rPrChange w:id="2112" w:author="Vladymyr Kozyr" w:date="2021-07-31T19:40:00Z">
              <w:rPr/>
            </w:rPrChange>
          </w:rPr>
          <w:t xml:space="preserve"> visualization tasks related to marine industry, what </w:t>
        </w:r>
      </w:ins>
      <w:ins w:id="2113" w:author="Volodymyr Kozyr" w:date="2021-07-21T13:09:00Z">
        <w:r w:rsidR="002D3D20" w:rsidRPr="00CE178C">
          <w:rPr>
            <w:rPrChange w:id="2114" w:author="Vladymyr Kozyr" w:date="2021-07-31T19:40:00Z">
              <w:rPr/>
            </w:rPrChange>
          </w:rPr>
          <w:t>kind of data is important for fishery</w:t>
        </w:r>
      </w:ins>
      <w:ins w:id="2115" w:author="Volodymyr Kozyr" w:date="2021-07-21T13:10:00Z">
        <w:r w:rsidR="002D3D20" w:rsidRPr="00CE178C">
          <w:rPr>
            <w:rPrChange w:id="2116" w:author="Vladymyr Kozyr" w:date="2021-07-31T19:40:00Z">
              <w:rPr/>
            </w:rPrChange>
          </w:rPr>
          <w:t>,</w:t>
        </w:r>
      </w:ins>
      <w:ins w:id="2117" w:author="Volodymyr Kozyr" w:date="2021-07-21T13:09:00Z">
        <w:r w:rsidR="002D3D20" w:rsidRPr="00CE178C">
          <w:rPr>
            <w:rPrChange w:id="2118" w:author="Vladymyr Kozyr" w:date="2021-07-31T19:40:00Z">
              <w:rPr/>
            </w:rPrChange>
          </w:rPr>
          <w:t xml:space="preserve"> </w:t>
        </w:r>
      </w:ins>
      <w:ins w:id="2119" w:author="Volodymyr Kozyr" w:date="2021-07-21T13:10:00Z">
        <w:r w:rsidR="002D3D20" w:rsidRPr="00CE178C">
          <w:rPr>
            <w:rPrChange w:id="2120" w:author="Vladymyr Kozyr" w:date="2021-07-31T19:40:00Z">
              <w:rPr/>
            </w:rPrChange>
          </w:rPr>
          <w:t xml:space="preserve">visualization tool requirements and 4 </w:t>
        </w:r>
      </w:ins>
      <w:ins w:id="2121" w:author="Volodymyr Kozyr" w:date="2021-07-21T13:11:00Z">
        <w:r w:rsidR="002D3D20" w:rsidRPr="00CE178C">
          <w:rPr>
            <w:rPrChange w:id="2122" w:author="Vladymyr Kozyr" w:date="2021-07-31T19:40:00Z">
              <w:rPr/>
            </w:rPrChange>
          </w:rPr>
          <w:t>use cases where the tool might be used</w:t>
        </w:r>
      </w:ins>
      <w:ins w:id="2123" w:author="Fred Popowich" w:date="2021-07-12T13:13:00Z">
        <w:r w:rsidRPr="00CE178C">
          <w:rPr>
            <w:rPrChange w:id="2124" w:author="Vladymyr Kozyr" w:date="2021-07-31T19:40:00Z">
              <w:rPr/>
            </w:rPrChange>
          </w:rPr>
          <w:t xml:space="preserve">. </w:t>
        </w:r>
      </w:ins>
      <w:commentRangeEnd w:id="2101"/>
      <w:ins w:id="2125" w:author="Fred Popowich" w:date="2021-07-12T13:29:00Z">
        <w:r w:rsidR="00263034" w:rsidRPr="00CE178C">
          <w:rPr>
            <w:rStyle w:val="CommentReference"/>
            <w:rPrChange w:id="2126" w:author="Vladymyr Kozyr" w:date="2021-07-31T19:40:00Z">
              <w:rPr>
                <w:rStyle w:val="CommentReference"/>
                <w:lang w:val="en-US"/>
              </w:rPr>
            </w:rPrChange>
          </w:rPr>
          <w:commentReference w:id="2101"/>
        </w:r>
      </w:ins>
      <w:ins w:id="2127" w:author="Volodymyr Kozyr" w:date="2021-07-21T13:11:00Z">
        <w:r w:rsidR="002D3D20" w:rsidRPr="00CE178C">
          <w:rPr>
            <w:rPrChange w:id="2128" w:author="Vladymyr Kozyr" w:date="2021-07-31T19:40:00Z">
              <w:rPr/>
            </w:rPrChange>
          </w:rPr>
          <w:t>Charter 4 will gi</w:t>
        </w:r>
      </w:ins>
      <w:ins w:id="2129" w:author="Volodymyr Kozyr" w:date="2021-07-21T13:12:00Z">
        <w:r w:rsidR="002D3D20" w:rsidRPr="00CE178C">
          <w:rPr>
            <w:rPrChange w:id="2130" w:author="Vladymyr Kozyr" w:date="2021-07-31T19:40:00Z">
              <w:rPr/>
            </w:rPrChange>
          </w:rPr>
          <w:t>ve details of implementation and usage of the tool</w:t>
        </w:r>
      </w:ins>
      <w:ins w:id="2131" w:author="Volodymyr Kozyr" w:date="2021-07-21T13:14:00Z">
        <w:r w:rsidR="002D3D20" w:rsidRPr="00CE178C">
          <w:rPr>
            <w:rPrChange w:id="2132" w:author="Vladymyr Kozyr" w:date="2021-07-31T19:40:00Z">
              <w:rPr/>
            </w:rPrChange>
          </w:rPr>
          <w:t xml:space="preserve">. </w:t>
        </w:r>
      </w:ins>
      <w:ins w:id="2133" w:author="Volodymyr Kozyr" w:date="2021-07-21T13:15:00Z">
        <w:r w:rsidR="002D3D20" w:rsidRPr="00CE178C">
          <w:rPr>
            <w:rPrChange w:id="2134" w:author="Vladymyr Kozyr" w:date="2021-07-31T19:40:00Z">
              <w:rPr/>
            </w:rPrChange>
          </w:rPr>
          <w:t xml:space="preserve">And </w:t>
        </w:r>
        <w:r w:rsidR="002D3D20" w:rsidRPr="00CE178C">
          <w:rPr>
            <w:rPrChange w:id="2135" w:author="Vladymyr Kozyr" w:date="2021-07-31T19:40:00Z">
              <w:rPr/>
            </w:rPrChange>
          </w:rPr>
          <w:lastRenderedPageBreak/>
          <w:t>finally, in chapter 5 there will be conclusions and discussions how the tool may be improved.</w:t>
        </w:r>
      </w:ins>
    </w:p>
    <w:p w14:paraId="38F86D2D" w14:textId="0F980A39" w:rsidR="006B3698" w:rsidRPr="00CE178C" w:rsidRDefault="006B3698">
      <w:pPr>
        <w:pStyle w:val="1Para"/>
        <w:ind w:firstLine="0"/>
        <w:rPr>
          <w:rFonts w:ascii="Times New Roman" w:hAnsi="Times New Roman" w:cs="Times New Roman"/>
          <w:sz w:val="24"/>
          <w:szCs w:val="24"/>
          <w:rPrChange w:id="2136" w:author="Vladymyr Kozyr" w:date="2021-07-31T19:40:00Z">
            <w:rPr>
              <w:rFonts w:ascii="Times New Roman" w:hAnsi="Times New Roman" w:cs="Times New Roman"/>
              <w:sz w:val="24"/>
              <w:szCs w:val="24"/>
            </w:rPr>
          </w:rPrChange>
        </w:rPr>
        <w:pPrChange w:id="2137" w:author="Vladymyr Kozyr" w:date="2021-03-15T21:48:00Z">
          <w:pPr>
            <w:pStyle w:val="1Para"/>
          </w:pPr>
        </w:pPrChange>
      </w:pPr>
      <w:del w:id="2138" w:author="Vladymyr Kozyr" w:date="2021-03-12T15:16:00Z">
        <w:r w:rsidRPr="00CE178C" w:rsidDel="00D329FD">
          <w:rPr>
            <w:rPrChange w:id="2139" w:author="Vladymyr Kozyr" w:date="2021-07-31T19:40:00Z">
              <w:rPr/>
            </w:rPrChange>
          </w:rPr>
          <w:delText>Of course, digging into raw data might give you results that you expect, but it usually takes a lot of time if you have a big amount of data or are not very familiar with computer software. </w:delText>
        </w:r>
      </w:del>
    </w:p>
    <w:p w14:paraId="2D812F64" w14:textId="53B689DD" w:rsidR="006B3698" w:rsidRPr="00CE178C" w:rsidDel="00D329FD" w:rsidRDefault="006B3698">
      <w:pPr>
        <w:pStyle w:val="1Para"/>
        <w:ind w:firstLine="0"/>
        <w:rPr>
          <w:del w:id="2140" w:author="Vladymyr Kozyr" w:date="2021-03-12T15:16:00Z"/>
          <w:rFonts w:ascii="Times New Roman" w:hAnsi="Times New Roman" w:cs="Times New Roman"/>
          <w:sz w:val="24"/>
          <w:szCs w:val="24"/>
          <w:rPrChange w:id="2141" w:author="Vladymyr Kozyr" w:date="2021-07-31T19:40:00Z">
            <w:rPr>
              <w:del w:id="2142" w:author="Vladymyr Kozyr" w:date="2021-03-12T15:16:00Z"/>
              <w:rFonts w:ascii="Times New Roman" w:hAnsi="Times New Roman" w:cs="Times New Roman"/>
              <w:sz w:val="24"/>
              <w:szCs w:val="24"/>
            </w:rPr>
          </w:rPrChange>
        </w:rPr>
        <w:pPrChange w:id="2143" w:author="Vladymyr Kozyr" w:date="2021-02-15T13:39:00Z">
          <w:pPr>
            <w:pStyle w:val="1Para"/>
          </w:pPr>
        </w:pPrChange>
      </w:pPr>
      <w:del w:id="2144" w:author="Vladymyr Kozyr" w:date="2021-03-12T15:16:00Z">
        <w:r w:rsidRPr="00CE178C" w:rsidDel="00D329FD">
          <w:rPr>
            <w:rPrChange w:id="2145" w:author="Vladymyr Kozyr" w:date="2021-07-31T19:40:00Z">
              <w:rPr/>
            </w:rPrChange>
          </w:rPr>
          <w:delText>Visual data representation plays a very important role in data analysis. It can condense huge amounts of data into several plots and labels, giving you information about trends, it</w:delText>
        </w:r>
        <w:r w:rsidR="00927976" w:rsidRPr="00CE178C" w:rsidDel="00D329FD">
          <w:rPr>
            <w:rPrChange w:id="2146" w:author="Vladymyr Kozyr" w:date="2021-07-31T19:40:00Z">
              <w:rPr/>
            </w:rPrChange>
          </w:rPr>
          <w:delText xml:space="preserve"> i</w:delText>
        </w:r>
        <w:r w:rsidRPr="00CE178C" w:rsidDel="00D329FD">
          <w:rPr>
            <w:rPrChange w:id="2147" w:author="Vladymyr Kozyr" w:date="2021-07-31T19:40:00Z">
              <w:rPr/>
            </w:rPrChange>
          </w:rPr>
          <w:delText>s easier to compare pictures than data rows for sure.</w:delText>
        </w:r>
      </w:del>
    </w:p>
    <w:p w14:paraId="5C26F98E" w14:textId="58F629A5" w:rsidR="006B3698" w:rsidRPr="00CE178C" w:rsidDel="00D329FD" w:rsidRDefault="006B3698">
      <w:pPr>
        <w:pStyle w:val="1Para"/>
        <w:ind w:firstLine="0"/>
        <w:rPr>
          <w:del w:id="2148" w:author="Vladymyr Kozyr" w:date="2021-03-12T15:16:00Z"/>
          <w:rPrChange w:id="2149" w:author="Vladymyr Kozyr" w:date="2021-07-31T19:40:00Z">
            <w:rPr>
              <w:del w:id="2150" w:author="Vladymyr Kozyr" w:date="2021-03-12T15:16:00Z"/>
              <w:lang w:val="en-US"/>
            </w:rPr>
          </w:rPrChange>
        </w:rPr>
        <w:pPrChange w:id="2151" w:author="Vladymyr Kozyr" w:date="2021-02-15T13:39:00Z">
          <w:pPr>
            <w:pStyle w:val="1Para"/>
          </w:pPr>
        </w:pPrChange>
      </w:pPr>
      <w:del w:id="2152" w:author="Vladymyr Kozyr" w:date="2021-02-15T13:39:00Z">
        <w:r w:rsidRPr="00CE178C" w:rsidDel="003A2EB3">
          <w:rPr>
            <w:rPrChange w:id="2153" w:author="Vladymyr Kozyr" w:date="2021-07-31T19:40:00Z">
              <w:rPr/>
            </w:rPrChange>
          </w:rPr>
          <w:delText xml:space="preserve">My </w:delText>
        </w:r>
      </w:del>
      <w:del w:id="2154" w:author="Vladymyr Kozyr" w:date="2021-03-12T15:16:00Z">
        <w:r w:rsidRPr="00CE178C" w:rsidDel="00D329FD">
          <w:rPr>
            <w:rPrChange w:id="2155" w:author="Vladymyr Kozyr" w:date="2021-07-31T19:40:00Z">
              <w:rPr/>
            </w:rPrChange>
          </w:rPr>
          <w:delText>research will help people who are domain experts but not very familiar with data analysis tools. The tool can help fishery management with regulation of fishery catching in certain Canadian provinces, and will help to decide which policies or fishing quotas for specific fish types should be applied.</w:delText>
        </w:r>
      </w:del>
    </w:p>
    <w:p w14:paraId="60F8F412" w14:textId="49B84775" w:rsidR="00364877" w:rsidRPr="00CE178C" w:rsidRDefault="00364877" w:rsidP="006B3698">
      <w:pPr>
        <w:pStyle w:val="1Para"/>
        <w:rPr>
          <w:rPrChange w:id="2156" w:author="Vladymyr Kozyr" w:date="2021-07-31T19:40:00Z">
            <w:rPr>
              <w:lang w:val="en-US"/>
            </w:rPr>
          </w:rPrChange>
        </w:rPr>
      </w:pPr>
    </w:p>
    <w:p w14:paraId="3D9A2314" w14:textId="394DF28A" w:rsidR="00364877" w:rsidRPr="00CE178C" w:rsidRDefault="00364877" w:rsidP="006B3698">
      <w:pPr>
        <w:pStyle w:val="1Para"/>
        <w:rPr>
          <w:rPrChange w:id="2157" w:author="Vladymyr Kozyr" w:date="2021-07-31T19:40:00Z">
            <w:rPr>
              <w:lang w:val="en-US"/>
            </w:rPr>
          </w:rPrChange>
        </w:rPr>
      </w:pPr>
    </w:p>
    <w:p w14:paraId="7E5E79FC" w14:textId="14336308" w:rsidR="00364877" w:rsidRPr="00CE178C" w:rsidRDefault="00364877" w:rsidP="006B3698">
      <w:pPr>
        <w:pStyle w:val="1Para"/>
        <w:rPr>
          <w:rPrChange w:id="2158" w:author="Vladymyr Kozyr" w:date="2021-07-31T19:40:00Z">
            <w:rPr>
              <w:lang w:val="en-US"/>
            </w:rPr>
          </w:rPrChange>
        </w:rPr>
      </w:pPr>
    </w:p>
    <w:p w14:paraId="126AF85C" w14:textId="624EE782" w:rsidR="00364877" w:rsidRPr="00CE178C" w:rsidRDefault="00364877" w:rsidP="006B3698">
      <w:pPr>
        <w:pStyle w:val="1Para"/>
        <w:rPr>
          <w:rPrChange w:id="2159" w:author="Vladymyr Kozyr" w:date="2021-07-31T19:40:00Z">
            <w:rPr>
              <w:lang w:val="en-US"/>
            </w:rPr>
          </w:rPrChange>
        </w:rPr>
      </w:pPr>
    </w:p>
    <w:p w14:paraId="0814568C" w14:textId="4810C0C3" w:rsidR="00364877" w:rsidRPr="00CE178C" w:rsidRDefault="00364877" w:rsidP="006B3698">
      <w:pPr>
        <w:pStyle w:val="1Para"/>
        <w:rPr>
          <w:rPrChange w:id="2160" w:author="Vladymyr Kozyr" w:date="2021-07-31T19:40:00Z">
            <w:rPr>
              <w:lang w:val="en-US"/>
            </w:rPr>
          </w:rPrChange>
        </w:rPr>
      </w:pPr>
    </w:p>
    <w:p w14:paraId="45BFD647" w14:textId="7B3D52CE" w:rsidR="00364877" w:rsidRPr="00CE178C" w:rsidRDefault="00364877" w:rsidP="006B3698">
      <w:pPr>
        <w:pStyle w:val="1Para"/>
        <w:rPr>
          <w:rPrChange w:id="2161" w:author="Vladymyr Kozyr" w:date="2021-07-31T19:40:00Z">
            <w:rPr>
              <w:lang w:val="en-US"/>
            </w:rPr>
          </w:rPrChange>
        </w:rPr>
      </w:pPr>
    </w:p>
    <w:p w14:paraId="6A894439" w14:textId="5CEA610E" w:rsidR="00364877" w:rsidRPr="00CE178C" w:rsidRDefault="00364877" w:rsidP="00364877">
      <w:pPr>
        <w:pStyle w:val="Heading1"/>
        <w:rPr>
          <w:rPrChange w:id="2162" w:author="Vladymyr Kozyr" w:date="2021-07-31T19:40:00Z">
            <w:rPr/>
          </w:rPrChange>
        </w:rPr>
      </w:pPr>
      <w:bookmarkStart w:id="2163" w:name="_Toc67830738"/>
      <w:r w:rsidRPr="00CE178C">
        <w:rPr>
          <w:rPrChange w:id="2164" w:author="Vladymyr Kozyr" w:date="2021-07-31T19:40:00Z">
            <w:rPr/>
          </w:rPrChange>
        </w:rPr>
        <w:lastRenderedPageBreak/>
        <w:t xml:space="preserve">Related </w:t>
      </w:r>
      <w:r w:rsidR="00916D02" w:rsidRPr="00CE178C">
        <w:rPr>
          <w:rPrChange w:id="2165" w:author="Vladymyr Kozyr" w:date="2021-07-31T19:40:00Z">
            <w:rPr/>
          </w:rPrChange>
        </w:rPr>
        <w:t>W</w:t>
      </w:r>
      <w:r w:rsidRPr="00CE178C">
        <w:rPr>
          <w:rPrChange w:id="2166" w:author="Vladymyr Kozyr" w:date="2021-07-31T19:40:00Z">
            <w:rPr/>
          </w:rPrChange>
        </w:rPr>
        <w:t>ork</w:t>
      </w:r>
      <w:bookmarkEnd w:id="2163"/>
    </w:p>
    <w:p w14:paraId="78F30758" w14:textId="1A1A2F1A" w:rsidR="00916D02" w:rsidRPr="00CE178C" w:rsidRDefault="00916D02" w:rsidP="00916D02">
      <w:pPr>
        <w:pStyle w:val="Heading2"/>
        <w:rPr>
          <w:rPrChange w:id="2167" w:author="Vladymyr Kozyr" w:date="2021-07-31T19:40:00Z">
            <w:rPr/>
          </w:rPrChange>
        </w:rPr>
      </w:pPr>
      <w:bookmarkStart w:id="2168" w:name="_Toc67830739"/>
      <w:r w:rsidRPr="00CE178C">
        <w:rPr>
          <w:rPrChange w:id="2169" w:author="Vladymyr Kozyr" w:date="2021-07-31T19:40:00Z">
            <w:rPr/>
          </w:rPrChange>
        </w:rPr>
        <w:t>Role of the Fishery Visualization</w:t>
      </w:r>
      <w:bookmarkEnd w:id="2168"/>
    </w:p>
    <w:p w14:paraId="1A0A8C96" w14:textId="6655663D" w:rsidR="00D329FD" w:rsidRPr="00CE178C" w:rsidRDefault="00D329FD">
      <w:pPr>
        <w:pStyle w:val="1Para"/>
        <w:ind w:firstLine="0"/>
        <w:rPr>
          <w:ins w:id="2170" w:author="Vladymyr Kozyr" w:date="2021-03-12T15:29:00Z"/>
          <w:rPrChange w:id="2171" w:author="Vladymyr Kozyr" w:date="2021-07-31T19:40:00Z">
            <w:rPr>
              <w:ins w:id="2172" w:author="Vladymyr Kozyr" w:date="2021-03-12T15:29:00Z"/>
            </w:rPr>
          </w:rPrChange>
        </w:rPr>
        <w:pPrChange w:id="2173" w:author="Vladymyr Kozyr" w:date="2021-03-15T21:48:00Z">
          <w:pPr>
            <w:pStyle w:val="1Para"/>
          </w:pPr>
        </w:pPrChange>
      </w:pPr>
      <w:ins w:id="2174" w:author="Vladymyr Kozyr" w:date="2021-03-12T15:29:00Z">
        <w:del w:id="2175" w:author="Fred Popowich" w:date="2021-07-15T14:32:00Z">
          <w:r w:rsidRPr="00CE178C" w:rsidDel="00F91F62">
            <w:rPr>
              <w:rPrChange w:id="2176" w:author="Vladymyr Kozyr" w:date="2021-07-31T19:40:00Z">
                <w:rPr/>
              </w:rPrChange>
            </w:rPr>
            <w:delText xml:space="preserve">A </w:delText>
          </w:r>
        </w:del>
      </w:ins>
      <w:ins w:id="2177" w:author="Fred Popowich" w:date="2021-07-15T14:32:00Z">
        <w:r w:rsidR="00F91F62" w:rsidRPr="00CE178C">
          <w:rPr>
            <w:rPrChange w:id="2178" w:author="Vladymyr Kozyr" w:date="2021-07-31T19:40:00Z">
              <w:rPr/>
            </w:rPrChange>
          </w:rPr>
          <w:t>V</w:t>
        </w:r>
      </w:ins>
      <w:ins w:id="2179" w:author="Vladymyr Kozyr" w:date="2021-03-12T15:29:00Z">
        <w:del w:id="2180" w:author="Fred Popowich" w:date="2021-07-15T14:32:00Z">
          <w:r w:rsidRPr="00CE178C" w:rsidDel="00F91F62">
            <w:rPr>
              <w:rPrChange w:id="2181" w:author="Vladymyr Kozyr" w:date="2021-07-31T19:40:00Z">
                <w:rPr/>
              </w:rPrChange>
            </w:rPr>
            <w:delText>v</w:delText>
          </w:r>
        </w:del>
        <w:r w:rsidRPr="00CE178C">
          <w:rPr>
            <w:rPrChange w:id="2182" w:author="Vladymyr Kozyr" w:date="2021-07-31T19:40:00Z">
              <w:rPr/>
            </w:rPrChange>
          </w:rPr>
          <w:t xml:space="preserve">isualization </w:t>
        </w:r>
        <w:del w:id="2183" w:author="Fred Popowich" w:date="2021-07-15T14:32:00Z">
          <w:r w:rsidRPr="00CE178C" w:rsidDel="00F91F62">
            <w:rPr>
              <w:rPrChange w:id="2184" w:author="Vladymyr Kozyr" w:date="2021-07-31T19:40:00Z">
                <w:rPr/>
              </w:rPrChange>
            </w:rPr>
            <w:delText>is an essential tool</w:delText>
          </w:r>
        </w:del>
      </w:ins>
      <w:ins w:id="2185" w:author="Fred Popowich" w:date="2021-07-15T14:32:00Z">
        <w:r w:rsidR="00F91F62" w:rsidRPr="00CE178C">
          <w:rPr>
            <w:rPrChange w:id="2186" w:author="Vladymyr Kozyr" w:date="2021-07-31T19:40:00Z">
              <w:rPr/>
            </w:rPrChange>
          </w:rPr>
          <w:t>can play an important role</w:t>
        </w:r>
      </w:ins>
      <w:ins w:id="2187" w:author="Vladymyr Kozyr" w:date="2021-03-12T15:29:00Z">
        <w:r w:rsidRPr="00CE178C">
          <w:rPr>
            <w:rPrChange w:id="2188" w:author="Vladymyr Kozyr" w:date="2021-07-31T19:40:00Z">
              <w:rPr/>
            </w:rPrChange>
          </w:rPr>
          <w:t xml:space="preserve"> for decision support in fisheries information systems. It can give a person who is working with fishery information more insights about data.</w:t>
        </w:r>
      </w:ins>
      <w:ins w:id="2189" w:author="Fred Popowich" w:date="2021-07-15T14:33:00Z">
        <w:r w:rsidR="00F91F62" w:rsidRPr="00CE178C">
          <w:rPr>
            <w:rPrChange w:id="2190" w:author="Vladymyr Kozyr" w:date="2021-07-31T19:40:00Z">
              <w:rPr/>
            </w:rPrChange>
          </w:rPr>
          <w:t xml:space="preserve"> As in other </w:t>
        </w:r>
        <w:del w:id="2191" w:author="Vladymyr Kozyr" w:date="2021-07-31T19:41:00Z">
          <w:r w:rsidR="00F91F62" w:rsidRPr="00CE178C" w:rsidDel="00CE178C">
            <w:rPr>
              <w:rPrChange w:id="2192" w:author="Vladymyr Kozyr" w:date="2021-07-31T19:40:00Z">
                <w:rPr/>
              </w:rPrChange>
            </w:rPr>
            <w:delText>domains</w:delText>
          </w:r>
          <w:commentRangeStart w:id="2193"/>
          <w:r w:rsidR="00F91F62" w:rsidRPr="00CE178C" w:rsidDel="00CE178C">
            <w:rPr>
              <w:rPrChange w:id="2194" w:author="Vladymyr Kozyr" w:date="2021-07-31T19:40:00Z">
                <w:rPr/>
              </w:rPrChange>
            </w:rPr>
            <w:delText>, i</w:delText>
          </w:r>
        </w:del>
      </w:ins>
      <w:ins w:id="2195" w:author="Vladymyr Kozyr" w:date="2021-07-31T19:41:00Z">
        <w:r w:rsidR="00CE178C" w:rsidRPr="00CE178C">
          <w:rPr>
            <w:rPrChange w:id="2196" w:author="Vladymyr Kozyr" w:date="2021-07-31T19:40:00Z">
              <w:rPr/>
            </w:rPrChange>
          </w:rPr>
          <w:t>domains, i</w:t>
        </w:r>
      </w:ins>
      <w:ins w:id="2197" w:author="Vladymyr Kozyr" w:date="2021-03-12T15:29:00Z">
        <w:del w:id="2198" w:author="Fred Popowich" w:date="2021-07-15T14:33:00Z">
          <w:r w:rsidRPr="00CE178C" w:rsidDel="00F91F62">
            <w:rPr>
              <w:rPrChange w:id="2199" w:author="Vladymyr Kozyr" w:date="2021-07-31T19:40:00Z">
                <w:rPr/>
              </w:rPrChange>
            </w:rPr>
            <w:delText>I</w:delText>
          </w:r>
        </w:del>
        <w:r w:rsidRPr="00CE178C">
          <w:rPr>
            <w:rPrChange w:id="2200" w:author="Vladymyr Kozyr" w:date="2021-07-31T19:40:00Z">
              <w:rPr/>
            </w:rPrChange>
          </w:rPr>
          <w:t xml:space="preserve">t </w:t>
        </w:r>
        <w:del w:id="2201" w:author="Fred Popowich" w:date="2021-07-15T14:33:00Z">
          <w:r w:rsidRPr="00CE178C" w:rsidDel="00F91F62">
            <w:rPr>
              <w:rPrChange w:id="2202" w:author="Vladymyr Kozyr" w:date="2021-07-31T19:40:00Z">
                <w:rPr/>
              </w:rPrChange>
            </w:rPr>
            <w:delText>usually saves</w:delText>
          </w:r>
        </w:del>
      </w:ins>
      <w:ins w:id="2203" w:author="Fred Popowich" w:date="2021-07-15T14:33:00Z">
        <w:r w:rsidR="00F91F62" w:rsidRPr="00CE178C">
          <w:rPr>
            <w:rPrChange w:id="2204" w:author="Vladymyr Kozyr" w:date="2021-07-31T19:40:00Z">
              <w:rPr/>
            </w:rPrChange>
          </w:rPr>
          <w:t>can save</w:t>
        </w:r>
      </w:ins>
      <w:ins w:id="2205" w:author="Vladymyr Kozyr" w:date="2021-03-12T15:29:00Z">
        <w:r w:rsidRPr="00CE178C">
          <w:rPr>
            <w:rPrChange w:id="2206" w:author="Vladymyr Kozyr" w:date="2021-07-31T19:40:00Z">
              <w:rPr/>
            </w:rPrChange>
          </w:rPr>
          <w:t xml:space="preserve"> time for making correct decisions </w:t>
        </w:r>
      </w:ins>
      <w:commentRangeEnd w:id="2193"/>
      <w:r w:rsidR="00F91F62" w:rsidRPr="00CE178C">
        <w:rPr>
          <w:rStyle w:val="CommentReference"/>
          <w:rPrChange w:id="2207" w:author="Vladymyr Kozyr" w:date="2021-07-31T19:40:00Z">
            <w:rPr>
              <w:rStyle w:val="CommentReference"/>
              <w:lang w:val="en-US"/>
            </w:rPr>
          </w:rPrChange>
        </w:rPr>
        <w:commentReference w:id="2193"/>
      </w:r>
      <w:ins w:id="2208" w:author="Vladymyr Kozyr" w:date="2021-03-12T15:29:00Z">
        <w:r w:rsidRPr="00CE178C">
          <w:rPr>
            <w:rPrChange w:id="2209" w:author="Vladymyr Kozyr" w:date="2021-07-31T19:40:00Z">
              <w:rPr/>
            </w:rPrChange>
          </w:rPr>
          <w:t>about the fishing company's business logic because it is easier to see trends and outliers while using charts and interactive diagrams rather than just looking through a spreadsheet, sometimes located even in multiple files.</w:t>
        </w:r>
      </w:ins>
    </w:p>
    <w:p w14:paraId="21C006C0" w14:textId="77777777" w:rsidR="00D329FD" w:rsidRPr="00CE178C" w:rsidRDefault="00D329FD">
      <w:pPr>
        <w:pStyle w:val="1Para"/>
        <w:ind w:firstLine="0"/>
        <w:rPr>
          <w:ins w:id="2210" w:author="Vladymyr Kozyr" w:date="2021-03-12T15:29:00Z"/>
          <w:rPrChange w:id="2211" w:author="Vladymyr Kozyr" w:date="2021-07-31T19:40:00Z">
            <w:rPr>
              <w:ins w:id="2212" w:author="Vladymyr Kozyr" w:date="2021-03-12T15:29:00Z"/>
            </w:rPr>
          </w:rPrChange>
        </w:rPr>
        <w:pPrChange w:id="2213" w:author="Vladymyr Kozyr" w:date="2021-03-15T21:48:00Z">
          <w:pPr>
            <w:pStyle w:val="1Para"/>
          </w:pPr>
        </w:pPrChange>
      </w:pPr>
      <w:ins w:id="2214" w:author="Vladymyr Kozyr" w:date="2021-03-12T15:29:00Z">
        <w:r w:rsidRPr="00CE178C">
          <w:rPr>
            <w:rPrChange w:id="2215" w:author="Vladymyr Kozyr" w:date="2021-07-31T19:40:00Z">
              <w:rPr/>
            </w:rPrChange>
          </w:rPr>
          <w:t xml:space="preserve">There are different groups of </w:t>
        </w:r>
        <w:commentRangeStart w:id="2216"/>
        <w:r w:rsidRPr="00CE178C">
          <w:rPr>
            <w:rPrChange w:id="2217" w:author="Vladymyr Kozyr" w:date="2021-07-31T19:40:00Z">
              <w:rPr/>
            </w:rPrChange>
          </w:rPr>
          <w:t>users in the fishery domain</w:t>
        </w:r>
      </w:ins>
      <w:commentRangeEnd w:id="2216"/>
      <w:r w:rsidR="00F91F62" w:rsidRPr="00CE178C">
        <w:rPr>
          <w:rStyle w:val="CommentReference"/>
          <w:rPrChange w:id="2218" w:author="Vladymyr Kozyr" w:date="2021-07-31T19:40:00Z">
            <w:rPr>
              <w:rStyle w:val="CommentReference"/>
              <w:lang w:val="en-US"/>
            </w:rPr>
          </w:rPrChange>
        </w:rPr>
        <w:commentReference w:id="2216"/>
      </w:r>
      <w:ins w:id="2219" w:author="Vladymyr Kozyr" w:date="2021-03-12T15:29:00Z">
        <w:r w:rsidRPr="00CE178C">
          <w:rPr>
            <w:rPrChange w:id="2220" w:author="Vladymyr Kozyr" w:date="2021-07-31T19:40:00Z">
              <w:rPr/>
            </w:rPrChange>
          </w:rPr>
          <w:t xml:space="preserve">. </w:t>
        </w:r>
        <w:commentRangeStart w:id="2221"/>
        <w:r w:rsidRPr="00CE178C">
          <w:rPr>
            <w:rPrChange w:id="2222" w:author="Vladymyr Kozyr" w:date="2021-07-31T19:40:00Z">
              <w:rPr/>
            </w:rPrChange>
          </w:rPr>
          <w:t xml:space="preserve">Papers discussed in this chapter are oriented primarily for fishery management. </w:t>
        </w:r>
      </w:ins>
      <w:commentRangeEnd w:id="2221"/>
      <w:r w:rsidR="00F91F62" w:rsidRPr="00CE178C">
        <w:rPr>
          <w:rStyle w:val="CommentReference"/>
          <w:rPrChange w:id="2223" w:author="Vladymyr Kozyr" w:date="2021-07-31T19:40:00Z">
            <w:rPr>
              <w:rStyle w:val="CommentReference"/>
              <w:lang w:val="en-US"/>
            </w:rPr>
          </w:rPrChange>
        </w:rPr>
        <w:commentReference w:id="2221"/>
      </w:r>
      <w:ins w:id="2224" w:author="Vladymyr Kozyr" w:date="2021-03-12T15:29:00Z">
        <w:r w:rsidRPr="00CE178C">
          <w:rPr>
            <w:rPrChange w:id="2225" w:author="Vladymyr Kozyr" w:date="2021-07-31T19:40:00Z">
              <w:rPr/>
            </w:rPrChange>
          </w:rPr>
          <w:t xml:space="preserve">However, the content is complicated for readers who are not data analysts or/and experienced computer users. </w:t>
        </w:r>
      </w:ins>
    </w:p>
    <w:p w14:paraId="760C86BB" w14:textId="4303CFC8" w:rsidR="00D329FD" w:rsidRPr="00CE178C" w:rsidRDefault="00D329FD">
      <w:pPr>
        <w:pStyle w:val="1Para"/>
        <w:ind w:firstLine="0"/>
        <w:rPr>
          <w:ins w:id="2226" w:author="Vladymyr Kozyr" w:date="2021-03-12T15:29:00Z"/>
          <w:rPrChange w:id="2227" w:author="Vladymyr Kozyr" w:date="2021-07-31T19:40:00Z">
            <w:rPr>
              <w:ins w:id="2228" w:author="Vladymyr Kozyr" w:date="2021-03-12T15:29:00Z"/>
            </w:rPr>
          </w:rPrChange>
        </w:rPr>
      </w:pPr>
      <w:commentRangeStart w:id="2229"/>
      <w:ins w:id="2230" w:author="Vladymyr Kozyr" w:date="2021-03-12T15:29:00Z">
        <w:r w:rsidRPr="00CE178C">
          <w:rPr>
            <w:rPrChange w:id="2231" w:author="Vladymyr Kozyr" w:date="2021-07-31T19:40:00Z">
              <w:rPr/>
            </w:rPrChange>
          </w:rPr>
          <w:t xml:space="preserve">So, </w:t>
        </w:r>
        <w:del w:id="2232" w:author="Fred Popowich" w:date="2021-07-15T14:45:00Z">
          <w:r w:rsidRPr="00CE178C" w:rsidDel="00F91F62">
            <w:rPr>
              <w:rPrChange w:id="2233" w:author="Vladymyr Kozyr" w:date="2021-07-31T19:40:00Z">
                <w:rPr/>
              </w:rPrChange>
            </w:rPr>
            <w:delText>the work's primary goal</w:delText>
          </w:r>
        </w:del>
      </w:ins>
      <w:ins w:id="2234" w:author="Fred Popowich" w:date="2021-07-15T14:45:00Z">
        <w:r w:rsidR="00F91F62" w:rsidRPr="00CE178C">
          <w:rPr>
            <w:rPrChange w:id="2235" w:author="Vladymyr Kozyr" w:date="2021-07-31T19:40:00Z">
              <w:rPr/>
            </w:rPrChange>
          </w:rPr>
          <w:t>in the fisheries domain, our interest</w:t>
        </w:r>
      </w:ins>
      <w:ins w:id="2236" w:author="Vladymyr Kozyr" w:date="2021-03-12T15:29:00Z">
        <w:r w:rsidRPr="00CE178C">
          <w:rPr>
            <w:rPrChange w:id="2237" w:author="Vladymyr Kozyr" w:date="2021-07-31T19:40:00Z">
              <w:rPr/>
            </w:rPrChange>
          </w:rPr>
          <w:t xml:space="preserve"> </w:t>
        </w:r>
      </w:ins>
      <w:commentRangeEnd w:id="2229"/>
      <w:r w:rsidR="00F91F62" w:rsidRPr="00CE178C">
        <w:rPr>
          <w:rStyle w:val="CommentReference"/>
          <w:rPrChange w:id="2238" w:author="Vladymyr Kozyr" w:date="2021-07-31T19:40:00Z">
            <w:rPr>
              <w:rStyle w:val="CommentReference"/>
              <w:lang w:val="en-US"/>
            </w:rPr>
          </w:rPrChange>
        </w:rPr>
        <w:commentReference w:id="2229"/>
      </w:r>
      <w:ins w:id="2239" w:author="Vladymyr Kozyr" w:date="2021-03-12T15:29:00Z">
        <w:r w:rsidRPr="00CE178C">
          <w:rPr>
            <w:rPrChange w:id="2240" w:author="Vladymyr Kozyr" w:date="2021-07-31T19:40:00Z">
              <w:rPr/>
            </w:rPrChange>
          </w:rPr>
          <w:t xml:space="preserve">is </w:t>
        </w:r>
        <w:del w:id="2241" w:author="Fred Popowich" w:date="2021-07-15T14:45:00Z">
          <w:r w:rsidRPr="00CE178C" w:rsidDel="00F91F62">
            <w:rPr>
              <w:rPrChange w:id="2242" w:author="Vladymyr Kozyr" w:date="2021-07-31T19:40:00Z">
                <w:rPr/>
              </w:rPrChange>
            </w:rPr>
            <w:delText>to create</w:delText>
          </w:r>
        </w:del>
      </w:ins>
      <w:ins w:id="2243" w:author="Fred Popowich" w:date="2021-07-15T14:45:00Z">
        <w:r w:rsidR="00F91F62" w:rsidRPr="00CE178C">
          <w:rPr>
            <w:rPrChange w:id="2244" w:author="Vladymyr Kozyr" w:date="2021-07-31T19:40:00Z">
              <w:rPr/>
            </w:rPrChange>
          </w:rPr>
          <w:t xml:space="preserve">in the design and use of </w:t>
        </w:r>
      </w:ins>
      <w:ins w:id="2245" w:author="Vladymyr Kozyr" w:date="2021-03-12T15:29:00Z">
        <w:del w:id="2246" w:author="Fred Popowich" w:date="2021-07-15T14:45:00Z">
          <w:r w:rsidRPr="00CE178C" w:rsidDel="00F91F62">
            <w:rPr>
              <w:rPrChange w:id="2247" w:author="Vladymyr Kozyr" w:date="2021-07-31T19:40:00Z">
                <w:rPr/>
              </w:rPrChange>
            </w:rPr>
            <w:delText xml:space="preserve"> a </w:delText>
          </w:r>
        </w:del>
        <w:r w:rsidRPr="00CE178C">
          <w:rPr>
            <w:rPrChange w:id="2248" w:author="Vladymyr Kozyr" w:date="2021-07-31T19:40:00Z">
              <w:rPr/>
            </w:rPrChange>
          </w:rPr>
          <w:t>tool</w:t>
        </w:r>
      </w:ins>
      <w:ins w:id="2249" w:author="Fred Popowich" w:date="2021-07-15T14:45:00Z">
        <w:r w:rsidR="00F91F62" w:rsidRPr="00CE178C">
          <w:rPr>
            <w:rPrChange w:id="2250" w:author="Vladymyr Kozyr" w:date="2021-07-31T19:40:00Z">
              <w:rPr/>
            </w:rPrChange>
          </w:rPr>
          <w:t>s</w:t>
        </w:r>
      </w:ins>
      <w:ins w:id="2251" w:author="Vladymyr Kozyr" w:date="2021-03-12T15:29:00Z">
        <w:r w:rsidRPr="00CE178C">
          <w:rPr>
            <w:rPrChange w:id="2252" w:author="Vladymyr Kozyr" w:date="2021-07-31T19:40:00Z">
              <w:rPr/>
            </w:rPrChange>
          </w:rPr>
          <w:t xml:space="preserve"> that will be easily accessible for</w:t>
        </w:r>
        <w:commentRangeStart w:id="2253"/>
        <w:r w:rsidRPr="00CE178C">
          <w:rPr>
            <w:rPrChange w:id="2254" w:author="Vladymyr Kozyr" w:date="2021-07-31T19:40:00Z">
              <w:rPr/>
            </w:rPrChange>
          </w:rPr>
          <w:t xml:space="preserve"> both </w:t>
        </w:r>
      </w:ins>
      <w:commentRangeEnd w:id="2253"/>
      <w:r w:rsidR="00F91F62" w:rsidRPr="00CE178C">
        <w:rPr>
          <w:rStyle w:val="CommentReference"/>
          <w:rPrChange w:id="2255" w:author="Vladymyr Kozyr" w:date="2021-07-31T19:40:00Z">
            <w:rPr>
              <w:rStyle w:val="CommentReference"/>
              <w:lang w:val="en-US"/>
            </w:rPr>
          </w:rPrChange>
        </w:rPr>
        <w:commentReference w:id="2253"/>
      </w:r>
      <w:ins w:id="2256" w:author="Vladymyr Kozyr" w:date="2021-03-12T15:29:00Z">
        <w:r w:rsidRPr="00CE178C">
          <w:rPr>
            <w:rPrChange w:id="2257" w:author="Vladymyr Kozyr" w:date="2021-07-31T19:40:00Z">
              <w:rPr/>
            </w:rPrChange>
          </w:rPr>
          <w:t>types of users: data scientists and fishery management</w:t>
        </w:r>
      </w:ins>
      <w:ins w:id="2258" w:author="Fred Popowich" w:date="2021-07-15T14:45:00Z">
        <w:r w:rsidR="00F91F62" w:rsidRPr="00CE178C">
          <w:rPr>
            <w:rPrChange w:id="2259" w:author="Vladymyr Kozyr" w:date="2021-07-31T19:40:00Z">
              <w:rPr/>
            </w:rPrChange>
          </w:rPr>
          <w:t xml:space="preserve">. </w:t>
        </w:r>
      </w:ins>
      <w:ins w:id="2260" w:author="Fred Popowich" w:date="2021-07-15T14:46:00Z">
        <w:r w:rsidR="00F91F62" w:rsidRPr="00CE178C">
          <w:rPr>
            <w:rPrChange w:id="2261" w:author="Vladymyr Kozyr" w:date="2021-07-31T19:40:00Z">
              <w:rPr/>
            </w:rPrChange>
          </w:rPr>
          <w:t xml:space="preserve">The tools need to support the </w:t>
        </w:r>
        <w:del w:id="2262" w:author="Vladymyr Kozyr" w:date="2021-07-31T19:41:00Z">
          <w:r w:rsidR="00F91F62" w:rsidRPr="00CE178C" w:rsidDel="00CE178C">
            <w:rPr>
              <w:rPrChange w:id="2263" w:author="Vladymyr Kozyr" w:date="2021-07-31T19:40:00Z">
                <w:rPr/>
              </w:rPrChange>
            </w:rPr>
            <w:delText>decision making</w:delText>
          </w:r>
        </w:del>
      </w:ins>
      <w:ins w:id="2264" w:author="Vladymyr Kozyr" w:date="2021-07-31T19:41:00Z">
        <w:r w:rsidR="00CE178C" w:rsidRPr="00CE178C">
          <w:rPr>
            <w:rPrChange w:id="2265" w:author="Vladymyr Kozyr" w:date="2021-07-31T19:40:00Z">
              <w:rPr/>
            </w:rPrChange>
          </w:rPr>
          <w:t>decision-making</w:t>
        </w:r>
      </w:ins>
      <w:ins w:id="2266" w:author="Fred Popowich" w:date="2021-07-15T14:46:00Z">
        <w:r w:rsidR="00F91F62" w:rsidRPr="00CE178C">
          <w:rPr>
            <w:rPrChange w:id="2267" w:author="Vladymyr Kozyr" w:date="2021-07-31T19:40:00Z">
              <w:rPr/>
            </w:rPrChange>
          </w:rPr>
          <w:t xml:space="preserve"> process, so that appropriate</w:t>
        </w:r>
      </w:ins>
      <w:ins w:id="2268" w:author="Vladymyr Kozyr" w:date="2021-03-12T15:29:00Z">
        <w:del w:id="2269" w:author="Fred Popowich" w:date="2021-07-15T14:45:00Z">
          <w:r w:rsidRPr="00CE178C" w:rsidDel="00F91F62">
            <w:rPr>
              <w:rPrChange w:id="2270" w:author="Vladymyr Kozyr" w:date="2021-07-31T19:40:00Z">
                <w:rPr/>
              </w:rPrChange>
            </w:rPr>
            <w:delText>,</w:delText>
          </w:r>
        </w:del>
        <w:r w:rsidRPr="00CE178C">
          <w:rPr>
            <w:rPrChange w:id="2271" w:author="Vladymyr Kozyr" w:date="2021-07-31T19:40:00Z">
              <w:rPr/>
            </w:rPrChange>
          </w:rPr>
          <w:t xml:space="preserve"> </w:t>
        </w:r>
      </w:ins>
      <w:ins w:id="2272" w:author="Fred Popowich" w:date="2021-07-15T14:46:00Z">
        <w:r w:rsidR="00F91F62" w:rsidRPr="00CE178C">
          <w:rPr>
            <w:rPrChange w:id="2273" w:author="Vladymyr Kozyr" w:date="2021-07-31T19:40:00Z">
              <w:rPr/>
            </w:rPrChange>
          </w:rPr>
          <w:t>conclusions</w:t>
        </w:r>
      </w:ins>
      <w:ins w:id="2274" w:author="Fred Popowich" w:date="2021-07-15T14:47:00Z">
        <w:r w:rsidR="00F91F62" w:rsidRPr="00CE178C">
          <w:rPr>
            <w:rPrChange w:id="2275" w:author="Vladymyr Kozyr" w:date="2021-07-31T19:40:00Z">
              <w:rPr/>
            </w:rPrChange>
          </w:rPr>
          <w:t xml:space="preserve"> can be dawn </w:t>
        </w:r>
      </w:ins>
      <w:ins w:id="2276" w:author="Vladymyr Kozyr" w:date="2021-03-12T15:29:00Z">
        <w:del w:id="2277" w:author="Fred Popowich" w:date="2021-07-15T14:46:00Z">
          <w:r w:rsidRPr="00CE178C" w:rsidDel="00F91F62">
            <w:rPr>
              <w:rPrChange w:id="2278" w:author="Vladymyr Kozyr" w:date="2021-07-31T19:40:00Z">
                <w:rPr/>
              </w:rPrChange>
            </w:rPr>
            <w:delText xml:space="preserve">making decisions </w:delText>
          </w:r>
        </w:del>
        <w:r w:rsidRPr="00CE178C">
          <w:rPr>
            <w:rPrChange w:id="2279" w:author="Vladymyr Kozyr" w:date="2021-07-31T19:40:00Z">
              <w:rPr/>
            </w:rPrChange>
          </w:rPr>
          <w:t xml:space="preserve">based on </w:t>
        </w:r>
        <w:del w:id="2280" w:author="Fred Popowich" w:date="2021-07-15T14:47:00Z">
          <w:r w:rsidRPr="00CE178C" w:rsidDel="00F91F62">
            <w:rPr>
              <w:rPrChange w:id="2281" w:author="Vladymyr Kozyr" w:date="2021-07-31T19:40:00Z">
                <w:rPr/>
              </w:rPrChange>
            </w:rPr>
            <w:delText xml:space="preserve">conclusions of </w:delText>
          </w:r>
        </w:del>
        <w:r w:rsidRPr="00CE178C">
          <w:rPr>
            <w:rPrChange w:id="2282" w:author="Vladymyr Kozyr" w:date="2021-07-31T19:40:00Z">
              <w:rPr/>
            </w:rPrChange>
          </w:rPr>
          <w:t xml:space="preserve">the </w:t>
        </w:r>
      </w:ins>
      <w:ins w:id="2283" w:author="Fred Popowich" w:date="2021-07-15T14:47:00Z">
        <w:r w:rsidR="00F91F62" w:rsidRPr="00CE178C">
          <w:rPr>
            <w:rPrChange w:id="2284" w:author="Vladymyr Kozyr" w:date="2021-07-31T19:40:00Z">
              <w:rPr/>
            </w:rPrChange>
          </w:rPr>
          <w:t xml:space="preserve">available </w:t>
        </w:r>
      </w:ins>
      <w:ins w:id="2285" w:author="Vladymyr Kozyr" w:date="2021-03-12T15:29:00Z">
        <w:r w:rsidRPr="00CE178C">
          <w:rPr>
            <w:rPrChange w:id="2286" w:author="Vladymyr Kozyr" w:date="2021-07-31T19:40:00Z">
              <w:rPr/>
            </w:rPrChange>
          </w:rPr>
          <w:t>data</w:t>
        </w:r>
        <w:del w:id="2287" w:author="Fred Popowich" w:date="2021-07-15T14:47:00Z">
          <w:r w:rsidRPr="00CE178C" w:rsidDel="00F91F62">
            <w:rPr>
              <w:rPrChange w:id="2288" w:author="Vladymyr Kozyr" w:date="2021-07-31T19:40:00Z">
                <w:rPr/>
              </w:rPrChange>
            </w:rPr>
            <w:delText xml:space="preserve"> presented in a tool</w:delText>
          </w:r>
        </w:del>
        <w:r w:rsidRPr="00CE178C">
          <w:rPr>
            <w:rPrChange w:id="2289" w:author="Vladymyr Kozyr" w:date="2021-07-31T19:40:00Z">
              <w:rPr/>
            </w:rPrChange>
          </w:rPr>
          <w:t>.</w:t>
        </w:r>
      </w:ins>
      <w:ins w:id="2290" w:author="Fred Popowich" w:date="2021-07-15T14:47:00Z">
        <w:r w:rsidR="00F91F62" w:rsidRPr="00CE178C">
          <w:rPr>
            <w:rPrChange w:id="2291" w:author="Vladymyr Kozyr" w:date="2021-07-31T19:40:00Z">
              <w:rPr/>
            </w:rPrChange>
          </w:rPr>
          <w:t xml:space="preserve"> It needs to support data from various sources</w:t>
        </w:r>
      </w:ins>
      <w:ins w:id="2292" w:author="Fred Popowich" w:date="2021-07-15T14:48:00Z">
        <w:r w:rsidR="00F91F62" w:rsidRPr="00CE178C">
          <w:rPr>
            <w:rPrChange w:id="2293" w:author="Vladymyr Kozyr" w:date="2021-07-31T19:40:00Z">
              <w:rPr/>
            </w:rPrChange>
          </w:rPr>
          <w:t xml:space="preserve"> needed for effective marine environment management. In this chapter, we will examine so</w:t>
        </w:r>
      </w:ins>
      <w:ins w:id="2294" w:author="Fred Popowich" w:date="2021-07-15T14:49:00Z">
        <w:r w:rsidR="00F91F62" w:rsidRPr="00CE178C">
          <w:rPr>
            <w:rPrChange w:id="2295" w:author="Vladymyr Kozyr" w:date="2021-07-31T19:40:00Z">
              <w:rPr/>
            </w:rPrChange>
          </w:rPr>
          <w:t>me of the previous work in this area, and their approaches to the use of visualization.</w:t>
        </w:r>
      </w:ins>
    </w:p>
    <w:p w14:paraId="31172E09" w14:textId="2FAB4377" w:rsidR="00916D02" w:rsidRPr="00CE178C" w:rsidDel="00D329FD" w:rsidRDefault="00916D02">
      <w:pPr>
        <w:pStyle w:val="1Para"/>
        <w:ind w:firstLine="0"/>
        <w:rPr>
          <w:del w:id="2296" w:author="Vladymyr Kozyr" w:date="2021-03-12T15:29:00Z"/>
          <w:rPrChange w:id="2297" w:author="Vladymyr Kozyr" w:date="2021-07-31T19:40:00Z">
            <w:rPr>
              <w:del w:id="2298" w:author="Vladymyr Kozyr" w:date="2021-03-12T15:29:00Z"/>
            </w:rPr>
          </w:rPrChange>
        </w:rPr>
        <w:pPrChange w:id="2299" w:author="Vladymyr Kozyr" w:date="2021-02-15T13:40:00Z">
          <w:pPr>
            <w:pStyle w:val="1Para"/>
          </w:pPr>
        </w:pPrChange>
      </w:pPr>
      <w:del w:id="2300" w:author="Vladymyr Kozyr" w:date="2021-03-12T15:29:00Z">
        <w:r w:rsidRPr="00CE178C" w:rsidDel="00D329FD">
          <w:rPr>
            <w:rPrChange w:id="2301" w:author="Vladymyr Kozyr" w:date="2021-07-31T19:40:00Z">
              <w:rPr/>
            </w:rPrChange>
          </w:rPr>
          <w:delText xml:space="preserve">Visualization is a </w:delText>
        </w:r>
      </w:del>
      <w:del w:id="2302" w:author="Vladymyr Kozyr" w:date="2021-03-11T18:12:00Z">
        <w:r w:rsidRPr="00CE178C" w:rsidDel="00A42B01">
          <w:rPr>
            <w:rPrChange w:id="2303" w:author="Vladymyr Kozyr" w:date="2021-07-31T19:40:00Z">
              <w:rPr/>
            </w:rPrChange>
          </w:rPr>
          <w:delText>very important</w:delText>
        </w:r>
      </w:del>
      <w:del w:id="2304" w:author="Vladymyr Kozyr" w:date="2021-03-12T15:29:00Z">
        <w:r w:rsidRPr="00CE178C" w:rsidDel="00D329FD">
          <w:rPr>
            <w:rPrChange w:id="2305" w:author="Vladymyr Kozyr" w:date="2021-07-31T19:40:00Z">
              <w:rPr/>
            </w:rPrChange>
          </w:rPr>
          <w:delText xml:space="preserve"> tool for decision support in fisheries information systems. It can give a person, who is working with fishery information more insights about data. It usually saves time for making correct decisions about business logic of the fishing company, because it is easier to see trends, outliers etc. while using charts and interactive diagrams rather than just looking through a </w:delText>
        </w:r>
        <w:r w:rsidR="00927976" w:rsidRPr="00CE178C" w:rsidDel="00D329FD">
          <w:rPr>
            <w:rPrChange w:id="2306" w:author="Vladymyr Kozyr" w:date="2021-07-31T19:40:00Z">
              <w:rPr/>
            </w:rPrChange>
          </w:rPr>
          <w:delText>spreadsheet</w:delText>
        </w:r>
        <w:r w:rsidRPr="00CE178C" w:rsidDel="00D329FD">
          <w:rPr>
            <w:rPrChange w:id="2307" w:author="Vladymyr Kozyr" w:date="2021-07-31T19:40:00Z">
              <w:rPr/>
            </w:rPrChange>
          </w:rPr>
          <w:delText xml:space="preserve">, which may be located even in </w:delText>
        </w:r>
      </w:del>
      <w:del w:id="2308" w:author="Vladymyr Kozyr" w:date="2021-03-11T18:14:00Z">
        <w:r w:rsidRPr="00CE178C" w:rsidDel="00A42B01">
          <w:rPr>
            <w:rPrChange w:id="2309" w:author="Vladymyr Kozyr" w:date="2021-07-31T19:40:00Z">
              <w:rPr/>
            </w:rPrChange>
          </w:rPr>
          <w:delText xml:space="preserve">different </w:delText>
        </w:r>
      </w:del>
      <w:del w:id="2310" w:author="Vladymyr Kozyr" w:date="2021-03-12T15:29:00Z">
        <w:r w:rsidRPr="00CE178C" w:rsidDel="00D329FD">
          <w:rPr>
            <w:rPrChange w:id="2311" w:author="Vladymyr Kozyr" w:date="2021-07-31T19:40:00Z">
              <w:rPr/>
            </w:rPrChange>
          </w:rPr>
          <w:delText>files.</w:delText>
        </w:r>
        <w:bookmarkStart w:id="2312" w:name="_Toc67830598"/>
        <w:bookmarkStart w:id="2313" w:name="_Toc67830740"/>
        <w:bookmarkEnd w:id="2312"/>
        <w:bookmarkEnd w:id="2313"/>
      </w:del>
    </w:p>
    <w:p w14:paraId="45C49E34" w14:textId="5A02029C" w:rsidR="00916D02" w:rsidRPr="00CE178C" w:rsidDel="00D329FD" w:rsidRDefault="00916D02">
      <w:pPr>
        <w:pStyle w:val="1Para"/>
        <w:ind w:firstLine="0"/>
        <w:rPr>
          <w:del w:id="2314" w:author="Vladymyr Kozyr" w:date="2021-03-12T15:29:00Z"/>
          <w:rFonts w:ascii="Times New Roman" w:hAnsi="Times New Roman" w:cs="Times New Roman"/>
          <w:sz w:val="24"/>
          <w:szCs w:val="24"/>
          <w:rPrChange w:id="2315" w:author="Vladymyr Kozyr" w:date="2021-07-31T19:40:00Z">
            <w:rPr>
              <w:del w:id="2316" w:author="Vladymyr Kozyr" w:date="2021-03-12T15:29:00Z"/>
              <w:rFonts w:ascii="Times New Roman" w:hAnsi="Times New Roman" w:cs="Times New Roman"/>
              <w:sz w:val="24"/>
              <w:szCs w:val="24"/>
            </w:rPr>
          </w:rPrChange>
        </w:rPr>
        <w:pPrChange w:id="2317" w:author="Vladymyr Kozyr" w:date="2021-02-15T13:40:00Z">
          <w:pPr>
            <w:pStyle w:val="1Para"/>
          </w:pPr>
        </w:pPrChange>
      </w:pPr>
      <w:del w:id="2318" w:author="Vladymyr Kozyr" w:date="2021-02-15T13:40:00Z">
        <w:r w:rsidRPr="00CE178C" w:rsidDel="003A2EB3">
          <w:rPr>
            <w:rPrChange w:id="2319" w:author="Vladymyr Kozyr" w:date="2021-07-31T19:40:00Z">
              <w:rPr/>
            </w:rPrChange>
          </w:rPr>
          <w:delText xml:space="preserve"> </w:delText>
        </w:r>
      </w:del>
      <w:del w:id="2320" w:author="Vladymyr Kozyr" w:date="2021-03-12T15:29:00Z">
        <w:r w:rsidRPr="00CE178C" w:rsidDel="00D329FD">
          <w:rPr>
            <w:rPrChange w:id="2321" w:author="Vladymyr Kozyr" w:date="2021-07-31T19:40:00Z">
              <w:rPr/>
            </w:rPrChange>
          </w:rPr>
          <w:delText>There are different groups of users in the fishery domain. Papers, discussed in this chapter are oriented mostly for fishery management, but written in a way that it is not easy to understand completely if you are not a data analyst or/and experienced computer user. </w:delText>
        </w:r>
        <w:bookmarkStart w:id="2322" w:name="_Toc67830599"/>
        <w:bookmarkStart w:id="2323" w:name="_Toc67830741"/>
        <w:bookmarkEnd w:id="2322"/>
        <w:bookmarkEnd w:id="2323"/>
      </w:del>
    </w:p>
    <w:p w14:paraId="7460A57C" w14:textId="266AB7BC" w:rsidR="00916D02" w:rsidRPr="00CE178C" w:rsidDel="00D329FD" w:rsidRDefault="00916D02">
      <w:pPr>
        <w:pStyle w:val="1Para"/>
        <w:ind w:firstLine="0"/>
        <w:rPr>
          <w:del w:id="2324" w:author="Vladymyr Kozyr" w:date="2021-03-12T15:29:00Z"/>
          <w:rPrChange w:id="2325" w:author="Vladymyr Kozyr" w:date="2021-07-31T19:40:00Z">
            <w:rPr>
              <w:del w:id="2326" w:author="Vladymyr Kozyr" w:date="2021-03-12T15:29:00Z"/>
              <w:lang w:val="en-US"/>
            </w:rPr>
          </w:rPrChange>
        </w:rPr>
        <w:pPrChange w:id="2327" w:author="Vladymyr Kozyr" w:date="2021-02-15T13:40:00Z">
          <w:pPr>
            <w:pStyle w:val="1Para"/>
          </w:pPr>
        </w:pPrChange>
      </w:pPr>
      <w:del w:id="2328" w:author="Vladymyr Kozyr" w:date="2021-03-12T15:29:00Z">
        <w:r w:rsidRPr="00CE178C" w:rsidDel="00D329FD">
          <w:rPr>
            <w:rPrChange w:id="2329" w:author="Vladymyr Kozyr" w:date="2021-07-31T19:40:00Z">
              <w:rPr/>
            </w:rPrChange>
          </w:rPr>
          <w:delText>Main goal of the work is to create a tool which will be easily accessible for both types of users: data scientists and fishery management which are making decisions based on conclusions of the data presented in a tool. </w:delText>
        </w:r>
        <w:bookmarkStart w:id="2330" w:name="_Toc67830600"/>
        <w:bookmarkStart w:id="2331" w:name="_Toc67830742"/>
        <w:bookmarkEnd w:id="2330"/>
        <w:bookmarkEnd w:id="2331"/>
      </w:del>
    </w:p>
    <w:p w14:paraId="3950CCFD" w14:textId="33F0879B" w:rsidR="00916D02" w:rsidRPr="00CE178C" w:rsidRDefault="00534398" w:rsidP="00534398">
      <w:pPr>
        <w:pStyle w:val="Heading2"/>
        <w:rPr>
          <w:rFonts w:ascii="Times New Roman" w:hAnsi="Times New Roman" w:cs="Times New Roman"/>
          <w:sz w:val="24"/>
          <w:szCs w:val="24"/>
          <w:rPrChange w:id="2332" w:author="Vladymyr Kozyr" w:date="2021-07-31T19:40:00Z">
            <w:rPr>
              <w:rFonts w:ascii="Times New Roman" w:hAnsi="Times New Roman" w:cs="Times New Roman"/>
              <w:sz w:val="24"/>
              <w:szCs w:val="24"/>
            </w:rPr>
          </w:rPrChange>
        </w:rPr>
      </w:pPr>
      <w:bookmarkStart w:id="2333" w:name="_Toc67830743"/>
      <w:r w:rsidRPr="00CE178C">
        <w:rPr>
          <w:rPrChange w:id="2334" w:author="Vladymyr Kozyr" w:date="2021-07-31T19:40:00Z">
            <w:rPr/>
          </w:rPrChange>
        </w:rPr>
        <w:t>Marine Environmental Management</w:t>
      </w:r>
      <w:bookmarkEnd w:id="2333"/>
    </w:p>
    <w:p w14:paraId="769CB0B3" w14:textId="77398FDF" w:rsidR="00D329FD" w:rsidRPr="00CE178C" w:rsidRDefault="00D329FD">
      <w:pPr>
        <w:pStyle w:val="1Para"/>
        <w:ind w:firstLine="0"/>
        <w:rPr>
          <w:ins w:id="2335" w:author="Vladymyr Kozyr" w:date="2021-03-12T15:35:00Z"/>
          <w:rPrChange w:id="2336" w:author="Vladymyr Kozyr" w:date="2021-07-31T19:40:00Z">
            <w:rPr>
              <w:ins w:id="2337" w:author="Vladymyr Kozyr" w:date="2021-03-12T15:35:00Z"/>
            </w:rPr>
          </w:rPrChange>
        </w:rPr>
        <w:pPrChange w:id="2338" w:author="Vladymyr Kozyr" w:date="2021-03-15T21:48:00Z">
          <w:pPr>
            <w:pStyle w:val="1Para"/>
          </w:pPr>
        </w:pPrChange>
      </w:pPr>
      <w:ins w:id="2339" w:author="Vladymyr Kozyr" w:date="2021-03-12T15:35:00Z">
        <w:r w:rsidRPr="00CE178C">
          <w:rPr>
            <w:rPrChange w:id="2340" w:author="Vladymyr Kozyr" w:date="2021-07-31T19:40:00Z">
              <w:rPr/>
            </w:rPrChange>
          </w:rPr>
          <w:t xml:space="preserve">FishCAM2000 (FC) </w:t>
        </w:r>
      </w:ins>
      <w:customXmlInsRangeStart w:id="2341" w:author="Vladymyr Kozyr" w:date="2021-06-21T22:55:00Z"/>
      <w:sdt>
        <w:sdtPr>
          <w:rPr>
            <w:rPrChange w:id="2342" w:author="Vladymyr Kozyr" w:date="2021-07-31T19:40:00Z">
              <w:rPr/>
            </w:rPrChange>
          </w:rPr>
          <w:id w:val="657572770"/>
          <w:citation/>
        </w:sdtPr>
        <w:sdtEndPr>
          <w:rPr>
            <w:rPrChange w:id="2343" w:author="Vladymyr Kozyr" w:date="2021-07-31T19:40:00Z">
              <w:rPr/>
            </w:rPrChange>
          </w:rPr>
        </w:sdtEndPr>
        <w:sdtContent>
          <w:customXmlInsRangeEnd w:id="2341"/>
          <w:ins w:id="2344" w:author="Vladymyr Kozyr" w:date="2021-06-21T22:55:00Z">
            <w:r w:rsidR="00583D68" w:rsidRPr="00CE178C">
              <w:rPr>
                <w:rPrChange w:id="2345" w:author="Vladymyr Kozyr" w:date="2021-07-31T19:40:00Z">
                  <w:rPr/>
                </w:rPrChange>
              </w:rPr>
              <w:fldChar w:fldCharType="begin"/>
            </w:r>
            <w:r w:rsidR="00583D68" w:rsidRPr="00CE178C">
              <w:rPr>
                <w:rPrChange w:id="2346" w:author="Vladymyr Kozyr" w:date="2021-07-31T19:40:00Z">
                  <w:rPr/>
                </w:rPrChange>
              </w:rPr>
              <w:instrText xml:space="preserve"> CITATION ZKe02 \l 4105 </w:instrText>
            </w:r>
          </w:ins>
          <w:r w:rsidR="00583D68" w:rsidRPr="00CE178C">
            <w:rPr>
              <w:rPrChange w:id="2347" w:author="Vladymyr Kozyr" w:date="2021-07-31T19:40:00Z">
                <w:rPr/>
              </w:rPrChange>
            </w:rPr>
            <w:fldChar w:fldCharType="separate"/>
          </w:r>
          <w:r w:rsidR="008B60A9" w:rsidRPr="008B60A9">
            <w:rPr>
              <w:noProof/>
            </w:rPr>
            <w:t>[2]</w:t>
          </w:r>
          <w:ins w:id="2348" w:author="Vladymyr Kozyr" w:date="2021-06-21T22:55:00Z">
            <w:r w:rsidR="00583D68" w:rsidRPr="00CE178C">
              <w:rPr>
                <w:rPrChange w:id="2349" w:author="Vladymyr Kozyr" w:date="2021-07-31T19:40:00Z">
                  <w:rPr/>
                </w:rPrChange>
              </w:rPr>
              <w:fldChar w:fldCharType="end"/>
            </w:r>
          </w:ins>
          <w:customXmlInsRangeStart w:id="2350" w:author="Vladymyr Kozyr" w:date="2021-06-21T22:55:00Z"/>
        </w:sdtContent>
      </w:sdt>
      <w:customXmlInsRangeEnd w:id="2350"/>
      <w:ins w:id="2351" w:author="Vladymyr Kozyr" w:date="2021-06-21T22:55:00Z">
        <w:r w:rsidR="00583D68" w:rsidRPr="00CE178C">
          <w:rPr>
            <w:rPrChange w:id="2352" w:author="Vladymyr Kozyr" w:date="2021-07-31T19:40:00Z">
              <w:rPr/>
            </w:rPrChange>
          </w:rPr>
          <w:t xml:space="preserve"> </w:t>
        </w:r>
      </w:ins>
      <w:ins w:id="2353" w:author="Vladymyr Kozyr" w:date="2021-03-12T15:35:00Z">
        <w:r w:rsidRPr="00CE178C">
          <w:rPr>
            <w:rPrChange w:id="2354" w:author="Vladymyr Kozyr" w:date="2021-07-31T19:40:00Z">
              <w:rPr/>
            </w:rPrChange>
          </w:rPr>
          <w:t xml:space="preserve">is a computer-based integrated information system for fisheries management and marine environmental monitoring. It </w:t>
        </w:r>
        <w:del w:id="2355" w:author="Fred Popowich" w:date="2021-07-15T14:50:00Z">
          <w:r w:rsidRPr="00CE178C" w:rsidDel="00F91F62">
            <w:rPr>
              <w:rPrChange w:id="2356" w:author="Vladymyr Kozyr" w:date="2021-07-31T19:40:00Z">
                <w:rPr/>
              </w:rPrChange>
            </w:rPr>
            <w:delText>illustrates a</w:delText>
          </w:r>
        </w:del>
      </w:ins>
      <w:ins w:id="2357" w:author="Fred Popowich" w:date="2021-07-15T14:50:00Z">
        <w:r w:rsidR="00F91F62" w:rsidRPr="00CE178C">
          <w:rPr>
            <w:rPrChange w:id="2358" w:author="Vladymyr Kozyr" w:date="2021-07-31T19:40:00Z">
              <w:rPr/>
            </w:rPrChange>
          </w:rPr>
          <w:t>incorporates</w:t>
        </w:r>
      </w:ins>
      <w:ins w:id="2359" w:author="Vladymyr Kozyr" w:date="2021-03-12T15:35:00Z">
        <w:r w:rsidRPr="00CE178C">
          <w:rPr>
            <w:rPrChange w:id="2360" w:author="Vladymyr Kozyr" w:date="2021-07-31T19:40:00Z">
              <w:rPr/>
            </w:rPrChange>
          </w:rPr>
          <w:t xml:space="preserve"> visualization of the fishery activity over the same spatial area of interest for a particular type of fish. It has a user-friendly and straightforward interface implemented in Windows Forms. </w:t>
        </w:r>
      </w:ins>
    </w:p>
    <w:p w14:paraId="47F6BB99" w14:textId="6FEA1828" w:rsidR="00D329FD" w:rsidRPr="00CE178C" w:rsidRDefault="00D329FD">
      <w:pPr>
        <w:pStyle w:val="1Para"/>
        <w:ind w:firstLine="0"/>
        <w:rPr>
          <w:ins w:id="2361" w:author="Vladymyr Kozyr" w:date="2021-03-12T15:34:00Z"/>
          <w:rPrChange w:id="2362" w:author="Vladymyr Kozyr" w:date="2021-07-31T19:40:00Z">
            <w:rPr>
              <w:ins w:id="2363" w:author="Vladymyr Kozyr" w:date="2021-03-12T15:34:00Z"/>
            </w:rPr>
          </w:rPrChange>
        </w:rPr>
      </w:pPr>
      <w:ins w:id="2364" w:author="Vladymyr Kozyr" w:date="2021-03-12T15:35:00Z">
        <w:r w:rsidRPr="00CE178C">
          <w:rPr>
            <w:rPrChange w:id="2365" w:author="Vladymyr Kozyr" w:date="2021-07-31T19:40:00Z">
              <w:rPr/>
            </w:rPrChange>
          </w:rPr>
          <w:t xml:space="preserve">Figure 2.1.1 below shows the output after the user passes seven screens of settings of the query wizard. </w:t>
        </w:r>
        <w:del w:id="2366" w:author="Fred Popowich" w:date="2021-07-15T14:52:00Z">
          <w:r w:rsidRPr="00CE178C" w:rsidDel="00F91F62">
            <w:rPr>
              <w:rPrChange w:id="2367" w:author="Vladymyr Kozyr" w:date="2021-07-31T19:40:00Z">
                <w:rPr/>
              </w:rPrChange>
            </w:rPr>
            <w:delText>It takes</w:delText>
          </w:r>
        </w:del>
      </w:ins>
      <w:ins w:id="2368" w:author="Fred Popowich" w:date="2021-07-15T14:52:00Z">
        <w:r w:rsidR="00F91F62" w:rsidRPr="00CE178C">
          <w:rPr>
            <w:rPrChange w:id="2369" w:author="Vladymyr Kozyr" w:date="2021-07-31T19:40:00Z">
              <w:rPr/>
            </w:rPrChange>
          </w:rPr>
          <w:t>While entering so many s</w:t>
        </w:r>
      </w:ins>
      <w:ins w:id="2370" w:author="Fred Popowich" w:date="2021-07-15T14:54:00Z">
        <w:r w:rsidR="00F91F62" w:rsidRPr="00CE178C">
          <w:rPr>
            <w:rPrChange w:id="2371" w:author="Vladymyr Kozyr" w:date="2021-07-31T19:40:00Z">
              <w:rPr/>
            </w:rPrChange>
          </w:rPr>
          <w:t>c</w:t>
        </w:r>
      </w:ins>
      <w:ins w:id="2372" w:author="Fred Popowich" w:date="2021-07-15T14:52:00Z">
        <w:r w:rsidR="00F91F62" w:rsidRPr="00CE178C">
          <w:rPr>
            <w:rPrChange w:id="2373" w:author="Vladymyr Kozyr" w:date="2021-07-31T19:40:00Z">
              <w:rPr/>
            </w:rPrChange>
          </w:rPr>
          <w:t>reen</w:t>
        </w:r>
      </w:ins>
      <w:ins w:id="2374" w:author="Fred Popowich" w:date="2021-07-15T14:55:00Z">
        <w:r w:rsidR="00F91F62" w:rsidRPr="00CE178C">
          <w:rPr>
            <w:rPrChange w:id="2375" w:author="Vladymyr Kozyr" w:date="2021-07-31T19:40:00Z">
              <w:rPr/>
            </w:rPrChange>
          </w:rPr>
          <w:t xml:space="preserve">s </w:t>
        </w:r>
      </w:ins>
      <w:ins w:id="2376" w:author="Fred Popowich" w:date="2021-07-15T14:52:00Z">
        <w:r w:rsidR="00F91F62" w:rsidRPr="00CE178C">
          <w:rPr>
            <w:rPrChange w:id="2377" w:author="Vladymyr Kozyr" w:date="2021-07-31T19:40:00Z">
              <w:rPr/>
            </w:rPrChange>
          </w:rPr>
          <w:t xml:space="preserve">of data may suggest a large </w:t>
        </w:r>
        <w:del w:id="2378" w:author="Vladymyr Kozyr" w:date="2021-07-31T19:41:00Z">
          <w:r w:rsidR="00F91F62" w:rsidRPr="00CE178C" w:rsidDel="00CE178C">
            <w:rPr>
              <w:rPrChange w:id="2379" w:author="Vladymyr Kozyr" w:date="2021-07-31T19:40:00Z">
                <w:rPr/>
              </w:rPrChange>
            </w:rPr>
            <w:delText>mou</w:delText>
          </w:r>
        </w:del>
      </w:ins>
      <w:ins w:id="2380" w:author="Fred Popowich" w:date="2021-07-15T14:53:00Z">
        <w:del w:id="2381" w:author="Vladymyr Kozyr" w:date="2021-07-31T19:41:00Z">
          <w:r w:rsidR="00F91F62" w:rsidRPr="00CE178C" w:rsidDel="00CE178C">
            <w:rPr>
              <w:rPrChange w:id="2382" w:author="Vladymyr Kozyr" w:date="2021-07-31T19:40:00Z">
                <w:rPr/>
              </w:rPrChange>
            </w:rPr>
            <w:delText>nt</w:delText>
          </w:r>
        </w:del>
      </w:ins>
      <w:ins w:id="2383" w:author="Vladymyr Kozyr" w:date="2021-07-31T19:41:00Z">
        <w:r w:rsidR="00CE178C" w:rsidRPr="00CE178C">
          <w:rPr>
            <w:rPrChange w:id="2384" w:author="Vladymyr Kozyr" w:date="2021-07-31T19:40:00Z">
              <w:rPr/>
            </w:rPrChange>
          </w:rPr>
          <w:t>amount</w:t>
        </w:r>
      </w:ins>
      <w:ins w:id="2385" w:author="Fred Popowich" w:date="2021-07-15T14:53:00Z">
        <w:r w:rsidR="00F91F62" w:rsidRPr="00CE178C">
          <w:rPr>
            <w:rPrChange w:id="2386" w:author="Vladymyr Kozyr" w:date="2021-07-31T19:40:00Z">
              <w:rPr/>
            </w:rPrChange>
          </w:rPr>
          <w:t xml:space="preserve"> of effort before one obtains any results</w:t>
        </w:r>
      </w:ins>
      <w:ins w:id="2387" w:author="Vladymyr Kozyr" w:date="2021-03-12T15:35:00Z">
        <w:del w:id="2388" w:author="Fred Popowich" w:date="2021-07-15T14:53:00Z">
          <w:r w:rsidRPr="00CE178C" w:rsidDel="00F91F62">
            <w:rPr>
              <w:rPrChange w:id="2389" w:author="Vladymyr Kozyr" w:date="2021-07-31T19:40:00Z">
                <w:rPr/>
              </w:rPrChange>
            </w:rPr>
            <w:delText xml:space="preserve"> too many steps for a user to get a result</w:delText>
          </w:r>
        </w:del>
        <w:r w:rsidRPr="00CE178C">
          <w:rPr>
            <w:rPrChange w:id="2390" w:author="Vladymyr Kozyr" w:date="2021-07-31T19:40:00Z">
              <w:rPr/>
            </w:rPrChange>
          </w:rPr>
          <w:t xml:space="preserve">, </w:t>
        </w:r>
        <w:del w:id="2391" w:author="Fred Popowich" w:date="2021-07-15T14:53:00Z">
          <w:r w:rsidRPr="00CE178C" w:rsidDel="00F91F62">
            <w:rPr>
              <w:rPrChange w:id="2392" w:author="Vladymyr Kozyr" w:date="2021-07-31T19:40:00Z">
                <w:rPr/>
              </w:rPrChange>
            </w:rPr>
            <w:delText>but it must be as</w:delText>
          </w:r>
        </w:del>
      </w:ins>
      <w:ins w:id="2393" w:author="Fred Popowich" w:date="2021-07-15T14:53:00Z">
        <w:r w:rsidR="00F91F62" w:rsidRPr="00CE178C">
          <w:rPr>
            <w:rPrChange w:id="2394" w:author="Vladymyr Kozyr" w:date="2021-07-31T19:40:00Z">
              <w:rPr/>
            </w:rPrChange>
          </w:rPr>
          <w:t>this process does allow the system to be as</w:t>
        </w:r>
      </w:ins>
      <w:ins w:id="2395" w:author="Vladymyr Kozyr" w:date="2021-03-12T15:35:00Z">
        <w:r w:rsidRPr="00CE178C">
          <w:rPr>
            <w:rPrChange w:id="2396" w:author="Vladymyr Kozyr" w:date="2021-07-31T19:40:00Z">
              <w:rPr/>
            </w:rPrChange>
          </w:rPr>
          <w:t xml:space="preserve"> generic as possible</w:t>
        </w:r>
      </w:ins>
      <w:ins w:id="2397" w:author="Fred Popowich" w:date="2021-07-15T14:53:00Z">
        <w:r w:rsidR="00F91F62" w:rsidRPr="00CE178C">
          <w:rPr>
            <w:rPrChange w:id="2398" w:author="Vladymyr Kozyr" w:date="2021-07-31T19:40:00Z">
              <w:rPr/>
            </w:rPrChange>
          </w:rPr>
          <w:t xml:space="preserve">, but requires a great deal of effort and time </w:t>
        </w:r>
      </w:ins>
      <w:ins w:id="2399" w:author="Fred Popowich" w:date="2021-07-15T14:54:00Z">
        <w:r w:rsidR="00F91F62" w:rsidRPr="00CE178C">
          <w:rPr>
            <w:rPrChange w:id="2400" w:author="Vladymyr Kozyr" w:date="2021-07-31T19:40:00Z">
              <w:rPr/>
            </w:rPrChange>
          </w:rPr>
          <w:t>from the user</w:t>
        </w:r>
      </w:ins>
      <w:ins w:id="2401" w:author="Vladymyr Kozyr" w:date="2021-03-12T15:35:00Z">
        <w:r w:rsidRPr="00CE178C">
          <w:rPr>
            <w:rPrChange w:id="2402" w:author="Vladymyr Kozyr" w:date="2021-07-31T19:40:00Z">
              <w:rPr/>
            </w:rPrChange>
          </w:rPr>
          <w:t xml:space="preserve">. </w:t>
        </w:r>
        <w:del w:id="2403" w:author="Fred Popowich" w:date="2021-07-15T14:54:00Z">
          <w:r w:rsidRPr="00CE178C" w:rsidDel="00F91F62">
            <w:rPr>
              <w:rPrChange w:id="2404" w:author="Vladymyr Kozyr" w:date="2021-07-31T19:40:00Z">
                <w:rPr/>
              </w:rPrChange>
            </w:rPr>
            <w:delText>The excellent point is that</w:delText>
          </w:r>
        </w:del>
      </w:ins>
      <w:ins w:id="2405" w:author="Fred Popowich" w:date="2021-07-15T14:54:00Z">
        <w:r w:rsidR="00F91F62" w:rsidRPr="00CE178C">
          <w:rPr>
            <w:rPrChange w:id="2406" w:author="Vladymyr Kozyr" w:date="2021-07-31T19:40:00Z">
              <w:rPr/>
            </w:rPrChange>
          </w:rPr>
          <w:t xml:space="preserve">One important advantage of the system is that </w:t>
        </w:r>
      </w:ins>
      <w:ins w:id="2407" w:author="Vladymyr Kozyr" w:date="2021-03-12T15:35:00Z">
        <w:del w:id="2408" w:author="Fred Popowich" w:date="2021-07-15T14:55:00Z">
          <w:r w:rsidRPr="00CE178C" w:rsidDel="00F91F62">
            <w:rPr>
              <w:rPrChange w:id="2409" w:author="Vladymyr Kozyr" w:date="2021-07-31T19:40:00Z">
                <w:rPr/>
              </w:rPrChange>
            </w:rPr>
            <w:delText xml:space="preserve"> </w:delText>
          </w:r>
        </w:del>
        <w:r w:rsidRPr="00CE178C">
          <w:rPr>
            <w:rPrChange w:id="2410" w:author="Vladymyr Kozyr" w:date="2021-07-31T19:40:00Z">
              <w:rPr/>
            </w:rPrChange>
          </w:rPr>
          <w:t xml:space="preserve">it presents </w:t>
        </w:r>
        <w:commentRangeStart w:id="2411"/>
        <w:r w:rsidRPr="00CE178C">
          <w:rPr>
            <w:rPrChange w:id="2412" w:author="Vladymyr Kozyr" w:date="2021-07-31T19:40:00Z">
              <w:rPr/>
            </w:rPrChange>
          </w:rPr>
          <w:t xml:space="preserve">complex geodata </w:t>
        </w:r>
      </w:ins>
      <w:commentRangeEnd w:id="2411"/>
      <w:r w:rsidR="00C80A73" w:rsidRPr="00CE178C">
        <w:rPr>
          <w:rStyle w:val="CommentReference"/>
          <w:rPrChange w:id="2413" w:author="Vladymyr Kozyr" w:date="2021-07-31T19:40:00Z">
            <w:rPr>
              <w:rStyle w:val="CommentReference"/>
              <w:lang w:val="en-US"/>
            </w:rPr>
          </w:rPrChange>
        </w:rPr>
        <w:commentReference w:id="2411"/>
      </w:r>
      <w:ins w:id="2414" w:author="Vladymyr Kozyr" w:date="2021-03-12T15:35:00Z">
        <w:r w:rsidRPr="00CE178C">
          <w:rPr>
            <w:rPrChange w:id="2415" w:author="Vladymyr Kozyr" w:date="2021-07-31T19:40:00Z">
              <w:rPr/>
            </w:rPrChange>
          </w:rPr>
          <w:t xml:space="preserve">on the map </w:t>
        </w:r>
        <w:r w:rsidRPr="00CE178C">
          <w:rPr>
            <w:rPrChange w:id="2416" w:author="Vladymyr Kozyr" w:date="2021-07-31T19:40:00Z">
              <w:rPr/>
            </w:rPrChange>
          </w:rPr>
          <w:lastRenderedPageBreak/>
          <w:t xml:space="preserve">instead of the data table, which is a considerable </w:t>
        </w:r>
      </w:ins>
      <w:ins w:id="2417" w:author="Vladymyr Kozyr" w:date="2021-07-31T19:41:00Z">
        <w:r w:rsidR="00CE178C" w:rsidRPr="00CE178C">
          <w:rPr>
            <w:rPrChange w:id="2418" w:author="Vladymyr Kozyr" w:date="2021-07-31T19:40:00Z">
              <w:rPr/>
            </w:rPrChange>
          </w:rPr>
          <w:t>timesaving</w:t>
        </w:r>
      </w:ins>
      <w:ins w:id="2419" w:author="Vladymyr Kozyr" w:date="2021-03-12T15:35:00Z">
        <w:r w:rsidRPr="00CE178C">
          <w:rPr>
            <w:rPrChange w:id="2420" w:author="Vladymyr Kozyr" w:date="2021-07-31T19:40:00Z">
              <w:rPr/>
            </w:rPrChange>
          </w:rPr>
          <w:t xml:space="preserve"> for users to understand the query output.</w:t>
        </w:r>
      </w:ins>
    </w:p>
    <w:p w14:paraId="6BD4DD80" w14:textId="1936D2A4" w:rsidR="00916D02" w:rsidRPr="00CE178C" w:rsidRDefault="00916D02">
      <w:pPr>
        <w:pStyle w:val="1Para"/>
        <w:ind w:firstLine="0"/>
        <w:rPr>
          <w:rPrChange w:id="2421" w:author="Vladymyr Kozyr" w:date="2021-07-31T19:40:00Z">
            <w:rPr/>
          </w:rPrChange>
        </w:rPr>
        <w:pPrChange w:id="2422" w:author="Vladymyr Kozyr" w:date="2021-02-15T13:40:00Z">
          <w:pPr>
            <w:pStyle w:val="1Para"/>
          </w:pPr>
        </w:pPrChange>
      </w:pPr>
      <w:del w:id="2423" w:author="Vladymyr Kozyr" w:date="2021-03-12T15:35:00Z">
        <w:r w:rsidRPr="00CE178C" w:rsidDel="00D329FD">
          <w:rPr>
            <w:rPrChange w:id="2424" w:author="Vladymyr Kozyr" w:date="2021-07-31T19:40:00Z">
              <w:rPr/>
            </w:rPrChange>
          </w:rPr>
          <w:delText xml:space="preserve">FishCAM2000 (FC) </w:delText>
        </w:r>
      </w:del>
      <w:del w:id="2425" w:author="Vladymyr Kozyr" w:date="2021-02-07T20:53:00Z">
        <w:r w:rsidRPr="00CE178C" w:rsidDel="00692B08">
          <w:rPr>
            <w:rPrChange w:id="2426" w:author="Vladymyr Kozyr" w:date="2021-07-31T19:40:00Z">
              <w:rPr/>
            </w:rPrChange>
          </w:rPr>
          <w:delText xml:space="preserve">[1] </w:delText>
        </w:r>
      </w:del>
      <w:del w:id="2427" w:author="Vladymyr Kozyr" w:date="2021-03-12T15:35:00Z">
        <w:r w:rsidRPr="00CE178C" w:rsidDel="00D329FD">
          <w:rPr>
            <w:rPrChange w:id="2428" w:author="Vladymyr Kozyr" w:date="2021-07-31T19:40:00Z">
              <w:rPr/>
            </w:rPrChange>
          </w:rPr>
          <w:delText>is a computer-based integrated information system for fisheries management and marine environmental monitoring</w:delText>
        </w:r>
        <w:r w:rsidR="00534398" w:rsidRPr="00CE178C" w:rsidDel="00D329FD">
          <w:rPr>
            <w:rPrChange w:id="2429" w:author="Vladymyr Kozyr" w:date="2021-07-31T19:40:00Z">
              <w:rPr/>
            </w:rPrChange>
          </w:rPr>
          <w:delText xml:space="preserve">. It illustrates a visualization of the fishery activity over the same </w:delText>
        </w:r>
        <w:r w:rsidR="00534398" w:rsidRPr="00CE178C" w:rsidDel="00D329FD">
          <w:rPr>
            <w:highlight w:val="yellow"/>
            <w:rPrChange w:id="2430" w:author="Vladymyr Kozyr" w:date="2021-07-31T19:40:00Z">
              <w:rPr/>
            </w:rPrChange>
          </w:rPr>
          <w:delText>spatial</w:delText>
        </w:r>
        <w:r w:rsidR="00534398" w:rsidRPr="00CE178C" w:rsidDel="00D329FD">
          <w:rPr>
            <w:rPrChange w:id="2431" w:author="Vladymyr Kozyr" w:date="2021-07-31T19:40:00Z">
              <w:rPr/>
            </w:rPrChange>
          </w:rPr>
          <w:delText xml:space="preserve"> area of interest for a special type of fish etc. </w:delText>
        </w:r>
        <w:r w:rsidRPr="00CE178C" w:rsidDel="00D329FD">
          <w:rPr>
            <w:rPrChange w:id="2432" w:author="Vladymyr Kozyr" w:date="2021-07-31T19:40:00Z">
              <w:rPr/>
            </w:rPrChange>
          </w:rPr>
          <w:delText>It has a simple and user friendly interface implemented in Windows Forms. Figure 2.1</w:delText>
        </w:r>
        <w:r w:rsidR="004836F1" w:rsidRPr="00CE178C" w:rsidDel="00D329FD">
          <w:rPr>
            <w:rPrChange w:id="2433" w:author="Vladymyr Kozyr" w:date="2021-07-31T19:40:00Z">
              <w:rPr/>
            </w:rPrChange>
          </w:rPr>
          <w:delText>.1</w:delText>
        </w:r>
        <w:r w:rsidRPr="00CE178C" w:rsidDel="00D329FD">
          <w:rPr>
            <w:rPrChange w:id="2434" w:author="Vladymyr Kozyr" w:date="2021-07-31T19:40:00Z">
              <w:rPr/>
            </w:rPrChange>
          </w:rPr>
          <w:delText xml:space="preserve"> below shows output after user passes 7 screens of settings of the query wizard. It looks like there are too many steps for a user to get a result, but it was a requirement for the tool to be as generic as possible. Good point is that it presents complex geo data on the map instead of the data table which is a huge time saving for users to understand the query output.</w:delText>
        </w:r>
      </w:del>
    </w:p>
    <w:p w14:paraId="70627D2A" w14:textId="398EF0BD" w:rsidR="00534398" w:rsidRPr="00CE178C" w:rsidRDefault="00534398" w:rsidP="00916D02">
      <w:pPr>
        <w:pStyle w:val="1Para"/>
        <w:rPr>
          <w:rFonts w:ascii="Times New Roman" w:hAnsi="Times New Roman" w:cs="Times New Roman"/>
          <w:sz w:val="24"/>
          <w:szCs w:val="24"/>
          <w:rPrChange w:id="2435" w:author="Vladymyr Kozyr" w:date="2021-07-31T19:40:00Z">
            <w:rPr>
              <w:rFonts w:ascii="Times New Roman" w:hAnsi="Times New Roman" w:cs="Times New Roman"/>
              <w:sz w:val="24"/>
              <w:szCs w:val="24"/>
            </w:rPr>
          </w:rPrChange>
        </w:rPr>
      </w:pPr>
      <w:r w:rsidRPr="00CE178C">
        <w:rPr>
          <w:rFonts w:ascii="Times New Roman" w:hAnsi="Times New Roman" w:cs="Times New Roman"/>
          <w:sz w:val="24"/>
          <w:szCs w:val="24"/>
          <w:rPrChange w:id="2436" w:author="Vladymyr Kozyr" w:date="2021-07-31T19:40:00Z">
            <w:rPr>
              <w:rFonts w:ascii="Times New Roman" w:hAnsi="Times New Roman" w:cs="Times New Roman"/>
              <w:noProof/>
              <w:sz w:val="24"/>
              <w:szCs w:val="24"/>
            </w:rPr>
          </w:rPrChange>
        </w:rPr>
        <w:drawing>
          <wp:inline distT="0" distB="0" distL="0" distR="0" wp14:anchorId="6D59798D" wp14:editId="2B74C3F9">
            <wp:extent cx="5486400" cy="4121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121150"/>
                    </a:xfrm>
                    <a:prstGeom prst="rect">
                      <a:avLst/>
                    </a:prstGeom>
                    <a:noFill/>
                    <a:ln>
                      <a:noFill/>
                    </a:ln>
                  </pic:spPr>
                </pic:pic>
              </a:graphicData>
            </a:graphic>
          </wp:inline>
        </w:drawing>
      </w:r>
    </w:p>
    <w:p w14:paraId="3BB64EDD" w14:textId="32C35CC8" w:rsidR="00534398" w:rsidRPr="00CE178C" w:rsidRDefault="00534398" w:rsidP="00534398">
      <w:pPr>
        <w:pStyle w:val="1Para"/>
        <w:jc w:val="center"/>
        <w:rPr>
          <w:rFonts w:cs="Arial"/>
          <w:rPrChange w:id="2437" w:author="Vladymyr Kozyr" w:date="2021-07-31T19:40:00Z">
            <w:rPr>
              <w:rFonts w:cs="Arial"/>
            </w:rPr>
          </w:rPrChange>
        </w:rPr>
      </w:pPr>
      <w:r w:rsidRPr="00CE178C">
        <w:rPr>
          <w:rFonts w:cs="Arial"/>
          <w:rPrChange w:id="2438" w:author="Vladymyr Kozyr" w:date="2021-07-31T19:40:00Z">
            <w:rPr>
              <w:rFonts w:cs="Arial"/>
            </w:rPr>
          </w:rPrChange>
        </w:rPr>
        <w:t>Figure 2.1</w:t>
      </w:r>
      <w:r w:rsidR="004836F1" w:rsidRPr="00CE178C">
        <w:rPr>
          <w:rFonts w:cs="Arial"/>
          <w:rPrChange w:id="2439" w:author="Vladymyr Kozyr" w:date="2021-07-31T19:40:00Z">
            <w:rPr>
              <w:rFonts w:cs="Arial"/>
            </w:rPr>
          </w:rPrChange>
        </w:rPr>
        <w:t>.1</w:t>
      </w:r>
      <w:del w:id="2440" w:author="Vladymyr Kozyr" w:date="2021-02-07T20:55:00Z">
        <w:r w:rsidRPr="00CE178C" w:rsidDel="00692B08">
          <w:rPr>
            <w:rFonts w:cs="Arial"/>
            <w:rPrChange w:id="2441" w:author="Vladymyr Kozyr" w:date="2021-07-31T19:40:00Z">
              <w:rPr>
                <w:rFonts w:cs="Arial"/>
              </w:rPr>
            </w:rPrChange>
          </w:rPr>
          <w:delText xml:space="preserve"> [1]</w:delText>
        </w:r>
      </w:del>
    </w:p>
    <w:p w14:paraId="6F507912" w14:textId="3DBBDD0C" w:rsidR="00916D02" w:rsidRPr="00CE178C" w:rsidDel="00FD00CC" w:rsidRDefault="00F25359" w:rsidP="00FD00CC">
      <w:pPr>
        <w:pStyle w:val="1Para"/>
        <w:ind w:firstLine="0"/>
        <w:rPr>
          <w:del w:id="2442" w:author="Vladymyr Kozyr" w:date="2021-03-12T15:38:00Z"/>
          <w:rPrChange w:id="2443" w:author="Vladymyr Kozyr" w:date="2021-07-31T19:40:00Z">
            <w:rPr>
              <w:del w:id="2444" w:author="Vladymyr Kozyr" w:date="2021-03-12T15:38:00Z"/>
            </w:rPr>
          </w:rPrChange>
        </w:rPr>
      </w:pPr>
      <w:ins w:id="2445" w:author="Fred Popowich" w:date="2021-07-15T15:00:00Z">
        <w:r w:rsidRPr="00CE178C">
          <w:rPr>
            <w:rPrChange w:id="2446" w:author="Vladymyr Kozyr" w:date="2021-07-31T19:40:00Z">
              <w:rPr/>
            </w:rPrChange>
          </w:rPr>
          <w:t xml:space="preserve">While the work mentioned above was focussed on ______ data, </w:t>
        </w:r>
      </w:ins>
      <w:ins w:id="2447" w:author="Fred Popowich" w:date="2021-07-15T15:01:00Z">
        <w:r w:rsidRPr="00CE178C">
          <w:rPr>
            <w:rPrChange w:id="2448" w:author="Vladymyr Kozyr" w:date="2021-07-31T19:40:00Z">
              <w:rPr/>
            </w:rPrChange>
          </w:rPr>
          <w:t>there is s</w:t>
        </w:r>
      </w:ins>
      <w:ins w:id="2449" w:author="Vladymyr Kozyr" w:date="2021-03-12T15:38:00Z">
        <w:del w:id="2450" w:author="Fred Popowich" w:date="2021-07-15T15:01:00Z">
          <w:r w:rsidR="00D329FD" w:rsidRPr="00CE178C" w:rsidDel="00F25359">
            <w:rPr>
              <w:rPrChange w:id="2451" w:author="Vladymyr Kozyr" w:date="2021-07-31T19:40:00Z">
                <w:rPr/>
              </w:rPrChange>
            </w:rPr>
            <w:delText>S</w:delText>
          </w:r>
        </w:del>
        <w:r w:rsidR="00D329FD" w:rsidRPr="00CE178C">
          <w:rPr>
            <w:rPrChange w:id="2452" w:author="Vladymyr Kozyr" w:date="2021-07-31T19:40:00Z">
              <w:rPr/>
            </w:rPrChange>
          </w:rPr>
          <w:t>ubsequent work</w:t>
        </w:r>
        <w:del w:id="2453" w:author="Fred Popowich" w:date="2021-07-15T15:01:00Z">
          <w:r w:rsidR="00D329FD" w:rsidRPr="00CE178C" w:rsidDel="00F25359">
            <w:rPr>
              <w:rPrChange w:id="2454" w:author="Vladymyr Kozyr" w:date="2021-07-31T19:40:00Z">
                <w:rPr/>
              </w:rPrChange>
            </w:rPr>
            <w:delText>, which is to mention, is</w:delText>
          </w:r>
        </w:del>
      </w:ins>
      <w:ins w:id="2455" w:author="Fred Popowich" w:date="2021-07-15T15:01:00Z">
        <w:r w:rsidRPr="00CE178C">
          <w:rPr>
            <w:rPrChange w:id="2456" w:author="Vladymyr Kozyr" w:date="2021-07-31T19:40:00Z">
              <w:rPr/>
            </w:rPrChange>
          </w:rPr>
          <w:t xml:space="preserve"> related to</w:t>
        </w:r>
      </w:ins>
      <w:ins w:id="2457" w:author="Vladymyr Kozyr" w:date="2021-03-12T15:38:00Z">
        <w:r w:rsidR="00D329FD" w:rsidRPr="00CE178C">
          <w:rPr>
            <w:rPrChange w:id="2458" w:author="Vladymyr Kozyr" w:date="2021-07-31T19:40:00Z">
              <w:rPr/>
            </w:rPrChange>
          </w:rPr>
          <w:t xml:space="preserve"> a tool that gets and analyzes data that is directly coming from vessels </w:t>
        </w:r>
      </w:ins>
      <w:customXmlInsRangeStart w:id="2459" w:author="Vladymyr Kozyr" w:date="2021-06-21T22:58:00Z"/>
      <w:sdt>
        <w:sdtPr>
          <w:rPr>
            <w:rPrChange w:id="2460" w:author="Vladymyr Kozyr" w:date="2021-07-31T19:40:00Z">
              <w:rPr/>
            </w:rPrChange>
          </w:rPr>
          <w:id w:val="-1555227298"/>
          <w:citation/>
        </w:sdtPr>
        <w:sdtEndPr>
          <w:rPr>
            <w:rPrChange w:id="2461" w:author="Vladymyr Kozyr" w:date="2021-07-31T19:40:00Z">
              <w:rPr/>
            </w:rPrChange>
          </w:rPr>
        </w:sdtEndPr>
        <w:sdtContent>
          <w:customXmlInsRangeEnd w:id="2459"/>
          <w:ins w:id="2462" w:author="Vladymyr Kozyr" w:date="2021-06-21T22:58:00Z">
            <w:r w:rsidR="00583D68" w:rsidRPr="00CE178C">
              <w:rPr>
                <w:rPrChange w:id="2463" w:author="Vladymyr Kozyr" w:date="2021-07-31T19:40:00Z">
                  <w:rPr/>
                </w:rPrChange>
              </w:rPr>
              <w:fldChar w:fldCharType="begin"/>
            </w:r>
            <w:r w:rsidR="00583D68" w:rsidRPr="00CE178C">
              <w:rPr>
                <w:rPrChange w:id="2464" w:author="Vladymyr Kozyr" w:date="2021-07-31T19:40:00Z">
                  <w:rPr/>
                </w:rPrChange>
              </w:rPr>
              <w:instrText xml:space="preserve"> CITATION Sha18 \l 4105 </w:instrText>
            </w:r>
          </w:ins>
          <w:r w:rsidR="00583D68" w:rsidRPr="00CE178C">
            <w:rPr>
              <w:rPrChange w:id="2465" w:author="Vladymyr Kozyr" w:date="2021-07-31T19:40:00Z">
                <w:rPr/>
              </w:rPrChange>
            </w:rPr>
            <w:fldChar w:fldCharType="separate"/>
          </w:r>
          <w:r w:rsidR="008B60A9" w:rsidRPr="008B60A9">
            <w:rPr>
              <w:noProof/>
            </w:rPr>
            <w:t>[3]</w:t>
          </w:r>
          <w:ins w:id="2466" w:author="Vladymyr Kozyr" w:date="2021-06-21T22:58:00Z">
            <w:r w:rsidR="00583D68" w:rsidRPr="00CE178C">
              <w:rPr>
                <w:rPrChange w:id="2467" w:author="Vladymyr Kozyr" w:date="2021-07-31T19:40:00Z">
                  <w:rPr/>
                </w:rPrChange>
              </w:rPr>
              <w:fldChar w:fldCharType="end"/>
            </w:r>
          </w:ins>
          <w:customXmlInsRangeStart w:id="2468" w:author="Vladymyr Kozyr" w:date="2021-06-21T22:58:00Z"/>
        </w:sdtContent>
      </w:sdt>
      <w:customXmlInsRangeEnd w:id="2468"/>
      <w:ins w:id="2469" w:author="Vladymyr Kozyr" w:date="2021-03-12T15:38:00Z">
        <w:r w:rsidR="00D329FD" w:rsidRPr="00CE178C">
          <w:rPr>
            <w:rPrChange w:id="2470" w:author="Vladymyr Kozyr" w:date="2021-07-31T19:40:00Z">
              <w:rPr/>
            </w:rPrChange>
          </w:rPr>
          <w:t xml:space="preserve">. It also depicts geographical data and the amount of fish caught by a particular vessel in a specific region. </w:t>
        </w:r>
      </w:ins>
      <w:ins w:id="2471" w:author="Fred Popowich" w:date="2021-07-15T15:01:00Z">
        <w:r w:rsidRPr="00CE178C">
          <w:rPr>
            <w:rPrChange w:id="2472" w:author="Vladymyr Kozyr" w:date="2021-07-31T19:40:00Z">
              <w:rPr/>
            </w:rPrChange>
          </w:rPr>
          <w:t xml:space="preserve">The </w:t>
        </w:r>
        <w:commentRangeStart w:id="2473"/>
        <w:r w:rsidRPr="00CE178C">
          <w:rPr>
            <w:rPrChange w:id="2474" w:author="Vladymyr Kozyr" w:date="2021-07-31T19:40:00Z">
              <w:rPr/>
            </w:rPrChange>
          </w:rPr>
          <w:t>a</w:t>
        </w:r>
      </w:ins>
      <w:ins w:id="2475" w:author="Vladymyr Kozyr" w:date="2021-03-12T15:38:00Z">
        <w:del w:id="2476" w:author="Fred Popowich" w:date="2021-07-15T15:01:00Z">
          <w:r w:rsidR="00D329FD" w:rsidRPr="00CE178C" w:rsidDel="00F25359">
            <w:rPr>
              <w:rPrChange w:id="2477" w:author="Vladymyr Kozyr" w:date="2021-07-31T19:40:00Z">
                <w:rPr/>
              </w:rPrChange>
            </w:rPr>
            <w:delText>A</w:delText>
          </w:r>
        </w:del>
        <w:r w:rsidR="00D329FD" w:rsidRPr="00CE178C">
          <w:rPr>
            <w:rPrChange w:id="2478" w:author="Vladymyr Kozyr" w:date="2021-07-31T19:40:00Z">
              <w:rPr/>
            </w:rPrChange>
          </w:rPr>
          <w:t xml:space="preserve">uthors show </w:t>
        </w:r>
      </w:ins>
      <w:commentRangeEnd w:id="2473"/>
      <w:r w:rsidRPr="00CE178C">
        <w:rPr>
          <w:rStyle w:val="CommentReference"/>
          <w:rPrChange w:id="2479" w:author="Vladymyr Kozyr" w:date="2021-07-31T19:40:00Z">
            <w:rPr>
              <w:rStyle w:val="CommentReference"/>
              <w:lang w:val="en-US"/>
            </w:rPr>
          </w:rPrChange>
        </w:rPr>
        <w:commentReference w:id="2473"/>
      </w:r>
      <w:ins w:id="2480" w:author="Vladymyr Kozyr" w:date="2021-03-12T15:38:00Z">
        <w:r w:rsidR="00D329FD" w:rsidRPr="00CE178C">
          <w:rPr>
            <w:rPrChange w:id="2481" w:author="Vladymyr Kozyr" w:date="2021-07-31T19:40:00Z">
              <w:rPr/>
            </w:rPrChange>
          </w:rPr>
          <w:t>not only the geographical spread of fish but also year-to-year comparison charts (Figure 2.2.2).</w:t>
        </w:r>
      </w:ins>
      <w:del w:id="2482" w:author="Vladymyr Kozyr" w:date="2021-03-12T15:38:00Z">
        <w:r w:rsidR="00916D02" w:rsidRPr="00CE178C" w:rsidDel="00D329FD">
          <w:rPr>
            <w:rPrChange w:id="2483" w:author="Vladymyr Kozyr" w:date="2021-07-31T19:40:00Z">
              <w:rPr/>
            </w:rPrChange>
          </w:rPr>
          <w:delText xml:space="preserve">Next work </w:delText>
        </w:r>
        <w:r w:rsidR="00534398" w:rsidRPr="00CE178C" w:rsidDel="00D329FD">
          <w:rPr>
            <w:rPrChange w:id="2484" w:author="Vladymyr Kozyr" w:date="2021-07-31T19:40:00Z">
              <w:rPr/>
            </w:rPrChange>
          </w:rPr>
          <w:delText>which is</w:delText>
        </w:r>
        <w:r w:rsidR="00916D02" w:rsidRPr="00CE178C" w:rsidDel="00D329FD">
          <w:rPr>
            <w:rPrChange w:id="2485" w:author="Vladymyr Kozyr" w:date="2021-07-31T19:40:00Z">
              <w:rPr/>
            </w:rPrChange>
          </w:rPr>
          <w:delText xml:space="preserve"> to mention is a tool which gets and analyzes data which is directly coming from vessels</w:delText>
        </w:r>
      </w:del>
      <w:del w:id="2486" w:author="Vladymyr Kozyr" w:date="2021-02-07T20:55:00Z">
        <w:r w:rsidR="00916D02" w:rsidRPr="00CE178C" w:rsidDel="00692B08">
          <w:rPr>
            <w:rPrChange w:id="2487" w:author="Vladymyr Kozyr" w:date="2021-07-31T19:40:00Z">
              <w:rPr/>
            </w:rPrChange>
          </w:rPr>
          <w:delText xml:space="preserve"> [2]</w:delText>
        </w:r>
      </w:del>
      <w:del w:id="2488" w:author="Vladymyr Kozyr" w:date="2021-03-12T15:38:00Z">
        <w:r w:rsidR="00916D02" w:rsidRPr="00CE178C" w:rsidDel="00D329FD">
          <w:rPr>
            <w:rPrChange w:id="2489" w:author="Vladymyr Kozyr" w:date="2021-07-31T19:40:00Z">
              <w:rPr/>
            </w:rPrChange>
          </w:rPr>
          <w:delText xml:space="preserve">. It is also geographical data and the amount of fish </w:delText>
        </w:r>
        <w:r w:rsidR="00534398" w:rsidRPr="00CE178C" w:rsidDel="00D329FD">
          <w:rPr>
            <w:rPrChange w:id="2490" w:author="Vladymyr Kozyr" w:date="2021-07-31T19:40:00Z">
              <w:rPr/>
            </w:rPrChange>
          </w:rPr>
          <w:delText>caught</w:delText>
        </w:r>
        <w:r w:rsidR="00916D02" w:rsidRPr="00CE178C" w:rsidDel="00D329FD">
          <w:rPr>
            <w:rPrChange w:id="2491" w:author="Vladymyr Kozyr" w:date="2021-07-31T19:40:00Z">
              <w:rPr/>
            </w:rPrChange>
          </w:rPr>
          <w:delText xml:space="preserve"> by a particular vessel in a certain region. </w:delText>
        </w:r>
        <w:r w:rsidR="004836F1" w:rsidRPr="00CE178C" w:rsidDel="00D329FD">
          <w:rPr>
            <w:rPrChange w:id="2492" w:author="Vladymyr Kozyr" w:date="2021-07-31T19:40:00Z">
              <w:rPr/>
            </w:rPrChange>
          </w:rPr>
          <w:delText>A</w:delText>
        </w:r>
        <w:r w:rsidR="00916D02" w:rsidRPr="00CE178C" w:rsidDel="00D329FD">
          <w:rPr>
            <w:rPrChange w:id="2493" w:author="Vladymyr Kozyr" w:date="2021-07-31T19:40:00Z">
              <w:rPr/>
            </w:rPrChange>
          </w:rPr>
          <w:delText xml:space="preserve">uthors show not only geographical spread of fish, but they also have year-to-year comparison charts </w:delText>
        </w:r>
        <w:r w:rsidR="004836F1" w:rsidRPr="00CE178C" w:rsidDel="00D329FD">
          <w:rPr>
            <w:rPrChange w:id="2494" w:author="Vladymyr Kozyr" w:date="2021-07-31T19:40:00Z">
              <w:rPr/>
            </w:rPrChange>
          </w:rPr>
          <w:delText>(Figure 2.2.2</w:delText>
        </w:r>
        <w:r w:rsidR="00916D02" w:rsidRPr="00CE178C" w:rsidDel="00D329FD">
          <w:rPr>
            <w:rPrChange w:id="2495" w:author="Vladymyr Kozyr" w:date="2021-07-31T19:40:00Z">
              <w:rPr/>
            </w:rPrChange>
          </w:rPr>
          <w:delText xml:space="preserve">). </w:delText>
        </w:r>
      </w:del>
    </w:p>
    <w:p w14:paraId="064741A2" w14:textId="77777777" w:rsidR="00FD00CC" w:rsidRPr="00CE178C" w:rsidRDefault="00FD00CC">
      <w:pPr>
        <w:pStyle w:val="1Para"/>
        <w:ind w:firstLine="0"/>
        <w:rPr>
          <w:ins w:id="2496" w:author="Vladymyr Kozyr" w:date="2021-03-28T13:30:00Z"/>
          <w:rPrChange w:id="2497" w:author="Vladymyr Kozyr" w:date="2021-07-31T19:40:00Z">
            <w:rPr>
              <w:ins w:id="2498" w:author="Vladymyr Kozyr" w:date="2021-03-28T13:30:00Z"/>
              <w:rFonts w:ascii="Times New Roman" w:hAnsi="Times New Roman" w:cs="Times New Roman"/>
              <w:sz w:val="24"/>
              <w:szCs w:val="24"/>
            </w:rPr>
          </w:rPrChange>
        </w:rPr>
        <w:pPrChange w:id="2499" w:author="Vladymyr Kozyr" w:date="2021-03-28T13:30:00Z">
          <w:pPr>
            <w:pStyle w:val="1Para"/>
          </w:pPr>
        </w:pPrChange>
      </w:pPr>
    </w:p>
    <w:p w14:paraId="7D419F45" w14:textId="33E4671F" w:rsidR="00916D02" w:rsidRPr="00CE178C" w:rsidRDefault="00916D02">
      <w:pPr>
        <w:pStyle w:val="1Para"/>
        <w:ind w:firstLine="0"/>
        <w:jc w:val="center"/>
        <w:rPr>
          <w:rFonts w:ascii="Times New Roman" w:hAnsi="Times New Roman" w:cs="Times New Roman"/>
          <w:sz w:val="24"/>
          <w:szCs w:val="24"/>
          <w:rPrChange w:id="2500" w:author="Vladymyr Kozyr" w:date="2021-07-31T19:40:00Z">
            <w:rPr>
              <w:rFonts w:ascii="Times New Roman" w:hAnsi="Times New Roman" w:cs="Times New Roman"/>
              <w:sz w:val="24"/>
              <w:szCs w:val="24"/>
            </w:rPr>
          </w:rPrChange>
        </w:rPr>
        <w:pPrChange w:id="2501" w:author="Vladymyr Kozyr" w:date="2021-03-28T13:30:00Z">
          <w:pPr>
            <w:pStyle w:val="1Para"/>
            <w:jc w:val="center"/>
          </w:pPr>
        </w:pPrChange>
      </w:pPr>
      <w:r w:rsidRPr="00CE178C">
        <w:rPr>
          <w:bdr w:val="none" w:sz="0" w:space="0" w:color="auto" w:frame="1"/>
          <w:rPrChange w:id="2502" w:author="Vladymyr Kozyr" w:date="2021-07-31T19:40:00Z">
            <w:rPr>
              <w:noProof/>
              <w:bdr w:val="none" w:sz="0" w:space="0" w:color="auto" w:frame="1"/>
            </w:rPr>
          </w:rPrChange>
        </w:rPr>
        <w:lastRenderedPageBreak/>
        <w:drawing>
          <wp:inline distT="0" distB="0" distL="0" distR="0" wp14:anchorId="0EF47940" wp14:editId="7D475066">
            <wp:extent cx="35814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1400" cy="2409825"/>
                    </a:xfrm>
                    <a:prstGeom prst="rect">
                      <a:avLst/>
                    </a:prstGeom>
                    <a:noFill/>
                    <a:ln>
                      <a:noFill/>
                    </a:ln>
                  </pic:spPr>
                </pic:pic>
              </a:graphicData>
            </a:graphic>
          </wp:inline>
        </w:drawing>
      </w:r>
    </w:p>
    <w:p w14:paraId="56EB8939" w14:textId="36ABF540" w:rsidR="00916D02" w:rsidRPr="00CE178C" w:rsidRDefault="00534398" w:rsidP="00534398">
      <w:pPr>
        <w:pStyle w:val="1Para"/>
        <w:jc w:val="center"/>
        <w:rPr>
          <w:rFonts w:cs="Arial"/>
          <w:rPrChange w:id="2503" w:author="Vladymyr Kozyr" w:date="2021-07-31T19:40:00Z">
            <w:rPr>
              <w:rFonts w:cs="Arial"/>
            </w:rPr>
          </w:rPrChange>
        </w:rPr>
      </w:pPr>
      <w:r w:rsidRPr="00CE178C">
        <w:rPr>
          <w:rFonts w:cs="Arial"/>
          <w:rPrChange w:id="2504" w:author="Vladymyr Kozyr" w:date="2021-07-31T19:40:00Z">
            <w:rPr>
              <w:rFonts w:cs="Arial"/>
            </w:rPr>
          </w:rPrChange>
        </w:rPr>
        <w:t>Figure 2.2</w:t>
      </w:r>
      <w:r w:rsidR="004836F1" w:rsidRPr="00CE178C">
        <w:rPr>
          <w:rFonts w:cs="Arial"/>
          <w:rPrChange w:id="2505" w:author="Vladymyr Kozyr" w:date="2021-07-31T19:40:00Z">
            <w:rPr>
              <w:rFonts w:cs="Arial"/>
            </w:rPr>
          </w:rPrChange>
        </w:rPr>
        <w:t>.2</w:t>
      </w:r>
      <w:del w:id="2506" w:author="Vladymyr Kozyr" w:date="2021-02-07T20:54:00Z">
        <w:r w:rsidRPr="00CE178C" w:rsidDel="00692B08">
          <w:rPr>
            <w:rFonts w:cs="Arial"/>
            <w:rPrChange w:id="2507" w:author="Vladymyr Kozyr" w:date="2021-07-31T19:40:00Z">
              <w:rPr>
                <w:rFonts w:cs="Arial"/>
              </w:rPr>
            </w:rPrChange>
          </w:rPr>
          <w:delText xml:space="preserve"> [2]</w:delText>
        </w:r>
      </w:del>
    </w:p>
    <w:p w14:paraId="3D1E3DC3" w14:textId="03AF3742" w:rsidR="00916D02" w:rsidRPr="00CE178C" w:rsidRDefault="00370AF1">
      <w:pPr>
        <w:pStyle w:val="1Para"/>
        <w:ind w:firstLine="0"/>
        <w:rPr>
          <w:rFonts w:ascii="Times New Roman" w:hAnsi="Times New Roman" w:cs="Times New Roman"/>
          <w:sz w:val="24"/>
          <w:szCs w:val="24"/>
          <w:rPrChange w:id="2508" w:author="Vladymyr Kozyr" w:date="2021-07-31T19:40:00Z">
            <w:rPr>
              <w:rFonts w:ascii="Times New Roman" w:hAnsi="Times New Roman" w:cs="Times New Roman"/>
              <w:sz w:val="24"/>
              <w:szCs w:val="24"/>
            </w:rPr>
          </w:rPrChange>
        </w:rPr>
        <w:pPrChange w:id="2509" w:author="Vladymyr Kozyr" w:date="2021-03-15T21:49:00Z">
          <w:pPr>
            <w:pStyle w:val="1Para"/>
          </w:pPr>
        </w:pPrChange>
      </w:pPr>
      <w:ins w:id="2510" w:author="Vladymyr Kozyr" w:date="2021-03-12T15:46:00Z">
        <w:r w:rsidRPr="00CE178C">
          <w:rPr>
            <w:rPrChange w:id="2511" w:author="Vladymyr Kozyr" w:date="2021-07-31T19:40:00Z">
              <w:rPr/>
            </w:rPrChange>
          </w:rPr>
          <w:t xml:space="preserve">Whereas the works we have discussed so far focussed on the visualization of geographical and vessel-related data, the proposal of da Silva, Charles Fulcher </w:t>
        </w:r>
      </w:ins>
      <w:customXmlInsRangeStart w:id="2512" w:author="Vladymyr Kozyr" w:date="2021-06-21T23:00:00Z"/>
      <w:sdt>
        <w:sdtPr>
          <w:rPr>
            <w:rPrChange w:id="2513" w:author="Vladymyr Kozyr" w:date="2021-07-31T19:40:00Z">
              <w:rPr/>
            </w:rPrChange>
          </w:rPr>
          <w:id w:val="1688875384"/>
          <w:citation/>
        </w:sdtPr>
        <w:sdtEndPr>
          <w:rPr>
            <w:rPrChange w:id="2514" w:author="Vladymyr Kozyr" w:date="2021-07-31T19:40:00Z">
              <w:rPr/>
            </w:rPrChange>
          </w:rPr>
        </w:sdtEndPr>
        <w:sdtContent>
          <w:customXmlInsRangeEnd w:id="2512"/>
          <w:ins w:id="2515" w:author="Vladymyr Kozyr" w:date="2021-06-21T23:00:00Z">
            <w:r w:rsidR="00583D68" w:rsidRPr="00CE178C">
              <w:rPr>
                <w:rPrChange w:id="2516" w:author="Vladymyr Kozyr" w:date="2021-07-31T19:40:00Z">
                  <w:rPr/>
                </w:rPrChange>
              </w:rPr>
              <w:fldChar w:fldCharType="begin"/>
            </w:r>
            <w:r w:rsidR="00583D68" w:rsidRPr="00CE178C">
              <w:rPr>
                <w:rPrChange w:id="2517" w:author="Vladymyr Kozyr" w:date="2021-07-31T19:40:00Z">
                  <w:rPr/>
                </w:rPrChange>
              </w:rPr>
              <w:instrText xml:space="preserve"> CITATION Pat07 \l 4105 </w:instrText>
            </w:r>
          </w:ins>
          <w:r w:rsidR="00583D68" w:rsidRPr="00CE178C">
            <w:rPr>
              <w:rPrChange w:id="2518" w:author="Vladymyr Kozyr" w:date="2021-07-31T19:40:00Z">
                <w:rPr/>
              </w:rPrChange>
            </w:rPr>
            <w:fldChar w:fldCharType="separate"/>
          </w:r>
          <w:r w:rsidR="008B60A9" w:rsidRPr="008B60A9">
            <w:rPr>
              <w:noProof/>
            </w:rPr>
            <w:t>[4]</w:t>
          </w:r>
          <w:ins w:id="2519" w:author="Vladymyr Kozyr" w:date="2021-06-21T23:00:00Z">
            <w:r w:rsidR="00583D68" w:rsidRPr="00CE178C">
              <w:rPr>
                <w:rPrChange w:id="2520" w:author="Vladymyr Kozyr" w:date="2021-07-31T19:40:00Z">
                  <w:rPr/>
                </w:rPrChange>
              </w:rPr>
              <w:fldChar w:fldCharType="end"/>
            </w:r>
          </w:ins>
          <w:customXmlInsRangeStart w:id="2521" w:author="Vladymyr Kozyr" w:date="2021-06-21T23:00:00Z"/>
        </w:sdtContent>
      </w:sdt>
      <w:customXmlInsRangeEnd w:id="2521"/>
      <w:ins w:id="2522" w:author="Vladymyr Kozyr" w:date="2021-03-12T15:46:00Z">
        <w:r w:rsidRPr="00CE178C">
          <w:rPr>
            <w:rPrChange w:id="2523" w:author="Vladymyr Kozyr" w:date="2021-07-31T19:40:00Z">
              <w:rPr/>
            </w:rPrChange>
          </w:rPr>
          <w:t xml:space="preserve"> allows the investigation of land-sea connections. It shows </w:t>
        </w:r>
        <w:del w:id="2524" w:author="Fred Popowich" w:date="2021-07-15T15:04:00Z">
          <w:r w:rsidRPr="00CE178C" w:rsidDel="00F25359">
            <w:rPr>
              <w:rPrChange w:id="2525" w:author="Vladymyr Kozyr" w:date="2021-07-31T19:40:00Z">
                <w:rPr/>
              </w:rPrChange>
            </w:rPr>
            <w:delText xml:space="preserve">the reader </w:delText>
          </w:r>
        </w:del>
        <w:r w:rsidRPr="00CE178C">
          <w:rPr>
            <w:rPrChange w:id="2526" w:author="Vladymyr Kozyr" w:date="2021-07-31T19:40:00Z">
              <w:rPr/>
            </w:rPrChange>
          </w:rPr>
          <w:t>the human impact on the sea from land</w:t>
        </w:r>
      </w:ins>
      <w:ins w:id="2527" w:author="Fred Popowich" w:date="2021-07-15T15:04:00Z">
        <w:r w:rsidR="00F25359" w:rsidRPr="00CE178C">
          <w:rPr>
            <w:rPrChange w:id="2528" w:author="Vladymyr Kozyr" w:date="2021-07-31T19:40:00Z">
              <w:rPr/>
            </w:rPrChange>
          </w:rPr>
          <w:t>,</w:t>
        </w:r>
      </w:ins>
      <w:ins w:id="2529" w:author="Vladymyr Kozyr" w:date="2021-03-12T15:46:00Z">
        <w:r w:rsidRPr="00CE178C">
          <w:rPr>
            <w:rPrChange w:id="2530" w:author="Vladymyr Kozyr" w:date="2021-07-31T19:40:00Z">
              <w:rPr/>
            </w:rPrChange>
          </w:rPr>
          <w:t xml:space="preserve"> and vice versa. </w:t>
        </w:r>
        <w:commentRangeStart w:id="2531"/>
        <w:r w:rsidRPr="00CE178C">
          <w:rPr>
            <w:rPrChange w:id="2532" w:author="Vladymyr Kozyr" w:date="2021-07-31T19:40:00Z">
              <w:rPr/>
            </w:rPrChange>
          </w:rPr>
          <w:t xml:space="preserve">The maps </w:t>
        </w:r>
      </w:ins>
      <w:commentRangeEnd w:id="2531"/>
      <w:r w:rsidR="00F25359" w:rsidRPr="00CE178C">
        <w:rPr>
          <w:rStyle w:val="CommentReference"/>
          <w:rPrChange w:id="2533" w:author="Vladymyr Kozyr" w:date="2021-07-31T19:40:00Z">
            <w:rPr>
              <w:rStyle w:val="CommentReference"/>
              <w:lang w:val="en-US"/>
            </w:rPr>
          </w:rPrChange>
        </w:rPr>
        <w:commentReference w:id="2531"/>
      </w:r>
      <w:ins w:id="2534" w:author="Vladymyr Kozyr" w:date="2021-03-12T15:46:00Z">
        <w:r w:rsidRPr="00CE178C">
          <w:rPr>
            <w:rPrChange w:id="2535" w:author="Vladymyr Kozyr" w:date="2021-07-31T19:40:00Z">
              <w:rPr/>
            </w:rPrChange>
          </w:rPr>
          <w:t>show the connection between vessels and ports and depict the distribution of gear types used in different regions using descriptive labels, lines, and appropriate legends</w:t>
        </w:r>
        <w:commentRangeStart w:id="2536"/>
        <w:r w:rsidRPr="00CE178C">
          <w:rPr>
            <w:rPrChange w:id="2537" w:author="Vladymyr Kozyr" w:date="2021-07-31T19:40:00Z">
              <w:rPr/>
            </w:rPrChange>
          </w:rPr>
          <w:t xml:space="preserve"> that any person can easily understand</w:t>
        </w:r>
      </w:ins>
      <w:commentRangeEnd w:id="2536"/>
      <w:r w:rsidR="00B83EB3" w:rsidRPr="00CE178C">
        <w:rPr>
          <w:rStyle w:val="CommentReference"/>
          <w:rPrChange w:id="2538" w:author="Vladymyr Kozyr" w:date="2021-07-31T19:40:00Z">
            <w:rPr>
              <w:rStyle w:val="CommentReference"/>
              <w:lang w:val="en-US"/>
            </w:rPr>
          </w:rPrChange>
        </w:rPr>
        <w:commentReference w:id="2536"/>
      </w:r>
      <w:ins w:id="2539" w:author="Vladymyr Kozyr" w:date="2021-03-12T15:46:00Z">
        <w:r w:rsidRPr="00CE178C">
          <w:rPr>
            <w:rPrChange w:id="2540" w:author="Vladymyr Kozyr" w:date="2021-07-31T19:40:00Z">
              <w:rPr/>
            </w:rPrChange>
          </w:rPr>
          <w:t>.</w:t>
        </w:r>
      </w:ins>
      <w:del w:id="2541" w:author="Vladymyr Kozyr" w:date="2021-03-12T15:46:00Z">
        <w:r w:rsidR="00916D02" w:rsidRPr="00CE178C" w:rsidDel="00370AF1">
          <w:rPr>
            <w:rPrChange w:id="2542" w:author="Vladymyr Kozyr" w:date="2021-07-31T19:40:00Z">
              <w:rPr/>
            </w:rPrChange>
          </w:rPr>
          <w:delText xml:space="preserve">Whereas the works we have discussed so far focussed on the visualization of </w:delText>
        </w:r>
        <w:r w:rsidR="004836F1" w:rsidRPr="00CE178C" w:rsidDel="00370AF1">
          <w:rPr>
            <w:rPrChange w:id="2543" w:author="Vladymyr Kozyr" w:date="2021-07-31T19:40:00Z">
              <w:rPr/>
            </w:rPrChange>
          </w:rPr>
          <w:delText>geographical</w:delText>
        </w:r>
        <w:r w:rsidR="00916D02" w:rsidRPr="00CE178C" w:rsidDel="00370AF1">
          <w:rPr>
            <w:rPrChange w:id="2544" w:author="Vladymyr Kozyr" w:date="2021-07-31T19:40:00Z">
              <w:rPr/>
            </w:rPrChange>
          </w:rPr>
          <w:delText xml:space="preserve"> and </w:delText>
        </w:r>
        <w:r w:rsidR="004836F1" w:rsidRPr="00CE178C" w:rsidDel="00370AF1">
          <w:rPr>
            <w:rPrChange w:id="2545" w:author="Vladymyr Kozyr" w:date="2021-07-31T19:40:00Z">
              <w:rPr/>
            </w:rPrChange>
          </w:rPr>
          <w:delText>vessel related data</w:delText>
        </w:r>
        <w:r w:rsidR="00916D02" w:rsidRPr="00CE178C" w:rsidDel="00370AF1">
          <w:rPr>
            <w:rPrChange w:id="2546" w:author="Vladymyr Kozyr" w:date="2021-07-31T19:40:00Z">
              <w:rPr/>
            </w:rPrChange>
          </w:rPr>
          <w:delText>, the work of da Silva, Charles Fulcher</w:delText>
        </w:r>
      </w:del>
      <w:del w:id="2547" w:author="Vladymyr Kozyr" w:date="2021-02-07T20:58:00Z">
        <w:r w:rsidR="00916D02" w:rsidRPr="00CE178C" w:rsidDel="00692B08">
          <w:rPr>
            <w:rPrChange w:id="2548" w:author="Vladymyr Kozyr" w:date="2021-07-31T19:40:00Z">
              <w:rPr/>
            </w:rPrChange>
          </w:rPr>
          <w:delText xml:space="preserve"> [6]</w:delText>
        </w:r>
      </w:del>
      <w:del w:id="2549" w:author="Vladymyr Kozyr" w:date="2021-03-12T15:46:00Z">
        <w:r w:rsidR="00916D02" w:rsidRPr="00CE178C" w:rsidDel="00370AF1">
          <w:rPr>
            <w:rPrChange w:id="2550" w:author="Vladymyr Kozyr" w:date="2021-07-31T19:40:00Z">
              <w:rPr/>
            </w:rPrChange>
          </w:rPr>
          <w:delText xml:space="preserve"> allows the investigation of land-sea connections. It shows to the reader human impact on the sea from land and vice versa. The maps show the connection between vessels and ports and also</w:delText>
        </w:r>
        <w:r w:rsidR="00534398" w:rsidRPr="00CE178C" w:rsidDel="00370AF1">
          <w:rPr>
            <w:rPrChange w:id="2551" w:author="Vladymyr Kozyr" w:date="2021-07-31T19:40:00Z">
              <w:rPr/>
            </w:rPrChange>
          </w:rPr>
          <w:delText xml:space="preserve"> </w:delText>
        </w:r>
        <w:r w:rsidR="00916D02" w:rsidRPr="00CE178C" w:rsidDel="00370AF1">
          <w:rPr>
            <w:rPrChange w:id="2552" w:author="Vladymyr Kozyr" w:date="2021-07-31T19:40:00Z">
              <w:rPr/>
            </w:rPrChange>
          </w:rPr>
          <w:delText xml:space="preserve">depict the distribution of gear types used in different regions etc. All that is done with descriptive labels, lines and appropriate legends which any person can be easily understood. </w:delText>
        </w:r>
      </w:del>
    </w:p>
    <w:p w14:paraId="1E0E272A" w14:textId="7059851A" w:rsidR="00370AF1" w:rsidRPr="00CE178C" w:rsidRDefault="00370AF1">
      <w:pPr>
        <w:pStyle w:val="1Para"/>
        <w:ind w:firstLine="0"/>
        <w:rPr>
          <w:ins w:id="2553" w:author="Fred Popowich" w:date="2021-07-15T15:11:00Z"/>
          <w:color w:val="212121"/>
          <w:shd w:val="clear" w:color="auto" w:fill="FFFFFF"/>
          <w:rPrChange w:id="2554" w:author="Vladymyr Kozyr" w:date="2021-07-31T19:40:00Z">
            <w:rPr>
              <w:ins w:id="2555" w:author="Fred Popowich" w:date="2021-07-15T15:11:00Z"/>
              <w:color w:val="212121"/>
              <w:shd w:val="clear" w:color="auto" w:fill="FFFFFF"/>
            </w:rPr>
          </w:rPrChange>
        </w:rPr>
      </w:pPr>
      <w:ins w:id="2556" w:author="Vladymyr Kozyr" w:date="2021-03-12T15:50:00Z">
        <w:del w:id="2557" w:author="Fred Popowich" w:date="2021-07-15T15:07:00Z">
          <w:r w:rsidRPr="00CE178C" w:rsidDel="00B92394">
            <w:rPr>
              <w:color w:val="212121"/>
              <w:shd w:val="clear" w:color="auto" w:fill="FFFFFF"/>
              <w:rPrChange w:id="2558" w:author="Vladymyr Kozyr" w:date="2021-07-31T19:40:00Z">
                <w:rPr>
                  <w:color w:val="212121"/>
                  <w:shd w:val="clear" w:color="auto" w:fill="FFFFFF"/>
                </w:rPr>
              </w:rPrChange>
            </w:rPr>
            <w:delText>At the same time</w:delText>
          </w:r>
        </w:del>
      </w:ins>
      <w:ins w:id="2559" w:author="Fred Popowich" w:date="2021-07-15T15:07:00Z">
        <w:r w:rsidR="00B92394" w:rsidRPr="00CE178C">
          <w:rPr>
            <w:color w:val="212121"/>
            <w:shd w:val="clear" w:color="auto" w:fill="FFFFFF"/>
            <w:rPrChange w:id="2560" w:author="Vladymyr Kozyr" w:date="2021-07-31T19:40:00Z">
              <w:rPr>
                <w:color w:val="212121"/>
                <w:shd w:val="clear" w:color="auto" w:fill="FFFFFF"/>
              </w:rPr>
            </w:rPrChange>
          </w:rPr>
          <w:t>Finally</w:t>
        </w:r>
      </w:ins>
      <w:ins w:id="2561" w:author="Vladymyr Kozyr" w:date="2021-03-12T15:50:00Z">
        <w:r w:rsidRPr="00CE178C">
          <w:rPr>
            <w:color w:val="212121"/>
            <w:shd w:val="clear" w:color="auto" w:fill="FFFFFF"/>
            <w:rPrChange w:id="2562" w:author="Vladymyr Kozyr" w:date="2021-07-31T19:40:00Z">
              <w:rPr>
                <w:color w:val="212121"/>
                <w:shd w:val="clear" w:color="auto" w:fill="FFFFFF"/>
              </w:rPr>
            </w:rPrChange>
          </w:rPr>
          <w:t xml:space="preserve">, </w:t>
        </w:r>
        <w:del w:id="2563" w:author="Fred Popowich" w:date="2021-07-15T15:07:00Z">
          <w:r w:rsidRPr="00CE178C" w:rsidDel="00B92394">
            <w:rPr>
              <w:color w:val="212121"/>
              <w:shd w:val="clear" w:color="auto" w:fill="FFFFFF"/>
              <w:rPrChange w:id="2564" w:author="Vladymyr Kozyr" w:date="2021-07-31T19:40:00Z">
                <w:rPr>
                  <w:color w:val="212121"/>
                  <w:shd w:val="clear" w:color="auto" w:fill="FFFFFF"/>
                </w:rPr>
              </w:rPrChange>
            </w:rPr>
            <w:delText>the</w:delText>
          </w:r>
        </w:del>
      </w:ins>
      <w:ins w:id="2565" w:author="Fred Popowich" w:date="2021-07-15T15:07:00Z">
        <w:r w:rsidR="00B92394" w:rsidRPr="00CE178C">
          <w:rPr>
            <w:color w:val="212121"/>
            <w:shd w:val="clear" w:color="auto" w:fill="FFFFFF"/>
            <w:rPrChange w:id="2566" w:author="Vladymyr Kozyr" w:date="2021-07-31T19:40:00Z">
              <w:rPr>
                <w:color w:val="212121"/>
                <w:shd w:val="clear" w:color="auto" w:fill="FFFFFF"/>
              </w:rPr>
            </w:rPrChange>
          </w:rPr>
          <w:t>it is also important to note the</w:t>
        </w:r>
      </w:ins>
      <w:ins w:id="2567" w:author="Vladymyr Kozyr" w:date="2021-03-12T15:50:00Z">
        <w:r w:rsidRPr="00CE178C">
          <w:rPr>
            <w:color w:val="212121"/>
            <w:shd w:val="clear" w:color="auto" w:fill="FFFFFF"/>
            <w:rPrChange w:id="2568" w:author="Vladymyr Kozyr" w:date="2021-07-31T19:40:00Z">
              <w:rPr>
                <w:color w:val="212121"/>
                <w:shd w:val="clear" w:color="auto" w:fill="FFFFFF"/>
              </w:rPr>
            </w:rPrChange>
          </w:rPr>
          <w:t xml:space="preserve"> work of Barrus about the state of the salmon </w:t>
        </w:r>
      </w:ins>
      <w:customXmlInsRangeStart w:id="2569" w:author="Vladymyr Kozyr" w:date="2021-06-21T23:01:00Z"/>
      <w:sdt>
        <w:sdtPr>
          <w:rPr>
            <w:color w:val="212121"/>
            <w:shd w:val="clear" w:color="auto" w:fill="FFFFFF"/>
            <w:rPrChange w:id="2570" w:author="Vladymyr Kozyr" w:date="2021-07-31T19:40:00Z">
              <w:rPr>
                <w:color w:val="212121"/>
                <w:shd w:val="clear" w:color="auto" w:fill="FFFFFF"/>
              </w:rPr>
            </w:rPrChange>
          </w:rPr>
          <w:id w:val="-176422534"/>
          <w:citation/>
        </w:sdtPr>
        <w:sdtEndPr>
          <w:rPr>
            <w:rPrChange w:id="2571" w:author="Vladymyr Kozyr" w:date="2021-07-31T19:40:00Z">
              <w:rPr/>
            </w:rPrChange>
          </w:rPr>
        </w:sdtEndPr>
        <w:sdtContent>
          <w:customXmlInsRangeEnd w:id="2569"/>
          <w:ins w:id="2572" w:author="Vladymyr Kozyr" w:date="2021-06-21T23:01:00Z">
            <w:r w:rsidR="00E024A1" w:rsidRPr="00CE178C">
              <w:rPr>
                <w:color w:val="212121"/>
                <w:shd w:val="clear" w:color="auto" w:fill="FFFFFF"/>
                <w:rPrChange w:id="2573" w:author="Vladymyr Kozyr" w:date="2021-07-31T19:40:00Z">
                  <w:rPr>
                    <w:color w:val="212121"/>
                    <w:shd w:val="clear" w:color="auto" w:fill="FFFFFF"/>
                  </w:rPr>
                </w:rPrChange>
              </w:rPr>
              <w:fldChar w:fldCharType="begin"/>
            </w:r>
            <w:r w:rsidR="00E024A1" w:rsidRPr="00CE178C">
              <w:rPr>
                <w:color w:val="212121"/>
                <w:shd w:val="clear" w:color="auto" w:fill="FFFFFF"/>
                <w:rPrChange w:id="2574" w:author="Vladymyr Kozyr" w:date="2021-07-31T19:40:00Z">
                  <w:rPr>
                    <w:color w:val="212121"/>
                    <w:shd w:val="clear" w:color="auto" w:fill="FFFFFF"/>
                  </w:rPr>
                </w:rPrChange>
              </w:rPr>
              <w:instrText xml:space="preserve"> CITATION Mic17 \l 4105 </w:instrText>
            </w:r>
          </w:ins>
          <w:r w:rsidR="00E024A1" w:rsidRPr="00CE178C">
            <w:rPr>
              <w:color w:val="212121"/>
              <w:shd w:val="clear" w:color="auto" w:fill="FFFFFF"/>
              <w:rPrChange w:id="2575" w:author="Vladymyr Kozyr" w:date="2021-07-31T19:40:00Z">
                <w:rPr>
                  <w:color w:val="212121"/>
                  <w:shd w:val="clear" w:color="auto" w:fill="FFFFFF"/>
                </w:rPr>
              </w:rPrChange>
            </w:rPr>
            <w:fldChar w:fldCharType="separate"/>
          </w:r>
          <w:r w:rsidR="008B60A9" w:rsidRPr="008B60A9">
            <w:rPr>
              <w:noProof/>
              <w:color w:val="212121"/>
              <w:shd w:val="clear" w:color="auto" w:fill="FFFFFF"/>
            </w:rPr>
            <w:t>[5]</w:t>
          </w:r>
          <w:ins w:id="2576" w:author="Vladymyr Kozyr" w:date="2021-06-21T23:01:00Z">
            <w:r w:rsidR="00E024A1" w:rsidRPr="00CE178C">
              <w:rPr>
                <w:color w:val="212121"/>
                <w:shd w:val="clear" w:color="auto" w:fill="FFFFFF"/>
                <w:rPrChange w:id="2577" w:author="Vladymyr Kozyr" w:date="2021-07-31T19:40:00Z">
                  <w:rPr>
                    <w:color w:val="212121"/>
                    <w:shd w:val="clear" w:color="auto" w:fill="FFFFFF"/>
                  </w:rPr>
                </w:rPrChange>
              </w:rPr>
              <w:fldChar w:fldCharType="end"/>
            </w:r>
          </w:ins>
          <w:customXmlInsRangeStart w:id="2578" w:author="Vladymyr Kozyr" w:date="2021-06-21T23:01:00Z"/>
        </w:sdtContent>
      </w:sdt>
      <w:customXmlInsRangeEnd w:id="2578"/>
      <w:ins w:id="2579" w:author="Fred Popowich" w:date="2021-07-15T15:07:00Z">
        <w:r w:rsidR="00B92394" w:rsidRPr="00CE178C">
          <w:rPr>
            <w:color w:val="212121"/>
            <w:shd w:val="clear" w:color="auto" w:fill="FFFFFF"/>
            <w:rPrChange w:id="2580" w:author="Vladymyr Kozyr" w:date="2021-07-31T19:40:00Z">
              <w:rPr>
                <w:color w:val="212121"/>
                <w:shd w:val="clear" w:color="auto" w:fill="FFFFFF"/>
              </w:rPr>
            </w:rPrChange>
          </w:rPr>
          <w:t xml:space="preserve">, which </w:t>
        </w:r>
      </w:ins>
      <w:ins w:id="2581" w:author="Vladymyr Kozyr" w:date="2021-03-12T15:50:00Z">
        <w:del w:id="2582" w:author="Fred Popowich" w:date="2021-07-15T15:07:00Z">
          <w:r w:rsidRPr="00CE178C" w:rsidDel="00B92394">
            <w:rPr>
              <w:color w:val="212121"/>
              <w:shd w:val="clear" w:color="auto" w:fill="FFFFFF"/>
              <w:rPrChange w:id="2583" w:author="Vladymyr Kozyr" w:date="2021-07-31T19:40:00Z">
                <w:rPr>
                  <w:color w:val="212121"/>
                  <w:shd w:val="clear" w:color="auto" w:fill="FFFFFF"/>
                </w:rPr>
              </w:rPrChange>
            </w:rPr>
            <w:delText xml:space="preserve"> </w:delText>
          </w:r>
        </w:del>
        <w:r w:rsidRPr="00CE178C">
          <w:rPr>
            <w:color w:val="212121"/>
            <w:shd w:val="clear" w:color="auto" w:fill="FFFFFF"/>
            <w:rPrChange w:id="2584" w:author="Vladymyr Kozyr" w:date="2021-07-31T19:40:00Z">
              <w:rPr>
                <w:color w:val="212121"/>
                <w:shd w:val="clear" w:color="auto" w:fill="FFFFFF"/>
              </w:rPr>
            </w:rPrChange>
          </w:rPr>
          <w:t xml:space="preserve">provides a </w:t>
        </w:r>
        <w:commentRangeStart w:id="2585"/>
        <w:r w:rsidRPr="00CE178C">
          <w:rPr>
            <w:color w:val="212121"/>
            <w:shd w:val="clear" w:color="auto" w:fill="FFFFFF"/>
            <w:rPrChange w:id="2586" w:author="Vladymyr Kozyr" w:date="2021-07-31T19:40:00Z">
              <w:rPr>
                <w:color w:val="212121"/>
                <w:shd w:val="clear" w:color="auto" w:fill="FFFFFF"/>
              </w:rPr>
            </w:rPrChange>
          </w:rPr>
          <w:t xml:space="preserve">reasonable basis for a platform </w:t>
        </w:r>
      </w:ins>
      <w:commentRangeEnd w:id="2585"/>
      <w:r w:rsidR="00B92394" w:rsidRPr="00CE178C">
        <w:rPr>
          <w:rStyle w:val="CommentReference"/>
          <w:rPrChange w:id="2587" w:author="Vladymyr Kozyr" w:date="2021-07-31T19:40:00Z">
            <w:rPr>
              <w:rStyle w:val="CommentReference"/>
              <w:lang w:val="en-US"/>
            </w:rPr>
          </w:rPrChange>
        </w:rPr>
        <w:commentReference w:id="2585"/>
      </w:r>
      <w:ins w:id="2588" w:author="Vladymyr Kozyr" w:date="2021-03-12T15:50:00Z">
        <w:r w:rsidRPr="00CE178C">
          <w:rPr>
            <w:color w:val="212121"/>
            <w:shd w:val="clear" w:color="auto" w:fill="FFFFFF"/>
            <w:rPrChange w:id="2589" w:author="Vladymyr Kozyr" w:date="2021-07-31T19:40:00Z">
              <w:rPr>
                <w:color w:val="212121"/>
                <w:shd w:val="clear" w:color="auto" w:fill="FFFFFF"/>
              </w:rPr>
            </w:rPrChange>
          </w:rPr>
          <w:t xml:space="preserve">to support analysis and interaction for fishery data through visualization. It uses </w:t>
        </w:r>
        <w:commentRangeStart w:id="2590"/>
        <w:r w:rsidRPr="00CE178C">
          <w:rPr>
            <w:color w:val="212121"/>
            <w:shd w:val="clear" w:color="auto" w:fill="FFFFFF"/>
            <w:rPrChange w:id="2591" w:author="Vladymyr Kozyr" w:date="2021-07-31T19:40:00Z">
              <w:rPr>
                <w:color w:val="212121"/>
                <w:shd w:val="clear" w:color="auto" w:fill="FFFFFF"/>
              </w:rPr>
            </w:rPrChange>
          </w:rPr>
          <w:t>DFO</w:t>
        </w:r>
      </w:ins>
      <w:commentRangeEnd w:id="2590"/>
      <w:r w:rsidR="00B92394" w:rsidRPr="00CE178C">
        <w:rPr>
          <w:rStyle w:val="CommentReference"/>
          <w:rPrChange w:id="2592" w:author="Vladymyr Kozyr" w:date="2021-07-31T19:40:00Z">
            <w:rPr>
              <w:rStyle w:val="CommentReference"/>
              <w:lang w:val="en-US"/>
            </w:rPr>
          </w:rPrChange>
        </w:rPr>
        <w:commentReference w:id="2590"/>
      </w:r>
      <w:ins w:id="2593" w:author="Vladymyr Kozyr" w:date="2021-03-12T15:50:00Z">
        <w:r w:rsidRPr="00CE178C">
          <w:rPr>
            <w:color w:val="212121"/>
            <w:shd w:val="clear" w:color="auto" w:fill="FFFFFF"/>
            <w:rPrChange w:id="2594" w:author="Vladymyr Kozyr" w:date="2021-07-31T19:40:00Z">
              <w:rPr>
                <w:color w:val="212121"/>
                <w:shd w:val="clear" w:color="auto" w:fill="FFFFFF"/>
              </w:rPr>
            </w:rPrChange>
          </w:rPr>
          <w:t xml:space="preserve"> data related to salmon in BC rivers, and the author discusses and </w:t>
        </w:r>
        <w:del w:id="2595" w:author="Fred Popowich" w:date="2021-07-15T15:08:00Z">
          <w:r w:rsidRPr="00CE178C" w:rsidDel="00B92394">
            <w:rPr>
              <w:color w:val="212121"/>
              <w:shd w:val="clear" w:color="auto" w:fill="FFFFFF"/>
              <w:rPrChange w:id="2596" w:author="Vladymyr Kozyr" w:date="2021-07-31T19:40:00Z">
                <w:rPr>
                  <w:color w:val="212121"/>
                  <w:shd w:val="clear" w:color="auto" w:fill="FFFFFF"/>
                </w:rPr>
              </w:rPrChange>
            </w:rPr>
            <w:delText xml:space="preserve">tries to </w:delText>
          </w:r>
        </w:del>
        <w:r w:rsidRPr="00CE178C">
          <w:rPr>
            <w:color w:val="212121"/>
            <w:shd w:val="clear" w:color="auto" w:fill="FFFFFF"/>
            <w:rPrChange w:id="2597" w:author="Vladymyr Kozyr" w:date="2021-07-31T19:40:00Z">
              <w:rPr>
                <w:color w:val="212121"/>
                <w:shd w:val="clear" w:color="auto" w:fill="FFFFFF"/>
              </w:rPr>
            </w:rPrChange>
          </w:rPr>
          <w:t>produce</w:t>
        </w:r>
      </w:ins>
      <w:ins w:id="2598" w:author="Fred Popowich" w:date="2021-07-15T15:08:00Z">
        <w:r w:rsidR="00B92394" w:rsidRPr="00CE178C">
          <w:rPr>
            <w:color w:val="212121"/>
            <w:shd w:val="clear" w:color="auto" w:fill="FFFFFF"/>
            <w:rPrChange w:id="2599" w:author="Vladymyr Kozyr" w:date="2021-07-31T19:40:00Z">
              <w:rPr>
                <w:color w:val="212121"/>
                <w:shd w:val="clear" w:color="auto" w:fill="FFFFFF"/>
              </w:rPr>
            </w:rPrChange>
          </w:rPr>
          <w:t>s</w:t>
        </w:r>
      </w:ins>
      <w:ins w:id="2600" w:author="Vladymyr Kozyr" w:date="2021-03-12T15:50:00Z">
        <w:r w:rsidRPr="00CE178C">
          <w:rPr>
            <w:color w:val="212121"/>
            <w:shd w:val="clear" w:color="auto" w:fill="FFFFFF"/>
            <w:rPrChange w:id="2601" w:author="Vladymyr Kozyr" w:date="2021-07-31T19:40:00Z">
              <w:rPr>
                <w:color w:val="212121"/>
                <w:shd w:val="clear" w:color="auto" w:fill="FFFFFF"/>
              </w:rPr>
            </w:rPrChange>
          </w:rPr>
          <w:t xml:space="preserve"> visualizations for questions that marine experts asked him to solve. In particular, in his work, he states that all data sources for DFO are decentralized and there is practically no interface which allows user to analyze data. As a result, he combined several data sources and produced visualizations that answer questions about the state of salmon in Canadian rivers.</w:t>
        </w:r>
      </w:ins>
    </w:p>
    <w:p w14:paraId="6AF41DEB" w14:textId="23750B63" w:rsidR="00E76BDA" w:rsidRPr="00CE178C" w:rsidRDefault="00E76BDA">
      <w:pPr>
        <w:pStyle w:val="1Para"/>
        <w:ind w:firstLine="0"/>
        <w:rPr>
          <w:ins w:id="2602" w:author="Vladymyr Kozyr" w:date="2021-03-12T15:50:00Z"/>
          <w:color w:val="212121"/>
          <w:shd w:val="clear" w:color="auto" w:fill="FFFFFF"/>
          <w:rPrChange w:id="2603" w:author="Vladymyr Kozyr" w:date="2021-07-31T19:40:00Z">
            <w:rPr>
              <w:ins w:id="2604" w:author="Vladymyr Kozyr" w:date="2021-03-12T15:50:00Z"/>
              <w:color w:val="212121"/>
              <w:shd w:val="clear" w:color="auto" w:fill="FFFFFF"/>
            </w:rPr>
          </w:rPrChange>
        </w:rPr>
      </w:pPr>
      <w:ins w:id="2605" w:author="Fred Popowich" w:date="2021-07-15T15:11:00Z">
        <w:r w:rsidRPr="00CE178C">
          <w:rPr>
            <w:color w:val="212121"/>
            <w:shd w:val="clear" w:color="auto" w:fill="FFFFFF"/>
            <w:rPrChange w:id="2606" w:author="Vladymyr Kozyr" w:date="2021-07-31T19:40:00Z">
              <w:rPr>
                <w:color w:val="212121"/>
                <w:shd w:val="clear" w:color="auto" w:fill="FFFFFF"/>
              </w:rPr>
            </w:rPrChange>
          </w:rPr>
          <w:t>Now that we have seen a representative selection of systems and approaches to dealing with fisheries d</w:t>
        </w:r>
      </w:ins>
      <w:ins w:id="2607" w:author="Fred Popowich" w:date="2021-07-15T15:12:00Z">
        <w:r w:rsidRPr="00CE178C">
          <w:rPr>
            <w:color w:val="212121"/>
            <w:shd w:val="clear" w:color="auto" w:fill="FFFFFF"/>
            <w:rPrChange w:id="2608" w:author="Vladymyr Kozyr" w:date="2021-07-31T19:40:00Z">
              <w:rPr>
                <w:color w:val="212121"/>
                <w:shd w:val="clear" w:color="auto" w:fill="FFFFFF"/>
              </w:rPr>
            </w:rPrChange>
          </w:rPr>
          <w:t>ata in tasks related to fisheries management, let us now look in more detail at the role that visualization can pay in these systems. When looking at the rol</w:t>
        </w:r>
      </w:ins>
      <w:ins w:id="2609" w:author="Fred Popowich" w:date="2021-07-15T15:13:00Z">
        <w:r w:rsidRPr="00CE178C">
          <w:rPr>
            <w:color w:val="212121"/>
            <w:shd w:val="clear" w:color="auto" w:fill="FFFFFF"/>
            <w:rPrChange w:id="2610" w:author="Vladymyr Kozyr" w:date="2021-07-31T19:40:00Z">
              <w:rPr>
                <w:color w:val="212121"/>
                <w:shd w:val="clear" w:color="auto" w:fill="FFFFFF"/>
              </w:rPr>
            </w:rPrChange>
          </w:rPr>
          <w:t xml:space="preserve">e of visualization, it will be important to see how approaches that have been used with various forms of data might be applied to our </w:t>
        </w:r>
        <w:del w:id="2611" w:author="Vladymyr Kozyr" w:date="2021-07-31T19:42:00Z">
          <w:r w:rsidRPr="00CE178C" w:rsidDel="00CE178C">
            <w:rPr>
              <w:color w:val="212121"/>
              <w:shd w:val="clear" w:color="auto" w:fill="FFFFFF"/>
              <w:rPrChange w:id="2612" w:author="Vladymyr Kozyr" w:date="2021-07-31T19:40:00Z">
                <w:rPr>
                  <w:color w:val="212121"/>
                  <w:shd w:val="clear" w:color="auto" w:fill="FFFFFF"/>
                </w:rPr>
              </w:rPrChange>
            </w:rPr>
            <w:delText>fisheries</w:delText>
          </w:r>
        </w:del>
      </w:ins>
      <w:ins w:id="2613" w:author="Vladymyr Kozyr" w:date="2021-07-31T19:42:00Z">
        <w:r w:rsidR="00CE178C" w:rsidRPr="00CE178C">
          <w:rPr>
            <w:color w:val="212121"/>
            <w:shd w:val="clear" w:color="auto" w:fill="FFFFFF"/>
            <w:rPrChange w:id="2614" w:author="Vladymyr Kozyr" w:date="2021-07-31T19:40:00Z">
              <w:rPr>
                <w:color w:val="212121"/>
                <w:shd w:val="clear" w:color="auto" w:fill="FFFFFF"/>
              </w:rPr>
            </w:rPrChange>
          </w:rPr>
          <w:t>fishery’s</w:t>
        </w:r>
      </w:ins>
      <w:ins w:id="2615" w:author="Fred Popowich" w:date="2021-07-15T15:13:00Z">
        <w:r w:rsidRPr="00CE178C">
          <w:rPr>
            <w:color w:val="212121"/>
            <w:shd w:val="clear" w:color="auto" w:fill="FFFFFF"/>
            <w:rPrChange w:id="2616" w:author="Vladymyr Kozyr" w:date="2021-07-31T19:40:00Z">
              <w:rPr>
                <w:color w:val="212121"/>
                <w:shd w:val="clear" w:color="auto" w:fill="FFFFFF"/>
              </w:rPr>
            </w:rPrChange>
          </w:rPr>
          <w:t xml:space="preserve"> specific tasks.</w:t>
        </w:r>
      </w:ins>
    </w:p>
    <w:p w14:paraId="4C34433F" w14:textId="4C929092" w:rsidR="00916D02" w:rsidRPr="00CE178C" w:rsidDel="00370AF1" w:rsidRDefault="00916D02">
      <w:pPr>
        <w:pStyle w:val="1Para"/>
        <w:ind w:firstLine="0"/>
        <w:rPr>
          <w:del w:id="2617" w:author="Vladymyr Kozyr" w:date="2021-03-12T15:50:00Z"/>
          <w:color w:val="212121"/>
          <w:shd w:val="clear" w:color="auto" w:fill="FFFFFF"/>
          <w:rPrChange w:id="2618" w:author="Vladymyr Kozyr" w:date="2021-07-31T19:40:00Z">
            <w:rPr>
              <w:del w:id="2619" w:author="Vladymyr Kozyr" w:date="2021-03-12T15:50:00Z"/>
              <w:color w:val="212121"/>
              <w:shd w:val="clear" w:color="auto" w:fill="FFFFFF"/>
            </w:rPr>
          </w:rPrChange>
        </w:rPr>
        <w:pPrChange w:id="2620" w:author="Vladymyr Kozyr" w:date="2021-03-12T15:51:00Z">
          <w:pPr>
            <w:pStyle w:val="1Para"/>
          </w:pPr>
        </w:pPrChange>
      </w:pPr>
      <w:del w:id="2621" w:author="Vladymyr Kozyr" w:date="2021-03-12T15:50:00Z">
        <w:r w:rsidRPr="00CE178C" w:rsidDel="00370AF1">
          <w:rPr>
            <w:color w:val="212121"/>
            <w:shd w:val="clear" w:color="auto" w:fill="FFFFFF"/>
            <w:rPrChange w:id="2622" w:author="Vladymyr Kozyr" w:date="2021-07-31T19:40:00Z">
              <w:rPr>
                <w:color w:val="212121"/>
                <w:shd w:val="clear" w:color="auto" w:fill="FFFFFF"/>
              </w:rPr>
            </w:rPrChange>
          </w:rPr>
          <w:lastRenderedPageBreak/>
          <w:delText>The work of Barr</w:delText>
        </w:r>
      </w:del>
      <w:del w:id="2623" w:author="Vladymyr Kozyr" w:date="2021-02-07T20:58:00Z">
        <w:r w:rsidRPr="00CE178C" w:rsidDel="00692B08">
          <w:rPr>
            <w:color w:val="212121"/>
            <w:shd w:val="clear" w:color="auto" w:fill="FFFFFF"/>
            <w:rPrChange w:id="2624" w:author="Vladymyr Kozyr" w:date="2021-07-31T19:40:00Z">
              <w:rPr>
                <w:color w:val="212121"/>
                <w:shd w:val="clear" w:color="auto" w:fill="FFFFFF"/>
              </w:rPr>
            </w:rPrChange>
          </w:rPr>
          <w:delText>i</w:delText>
        </w:r>
      </w:del>
      <w:del w:id="2625" w:author="Vladymyr Kozyr" w:date="2021-03-12T15:50:00Z">
        <w:r w:rsidRPr="00CE178C" w:rsidDel="00370AF1">
          <w:rPr>
            <w:color w:val="212121"/>
            <w:shd w:val="clear" w:color="auto" w:fill="FFFFFF"/>
            <w:rPrChange w:id="2626" w:author="Vladymyr Kozyr" w:date="2021-07-31T19:40:00Z">
              <w:rPr>
                <w:color w:val="212121"/>
                <w:shd w:val="clear" w:color="auto" w:fill="FFFFFF"/>
              </w:rPr>
            </w:rPrChange>
          </w:rPr>
          <w:delText xml:space="preserve">s about the state of the salmon </w:delText>
        </w:r>
      </w:del>
      <w:del w:id="2627" w:author="Vladymyr Kozyr" w:date="2021-02-07T20:58:00Z">
        <w:r w:rsidRPr="00CE178C" w:rsidDel="00692B08">
          <w:rPr>
            <w:color w:val="212121"/>
            <w:shd w:val="clear" w:color="auto" w:fill="FFFFFF"/>
            <w:rPrChange w:id="2628" w:author="Vladymyr Kozyr" w:date="2021-07-31T19:40:00Z">
              <w:rPr>
                <w:color w:val="212121"/>
                <w:shd w:val="clear" w:color="auto" w:fill="FFFFFF"/>
              </w:rPr>
            </w:rPrChange>
          </w:rPr>
          <w:delText>[7]</w:delText>
        </w:r>
      </w:del>
      <w:del w:id="2629" w:author="Vladymyr Kozyr" w:date="2021-03-12T15:50:00Z">
        <w:r w:rsidRPr="00CE178C" w:rsidDel="00370AF1">
          <w:rPr>
            <w:color w:val="212121"/>
            <w:shd w:val="clear" w:color="auto" w:fill="FFFFFF"/>
            <w:rPrChange w:id="2630" w:author="Vladymyr Kozyr" w:date="2021-07-31T19:40:00Z">
              <w:rPr>
                <w:color w:val="212121"/>
                <w:shd w:val="clear" w:color="auto" w:fill="FFFFFF"/>
              </w:rPr>
            </w:rPrChange>
          </w:rPr>
          <w:delText xml:space="preserve"> provides a good basis for a platform to support analysis and interaction for fishery data through visualization. It uses DFO data related to salmon in BC rivers and the author discussed and tried to produce visualizations for questions that marine experts asked him to solve.</w:delText>
        </w:r>
        <w:r w:rsidR="004836F1" w:rsidRPr="00CE178C" w:rsidDel="00370AF1">
          <w:rPr>
            <w:color w:val="212121"/>
            <w:shd w:val="clear" w:color="auto" w:fill="FFFFFF"/>
            <w:rPrChange w:id="2631" w:author="Vladymyr Kozyr" w:date="2021-07-31T19:40:00Z">
              <w:rPr>
                <w:color w:val="212121"/>
                <w:shd w:val="clear" w:color="auto" w:fill="FFFFFF"/>
              </w:rPr>
            </w:rPrChange>
          </w:rPr>
          <w:delText xml:space="preserve"> In particular, in his work he says that all data sources for DFO are decentralized and there is practically no interface which allows user to analyze data. So he combined several data sources and produced visualizations which answers questions about the state of salmon in Canadian rivers.</w:delText>
        </w:r>
      </w:del>
    </w:p>
    <w:p w14:paraId="27C65656" w14:textId="2DC118F7" w:rsidR="005759ED" w:rsidRPr="00CE178C" w:rsidDel="00370AF1" w:rsidRDefault="005759ED">
      <w:pPr>
        <w:pStyle w:val="1Para"/>
        <w:ind w:firstLine="0"/>
        <w:rPr>
          <w:del w:id="2632" w:author="Vladymyr Kozyr" w:date="2021-03-12T15:50:00Z"/>
          <w:color w:val="212121"/>
          <w:shd w:val="clear" w:color="auto" w:fill="FFFFFF"/>
          <w:rPrChange w:id="2633" w:author="Vladymyr Kozyr" w:date="2021-07-31T19:40:00Z">
            <w:rPr>
              <w:del w:id="2634" w:author="Vladymyr Kozyr" w:date="2021-03-12T15:50:00Z"/>
              <w:color w:val="212121"/>
              <w:shd w:val="clear" w:color="auto" w:fill="FFFFFF"/>
            </w:rPr>
          </w:rPrChange>
        </w:rPr>
        <w:pPrChange w:id="2635" w:author="Vladymyr Kozyr" w:date="2021-03-12T15:51:00Z">
          <w:pPr>
            <w:pStyle w:val="1Para"/>
          </w:pPr>
        </w:pPrChange>
      </w:pPr>
    </w:p>
    <w:p w14:paraId="14EC061E" w14:textId="77777777" w:rsidR="005759ED" w:rsidRPr="00CE178C" w:rsidRDefault="005759ED">
      <w:pPr>
        <w:pStyle w:val="1Para"/>
        <w:ind w:firstLine="0"/>
        <w:rPr>
          <w:color w:val="212121"/>
          <w:shd w:val="clear" w:color="auto" w:fill="FFFFFF"/>
          <w:rPrChange w:id="2636" w:author="Vladymyr Kozyr" w:date="2021-07-31T19:40:00Z">
            <w:rPr>
              <w:color w:val="212121"/>
              <w:shd w:val="clear" w:color="auto" w:fill="FFFFFF"/>
            </w:rPr>
          </w:rPrChange>
        </w:rPr>
        <w:pPrChange w:id="2637" w:author="Vladymyr Kozyr" w:date="2021-03-12T15:51:00Z">
          <w:pPr>
            <w:pStyle w:val="1Para"/>
          </w:pPr>
        </w:pPrChange>
      </w:pPr>
    </w:p>
    <w:p w14:paraId="2AD537C8" w14:textId="63ECC45E" w:rsidR="005759ED" w:rsidRPr="00CE178C" w:rsidRDefault="005759ED" w:rsidP="005759ED">
      <w:pPr>
        <w:pStyle w:val="Heading2"/>
        <w:rPr>
          <w:rPrChange w:id="2638" w:author="Vladymyr Kozyr" w:date="2021-07-31T19:40:00Z">
            <w:rPr/>
          </w:rPrChange>
        </w:rPr>
      </w:pPr>
      <w:bookmarkStart w:id="2639" w:name="_Toc67830744"/>
      <w:r w:rsidRPr="00CE178C">
        <w:rPr>
          <w:rPrChange w:id="2640" w:author="Vladymyr Kozyr" w:date="2021-07-31T19:40:00Z">
            <w:rPr/>
          </w:rPrChange>
        </w:rPr>
        <w:t>Approaches to Visualization</w:t>
      </w:r>
      <w:bookmarkEnd w:id="2639"/>
    </w:p>
    <w:p w14:paraId="5B63C66F" w14:textId="6CBCBB89" w:rsidR="00916D02" w:rsidRPr="00CE178C" w:rsidRDefault="00180D5B">
      <w:pPr>
        <w:pStyle w:val="1Para"/>
        <w:ind w:firstLine="0"/>
        <w:rPr>
          <w:color w:val="212121"/>
          <w:shd w:val="clear" w:color="auto" w:fill="FFFFFF"/>
          <w:rPrChange w:id="2641" w:author="Vladymyr Kozyr" w:date="2021-07-31T19:40:00Z">
            <w:rPr>
              <w:rFonts w:ascii="Times New Roman" w:hAnsi="Times New Roman" w:cs="Times New Roman"/>
              <w:sz w:val="24"/>
              <w:szCs w:val="24"/>
            </w:rPr>
          </w:rPrChange>
        </w:rPr>
        <w:pPrChange w:id="2642" w:author="Vladymyr Kozyr" w:date="2021-03-15T21:49:00Z">
          <w:pPr>
            <w:pStyle w:val="1Para"/>
          </w:pPr>
        </w:pPrChange>
      </w:pPr>
      <w:ins w:id="2643" w:author="Fred Popowich" w:date="2021-07-15T15:15:00Z">
        <w:r w:rsidRPr="00CE178C">
          <w:rPr>
            <w:color w:val="212121"/>
            <w:shd w:val="clear" w:color="auto" w:fill="FFFFFF"/>
            <w:rPrChange w:id="2644" w:author="Vladymyr Kozyr" w:date="2021-07-31T19:40:00Z">
              <w:rPr>
                <w:color w:val="212121"/>
                <w:shd w:val="clear" w:color="auto" w:fill="FFFFFF"/>
              </w:rPr>
            </w:rPrChange>
          </w:rPr>
          <w:t>Visualization can be important to support predictions made from data, which can be seen in a</w:t>
        </w:r>
      </w:ins>
      <w:ins w:id="2645" w:author="Vladymyr Kozyr" w:date="2021-03-12T15:54:00Z">
        <w:del w:id="2646" w:author="Fred Popowich" w:date="2021-07-15T15:15:00Z">
          <w:r w:rsidR="00370AF1" w:rsidRPr="00CE178C" w:rsidDel="00180D5B">
            <w:rPr>
              <w:color w:val="212121"/>
              <w:shd w:val="clear" w:color="auto" w:fill="FFFFFF"/>
              <w:rPrChange w:id="2647" w:author="Vladymyr Kozyr" w:date="2021-07-31T19:40:00Z">
                <w:rPr>
                  <w:color w:val="212121"/>
                  <w:shd w:val="clear" w:color="auto" w:fill="FFFFFF"/>
                </w:rPr>
              </w:rPrChange>
            </w:rPr>
            <w:delText>The next</w:delText>
          </w:r>
        </w:del>
        <w:r w:rsidR="00370AF1" w:rsidRPr="00CE178C">
          <w:rPr>
            <w:color w:val="212121"/>
            <w:shd w:val="clear" w:color="auto" w:fill="FFFFFF"/>
            <w:rPrChange w:id="2648" w:author="Vladymyr Kozyr" w:date="2021-07-31T19:40:00Z">
              <w:rPr>
                <w:color w:val="212121"/>
                <w:shd w:val="clear" w:color="auto" w:fill="FFFFFF"/>
              </w:rPr>
            </w:rPrChange>
          </w:rPr>
          <w:t xml:space="preserve"> paper </w:t>
        </w:r>
        <w:del w:id="2649" w:author="Fred Popowich" w:date="2021-07-15T15:16:00Z">
          <w:r w:rsidR="00370AF1" w:rsidRPr="00CE178C" w:rsidDel="00180D5B">
            <w:rPr>
              <w:color w:val="212121"/>
              <w:shd w:val="clear" w:color="auto" w:fill="FFFFFF"/>
              <w:rPrChange w:id="2650" w:author="Vladymyr Kozyr" w:date="2021-07-31T19:40:00Z">
                <w:rPr>
                  <w:color w:val="212121"/>
                  <w:shd w:val="clear" w:color="auto" w:fill="FFFFFF"/>
                </w:rPr>
              </w:rPrChange>
            </w:rPr>
            <w:delText>to be discussed with</w:delText>
          </w:r>
        </w:del>
      </w:ins>
      <w:ins w:id="2651" w:author="Fred Popowich" w:date="2021-07-15T15:16:00Z">
        <w:r w:rsidRPr="00CE178C">
          <w:rPr>
            <w:color w:val="212121"/>
            <w:shd w:val="clear" w:color="auto" w:fill="FFFFFF"/>
            <w:rPrChange w:id="2652" w:author="Vladymyr Kozyr" w:date="2021-07-31T19:40:00Z">
              <w:rPr>
                <w:color w:val="212121"/>
                <w:shd w:val="clear" w:color="auto" w:fill="FFFFFF"/>
              </w:rPr>
            </w:rPrChange>
          </w:rPr>
          <w:t>that works with</w:t>
        </w:r>
      </w:ins>
      <w:ins w:id="2653" w:author="Vladymyr Kozyr" w:date="2021-03-12T15:54:00Z">
        <w:r w:rsidR="00370AF1" w:rsidRPr="00CE178C">
          <w:rPr>
            <w:color w:val="212121"/>
            <w:shd w:val="clear" w:color="auto" w:fill="FFFFFF"/>
            <w:rPrChange w:id="2654" w:author="Vladymyr Kozyr" w:date="2021-07-31T19:40:00Z">
              <w:rPr>
                <w:color w:val="212121"/>
                <w:shd w:val="clear" w:color="auto" w:fill="FFFFFF"/>
              </w:rPr>
            </w:rPrChange>
          </w:rPr>
          <w:t xml:space="preserve"> time series </w:t>
        </w:r>
      </w:ins>
      <w:ins w:id="2655" w:author="Fred Popowich" w:date="2021-07-15T15:16:00Z">
        <w:r w:rsidRPr="00CE178C">
          <w:rPr>
            <w:color w:val="212121"/>
            <w:shd w:val="clear" w:color="auto" w:fill="FFFFFF"/>
            <w:rPrChange w:id="2656" w:author="Vladymyr Kozyr" w:date="2021-07-31T19:40:00Z">
              <w:rPr>
                <w:color w:val="212121"/>
                <w:shd w:val="clear" w:color="auto" w:fill="FFFFFF"/>
              </w:rPr>
            </w:rPrChange>
          </w:rPr>
          <w:t xml:space="preserve">data a task related to the </w:t>
        </w:r>
      </w:ins>
      <w:ins w:id="2657" w:author="Vladymyr Kozyr" w:date="2021-03-12T15:54:00Z">
        <w:r w:rsidR="00370AF1" w:rsidRPr="00CE178C">
          <w:rPr>
            <w:color w:val="212121"/>
            <w:shd w:val="clear" w:color="auto" w:fill="FFFFFF"/>
            <w:rPrChange w:id="2658" w:author="Vladymyr Kozyr" w:date="2021-07-31T19:40:00Z">
              <w:rPr>
                <w:color w:val="212121"/>
                <w:shd w:val="clear" w:color="auto" w:fill="FFFFFF"/>
              </w:rPr>
            </w:rPrChange>
          </w:rPr>
          <w:t xml:space="preserve">prediction </w:t>
        </w:r>
        <w:del w:id="2659" w:author="Fred Popowich" w:date="2021-07-15T15:16:00Z">
          <w:r w:rsidR="00370AF1" w:rsidRPr="00CE178C" w:rsidDel="00180D5B">
            <w:rPr>
              <w:color w:val="212121"/>
              <w:shd w:val="clear" w:color="auto" w:fill="FFFFFF"/>
              <w:rPrChange w:id="2660" w:author="Vladymyr Kozyr" w:date="2021-07-31T19:40:00Z">
                <w:rPr>
                  <w:color w:val="212121"/>
                  <w:shd w:val="clear" w:color="auto" w:fill="FFFFFF"/>
                </w:rPr>
              </w:rPrChange>
            </w:rPr>
            <w:delText>on</w:delText>
          </w:r>
        </w:del>
      </w:ins>
      <w:ins w:id="2661" w:author="Fred Popowich" w:date="2021-07-15T15:16:00Z">
        <w:r w:rsidRPr="00CE178C">
          <w:rPr>
            <w:color w:val="212121"/>
            <w:shd w:val="clear" w:color="auto" w:fill="FFFFFF"/>
            <w:rPrChange w:id="2662" w:author="Vladymyr Kozyr" w:date="2021-07-31T19:40:00Z">
              <w:rPr>
                <w:color w:val="212121"/>
                <w:shd w:val="clear" w:color="auto" w:fill="FFFFFF"/>
              </w:rPr>
            </w:rPrChange>
          </w:rPr>
          <w:t>of</w:t>
        </w:r>
      </w:ins>
      <w:ins w:id="2663" w:author="Vladymyr Kozyr" w:date="2021-03-12T15:54:00Z">
        <w:r w:rsidR="00370AF1" w:rsidRPr="00CE178C">
          <w:rPr>
            <w:color w:val="212121"/>
            <w:shd w:val="clear" w:color="auto" w:fill="FFFFFF"/>
            <w:rPrChange w:id="2664" w:author="Vladymyr Kozyr" w:date="2021-07-31T19:40:00Z">
              <w:rPr>
                <w:color w:val="212121"/>
                <w:shd w:val="clear" w:color="auto" w:fill="FFFFFF"/>
              </w:rPr>
            </w:rPrChange>
          </w:rPr>
          <w:t xml:space="preserve"> stock</w:t>
        </w:r>
      </w:ins>
      <w:ins w:id="2665" w:author="Fred Popowich" w:date="2021-07-15T15:16:00Z">
        <w:r w:rsidRPr="00CE178C">
          <w:rPr>
            <w:color w:val="212121"/>
            <w:shd w:val="clear" w:color="auto" w:fill="FFFFFF"/>
            <w:rPrChange w:id="2666" w:author="Vladymyr Kozyr" w:date="2021-07-31T19:40:00Z">
              <w:rPr>
                <w:color w:val="212121"/>
                <w:shd w:val="clear" w:color="auto" w:fill="FFFFFF"/>
              </w:rPr>
            </w:rPrChange>
          </w:rPr>
          <w:t xml:space="preserve"> prices</w:t>
        </w:r>
      </w:ins>
      <w:ins w:id="2667" w:author="Vladymyr Kozyr" w:date="2021-03-12T15:54:00Z">
        <w:del w:id="2668" w:author="Fred Popowich" w:date="2021-07-15T15:16:00Z">
          <w:r w:rsidR="00370AF1" w:rsidRPr="00CE178C" w:rsidDel="00180D5B">
            <w:rPr>
              <w:color w:val="212121"/>
              <w:shd w:val="clear" w:color="auto" w:fill="FFFFFF"/>
              <w:rPrChange w:id="2669" w:author="Vladymyr Kozyr" w:date="2021-07-31T19:40:00Z">
                <w:rPr>
                  <w:color w:val="212121"/>
                  <w:shd w:val="clear" w:color="auto" w:fill="FFFFFF"/>
                </w:rPr>
              </w:rPrChange>
            </w:rPr>
            <w:delText>s</w:delText>
          </w:r>
        </w:del>
        <w:r w:rsidR="00370AF1" w:rsidRPr="00CE178C">
          <w:rPr>
            <w:color w:val="212121"/>
            <w:shd w:val="clear" w:color="auto" w:fill="FFFFFF"/>
            <w:rPrChange w:id="2670" w:author="Vladymyr Kozyr" w:date="2021-07-31T19:40:00Z">
              <w:rPr>
                <w:color w:val="212121"/>
                <w:shd w:val="clear" w:color="auto" w:fill="FFFFFF"/>
              </w:rPr>
            </w:rPrChange>
          </w:rPr>
          <w:t xml:space="preserve"> </w:t>
        </w:r>
      </w:ins>
      <w:customXmlInsRangeStart w:id="2671" w:author="Vladymyr Kozyr" w:date="2021-06-21T23:01:00Z"/>
      <w:sdt>
        <w:sdtPr>
          <w:rPr>
            <w:color w:val="212121"/>
            <w:shd w:val="clear" w:color="auto" w:fill="FFFFFF"/>
            <w:rPrChange w:id="2672" w:author="Vladymyr Kozyr" w:date="2021-07-31T19:40:00Z">
              <w:rPr>
                <w:color w:val="212121"/>
                <w:shd w:val="clear" w:color="auto" w:fill="FFFFFF"/>
              </w:rPr>
            </w:rPrChange>
          </w:rPr>
          <w:id w:val="-1003350353"/>
          <w:citation/>
        </w:sdtPr>
        <w:sdtEndPr>
          <w:rPr>
            <w:rPrChange w:id="2673" w:author="Vladymyr Kozyr" w:date="2021-07-31T19:40:00Z">
              <w:rPr/>
            </w:rPrChange>
          </w:rPr>
        </w:sdtEndPr>
        <w:sdtContent>
          <w:customXmlInsRangeEnd w:id="2671"/>
          <w:ins w:id="2674" w:author="Vladymyr Kozyr" w:date="2021-06-21T23:01:00Z">
            <w:r w:rsidR="00E024A1" w:rsidRPr="00CE178C">
              <w:rPr>
                <w:color w:val="212121"/>
                <w:shd w:val="clear" w:color="auto" w:fill="FFFFFF"/>
                <w:rPrChange w:id="2675" w:author="Vladymyr Kozyr" w:date="2021-07-31T19:40:00Z">
                  <w:rPr>
                    <w:color w:val="212121"/>
                    <w:shd w:val="clear" w:color="auto" w:fill="FFFFFF"/>
                  </w:rPr>
                </w:rPrChange>
              </w:rPr>
              <w:fldChar w:fldCharType="begin"/>
            </w:r>
            <w:r w:rsidR="00E024A1" w:rsidRPr="00CE178C">
              <w:rPr>
                <w:color w:val="212121"/>
                <w:shd w:val="clear" w:color="auto" w:fill="FFFFFF"/>
                <w:rPrChange w:id="2676" w:author="Vladymyr Kozyr" w:date="2021-07-31T19:40:00Z">
                  <w:rPr>
                    <w:color w:val="212121"/>
                    <w:shd w:val="clear" w:color="auto" w:fill="FFFFFF"/>
                  </w:rPr>
                </w:rPrChange>
              </w:rPr>
              <w:instrText xml:space="preserve"> CITATION Aar17 \l 4105 </w:instrText>
            </w:r>
          </w:ins>
          <w:r w:rsidR="00E024A1" w:rsidRPr="00CE178C">
            <w:rPr>
              <w:color w:val="212121"/>
              <w:shd w:val="clear" w:color="auto" w:fill="FFFFFF"/>
              <w:rPrChange w:id="2677" w:author="Vladymyr Kozyr" w:date="2021-07-31T19:40:00Z">
                <w:rPr>
                  <w:color w:val="212121"/>
                  <w:shd w:val="clear" w:color="auto" w:fill="FFFFFF"/>
                </w:rPr>
              </w:rPrChange>
            </w:rPr>
            <w:fldChar w:fldCharType="separate"/>
          </w:r>
          <w:r w:rsidR="008B60A9" w:rsidRPr="008B60A9">
            <w:rPr>
              <w:noProof/>
              <w:color w:val="212121"/>
              <w:shd w:val="clear" w:color="auto" w:fill="FFFFFF"/>
            </w:rPr>
            <w:t>[6]</w:t>
          </w:r>
          <w:ins w:id="2678" w:author="Vladymyr Kozyr" w:date="2021-06-21T23:01:00Z">
            <w:r w:rsidR="00E024A1" w:rsidRPr="00CE178C">
              <w:rPr>
                <w:color w:val="212121"/>
                <w:shd w:val="clear" w:color="auto" w:fill="FFFFFF"/>
                <w:rPrChange w:id="2679" w:author="Vladymyr Kozyr" w:date="2021-07-31T19:40:00Z">
                  <w:rPr>
                    <w:color w:val="212121"/>
                    <w:shd w:val="clear" w:color="auto" w:fill="FFFFFF"/>
                  </w:rPr>
                </w:rPrChange>
              </w:rPr>
              <w:fldChar w:fldCharType="end"/>
            </w:r>
          </w:ins>
          <w:customXmlInsRangeStart w:id="2680" w:author="Vladymyr Kozyr" w:date="2021-06-21T23:01:00Z"/>
        </w:sdtContent>
      </w:sdt>
      <w:customXmlInsRangeEnd w:id="2680"/>
      <w:ins w:id="2681" w:author="Fred Popowich" w:date="2021-07-15T15:16:00Z">
        <w:r w:rsidRPr="00CE178C">
          <w:rPr>
            <w:color w:val="212121"/>
            <w:shd w:val="clear" w:color="auto" w:fill="FFFFFF"/>
            <w:rPrChange w:id="2682" w:author="Vladymyr Kozyr" w:date="2021-07-31T19:40:00Z">
              <w:rPr>
                <w:color w:val="212121"/>
                <w:shd w:val="clear" w:color="auto" w:fill="FFFFFF"/>
              </w:rPr>
            </w:rPrChange>
          </w:rPr>
          <w:t xml:space="preserve">. </w:t>
        </w:r>
      </w:ins>
      <w:ins w:id="2683" w:author="Vladymyr Kozyr" w:date="2021-03-12T15:54:00Z">
        <w:r w:rsidR="00370AF1" w:rsidRPr="00CE178C">
          <w:rPr>
            <w:color w:val="212121"/>
            <w:shd w:val="clear" w:color="auto" w:fill="FFFFFF"/>
            <w:rPrChange w:id="2684" w:author="Vladymyr Kozyr" w:date="2021-07-31T19:40:00Z">
              <w:rPr>
                <w:color w:val="212121"/>
                <w:shd w:val="clear" w:color="auto" w:fill="FFFFFF"/>
              </w:rPr>
            </w:rPrChange>
          </w:rPr>
          <w:t xml:space="preserve"> </w:t>
        </w:r>
        <w:commentRangeStart w:id="2685"/>
        <w:del w:id="2686" w:author="Fred Popowich" w:date="2021-07-15T15:17:00Z">
          <w:r w:rsidR="00370AF1" w:rsidRPr="00CE178C" w:rsidDel="00180D5B">
            <w:rPr>
              <w:color w:val="212121"/>
              <w:shd w:val="clear" w:color="auto" w:fill="FFFFFF"/>
              <w:rPrChange w:id="2687" w:author="Vladymyr Kozyr" w:date="2021-07-31T19:40:00Z">
                <w:rPr>
                  <w:color w:val="212121"/>
                  <w:shd w:val="clear" w:color="auto" w:fill="FFFFFF"/>
                </w:rPr>
              </w:rPrChange>
            </w:rPr>
            <w:delText>most</w:delText>
          </w:r>
        </w:del>
      </w:ins>
      <w:ins w:id="2688" w:author="Fred Popowich" w:date="2021-07-15T15:17:00Z">
        <w:r w:rsidRPr="00CE178C">
          <w:rPr>
            <w:color w:val="212121"/>
            <w:shd w:val="clear" w:color="auto" w:fill="FFFFFF"/>
            <w:rPrChange w:id="2689" w:author="Vladymyr Kozyr" w:date="2021-07-31T19:40:00Z">
              <w:rPr>
                <w:color w:val="212121"/>
                <w:shd w:val="clear" w:color="auto" w:fill="FFFFFF"/>
              </w:rPr>
            </w:rPrChange>
          </w:rPr>
          <w:t xml:space="preserve">Figure </w:t>
        </w:r>
        <w:del w:id="2690" w:author="Volodymyr Kozyr" w:date="2021-07-21T13:01:00Z">
          <w:r w:rsidRPr="00CE178C" w:rsidDel="001F3934">
            <w:rPr>
              <w:color w:val="212121"/>
              <w:shd w:val="clear" w:color="auto" w:fill="FFFFFF"/>
              <w:rPrChange w:id="2691" w:author="Vladymyr Kozyr" w:date="2021-07-31T19:40:00Z">
                <w:rPr>
                  <w:color w:val="212121"/>
                  <w:shd w:val="clear" w:color="auto" w:fill="FFFFFF"/>
                </w:rPr>
              </w:rPrChange>
            </w:rPr>
            <w:delText>XXX</w:delText>
          </w:r>
        </w:del>
      </w:ins>
      <w:ins w:id="2692" w:author="Volodymyr Kozyr" w:date="2021-07-21T13:01:00Z">
        <w:r w:rsidR="001F3934" w:rsidRPr="00CE178C">
          <w:rPr>
            <w:color w:val="212121"/>
            <w:shd w:val="clear" w:color="auto" w:fill="FFFFFF"/>
            <w:rPrChange w:id="2693" w:author="Vladymyr Kozyr" w:date="2021-07-31T19:40:00Z">
              <w:rPr>
                <w:color w:val="212121"/>
                <w:shd w:val="clear" w:color="auto" w:fill="FFFFFF"/>
              </w:rPr>
            </w:rPrChange>
          </w:rPr>
          <w:t>2.3.1</w:t>
        </w:r>
      </w:ins>
      <w:ins w:id="2694" w:author="Fred Popowich" w:date="2021-07-15T15:17:00Z">
        <w:r w:rsidRPr="00CE178C">
          <w:rPr>
            <w:color w:val="212121"/>
            <w:shd w:val="clear" w:color="auto" w:fill="FFFFFF"/>
            <w:rPrChange w:id="2695" w:author="Vladymyr Kozyr" w:date="2021-07-31T19:40:00Z">
              <w:rPr>
                <w:color w:val="212121"/>
                <w:shd w:val="clear" w:color="auto" w:fill="FFFFFF"/>
              </w:rPr>
            </w:rPrChange>
          </w:rPr>
          <w:t xml:space="preserve"> </w:t>
        </w:r>
      </w:ins>
      <w:commentRangeEnd w:id="2685"/>
      <w:ins w:id="2696" w:author="Fred Popowich" w:date="2021-07-15T15:18:00Z">
        <w:r w:rsidRPr="00CE178C">
          <w:rPr>
            <w:rStyle w:val="CommentReference"/>
            <w:rPrChange w:id="2697" w:author="Vladymyr Kozyr" w:date="2021-07-31T19:40:00Z">
              <w:rPr>
                <w:rStyle w:val="CommentReference"/>
                <w:lang w:val="en-US"/>
              </w:rPr>
            </w:rPrChange>
          </w:rPr>
          <w:commentReference w:id="2685"/>
        </w:r>
      </w:ins>
      <w:ins w:id="2698" w:author="Vladymyr Kozyr" w:date="2021-03-12T15:54:00Z">
        <w:del w:id="2699" w:author="Fred Popowich" w:date="2021-07-15T15:17:00Z">
          <w:r w:rsidR="00370AF1" w:rsidRPr="00CE178C" w:rsidDel="00180D5B">
            <w:rPr>
              <w:color w:val="212121"/>
              <w:shd w:val="clear" w:color="auto" w:fill="FFFFFF"/>
              <w:rPrChange w:id="2700" w:author="Vladymyr Kozyr" w:date="2021-07-31T19:40:00Z">
                <w:rPr>
                  <w:color w:val="212121"/>
                  <w:shd w:val="clear" w:color="auto" w:fill="FFFFFF"/>
                </w:rPr>
              </w:rPrChange>
            </w:rPr>
            <w:delText xml:space="preserve">ly </w:delText>
          </w:r>
        </w:del>
        <w:r w:rsidR="00370AF1" w:rsidRPr="00CE178C">
          <w:rPr>
            <w:color w:val="212121"/>
            <w:shd w:val="clear" w:color="auto" w:fill="FFFFFF"/>
            <w:rPrChange w:id="2701" w:author="Vladymyr Kozyr" w:date="2021-07-31T19:40:00Z">
              <w:rPr>
                <w:color w:val="212121"/>
                <w:shd w:val="clear" w:color="auto" w:fill="FFFFFF"/>
              </w:rPr>
            </w:rPrChange>
          </w:rPr>
          <w:t xml:space="preserve">shows the difference between </w:t>
        </w:r>
      </w:ins>
      <w:ins w:id="2702" w:author="Fred Popowich" w:date="2021-07-15T15:17:00Z">
        <w:r w:rsidRPr="00CE178C">
          <w:rPr>
            <w:color w:val="212121"/>
            <w:shd w:val="clear" w:color="auto" w:fill="FFFFFF"/>
            <w:rPrChange w:id="2703" w:author="Vladymyr Kozyr" w:date="2021-07-31T19:40:00Z">
              <w:rPr>
                <w:color w:val="212121"/>
                <w:shd w:val="clear" w:color="auto" w:fill="FFFFFF"/>
              </w:rPr>
            </w:rPrChange>
          </w:rPr>
          <w:t xml:space="preserve">different </w:t>
        </w:r>
      </w:ins>
      <w:ins w:id="2704" w:author="Vladymyr Kozyr" w:date="2021-03-12T15:54:00Z">
        <w:r w:rsidR="00370AF1" w:rsidRPr="00CE178C">
          <w:rPr>
            <w:color w:val="212121"/>
            <w:shd w:val="clear" w:color="auto" w:fill="FFFFFF"/>
            <w:rPrChange w:id="2705" w:author="Vladymyr Kozyr" w:date="2021-07-31T19:40:00Z">
              <w:rPr>
                <w:color w:val="212121"/>
                <w:shd w:val="clear" w:color="auto" w:fill="FFFFFF"/>
              </w:rPr>
            </w:rPrChange>
          </w:rPr>
          <w:t>prediction algorithms, but the visualization part requires special attention. Authors used different colour coding to show results, and there is no extra information on the chart which distracts or confuses readers.</w:t>
        </w:r>
      </w:ins>
      <w:del w:id="2706" w:author="Vladymyr Kozyr" w:date="2021-03-12T15:54:00Z">
        <w:r w:rsidR="00916D02" w:rsidRPr="00CE178C" w:rsidDel="00370AF1">
          <w:rPr>
            <w:color w:val="212121"/>
            <w:shd w:val="clear" w:color="auto" w:fill="FFFFFF"/>
            <w:rPrChange w:id="2707" w:author="Vladymyr Kozyr" w:date="2021-07-31T19:40:00Z">
              <w:rPr>
                <w:color w:val="212121"/>
                <w:shd w:val="clear" w:color="auto" w:fill="FFFFFF"/>
              </w:rPr>
            </w:rPrChange>
          </w:rPr>
          <w:delText xml:space="preserve">The paper with time series prediction on stocks </w:delText>
        </w:r>
      </w:del>
      <w:del w:id="2708" w:author="Vladymyr Kozyr" w:date="2021-02-07T20:59:00Z">
        <w:r w:rsidR="00916D02" w:rsidRPr="00CE178C" w:rsidDel="00692B08">
          <w:rPr>
            <w:color w:val="212121"/>
            <w:shd w:val="clear" w:color="auto" w:fill="FFFFFF"/>
            <w:rPrChange w:id="2709" w:author="Vladymyr Kozyr" w:date="2021-07-31T19:40:00Z">
              <w:rPr>
                <w:color w:val="212121"/>
                <w:shd w:val="clear" w:color="auto" w:fill="FFFFFF"/>
              </w:rPr>
            </w:rPrChange>
          </w:rPr>
          <w:delText>[5]</w:delText>
        </w:r>
      </w:del>
      <w:del w:id="2710" w:author="Vladymyr Kozyr" w:date="2021-03-12T15:54:00Z">
        <w:r w:rsidR="00916D02" w:rsidRPr="00CE178C" w:rsidDel="00370AF1">
          <w:rPr>
            <w:color w:val="212121"/>
            <w:shd w:val="clear" w:color="auto" w:fill="FFFFFF"/>
            <w:rPrChange w:id="2711" w:author="Vladymyr Kozyr" w:date="2021-07-31T19:40:00Z">
              <w:rPr>
                <w:color w:val="212121"/>
                <w:shd w:val="clear" w:color="auto" w:fill="FFFFFF"/>
              </w:rPr>
            </w:rPrChange>
          </w:rPr>
          <w:delText xml:space="preserve"> mostly shows the difference between prediction algorithms, but the visualization part requires special attention. Authors used distinct color coding to show results, there is no extra information on the chart which distracts or confuses readers</w:delText>
        </w:r>
      </w:del>
      <w:del w:id="2712" w:author="Vladymyr Kozyr" w:date="2021-03-12T15:55:00Z">
        <w:r w:rsidR="00916D02" w:rsidRPr="00CE178C" w:rsidDel="00370AF1">
          <w:rPr>
            <w:color w:val="212121"/>
            <w:shd w:val="clear" w:color="auto" w:fill="FFFFFF"/>
            <w:rPrChange w:id="2713" w:author="Vladymyr Kozyr" w:date="2021-07-31T19:40:00Z">
              <w:rPr>
                <w:color w:val="212121"/>
                <w:shd w:val="clear" w:color="auto" w:fill="FFFFFF"/>
              </w:rPr>
            </w:rPrChange>
          </w:rPr>
          <w:delText>.</w:delText>
        </w:r>
      </w:del>
    </w:p>
    <w:p w14:paraId="1DC074A8" w14:textId="7F690DD8" w:rsidR="00916D02" w:rsidRPr="00CE178C" w:rsidRDefault="00916D02" w:rsidP="005759ED">
      <w:pPr>
        <w:pStyle w:val="1Para"/>
        <w:jc w:val="center"/>
        <w:rPr>
          <w:rFonts w:ascii="Times New Roman" w:hAnsi="Times New Roman" w:cs="Times New Roman"/>
          <w:sz w:val="24"/>
          <w:szCs w:val="24"/>
          <w:rPrChange w:id="2714" w:author="Vladymyr Kozyr" w:date="2021-07-31T19:40:00Z">
            <w:rPr>
              <w:rFonts w:ascii="Times New Roman" w:hAnsi="Times New Roman" w:cs="Times New Roman"/>
              <w:sz w:val="24"/>
              <w:szCs w:val="24"/>
            </w:rPr>
          </w:rPrChange>
        </w:rPr>
      </w:pPr>
      <w:r w:rsidRPr="00CE178C">
        <w:rPr>
          <w:color w:val="212121"/>
          <w:bdr w:val="none" w:sz="0" w:space="0" w:color="auto" w:frame="1"/>
          <w:shd w:val="clear" w:color="auto" w:fill="FFFFFF"/>
          <w:rPrChange w:id="2715" w:author="Vladymyr Kozyr" w:date="2021-07-31T19:40:00Z">
            <w:rPr>
              <w:noProof/>
              <w:color w:val="212121"/>
              <w:bdr w:val="none" w:sz="0" w:space="0" w:color="auto" w:frame="1"/>
              <w:shd w:val="clear" w:color="auto" w:fill="FFFFFF"/>
            </w:rPr>
          </w:rPrChange>
        </w:rPr>
        <w:drawing>
          <wp:inline distT="0" distB="0" distL="0" distR="0" wp14:anchorId="53DC5082" wp14:editId="14B1ADE6">
            <wp:extent cx="4562475" cy="2781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2475" cy="2781300"/>
                    </a:xfrm>
                    <a:prstGeom prst="rect">
                      <a:avLst/>
                    </a:prstGeom>
                    <a:noFill/>
                    <a:ln>
                      <a:noFill/>
                    </a:ln>
                  </pic:spPr>
                </pic:pic>
              </a:graphicData>
            </a:graphic>
          </wp:inline>
        </w:drawing>
      </w:r>
    </w:p>
    <w:p w14:paraId="1620D28C" w14:textId="025BD3E2" w:rsidR="00916D02" w:rsidRPr="00CE178C" w:rsidRDefault="005759ED" w:rsidP="005759ED">
      <w:pPr>
        <w:pStyle w:val="1Para"/>
        <w:jc w:val="center"/>
        <w:rPr>
          <w:rFonts w:cs="Arial"/>
          <w:rPrChange w:id="2716" w:author="Vladymyr Kozyr" w:date="2021-07-31T19:40:00Z">
            <w:rPr>
              <w:rFonts w:cs="Arial"/>
              <w:sz w:val="24"/>
              <w:szCs w:val="24"/>
            </w:rPr>
          </w:rPrChange>
        </w:rPr>
      </w:pPr>
      <w:r w:rsidRPr="00CE178C">
        <w:rPr>
          <w:rFonts w:cs="Arial"/>
          <w:rPrChange w:id="2717" w:author="Vladymyr Kozyr" w:date="2021-07-31T19:40:00Z">
            <w:rPr>
              <w:rFonts w:cs="Arial"/>
              <w:sz w:val="24"/>
              <w:szCs w:val="24"/>
            </w:rPr>
          </w:rPrChange>
        </w:rPr>
        <w:t>Figure 2.3.1</w:t>
      </w:r>
    </w:p>
    <w:p w14:paraId="0439FAE3" w14:textId="532DB79D" w:rsidR="00916D02" w:rsidRPr="00CE178C" w:rsidRDefault="00370AF1">
      <w:pPr>
        <w:pStyle w:val="1Para"/>
        <w:ind w:firstLine="0"/>
        <w:rPr>
          <w:color w:val="212121"/>
          <w:shd w:val="clear" w:color="auto" w:fill="FFFFFF"/>
          <w:rPrChange w:id="2718" w:author="Vladymyr Kozyr" w:date="2021-07-31T19:40:00Z">
            <w:rPr>
              <w:color w:val="212121"/>
              <w:shd w:val="clear" w:color="auto" w:fill="FFFFFF"/>
            </w:rPr>
          </w:rPrChange>
        </w:rPr>
        <w:pPrChange w:id="2719" w:author="Vladymyr Kozyr" w:date="2021-03-15T21:50:00Z">
          <w:pPr>
            <w:pStyle w:val="1Para"/>
          </w:pPr>
        </w:pPrChange>
      </w:pPr>
      <w:ins w:id="2720" w:author="Vladymyr Kozyr" w:date="2021-03-12T15:59:00Z">
        <w:r w:rsidRPr="00CE178C">
          <w:rPr>
            <w:color w:val="212121"/>
            <w:shd w:val="clear" w:color="auto" w:fill="FFFFFF"/>
            <w:rPrChange w:id="2721" w:author="Vladymyr Kozyr" w:date="2021-07-31T19:40:00Z">
              <w:rPr>
                <w:color w:val="212121"/>
                <w:shd w:val="clear" w:color="auto" w:fill="FFFFFF"/>
              </w:rPr>
            </w:rPrChange>
          </w:rPr>
          <w:t xml:space="preserve">IDMVis </w:t>
        </w:r>
      </w:ins>
      <w:customXmlInsRangeStart w:id="2722" w:author="Vladymyr Kozyr" w:date="2021-06-21T23:02:00Z"/>
      <w:sdt>
        <w:sdtPr>
          <w:rPr>
            <w:color w:val="212121"/>
            <w:shd w:val="clear" w:color="auto" w:fill="FFFFFF"/>
            <w:rPrChange w:id="2723" w:author="Vladymyr Kozyr" w:date="2021-07-31T19:40:00Z">
              <w:rPr>
                <w:color w:val="212121"/>
                <w:shd w:val="clear" w:color="auto" w:fill="FFFFFF"/>
              </w:rPr>
            </w:rPrChange>
          </w:rPr>
          <w:id w:val="-1422482611"/>
          <w:citation/>
        </w:sdtPr>
        <w:sdtEndPr>
          <w:rPr>
            <w:rPrChange w:id="2724" w:author="Vladymyr Kozyr" w:date="2021-07-31T19:40:00Z">
              <w:rPr/>
            </w:rPrChange>
          </w:rPr>
        </w:sdtEndPr>
        <w:sdtContent>
          <w:customXmlInsRangeEnd w:id="2722"/>
          <w:ins w:id="2725" w:author="Vladymyr Kozyr" w:date="2021-06-21T23:02:00Z">
            <w:r w:rsidR="00E024A1" w:rsidRPr="00CE178C">
              <w:rPr>
                <w:color w:val="212121"/>
                <w:shd w:val="clear" w:color="auto" w:fill="FFFFFF"/>
                <w:rPrChange w:id="2726" w:author="Vladymyr Kozyr" w:date="2021-07-31T19:40:00Z">
                  <w:rPr>
                    <w:color w:val="212121"/>
                    <w:shd w:val="clear" w:color="auto" w:fill="FFFFFF"/>
                  </w:rPr>
                </w:rPrChange>
              </w:rPr>
              <w:fldChar w:fldCharType="begin"/>
            </w:r>
            <w:r w:rsidR="00E024A1" w:rsidRPr="00CE178C">
              <w:rPr>
                <w:color w:val="212121"/>
                <w:shd w:val="clear" w:color="auto" w:fill="FFFFFF"/>
                <w:rPrChange w:id="2727" w:author="Vladymyr Kozyr" w:date="2021-07-31T19:40:00Z">
                  <w:rPr>
                    <w:color w:val="212121"/>
                    <w:shd w:val="clear" w:color="auto" w:fill="FFFFFF"/>
                  </w:rPr>
                </w:rPrChange>
              </w:rPr>
              <w:instrText xml:space="preserve"> CITATION Yix18 \l 4105 </w:instrText>
            </w:r>
          </w:ins>
          <w:r w:rsidR="00E024A1" w:rsidRPr="00CE178C">
            <w:rPr>
              <w:color w:val="212121"/>
              <w:shd w:val="clear" w:color="auto" w:fill="FFFFFF"/>
              <w:rPrChange w:id="2728" w:author="Vladymyr Kozyr" w:date="2021-07-31T19:40:00Z">
                <w:rPr>
                  <w:color w:val="212121"/>
                  <w:shd w:val="clear" w:color="auto" w:fill="FFFFFF"/>
                </w:rPr>
              </w:rPrChange>
            </w:rPr>
            <w:fldChar w:fldCharType="separate"/>
          </w:r>
          <w:r w:rsidR="008B60A9" w:rsidRPr="008B60A9">
            <w:rPr>
              <w:noProof/>
              <w:color w:val="212121"/>
              <w:shd w:val="clear" w:color="auto" w:fill="FFFFFF"/>
            </w:rPr>
            <w:t>[1]</w:t>
          </w:r>
          <w:ins w:id="2729" w:author="Vladymyr Kozyr" w:date="2021-06-21T23:02:00Z">
            <w:r w:rsidR="00E024A1" w:rsidRPr="00CE178C">
              <w:rPr>
                <w:color w:val="212121"/>
                <w:shd w:val="clear" w:color="auto" w:fill="FFFFFF"/>
                <w:rPrChange w:id="2730" w:author="Vladymyr Kozyr" w:date="2021-07-31T19:40:00Z">
                  <w:rPr>
                    <w:color w:val="212121"/>
                    <w:shd w:val="clear" w:color="auto" w:fill="FFFFFF"/>
                  </w:rPr>
                </w:rPrChange>
              </w:rPr>
              <w:fldChar w:fldCharType="end"/>
            </w:r>
          </w:ins>
          <w:customXmlInsRangeStart w:id="2731" w:author="Vladymyr Kozyr" w:date="2021-06-21T23:02:00Z"/>
        </w:sdtContent>
      </w:sdt>
      <w:customXmlInsRangeEnd w:id="2731"/>
      <w:ins w:id="2732" w:author="Vladymyr Kozyr" w:date="2021-03-12T15:59:00Z">
        <w:r w:rsidRPr="00CE178C">
          <w:rPr>
            <w:color w:val="212121"/>
            <w:shd w:val="clear" w:color="auto" w:fill="FFFFFF"/>
            <w:rPrChange w:id="2733" w:author="Vladymyr Kozyr" w:date="2021-07-31T19:40:00Z">
              <w:rPr>
                <w:color w:val="212121"/>
                <w:shd w:val="clear" w:color="auto" w:fill="FFFFFF"/>
              </w:rPr>
            </w:rPrChange>
          </w:rPr>
          <w:t xml:space="preserve">: </w:t>
        </w:r>
      </w:ins>
      <w:ins w:id="2734" w:author="Fred Popowich" w:date="2021-07-15T15:19:00Z">
        <w:r w:rsidR="003E1581" w:rsidRPr="00CE178C">
          <w:rPr>
            <w:color w:val="212121"/>
            <w:shd w:val="clear" w:color="auto" w:fill="FFFFFF"/>
            <w:rPrChange w:id="2735" w:author="Vladymyr Kozyr" w:date="2021-07-31T19:40:00Z">
              <w:rPr>
                <w:color w:val="212121"/>
                <w:shd w:val="clear" w:color="auto" w:fill="FFFFFF"/>
              </w:rPr>
            </w:rPrChange>
          </w:rPr>
          <w:t xml:space="preserve">is </w:t>
        </w:r>
      </w:ins>
      <w:ins w:id="2736" w:author="Vladymyr Kozyr" w:date="2021-03-12T15:59:00Z">
        <w:r w:rsidRPr="00CE178C">
          <w:rPr>
            <w:color w:val="212121"/>
            <w:shd w:val="clear" w:color="auto" w:fill="FFFFFF"/>
            <w:rPrChange w:id="2737" w:author="Vladymyr Kozyr" w:date="2021-07-31T19:40:00Z">
              <w:rPr>
                <w:color w:val="212121"/>
                <w:shd w:val="clear" w:color="auto" w:fill="FFFFFF"/>
              </w:rPr>
            </w:rPrChange>
          </w:rPr>
          <w:t xml:space="preserve">a visualization tool </w:t>
        </w:r>
        <w:del w:id="2738" w:author="Fred Popowich" w:date="2021-07-15T15:20:00Z">
          <w:r w:rsidRPr="00CE178C" w:rsidDel="003E1581">
            <w:rPr>
              <w:color w:val="212121"/>
              <w:shd w:val="clear" w:color="auto" w:fill="FFFFFF"/>
              <w:rPrChange w:id="2739" w:author="Vladymyr Kozyr" w:date="2021-07-31T19:40:00Z">
                <w:rPr>
                  <w:color w:val="212121"/>
                  <w:shd w:val="clear" w:color="auto" w:fill="FFFFFF"/>
                </w:rPr>
              </w:rPrChange>
            </w:rPr>
            <w:delText xml:space="preserve">for a patient with diabetes </w:delText>
          </w:r>
        </w:del>
        <w:r w:rsidRPr="00CE178C">
          <w:rPr>
            <w:color w:val="212121"/>
            <w:shd w:val="clear" w:color="auto" w:fill="FFFFFF"/>
            <w:rPrChange w:id="2740" w:author="Vladymyr Kozyr" w:date="2021-07-31T19:40:00Z">
              <w:rPr>
                <w:color w:val="212121"/>
                <w:shd w:val="clear" w:color="auto" w:fill="FFFFFF"/>
              </w:rPr>
            </w:rPrChange>
          </w:rPr>
          <w:t>that shows multidimensional interrelated data during the day</w:t>
        </w:r>
      </w:ins>
      <w:ins w:id="2741" w:author="Fred Popowich" w:date="2021-07-15T15:20:00Z">
        <w:r w:rsidR="003E1581" w:rsidRPr="00CE178C">
          <w:rPr>
            <w:color w:val="212121"/>
            <w:shd w:val="clear" w:color="auto" w:fill="FFFFFF"/>
            <w:rPrChange w:id="2742" w:author="Vladymyr Kozyr" w:date="2021-07-31T19:40:00Z">
              <w:rPr>
                <w:color w:val="212121"/>
                <w:shd w:val="clear" w:color="auto" w:fill="FFFFFF"/>
              </w:rPr>
            </w:rPrChange>
          </w:rPr>
          <w:t xml:space="preserve"> for patients with diabetes</w:t>
        </w:r>
      </w:ins>
      <w:ins w:id="2743" w:author="Vladymyr Kozyr" w:date="2021-03-12T15:59:00Z">
        <w:r w:rsidRPr="00CE178C">
          <w:rPr>
            <w:color w:val="212121"/>
            <w:shd w:val="clear" w:color="auto" w:fill="FFFFFF"/>
            <w:rPrChange w:id="2744" w:author="Vladymyr Kozyr" w:date="2021-07-31T19:40:00Z">
              <w:rPr>
                <w:color w:val="212121"/>
                <w:shd w:val="clear" w:color="auto" w:fill="FFFFFF"/>
              </w:rPr>
            </w:rPrChange>
          </w:rPr>
          <w:t xml:space="preserve">. </w:t>
        </w:r>
        <w:commentRangeStart w:id="2745"/>
        <w:r w:rsidRPr="00CE178C">
          <w:rPr>
            <w:color w:val="212121"/>
            <w:shd w:val="clear" w:color="auto" w:fill="FFFFFF"/>
            <w:rPrChange w:id="2746" w:author="Vladymyr Kozyr" w:date="2021-07-31T19:40:00Z">
              <w:rPr>
                <w:color w:val="212121"/>
                <w:shd w:val="clear" w:color="auto" w:fill="FFFFFF"/>
              </w:rPr>
            </w:rPrChange>
          </w:rPr>
          <w:t xml:space="preserve">IDMVis includes a novel technique for folding and aligning records by dual sentinel events and scaling the intermediate timeline. </w:t>
        </w:r>
      </w:ins>
      <w:commentRangeEnd w:id="2745"/>
      <w:r w:rsidR="003E1581" w:rsidRPr="00CE178C">
        <w:rPr>
          <w:rStyle w:val="CommentReference"/>
          <w:rPrChange w:id="2747" w:author="Vladymyr Kozyr" w:date="2021-07-31T19:40:00Z">
            <w:rPr>
              <w:rStyle w:val="CommentReference"/>
              <w:lang w:val="en-US"/>
            </w:rPr>
          </w:rPrChange>
        </w:rPr>
        <w:commentReference w:id="2745"/>
      </w:r>
      <w:commentRangeStart w:id="2748"/>
      <w:ins w:id="2749" w:author="Vladymyr Kozyr" w:date="2021-03-12T15:59:00Z">
        <w:r w:rsidRPr="00CE178C">
          <w:rPr>
            <w:color w:val="212121"/>
            <w:shd w:val="clear" w:color="auto" w:fill="FFFFFF"/>
            <w:rPrChange w:id="2750" w:author="Vladymyr Kozyr" w:date="2021-07-31T19:40:00Z">
              <w:rPr>
                <w:color w:val="212121"/>
                <w:shd w:val="clear" w:color="auto" w:fill="FFFFFF"/>
              </w:rPr>
            </w:rPrChange>
          </w:rPr>
          <w:t xml:space="preserve">The designed tool helps doctors track the state of patients' important parameters and detect anomalies. </w:t>
        </w:r>
      </w:ins>
      <w:commentRangeEnd w:id="2748"/>
      <w:r w:rsidR="003E1581" w:rsidRPr="00CE178C">
        <w:rPr>
          <w:rStyle w:val="CommentReference"/>
          <w:rPrChange w:id="2751" w:author="Vladymyr Kozyr" w:date="2021-07-31T19:40:00Z">
            <w:rPr>
              <w:rStyle w:val="CommentReference"/>
              <w:lang w:val="en-US"/>
            </w:rPr>
          </w:rPrChange>
        </w:rPr>
        <w:commentReference w:id="2748"/>
      </w:r>
      <w:ins w:id="2752" w:author="Vladymyr Kozyr" w:date="2021-03-12T15:59:00Z">
        <w:r w:rsidRPr="00CE178C">
          <w:rPr>
            <w:color w:val="212121"/>
            <w:shd w:val="clear" w:color="auto" w:fill="FFFFFF"/>
            <w:rPrChange w:id="2753" w:author="Vladymyr Kozyr" w:date="2021-07-31T19:40:00Z">
              <w:rPr>
                <w:color w:val="212121"/>
                <w:shd w:val="clear" w:color="auto" w:fill="FFFFFF"/>
              </w:rPr>
            </w:rPrChange>
          </w:rPr>
          <w:t xml:space="preserve">After that, doctors use it as a decision support tool for the treatment of diabetes. </w:t>
        </w:r>
        <w:commentRangeStart w:id="2754"/>
        <w:r w:rsidRPr="00CE178C">
          <w:rPr>
            <w:color w:val="212121"/>
            <w:shd w:val="clear" w:color="auto" w:fill="FFFFFF"/>
            <w:rPrChange w:id="2755" w:author="Vladymyr Kozyr" w:date="2021-07-31T19:40:00Z">
              <w:rPr>
                <w:color w:val="212121"/>
                <w:shd w:val="clear" w:color="auto" w:fill="FFFFFF"/>
              </w:rPr>
            </w:rPrChange>
          </w:rPr>
          <w:t>Six clinicians evaluated design decisions positively</w:t>
        </w:r>
      </w:ins>
      <w:del w:id="2756" w:author="Vladymyr Kozyr" w:date="2021-03-12T15:59:00Z">
        <w:r w:rsidR="00916D02" w:rsidRPr="00CE178C" w:rsidDel="00370AF1">
          <w:rPr>
            <w:color w:val="212121"/>
            <w:shd w:val="clear" w:color="auto" w:fill="FFFFFF"/>
            <w:rPrChange w:id="2757" w:author="Vladymyr Kozyr" w:date="2021-07-31T19:40:00Z">
              <w:rPr>
                <w:color w:val="212121"/>
                <w:shd w:val="clear" w:color="auto" w:fill="FFFFFF"/>
              </w:rPr>
            </w:rPrChange>
          </w:rPr>
          <w:delText xml:space="preserve">IDMVis </w:delText>
        </w:r>
      </w:del>
      <w:del w:id="2758" w:author="Vladymyr Kozyr" w:date="2021-02-07T20:59:00Z">
        <w:r w:rsidR="00916D02" w:rsidRPr="00CE178C" w:rsidDel="00692B08">
          <w:rPr>
            <w:color w:val="212121"/>
            <w:shd w:val="clear" w:color="auto" w:fill="FFFFFF"/>
            <w:rPrChange w:id="2759" w:author="Vladymyr Kozyr" w:date="2021-07-31T19:40:00Z">
              <w:rPr>
                <w:color w:val="212121"/>
                <w:shd w:val="clear" w:color="auto" w:fill="FFFFFF"/>
              </w:rPr>
            </w:rPrChange>
          </w:rPr>
          <w:delText>[8]</w:delText>
        </w:r>
      </w:del>
      <w:del w:id="2760" w:author="Vladymyr Kozyr" w:date="2021-03-12T15:59:00Z">
        <w:r w:rsidR="00916D02" w:rsidRPr="00CE178C" w:rsidDel="00370AF1">
          <w:rPr>
            <w:color w:val="212121"/>
            <w:shd w:val="clear" w:color="auto" w:fill="FFFFFF"/>
            <w:rPrChange w:id="2761" w:author="Vladymyr Kozyr" w:date="2021-07-31T19:40:00Z">
              <w:rPr>
                <w:color w:val="212121"/>
                <w:shd w:val="clear" w:color="auto" w:fill="FFFFFF"/>
              </w:rPr>
            </w:rPrChange>
          </w:rPr>
          <w:delText>: a visualization tool for a patient with diabetes which shows multidimensional interrelated data during the day. IDMVis includes a novel technique for folding and aligning records by dual sentinel events and scaling the intermediate timeline. It was designed to help doctors to track the state of important parameters of patients and to detect anomalies. After that it can be used as a decision support tool for treatment of diabetes. Design decisions were evaluated by six clinicians</w:delText>
        </w:r>
      </w:del>
      <w:r w:rsidR="00916D02" w:rsidRPr="00CE178C">
        <w:rPr>
          <w:color w:val="212121"/>
          <w:shd w:val="clear" w:color="auto" w:fill="FFFFFF"/>
          <w:rPrChange w:id="2762" w:author="Vladymyr Kozyr" w:date="2021-07-31T19:40:00Z">
            <w:rPr>
              <w:color w:val="212121"/>
              <w:shd w:val="clear" w:color="auto" w:fill="FFFFFF"/>
            </w:rPr>
          </w:rPrChange>
        </w:rPr>
        <w:t>.</w:t>
      </w:r>
      <w:commentRangeEnd w:id="2754"/>
      <w:r w:rsidR="003E1581" w:rsidRPr="00CE178C">
        <w:rPr>
          <w:rStyle w:val="CommentReference"/>
          <w:rPrChange w:id="2763" w:author="Vladymyr Kozyr" w:date="2021-07-31T19:40:00Z">
            <w:rPr>
              <w:rStyle w:val="CommentReference"/>
              <w:lang w:val="en-US"/>
            </w:rPr>
          </w:rPrChange>
        </w:rPr>
        <w:commentReference w:id="2754"/>
      </w:r>
    </w:p>
    <w:p w14:paraId="2FD766A7" w14:textId="7979AE37" w:rsidR="005759ED" w:rsidRPr="00CE178C" w:rsidRDefault="00370AF1">
      <w:pPr>
        <w:pStyle w:val="1Para"/>
        <w:ind w:firstLine="0"/>
        <w:rPr>
          <w:ins w:id="2764" w:author="Fred Popowich" w:date="2021-07-15T15:27:00Z"/>
          <w:color w:val="212121"/>
          <w:shd w:val="clear" w:color="auto" w:fill="FFFFFF"/>
          <w:rPrChange w:id="2765" w:author="Vladymyr Kozyr" w:date="2021-07-31T19:40:00Z">
            <w:rPr>
              <w:ins w:id="2766" w:author="Fred Popowich" w:date="2021-07-15T15:27:00Z"/>
              <w:color w:val="212121"/>
              <w:shd w:val="clear" w:color="auto" w:fill="FFFFFF"/>
            </w:rPr>
          </w:rPrChange>
        </w:rPr>
      </w:pPr>
      <w:ins w:id="2767" w:author="Vladymyr Kozyr" w:date="2021-03-12T16:06:00Z">
        <w:del w:id="2768" w:author="Fred Popowich" w:date="2021-07-15T15:25:00Z">
          <w:r w:rsidRPr="00CE178C" w:rsidDel="00C45B1A">
            <w:rPr>
              <w:color w:val="212121"/>
              <w:shd w:val="clear" w:color="auto" w:fill="FFFFFF"/>
              <w:rPrChange w:id="2769" w:author="Vladymyr Kozyr" w:date="2021-07-31T19:40:00Z">
                <w:rPr>
                  <w:color w:val="212121"/>
                  <w:shd w:val="clear" w:color="auto" w:fill="FFFFFF"/>
                </w:rPr>
              </w:rPrChange>
            </w:rPr>
            <w:delText>Papers discussed in this subsection mainly explain</w:delText>
          </w:r>
        </w:del>
      </w:ins>
      <w:ins w:id="2770" w:author="Fred Popowich" w:date="2021-07-15T15:25:00Z">
        <w:r w:rsidR="00C45B1A" w:rsidRPr="00CE178C">
          <w:rPr>
            <w:color w:val="212121"/>
            <w:shd w:val="clear" w:color="auto" w:fill="FFFFFF"/>
            <w:rPrChange w:id="2771" w:author="Vladymyr Kozyr" w:date="2021-07-31T19:40:00Z">
              <w:rPr>
                <w:color w:val="212121"/>
                <w:shd w:val="clear" w:color="auto" w:fill="FFFFFF"/>
              </w:rPr>
            </w:rPrChange>
          </w:rPr>
          <w:t>The work we have presented so far has generally focussed on</w:t>
        </w:r>
      </w:ins>
      <w:ins w:id="2772" w:author="Vladymyr Kozyr" w:date="2021-03-12T16:06:00Z">
        <w:r w:rsidRPr="00CE178C">
          <w:rPr>
            <w:color w:val="212121"/>
            <w:shd w:val="clear" w:color="auto" w:fill="FFFFFF"/>
            <w:rPrChange w:id="2773" w:author="Vladymyr Kozyr" w:date="2021-07-31T19:40:00Z">
              <w:rPr>
                <w:color w:val="212121"/>
                <w:shd w:val="clear" w:color="auto" w:fill="FFFFFF"/>
              </w:rPr>
            </w:rPrChange>
          </w:rPr>
          <w:t xml:space="preserve"> </w:t>
        </w:r>
        <w:commentRangeStart w:id="2774"/>
        <w:r w:rsidRPr="00CE178C">
          <w:rPr>
            <w:color w:val="212121"/>
            <w:shd w:val="clear" w:color="auto" w:fill="FFFFFF"/>
            <w:rPrChange w:id="2775" w:author="Vladymyr Kozyr" w:date="2021-07-31T19:40:00Z">
              <w:rPr>
                <w:color w:val="212121"/>
                <w:shd w:val="clear" w:color="auto" w:fill="FFFFFF"/>
              </w:rPr>
            </w:rPrChange>
          </w:rPr>
          <w:t>one visualization technique</w:t>
        </w:r>
      </w:ins>
      <w:commentRangeEnd w:id="2774"/>
      <w:r w:rsidR="00C45B1A" w:rsidRPr="00CE178C">
        <w:rPr>
          <w:rStyle w:val="CommentReference"/>
          <w:rPrChange w:id="2776" w:author="Vladymyr Kozyr" w:date="2021-07-31T19:40:00Z">
            <w:rPr>
              <w:rStyle w:val="CommentReference"/>
              <w:lang w:val="en-US"/>
            </w:rPr>
          </w:rPrChange>
        </w:rPr>
        <w:commentReference w:id="2774"/>
      </w:r>
      <w:ins w:id="2777" w:author="Vladymyr Kozyr" w:date="2021-03-12T16:06:00Z">
        <w:r w:rsidRPr="00CE178C">
          <w:rPr>
            <w:color w:val="212121"/>
            <w:shd w:val="clear" w:color="auto" w:fill="FFFFFF"/>
            <w:rPrChange w:id="2778" w:author="Vladymyr Kozyr" w:date="2021-07-31T19:40:00Z">
              <w:rPr>
                <w:color w:val="212121"/>
                <w:shd w:val="clear" w:color="auto" w:fill="FFFFFF"/>
              </w:rPr>
            </w:rPrChange>
          </w:rPr>
          <w:t xml:space="preserve">, but Sofia Semikina, in her thesis work, Stress Data Visualization </w:t>
        </w:r>
      </w:ins>
      <w:customXmlInsRangeStart w:id="2779" w:author="Vladymyr Kozyr" w:date="2021-06-21T23:02:00Z"/>
      <w:sdt>
        <w:sdtPr>
          <w:rPr>
            <w:color w:val="212121"/>
            <w:shd w:val="clear" w:color="auto" w:fill="FFFFFF"/>
            <w:rPrChange w:id="2780" w:author="Vladymyr Kozyr" w:date="2021-07-31T19:40:00Z">
              <w:rPr>
                <w:color w:val="212121"/>
                <w:shd w:val="clear" w:color="auto" w:fill="FFFFFF"/>
              </w:rPr>
            </w:rPrChange>
          </w:rPr>
          <w:id w:val="575170839"/>
          <w:citation/>
        </w:sdtPr>
        <w:sdtEndPr>
          <w:rPr>
            <w:rPrChange w:id="2781" w:author="Vladymyr Kozyr" w:date="2021-07-31T19:40:00Z">
              <w:rPr/>
            </w:rPrChange>
          </w:rPr>
        </w:sdtEndPr>
        <w:sdtContent>
          <w:customXmlInsRangeEnd w:id="2779"/>
          <w:ins w:id="2782" w:author="Vladymyr Kozyr" w:date="2021-06-21T23:02:00Z">
            <w:r w:rsidR="00E024A1" w:rsidRPr="00CE178C">
              <w:rPr>
                <w:color w:val="212121"/>
                <w:shd w:val="clear" w:color="auto" w:fill="FFFFFF"/>
                <w:rPrChange w:id="2783" w:author="Vladymyr Kozyr" w:date="2021-07-31T19:40:00Z">
                  <w:rPr>
                    <w:color w:val="212121"/>
                    <w:shd w:val="clear" w:color="auto" w:fill="FFFFFF"/>
                  </w:rPr>
                </w:rPrChange>
              </w:rPr>
              <w:fldChar w:fldCharType="begin"/>
            </w:r>
            <w:r w:rsidR="00E024A1" w:rsidRPr="00CE178C">
              <w:rPr>
                <w:color w:val="212121"/>
                <w:shd w:val="clear" w:color="auto" w:fill="FFFFFF"/>
                <w:rPrChange w:id="2784" w:author="Vladymyr Kozyr" w:date="2021-07-31T19:40:00Z">
                  <w:rPr>
                    <w:color w:val="212121"/>
                    <w:shd w:val="clear" w:color="auto" w:fill="FFFFFF"/>
                  </w:rPr>
                </w:rPrChange>
              </w:rPr>
              <w:instrText xml:space="preserve"> CITATION Sof14 \l 4105 </w:instrText>
            </w:r>
          </w:ins>
          <w:r w:rsidR="00E024A1" w:rsidRPr="00CE178C">
            <w:rPr>
              <w:color w:val="212121"/>
              <w:shd w:val="clear" w:color="auto" w:fill="FFFFFF"/>
              <w:rPrChange w:id="2785" w:author="Vladymyr Kozyr" w:date="2021-07-31T19:40:00Z">
                <w:rPr>
                  <w:color w:val="212121"/>
                  <w:shd w:val="clear" w:color="auto" w:fill="FFFFFF"/>
                </w:rPr>
              </w:rPrChange>
            </w:rPr>
            <w:fldChar w:fldCharType="separate"/>
          </w:r>
          <w:r w:rsidR="008B60A9" w:rsidRPr="008B60A9">
            <w:rPr>
              <w:noProof/>
              <w:color w:val="212121"/>
              <w:shd w:val="clear" w:color="auto" w:fill="FFFFFF"/>
            </w:rPr>
            <w:t>[7]</w:t>
          </w:r>
          <w:ins w:id="2786" w:author="Vladymyr Kozyr" w:date="2021-06-21T23:02:00Z">
            <w:r w:rsidR="00E024A1" w:rsidRPr="00CE178C">
              <w:rPr>
                <w:color w:val="212121"/>
                <w:shd w:val="clear" w:color="auto" w:fill="FFFFFF"/>
                <w:rPrChange w:id="2787" w:author="Vladymyr Kozyr" w:date="2021-07-31T19:40:00Z">
                  <w:rPr>
                    <w:color w:val="212121"/>
                    <w:shd w:val="clear" w:color="auto" w:fill="FFFFFF"/>
                  </w:rPr>
                </w:rPrChange>
              </w:rPr>
              <w:fldChar w:fldCharType="end"/>
            </w:r>
          </w:ins>
          <w:customXmlInsRangeStart w:id="2788" w:author="Vladymyr Kozyr" w:date="2021-06-21T23:02:00Z"/>
        </w:sdtContent>
      </w:sdt>
      <w:customXmlInsRangeEnd w:id="2788"/>
      <w:ins w:id="2789" w:author="Vladymyr Kozyr" w:date="2021-03-12T16:06:00Z">
        <w:r w:rsidRPr="00CE178C">
          <w:rPr>
            <w:color w:val="212121"/>
            <w:shd w:val="clear" w:color="auto" w:fill="FFFFFF"/>
            <w:rPrChange w:id="2790" w:author="Vladymyr Kozyr" w:date="2021-07-31T19:40:00Z">
              <w:rPr>
                <w:color w:val="212121"/>
                <w:shd w:val="clear" w:color="auto" w:fill="FFFFFF"/>
              </w:rPr>
            </w:rPrChange>
          </w:rPr>
          <w:t xml:space="preserve">, compares methods of visualizing the same data in various amounts of charts and </w:t>
        </w:r>
        <w:r w:rsidRPr="00CE178C">
          <w:rPr>
            <w:color w:val="212121"/>
            <w:shd w:val="clear" w:color="auto" w:fill="FFFFFF"/>
            <w:rPrChange w:id="2791" w:author="Vladymyr Kozyr" w:date="2021-07-31T19:40:00Z">
              <w:rPr>
                <w:color w:val="212121"/>
                <w:shd w:val="clear" w:color="auto" w:fill="FFFFFF"/>
              </w:rPr>
            </w:rPrChange>
          </w:rPr>
          <w:lastRenderedPageBreak/>
          <w:t xml:space="preserve">diagrams of different types. </w:t>
        </w:r>
        <w:commentRangeStart w:id="2792"/>
        <w:r w:rsidRPr="00CE178C">
          <w:rPr>
            <w:color w:val="212121"/>
            <w:shd w:val="clear" w:color="auto" w:fill="FFFFFF"/>
            <w:rPrChange w:id="2793" w:author="Vladymyr Kozyr" w:date="2021-07-31T19:40:00Z">
              <w:rPr>
                <w:color w:val="212121"/>
                <w:shd w:val="clear" w:color="auto" w:fill="FFFFFF"/>
              </w:rPr>
            </w:rPrChange>
          </w:rPr>
          <w:t>She uses bar charts, line charts, pie charts, spiral charts.  Sofia Semikina also includes users' studies in her work, showing which particular visualization users understand better than others.</w:t>
        </w:r>
      </w:ins>
      <w:commentRangeEnd w:id="2792"/>
      <w:r w:rsidR="00C45B1A" w:rsidRPr="00CE178C">
        <w:rPr>
          <w:rStyle w:val="CommentReference"/>
          <w:rPrChange w:id="2794" w:author="Vladymyr Kozyr" w:date="2021-07-31T19:40:00Z">
            <w:rPr>
              <w:rStyle w:val="CommentReference"/>
              <w:lang w:val="en-US"/>
            </w:rPr>
          </w:rPrChange>
        </w:rPr>
        <w:commentReference w:id="2792"/>
      </w:r>
      <w:del w:id="2795" w:author="Vladymyr Kozyr" w:date="2021-03-12T16:06:00Z">
        <w:r w:rsidR="005759ED" w:rsidRPr="00CE178C" w:rsidDel="00370AF1">
          <w:rPr>
            <w:color w:val="212121"/>
            <w:shd w:val="clear" w:color="auto" w:fill="FFFFFF"/>
            <w:rPrChange w:id="2796" w:author="Vladymyr Kozyr" w:date="2021-07-31T19:40:00Z">
              <w:rPr>
                <w:color w:val="212121"/>
                <w:shd w:val="clear" w:color="auto" w:fill="FFFFFF"/>
              </w:rPr>
            </w:rPrChange>
          </w:rPr>
          <w:delText xml:space="preserve">Papers discussed in this subsection are mostly explaining one visualization technique, but Sofia Semikina in her thesis work </w:delText>
        </w:r>
        <w:r w:rsidR="005759ED" w:rsidRPr="00CE178C" w:rsidDel="00370AF1">
          <w:rPr>
            <w:rPrChange w:id="2797" w:author="Vladymyr Kozyr" w:date="2021-07-31T19:40:00Z">
              <w:rPr/>
            </w:rPrChange>
          </w:rPr>
          <w:delText xml:space="preserve">Stress Data Visualization compares methods of visualizing the same data in various amount of charts and diagrams of different types. She uses bar charts, line </w:delText>
        </w:r>
        <w:r w:rsidR="00C10319" w:rsidRPr="00CE178C" w:rsidDel="00370AF1">
          <w:rPr>
            <w:rPrChange w:id="2798" w:author="Vladymyr Kozyr" w:date="2021-07-31T19:40:00Z">
              <w:rPr/>
            </w:rPrChange>
          </w:rPr>
          <w:delText>charts</w:delText>
        </w:r>
        <w:r w:rsidR="005759ED" w:rsidRPr="00CE178C" w:rsidDel="00370AF1">
          <w:rPr>
            <w:rPrChange w:id="2799" w:author="Vladymyr Kozyr" w:date="2021-07-31T19:40:00Z">
              <w:rPr/>
            </w:rPrChange>
          </w:rPr>
          <w:delText>, pie charts, spiral charts</w:delText>
        </w:r>
        <w:r w:rsidR="00C10319" w:rsidRPr="00CE178C" w:rsidDel="00370AF1">
          <w:rPr>
            <w:rPrChange w:id="2800" w:author="Vladymyr Kozyr" w:date="2021-07-31T19:40:00Z">
              <w:rPr/>
            </w:rPrChange>
          </w:rPr>
          <w:delText>.</w:delText>
        </w:r>
        <w:r w:rsidR="00E22473" w:rsidRPr="00CE178C" w:rsidDel="00370AF1">
          <w:rPr>
            <w:rPrChange w:id="2801" w:author="Vladymyr Kozyr" w:date="2021-07-31T19:40:00Z">
              <w:rPr/>
            </w:rPrChange>
          </w:rPr>
          <w:delText xml:space="preserve"> </w:delText>
        </w:r>
        <w:r w:rsidR="00C10319" w:rsidRPr="00CE178C" w:rsidDel="00370AF1">
          <w:rPr>
            <w:rPrChange w:id="2802" w:author="Vladymyr Kozyr" w:date="2021-07-31T19:40:00Z">
              <w:rPr/>
            </w:rPrChange>
          </w:rPr>
          <w:delText>There is also user study involved in her work which shows in the end which visualization particular users understand better.</w:delText>
        </w:r>
      </w:del>
    </w:p>
    <w:p w14:paraId="57BCAD40" w14:textId="65838D64" w:rsidR="00C45B1A" w:rsidRPr="00CE178C" w:rsidRDefault="00C45B1A">
      <w:pPr>
        <w:pStyle w:val="1Para"/>
        <w:ind w:firstLine="0"/>
        <w:rPr>
          <w:rFonts w:ascii="Times New Roman" w:hAnsi="Times New Roman" w:cs="Times New Roman"/>
          <w:sz w:val="24"/>
          <w:szCs w:val="24"/>
          <w:rPrChange w:id="2803" w:author="Vladymyr Kozyr" w:date="2021-07-31T19:40:00Z">
            <w:rPr>
              <w:rFonts w:ascii="Times New Roman" w:hAnsi="Times New Roman" w:cs="Times New Roman"/>
              <w:sz w:val="24"/>
              <w:szCs w:val="24"/>
            </w:rPr>
          </w:rPrChange>
        </w:rPr>
        <w:pPrChange w:id="2804" w:author="Vladymyr Kozyr" w:date="2021-03-15T21:50:00Z">
          <w:pPr>
            <w:pStyle w:val="1Para"/>
          </w:pPr>
        </w:pPrChange>
      </w:pPr>
      <w:ins w:id="2805" w:author="Fred Popowich" w:date="2021-07-15T15:27:00Z">
        <w:r w:rsidRPr="00CE178C">
          <w:rPr>
            <w:color w:val="212121"/>
            <w:shd w:val="clear" w:color="auto" w:fill="FFFFFF"/>
            <w:rPrChange w:id="2806" w:author="Vladymyr Kozyr" w:date="2021-07-31T19:40:00Z">
              <w:rPr>
                <w:color w:val="212121"/>
                <w:shd w:val="clear" w:color="auto" w:fill="FFFFFF"/>
              </w:rPr>
            </w:rPrChange>
          </w:rPr>
          <w:t>We hav</w:t>
        </w:r>
      </w:ins>
      <w:ins w:id="2807" w:author="Fred Popowich" w:date="2021-07-15T15:28:00Z">
        <w:r w:rsidRPr="00CE178C">
          <w:rPr>
            <w:color w:val="212121"/>
            <w:shd w:val="clear" w:color="auto" w:fill="FFFFFF"/>
            <w:rPrChange w:id="2808" w:author="Vladymyr Kozyr" w:date="2021-07-31T19:40:00Z">
              <w:rPr>
                <w:color w:val="212121"/>
                <w:shd w:val="clear" w:color="auto" w:fill="FFFFFF"/>
              </w:rPr>
            </w:rPrChange>
          </w:rPr>
          <w:t xml:space="preserve">e now seen several approaches to visualization, which can provide the basis for our </w:t>
        </w:r>
      </w:ins>
      <w:ins w:id="2809" w:author="Fred Popowich" w:date="2021-07-15T15:29:00Z">
        <w:r w:rsidRPr="00CE178C">
          <w:rPr>
            <w:color w:val="212121"/>
            <w:shd w:val="clear" w:color="auto" w:fill="FFFFFF"/>
            <w:rPrChange w:id="2810" w:author="Vladymyr Kozyr" w:date="2021-07-31T19:40:00Z">
              <w:rPr>
                <w:color w:val="212121"/>
                <w:shd w:val="clear" w:color="auto" w:fill="FFFFFF"/>
              </w:rPr>
            </w:rPrChange>
          </w:rPr>
          <w:t>investigations in fisheries data. We can now turn our attention to the spe</w:t>
        </w:r>
      </w:ins>
      <w:ins w:id="2811" w:author="Fred Popowich" w:date="2021-07-15T15:30:00Z">
        <w:r w:rsidRPr="00CE178C">
          <w:rPr>
            <w:color w:val="212121"/>
            <w:shd w:val="clear" w:color="auto" w:fill="FFFFFF"/>
            <w:rPrChange w:id="2812" w:author="Vladymyr Kozyr" w:date="2021-07-31T19:40:00Z">
              <w:rPr>
                <w:color w:val="212121"/>
                <w:shd w:val="clear" w:color="auto" w:fill="FFFFFF"/>
              </w:rPr>
            </w:rPrChange>
          </w:rPr>
          <w:t>cific tasks of interest for our investigations into fisheries data.</w:t>
        </w:r>
      </w:ins>
    </w:p>
    <w:p w14:paraId="71C3D089" w14:textId="40689E2B" w:rsidR="00916D02" w:rsidRPr="00CE178C" w:rsidRDefault="00C10319" w:rsidP="00C10319">
      <w:pPr>
        <w:pStyle w:val="Heading1"/>
        <w:rPr>
          <w:b w:val="0"/>
          <w:bCs/>
          <w:rPrChange w:id="2813" w:author="Vladymyr Kozyr" w:date="2021-07-31T19:40:00Z">
            <w:rPr/>
          </w:rPrChange>
        </w:rPr>
      </w:pPr>
      <w:bookmarkStart w:id="2814" w:name="_Toc67830745"/>
      <w:commentRangeStart w:id="2815"/>
      <w:r w:rsidRPr="00CE178C">
        <w:rPr>
          <w:rPrChange w:id="2816" w:author="Vladymyr Kozyr" w:date="2021-07-31T19:40:00Z">
            <w:rPr/>
          </w:rPrChange>
        </w:rPr>
        <w:lastRenderedPageBreak/>
        <w:t xml:space="preserve">Design and </w:t>
      </w:r>
      <w:ins w:id="2817" w:author="Vladymyr Kozyr" w:date="2021-05-08T13:30:00Z">
        <w:r w:rsidR="00CD4158" w:rsidRPr="00CE178C">
          <w:rPr>
            <w:rPrChange w:id="2818" w:author="Vladymyr Kozyr" w:date="2021-07-31T19:40:00Z">
              <w:rPr/>
            </w:rPrChange>
          </w:rPr>
          <w:t>Visualization Tasks</w:t>
        </w:r>
      </w:ins>
      <w:del w:id="2819" w:author="Vladymyr Kozyr" w:date="2021-05-08T13:30:00Z">
        <w:r w:rsidRPr="00CE178C" w:rsidDel="00CD4158">
          <w:rPr>
            <w:rPrChange w:id="2820" w:author="Vladymyr Kozyr" w:date="2021-07-31T19:40:00Z">
              <w:rPr/>
            </w:rPrChange>
          </w:rPr>
          <w:delText>Use Cases</w:delText>
        </w:r>
      </w:del>
      <w:commentRangeEnd w:id="2815"/>
      <w:r w:rsidR="00602329" w:rsidRPr="00CE178C">
        <w:rPr>
          <w:rStyle w:val="CommentReference"/>
          <w:rFonts w:eastAsiaTheme="minorHAnsi" w:cstheme="minorBidi"/>
          <w:b w:val="0"/>
          <w:color w:val="auto"/>
          <w:rPrChange w:id="2821" w:author="Vladymyr Kozyr" w:date="2021-07-31T19:40:00Z">
            <w:rPr>
              <w:rStyle w:val="CommentReference"/>
              <w:rFonts w:eastAsiaTheme="minorHAnsi" w:cstheme="minorBidi"/>
              <w:b w:val="0"/>
              <w:color w:val="auto"/>
              <w:lang w:val="en-US"/>
            </w:rPr>
          </w:rPrChange>
        </w:rPr>
        <w:commentReference w:id="2815"/>
      </w:r>
      <w:bookmarkEnd w:id="2814"/>
    </w:p>
    <w:p w14:paraId="680858B9" w14:textId="10B36419" w:rsidR="00C65B84" w:rsidRPr="00CE178C" w:rsidDel="00370AF1" w:rsidRDefault="00C65B84">
      <w:pPr>
        <w:pStyle w:val="1ParaFlushLeft"/>
        <w:rPr>
          <w:del w:id="2822" w:author="Vladymyr Kozyr" w:date="2021-03-10T19:58:00Z"/>
          <w:rPrChange w:id="2823" w:author="Vladymyr Kozyr" w:date="2021-07-31T19:40:00Z">
            <w:rPr>
              <w:del w:id="2824" w:author="Vladymyr Kozyr" w:date="2021-03-10T19:58:00Z"/>
            </w:rPr>
          </w:rPrChange>
        </w:rPr>
        <w:pPrChange w:id="2825" w:author="Vladymyr Kozyr" w:date="2021-03-28T13:31:00Z">
          <w:pPr>
            <w:spacing w:after="0"/>
          </w:pPr>
        </w:pPrChange>
      </w:pPr>
      <w:commentRangeStart w:id="2826"/>
      <w:commentRangeStart w:id="2827"/>
      <w:del w:id="2828" w:author="Vladymyr Kozyr" w:date="2021-03-10T19:58:00Z">
        <w:r w:rsidRPr="00CE178C" w:rsidDel="00537E07">
          <w:rPr>
            <w:rPrChange w:id="2829" w:author="Vladymyr Kozyr" w:date="2021-07-31T19:40:00Z">
              <w:rPr/>
            </w:rPrChange>
          </w:rPr>
          <w:delText>Importance of Fishery Visualization</w:delText>
        </w:r>
        <w:commentRangeEnd w:id="2826"/>
        <w:r w:rsidR="00D80D46" w:rsidRPr="00CE178C" w:rsidDel="00537E07">
          <w:rPr>
            <w:rStyle w:val="CommentReference"/>
            <w:sz w:val="22"/>
            <w:szCs w:val="22"/>
            <w:rPrChange w:id="2830" w:author="Vladymyr Kozyr" w:date="2021-07-31T19:40:00Z">
              <w:rPr>
                <w:rStyle w:val="CommentReference"/>
                <w:sz w:val="22"/>
                <w:szCs w:val="22"/>
              </w:rPr>
            </w:rPrChange>
          </w:rPr>
          <w:commentReference w:id="2826"/>
        </w:r>
      </w:del>
    </w:p>
    <w:p w14:paraId="032702AD" w14:textId="184B3485" w:rsidR="00F84FF7" w:rsidRPr="00CE178C" w:rsidDel="00370AF1" w:rsidRDefault="00370AF1">
      <w:pPr>
        <w:pStyle w:val="1ParaFlushLeft"/>
        <w:rPr>
          <w:del w:id="2831" w:author="Vladymyr Kozyr" w:date="2021-03-12T16:12:00Z"/>
          <w:rPrChange w:id="2832" w:author="Vladymyr Kozyr" w:date="2021-07-31T19:40:00Z">
            <w:rPr>
              <w:del w:id="2833" w:author="Vladymyr Kozyr" w:date="2021-03-12T16:12:00Z"/>
              <w:rFonts w:eastAsia="Times New Roman" w:cs="Arial"/>
              <w:color w:val="111111"/>
              <w:shd w:val="clear" w:color="auto" w:fill="FFFFFF"/>
              <w:lang w:val="en-CA"/>
            </w:rPr>
          </w:rPrChange>
        </w:rPr>
        <w:pPrChange w:id="2834" w:author="Vladymyr Kozyr" w:date="2021-03-28T13:31:00Z">
          <w:pPr>
            <w:spacing w:after="0"/>
          </w:pPr>
        </w:pPrChange>
      </w:pPr>
      <w:ins w:id="2835" w:author="Vladymyr Kozyr" w:date="2021-03-12T16:10:00Z">
        <w:r w:rsidRPr="00CE178C">
          <w:rPr>
            <w:rPrChange w:id="2836" w:author="Vladymyr Kozyr" w:date="2021-07-31T19:40:00Z">
              <w:rPr/>
            </w:rPrChange>
          </w:rPr>
          <w:t>T</w:t>
        </w:r>
      </w:ins>
      <w:ins w:id="2837" w:author="Vladymyr Kozyr" w:date="2021-03-28T12:29:00Z">
        <w:r w:rsidR="00723C34" w:rsidRPr="00CE178C">
          <w:rPr>
            <w:rPrChange w:id="2838" w:author="Vladymyr Kozyr" w:date="2021-07-31T19:40:00Z">
              <w:rPr>
                <w:b/>
              </w:rPr>
            </w:rPrChange>
          </w:rPr>
          <w:t>h</w:t>
        </w:r>
      </w:ins>
      <w:ins w:id="2839" w:author="Vladymyr Kozyr" w:date="2021-03-12T16:10:00Z">
        <w:r w:rsidRPr="00CE178C">
          <w:rPr>
            <w:rPrChange w:id="2840" w:author="Vladymyr Kozyr" w:date="2021-07-31T19:40:00Z">
              <w:rPr/>
            </w:rPrChange>
          </w:rPr>
          <w:t>e environment and nature change over time, so scientists and environmentalists interested and responsible for the sustainability of different fish populations are using data analysis tools to determine if there are problems with biodiversity in a particular region</w:t>
        </w:r>
      </w:ins>
      <w:commentRangeEnd w:id="2827"/>
      <w:ins w:id="2841" w:author="Vladymyr Kozyr" w:date="2021-03-28T12:30:00Z">
        <w:r w:rsidR="00723C34" w:rsidRPr="00CE178C">
          <w:rPr>
            <w:rPrChange w:id="2842" w:author="Vladymyr Kozyr" w:date="2021-07-31T19:40:00Z">
              <w:rPr/>
            </w:rPrChange>
          </w:rPr>
          <w:t>.</w:t>
        </w:r>
      </w:ins>
      <w:ins w:id="2843" w:author="Vladymyr Kozyr" w:date="2021-03-28T12:29:00Z">
        <w:r w:rsidR="00723C34" w:rsidRPr="00CE178C">
          <w:rPr>
            <w:rPrChange w:id="2844" w:author="Vladymyr Kozyr" w:date="2021-07-31T19:40:00Z">
              <w:rPr>
                <w:b/>
              </w:rPr>
            </w:rPrChange>
          </w:rPr>
          <w:t xml:space="preserve"> F</w:t>
        </w:r>
      </w:ins>
      <w:del w:id="2845" w:author="Vladymyr Kozyr" w:date="2021-03-28T12:29:00Z">
        <w:r w:rsidR="00ED74FA" w:rsidRPr="00CE178C" w:rsidDel="00723C34">
          <w:rPr>
            <w:rStyle w:val="CommentReference"/>
            <w:sz w:val="22"/>
            <w:szCs w:val="22"/>
            <w:rPrChange w:id="2846" w:author="Vladymyr Kozyr" w:date="2021-07-31T19:40:00Z">
              <w:rPr>
                <w:rStyle w:val="CommentReference"/>
                <w:sz w:val="22"/>
                <w:szCs w:val="22"/>
              </w:rPr>
            </w:rPrChange>
          </w:rPr>
          <w:commentReference w:id="2827"/>
        </w:r>
      </w:del>
      <w:ins w:id="2847" w:author="Vladymyr Kozyr" w:date="2021-03-12T16:12:00Z">
        <w:r w:rsidRPr="00CE178C">
          <w:rPr>
            <w:rPrChange w:id="2848" w:author="Vladymyr Kozyr" w:date="2021-07-31T19:40:00Z">
              <w:rPr>
                <w:rFonts w:eastAsia="Times New Roman" w:cs="Arial"/>
                <w:bCs/>
                <w:color w:val="111111"/>
                <w:shd w:val="clear" w:color="auto" w:fill="FFFFFF"/>
              </w:rPr>
            </w:rPrChange>
          </w:rPr>
          <w:t xml:space="preserve">or instance, at the species level, </w:t>
        </w:r>
        <w:del w:id="2849" w:author="Fred Popowich" w:date="2021-03-17T09:18:00Z">
          <w:r w:rsidRPr="00CE178C" w:rsidDel="00781E7F">
            <w:rPr>
              <w:rPrChange w:id="2850" w:author="Vladymyr Kozyr" w:date="2021-07-31T19:40:00Z">
                <w:rPr>
                  <w:rFonts w:eastAsia="Times New Roman" w:cs="Arial"/>
                  <w:bCs/>
                  <w:color w:val="111111"/>
                  <w:shd w:val="clear" w:color="auto" w:fill="FFFFFF"/>
                </w:rPr>
              </w:rPrChange>
            </w:rPr>
            <w:delText>fisheries</w:delText>
          </w:r>
        </w:del>
      </w:ins>
      <w:ins w:id="2851" w:author="Fred Popowich" w:date="2021-03-17T09:18:00Z">
        <w:r w:rsidR="00781E7F" w:rsidRPr="00CE178C">
          <w:rPr>
            <w:rPrChange w:id="2852" w:author="Vladymyr Kozyr" w:date="2021-07-31T19:40:00Z">
              <w:rPr>
                <w:rFonts w:eastAsia="Times New Roman" w:cs="Arial"/>
                <w:bCs/>
                <w:color w:val="111111"/>
                <w:shd w:val="clear" w:color="auto" w:fill="FFFFFF"/>
              </w:rPr>
            </w:rPrChange>
          </w:rPr>
          <w:t>fishing</w:t>
        </w:r>
      </w:ins>
      <w:ins w:id="2853" w:author="Vladymyr Kozyr" w:date="2021-03-12T16:12:00Z">
        <w:r w:rsidRPr="00CE178C">
          <w:rPr>
            <w:rPrChange w:id="2854" w:author="Vladymyr Kozyr" w:date="2021-07-31T19:40:00Z">
              <w:rPr>
                <w:rFonts w:eastAsia="Times New Roman" w:cs="Arial"/>
                <w:bCs/>
                <w:color w:val="111111"/>
                <w:shd w:val="clear" w:color="auto" w:fill="FFFFFF"/>
              </w:rPr>
            </w:rPrChange>
          </w:rPr>
          <w:t xml:space="preserve"> can reduce the abundance and alter physiology and lifestyles, thereby affecting species' </w:t>
        </w:r>
      </w:ins>
      <w:ins w:id="2855" w:author="Vladymyr Kozyr" w:date="2021-03-28T12:28:00Z">
        <w:r w:rsidR="00723C34" w:rsidRPr="00CE178C">
          <w:rPr>
            <w:rPrChange w:id="2856" w:author="Vladymyr Kozyr" w:date="2021-07-31T19:40:00Z">
              <w:rPr>
                <w:rFonts w:eastAsia="Times New Roman" w:cs="Arial"/>
                <w:bCs/>
                <w:color w:val="111111"/>
                <w:shd w:val="clear" w:color="auto" w:fill="FFFFFF"/>
              </w:rPr>
            </w:rPrChange>
          </w:rPr>
          <w:t>role</w:t>
        </w:r>
      </w:ins>
      <w:commentRangeStart w:id="2857"/>
      <w:commentRangeStart w:id="2858"/>
      <w:commentRangeEnd w:id="2857"/>
      <w:del w:id="2859" w:author="Vladymyr Kozyr" w:date="2021-03-28T12:28:00Z">
        <w:r w:rsidR="00781E7F" w:rsidRPr="00CE178C" w:rsidDel="00723C34">
          <w:rPr>
            <w:rStyle w:val="CommentReference"/>
            <w:sz w:val="22"/>
            <w:szCs w:val="22"/>
            <w:rPrChange w:id="2860" w:author="Vladymyr Kozyr" w:date="2021-07-31T19:40:00Z">
              <w:rPr>
                <w:rStyle w:val="CommentReference"/>
                <w:sz w:val="22"/>
                <w:szCs w:val="22"/>
              </w:rPr>
            </w:rPrChange>
          </w:rPr>
          <w:commentReference w:id="2857"/>
        </w:r>
      </w:del>
      <w:commentRangeEnd w:id="2858"/>
      <w:r w:rsidR="00723C34" w:rsidRPr="00CE178C">
        <w:rPr>
          <w:rStyle w:val="CommentReference"/>
          <w:sz w:val="22"/>
          <w:szCs w:val="22"/>
          <w:rPrChange w:id="2861" w:author="Vladymyr Kozyr" w:date="2021-07-31T19:40:00Z">
            <w:rPr>
              <w:rStyle w:val="CommentReference"/>
              <w:sz w:val="22"/>
              <w:szCs w:val="22"/>
            </w:rPr>
          </w:rPrChange>
        </w:rPr>
        <w:commentReference w:id="2858"/>
      </w:r>
      <w:ins w:id="2862" w:author="Vladymyr Kozyr" w:date="2021-03-12T16:12:00Z">
        <w:r w:rsidRPr="00CE178C">
          <w:rPr>
            <w:rPrChange w:id="2863" w:author="Vladymyr Kozyr" w:date="2021-07-31T19:40:00Z">
              <w:rPr>
                <w:rFonts w:eastAsia="Times New Roman" w:cs="Arial"/>
                <w:bCs/>
                <w:color w:val="111111"/>
                <w:shd w:val="clear" w:color="auto" w:fill="FFFFFF"/>
              </w:rPr>
            </w:rPrChange>
          </w:rPr>
          <w:t xml:space="preserve"> in the biological community. Besides, fishing can cause changes in the open ocean community's trophodynamics and reduce the biodiversity and resilience of these ecosystems.</w:t>
        </w:r>
      </w:ins>
      <w:commentRangeStart w:id="2864"/>
      <w:ins w:id="2865" w:author="Fred Popowich" w:date="2021-03-03T09:21:00Z">
        <w:del w:id="2866" w:author="Vladymyr Kozyr" w:date="2021-03-12T16:10:00Z">
          <w:r w:rsidR="00D67DF1" w:rsidRPr="00CE178C" w:rsidDel="00370AF1">
            <w:rPr>
              <w:rPrChange w:id="2867" w:author="Vladymyr Kozyr" w:date="2021-07-31T19:40:00Z">
                <w:rPr>
                  <w:rFonts w:eastAsia="Times New Roman" w:cs="Arial"/>
                  <w:bCs/>
                  <w:color w:val="111111"/>
                  <w:shd w:val="clear" w:color="auto" w:fill="FFFFFF"/>
                </w:rPr>
              </w:rPrChange>
            </w:rPr>
            <w:delText>scientists</w:delText>
          </w:r>
        </w:del>
      </w:ins>
      <w:ins w:id="2868" w:author="Fred Popowich" w:date="2021-03-03T09:22:00Z">
        <w:del w:id="2869" w:author="Vladymyr Kozyr" w:date="2021-03-11T18:36:00Z">
          <w:r w:rsidR="00D67DF1" w:rsidRPr="00CE178C" w:rsidDel="004E2076">
            <w:rPr>
              <w:rPrChange w:id="2870" w:author="Vladymyr Kozyr" w:date="2021-07-31T19:40:00Z">
                <w:rPr>
                  <w:rFonts w:eastAsia="Times New Roman" w:cs="Arial"/>
                  <w:bCs/>
                  <w:color w:val="111111"/>
                  <w:shd w:val="clear" w:color="auto" w:fill="FFFFFF"/>
                </w:rPr>
              </w:rPrChange>
            </w:rPr>
            <w:delText xml:space="preserve">, </w:delText>
          </w:r>
        </w:del>
        <w:del w:id="2871" w:author="Vladymyr Kozyr" w:date="2021-03-12T16:10:00Z">
          <w:r w:rsidR="00D67DF1" w:rsidRPr="00CE178C" w:rsidDel="00370AF1">
            <w:rPr>
              <w:rPrChange w:id="2872" w:author="Vladymyr Kozyr" w:date="2021-07-31T19:40:00Z">
                <w:rPr>
                  <w:rFonts w:eastAsia="Times New Roman" w:cs="Arial"/>
                  <w:bCs/>
                  <w:color w:val="111111"/>
                  <w:shd w:val="clear" w:color="auto" w:fill="FFFFFF"/>
                </w:rPr>
              </w:rPrChange>
            </w:rPr>
            <w:delText xml:space="preserve">environmentalists </w:delText>
          </w:r>
        </w:del>
        <w:del w:id="2873" w:author="Vladymyr Kozyr" w:date="2021-03-11T18:36:00Z">
          <w:r w:rsidR="00D67DF1" w:rsidRPr="00CE178C" w:rsidDel="004E2076">
            <w:rPr>
              <w:rPrChange w:id="2874" w:author="Vladymyr Kozyr" w:date="2021-07-31T19:40:00Z">
                <w:rPr>
                  <w:rFonts w:eastAsia="Times New Roman" w:cs="Arial"/>
                  <w:bCs/>
                  <w:color w:val="111111"/>
                  <w:shd w:val="clear" w:color="auto" w:fill="FFFFFF"/>
                </w:rPr>
              </w:rPrChange>
            </w:rPr>
            <w:delText>and policy makers</w:delText>
          </w:r>
        </w:del>
        <w:del w:id="2875" w:author="Vladymyr Kozyr" w:date="2021-03-12T16:10:00Z">
          <w:r w:rsidR="00D67DF1" w:rsidRPr="00CE178C" w:rsidDel="00370AF1">
            <w:rPr>
              <w:rPrChange w:id="2876" w:author="Vladymyr Kozyr" w:date="2021-07-31T19:40:00Z">
                <w:rPr>
                  <w:rFonts w:eastAsia="Times New Roman" w:cs="Arial"/>
                  <w:bCs/>
                  <w:color w:val="111111"/>
                  <w:shd w:val="clear" w:color="auto" w:fill="FFFFFF"/>
                </w:rPr>
              </w:rPrChange>
            </w:rPr>
            <w:delText xml:space="preserve">interested and the </w:delText>
          </w:r>
        </w:del>
      </w:ins>
      <w:ins w:id="2877" w:author="Fred Popowich" w:date="2021-03-03T09:23:00Z">
        <w:del w:id="2878" w:author="Vladymyr Kozyr" w:date="2021-03-12T16:10:00Z">
          <w:r w:rsidR="00D67DF1" w:rsidRPr="00CE178C" w:rsidDel="00370AF1">
            <w:rPr>
              <w:rPrChange w:id="2879" w:author="Vladymyr Kozyr" w:date="2021-07-31T19:40:00Z">
                <w:rPr>
                  <w:rFonts w:eastAsia="Times New Roman" w:cs="Arial"/>
                  <w:bCs/>
                  <w:color w:val="111111"/>
                  <w:shd w:val="clear" w:color="auto" w:fill="FFFFFF"/>
                </w:rPr>
              </w:rPrChange>
            </w:rPr>
            <w:delText xml:space="preserve">differentpopulations </w:delText>
          </w:r>
        </w:del>
      </w:ins>
      <w:ins w:id="2880" w:author="Fred Popowich" w:date="2021-03-03T09:19:00Z">
        <w:del w:id="2881" w:author="Vladymyr Kozyr" w:date="2021-03-12T16:10:00Z">
          <w:r w:rsidR="00602329" w:rsidRPr="00CE178C" w:rsidDel="00370AF1">
            <w:rPr>
              <w:rPrChange w:id="2882" w:author="Vladymyr Kozyr" w:date="2021-07-31T19:40:00Z">
                <w:rPr>
                  <w:rFonts w:eastAsia="Times New Roman" w:cs="Arial"/>
                  <w:bCs/>
                  <w:color w:val="111111"/>
                  <w:shd w:val="clear" w:color="auto" w:fill="FFFFFF"/>
                </w:rPr>
              </w:rPrChange>
            </w:rPr>
            <w:delText>analysis</w:delText>
          </w:r>
        </w:del>
      </w:ins>
      <w:commentRangeStart w:id="2883"/>
      <w:commentRangeStart w:id="2884"/>
      <w:commentRangeStart w:id="2885"/>
      <w:commentRangeEnd w:id="2883"/>
      <w:del w:id="2886" w:author="Vladymyr Kozyr" w:date="2021-03-12T16:10:00Z">
        <w:r w:rsidR="00602329" w:rsidRPr="00CE178C" w:rsidDel="00370AF1">
          <w:rPr>
            <w:rStyle w:val="CommentReference"/>
            <w:sz w:val="22"/>
            <w:szCs w:val="22"/>
            <w:rPrChange w:id="2887" w:author="Vladymyr Kozyr" w:date="2021-07-31T19:40:00Z">
              <w:rPr>
                <w:rStyle w:val="CommentReference"/>
                <w:sz w:val="22"/>
                <w:szCs w:val="22"/>
              </w:rPr>
            </w:rPrChange>
          </w:rPr>
          <w:commentReference w:id="2883"/>
        </w:r>
        <w:commentRangeEnd w:id="2884"/>
        <w:r w:rsidR="00155315" w:rsidRPr="00CE178C" w:rsidDel="00370AF1">
          <w:rPr>
            <w:rStyle w:val="CommentReference"/>
            <w:sz w:val="22"/>
            <w:szCs w:val="22"/>
            <w:rPrChange w:id="2888" w:author="Vladymyr Kozyr" w:date="2021-07-31T19:40:00Z">
              <w:rPr>
                <w:rStyle w:val="CommentReference"/>
                <w:sz w:val="22"/>
                <w:szCs w:val="22"/>
              </w:rPr>
            </w:rPrChange>
          </w:rPr>
          <w:commentReference w:id="2884"/>
        </w:r>
        <w:commentRangeEnd w:id="2885"/>
        <w:r w:rsidR="00155315" w:rsidRPr="00CE178C" w:rsidDel="00370AF1">
          <w:rPr>
            <w:rStyle w:val="CommentReference"/>
            <w:sz w:val="22"/>
            <w:szCs w:val="22"/>
            <w:rPrChange w:id="2889" w:author="Vladymyr Kozyr" w:date="2021-07-31T19:40:00Z">
              <w:rPr>
                <w:rStyle w:val="CommentReference"/>
                <w:sz w:val="22"/>
                <w:szCs w:val="22"/>
              </w:rPr>
            </w:rPrChange>
          </w:rPr>
          <w:commentReference w:id="2885"/>
        </w:r>
        <w:commentRangeEnd w:id="2864"/>
        <w:r w:rsidR="00D67DF1" w:rsidRPr="00CE178C" w:rsidDel="00370AF1">
          <w:rPr>
            <w:rStyle w:val="CommentReference"/>
            <w:sz w:val="22"/>
            <w:szCs w:val="22"/>
            <w:rPrChange w:id="2890" w:author="Vladymyr Kozyr" w:date="2021-07-31T19:40:00Z">
              <w:rPr>
                <w:rStyle w:val="CommentReference"/>
                <w:sz w:val="22"/>
                <w:szCs w:val="22"/>
              </w:rPr>
            </w:rPrChange>
          </w:rPr>
          <w:commentReference w:id="2864"/>
        </w:r>
      </w:del>
      <w:ins w:id="2891" w:author="Fred Popowich" w:date="2021-03-03T09:28:00Z">
        <w:del w:id="2892" w:author="Vladymyr Kozyr" w:date="2021-03-12T16:10:00Z">
          <w:r w:rsidR="00880B15" w:rsidRPr="00CE178C" w:rsidDel="00370AF1">
            <w:rPr>
              <w:rPrChange w:id="2893" w:author="Vladymyr Kozyr" w:date="2021-07-31T19:40:00Z">
                <w:rPr>
                  <w:rFonts w:eastAsia="Times New Roman" w:cs="Arial"/>
                  <w:bCs/>
                  <w:color w:val="111111"/>
                  <w:shd w:val="clear" w:color="auto" w:fill="FFFFFF"/>
                </w:rPr>
              </w:rPrChange>
            </w:rPr>
            <w:delText xml:space="preserve"> </w:delText>
          </w:r>
        </w:del>
      </w:ins>
    </w:p>
    <w:p w14:paraId="6B0F7064" w14:textId="1DB726A9" w:rsidR="00370AF1" w:rsidRPr="00CE178C" w:rsidRDefault="00723C34">
      <w:pPr>
        <w:pStyle w:val="1ParaFlushLeft"/>
        <w:rPr>
          <w:ins w:id="2894" w:author="Vladymyr Kozyr" w:date="2021-03-11T18:41:00Z"/>
          <w:rPrChange w:id="2895" w:author="Vladymyr Kozyr" w:date="2021-07-31T19:40:00Z">
            <w:rPr>
              <w:ins w:id="2896" w:author="Vladymyr Kozyr" w:date="2021-03-11T18:41:00Z"/>
              <w:rFonts w:eastAsia="Times New Roman" w:cs="Arial"/>
              <w:color w:val="333333"/>
              <w:shd w:val="clear" w:color="auto" w:fill="FFFFFF"/>
              <w:lang w:val="en-CA"/>
            </w:rPr>
          </w:rPrChange>
        </w:rPr>
        <w:pPrChange w:id="2897" w:author="Vladymyr Kozyr" w:date="2021-03-28T13:31:00Z">
          <w:pPr>
            <w:spacing w:after="0"/>
          </w:pPr>
        </w:pPrChange>
      </w:pPr>
      <w:ins w:id="2898" w:author="Vladymyr Kozyr" w:date="2021-03-28T12:29:00Z">
        <w:r w:rsidRPr="00CE178C">
          <w:rPr>
            <w:rPrChange w:id="2899" w:author="Vladymyr Kozyr" w:date="2021-07-31T19:40:00Z">
              <w:rPr>
                <w:rFonts w:eastAsia="Times New Roman" w:cs="Arial"/>
                <w:bCs/>
                <w:color w:val="111111"/>
                <w:shd w:val="clear" w:color="auto" w:fill="FFFFFF"/>
              </w:rPr>
            </w:rPrChange>
          </w:rPr>
          <w:t xml:space="preserve"> </w:t>
        </w:r>
      </w:ins>
      <w:ins w:id="2900" w:author="Vladymyr Kozyr" w:date="2021-03-12T16:15:00Z">
        <w:r w:rsidR="00370AF1" w:rsidRPr="00CE178C">
          <w:rPr>
            <w:rPrChange w:id="2901" w:author="Vladymyr Kozyr" w:date="2021-07-31T19:40:00Z">
              <w:rPr>
                <w:rFonts w:eastAsia="Times New Roman" w:cs="Arial"/>
                <w:bCs/>
                <w:color w:val="111111"/>
                <w:shd w:val="clear" w:color="auto" w:fill="FFFFFF"/>
              </w:rPr>
            </w:rPrChange>
          </w:rPr>
          <w:t>That is why scientists work to detect any unexpected fish population trends and design methods and steps to address the issue if one exists. For getting to such conclusions, they are going through an enormous amount of data. In these cases, visualization tools help them to understand the problems faster. Policymakers and fish companies' stakeholders are also involved in discussing the fishery data state.</w:t>
        </w:r>
      </w:ins>
      <w:ins w:id="2902" w:author="Fred Popowich" w:date="2021-03-03T09:24:00Z">
        <w:del w:id="2903" w:author="Vladymyr Kozyr" w:date="2021-03-10T20:01:00Z">
          <w:r w:rsidR="00D67DF1" w:rsidRPr="00CE178C" w:rsidDel="00832DC0">
            <w:rPr>
              <w:rPrChange w:id="2904" w:author="Vladymyr Kozyr" w:date="2021-07-31T19:40:00Z">
                <w:rPr>
                  <w:rFonts w:eastAsia="Times New Roman" w:cs="Arial"/>
                  <w:bCs/>
                  <w:color w:val="111111"/>
                  <w:shd w:val="clear" w:color="auto" w:fill="FFFFFF"/>
                </w:rPr>
              </w:rPrChange>
            </w:rPr>
            <w:delText>,</w:delText>
          </w:r>
        </w:del>
      </w:ins>
      <w:commentRangeStart w:id="2905"/>
      <w:commentRangeEnd w:id="2905"/>
      <w:del w:id="2906" w:author="Vladymyr Kozyr" w:date="2021-03-10T20:01:00Z">
        <w:r w:rsidR="00D67DF1" w:rsidRPr="00CE178C" w:rsidDel="00832DC0">
          <w:rPr>
            <w:rStyle w:val="CommentReference"/>
            <w:sz w:val="22"/>
            <w:szCs w:val="22"/>
            <w:rPrChange w:id="2907" w:author="Vladymyr Kozyr" w:date="2021-07-31T19:40:00Z">
              <w:rPr>
                <w:rStyle w:val="CommentReference"/>
                <w:sz w:val="22"/>
                <w:szCs w:val="22"/>
              </w:rPr>
            </w:rPrChange>
          </w:rPr>
          <w:commentReference w:id="2905"/>
        </w:r>
      </w:del>
      <w:ins w:id="2908" w:author="Fred Popowich" w:date="2021-03-03T09:24:00Z">
        <w:del w:id="2909" w:author="Vladymyr Kozyr" w:date="2021-03-10T20:01:00Z">
          <w:r w:rsidR="00D67DF1" w:rsidRPr="00CE178C" w:rsidDel="00832DC0">
            <w:rPr>
              <w:rStyle w:val="CommentReference"/>
              <w:sz w:val="22"/>
              <w:szCs w:val="22"/>
              <w:rPrChange w:id="2910" w:author="Vladymyr Kozyr" w:date="2021-07-31T19:40:00Z">
                <w:rPr>
                  <w:rStyle w:val="CommentReference"/>
                  <w:sz w:val="22"/>
                  <w:szCs w:val="22"/>
                </w:rPr>
              </w:rPrChange>
            </w:rPr>
            <w:delText xml:space="preserve">, </w:delText>
          </w:r>
        </w:del>
      </w:ins>
      <w:ins w:id="2911" w:author="Fred Popowich" w:date="2021-03-03T09:25:00Z">
        <w:del w:id="2912" w:author="Vladymyr Kozyr" w:date="2021-03-12T16:15:00Z">
          <w:r w:rsidR="00D67DF1" w:rsidRPr="00CE178C" w:rsidDel="00370AF1">
            <w:rPr>
              <w:rPrChange w:id="2913" w:author="Vladymyr Kozyr" w:date="2021-07-31T19:40:00Z">
                <w:rPr>
                  <w:rFonts w:eastAsia="Times New Roman" w:cs="Arial"/>
                  <w:bCs/>
                  <w:color w:val="333333"/>
                  <w:shd w:val="clear" w:color="auto" w:fill="FFFFFF"/>
                </w:rPr>
              </w:rPrChange>
            </w:rPr>
            <w:delText xml:space="preserve"> </w:delText>
          </w:r>
        </w:del>
      </w:ins>
      <w:ins w:id="2914" w:author="Vladymyr Kozyr" w:date="2021-03-28T12:29:00Z">
        <w:r w:rsidRPr="00CE178C">
          <w:rPr>
            <w:rPrChange w:id="2915" w:author="Vladymyr Kozyr" w:date="2021-07-31T19:40:00Z">
              <w:rPr>
                <w:rFonts w:eastAsia="Times New Roman" w:cs="Arial"/>
                <w:bCs/>
                <w:color w:val="111111"/>
                <w:shd w:val="clear" w:color="auto" w:fill="FFFFFF"/>
              </w:rPr>
            </w:rPrChange>
          </w:rPr>
          <w:t xml:space="preserve"> </w:t>
        </w:r>
      </w:ins>
      <w:ins w:id="2916" w:author="Vladymyr Kozyr" w:date="2021-03-12T16:16:00Z">
        <w:r w:rsidR="00370AF1" w:rsidRPr="00CE178C">
          <w:rPr>
            <w:rPrChange w:id="2917" w:author="Vladymyr Kozyr" w:date="2021-07-31T19:40:00Z">
              <w:rPr>
                <w:rFonts w:eastAsia="Times New Roman" w:cs="Arial"/>
                <w:color w:val="333333"/>
                <w:shd w:val="clear" w:color="auto" w:fill="FFFFFF"/>
              </w:rPr>
            </w:rPrChange>
          </w:rPr>
          <w:t>Policymakers need to issue quotas for the fishing season in a particular water zone for a specific fish type to avoid such a problem known as overfishing.</w:t>
        </w:r>
      </w:ins>
    </w:p>
    <w:p w14:paraId="41055FC1" w14:textId="5A4397E6" w:rsidR="00880B15" w:rsidRPr="00CE178C" w:rsidDel="00370AF1" w:rsidRDefault="00370AF1">
      <w:pPr>
        <w:pStyle w:val="1ParaFlushLeft"/>
        <w:rPr>
          <w:ins w:id="2918" w:author="Fred Popowich" w:date="2021-03-03T09:28:00Z"/>
          <w:del w:id="2919" w:author="Vladymyr Kozyr" w:date="2021-03-12T16:19:00Z"/>
          <w:rPrChange w:id="2920" w:author="Vladymyr Kozyr" w:date="2021-07-31T19:40:00Z">
            <w:rPr>
              <w:ins w:id="2921" w:author="Fred Popowich" w:date="2021-03-03T09:28:00Z"/>
              <w:del w:id="2922" w:author="Vladymyr Kozyr" w:date="2021-03-12T16:19:00Z"/>
              <w:rFonts w:eastAsia="Times New Roman" w:cs="Arial"/>
              <w:color w:val="111111"/>
              <w:shd w:val="clear" w:color="auto" w:fill="FFFFFF"/>
              <w:lang w:val="en-CA"/>
            </w:rPr>
          </w:rPrChange>
        </w:rPr>
        <w:pPrChange w:id="2923" w:author="Vladymyr Kozyr" w:date="2021-03-28T13:31:00Z">
          <w:pPr>
            <w:spacing w:after="0"/>
          </w:pPr>
        </w:pPrChange>
      </w:pPr>
      <w:ins w:id="2924" w:author="Vladymyr Kozyr" w:date="2021-03-12T16:19:00Z">
        <w:r w:rsidRPr="00CE178C">
          <w:rPr>
            <w:rPrChange w:id="2925" w:author="Vladymyr Kozyr" w:date="2021-07-31T19:40:00Z">
              <w:rPr>
                <w:rFonts w:eastAsia="Times New Roman" w:cs="Arial"/>
                <w:color w:val="333333"/>
                <w:shd w:val="clear" w:color="auto" w:fill="FFFFFF"/>
                <w:lang w:val="en-CA"/>
              </w:rPr>
            </w:rPrChange>
          </w:rPr>
          <w:t xml:space="preserve">Visualizations play an essential role in communicating for fisheries scientists, </w:t>
        </w:r>
      </w:ins>
      <w:ins w:id="2926" w:author="Vladymyr Kozyr" w:date="2021-07-31T19:42:00Z">
        <w:r w:rsidR="00CE178C" w:rsidRPr="00CE178C">
          <w:rPr>
            <w:rPrChange w:id="2927" w:author="Vladymyr Kozyr" w:date="2021-07-31T19:40:00Z">
              <w:rPr/>
            </w:rPrChange>
          </w:rPr>
          <w:t>environmentalists,</w:t>
        </w:r>
      </w:ins>
      <w:ins w:id="2928" w:author="Vladymyr Kozyr" w:date="2021-03-12T16:19:00Z">
        <w:r w:rsidRPr="00CE178C">
          <w:rPr>
            <w:rPrChange w:id="2929" w:author="Vladymyr Kozyr" w:date="2021-07-31T19:40:00Z">
              <w:rPr>
                <w:rFonts w:eastAsia="Times New Roman" w:cs="Arial"/>
                <w:color w:val="333333"/>
                <w:shd w:val="clear" w:color="auto" w:fill="FFFFFF"/>
                <w:lang w:val="en-CA"/>
              </w:rPr>
            </w:rPrChange>
          </w:rPr>
          <w:t xml:space="preserve"> and policymakers. In the article “On the Role of Visualization in Fisheries Management” </w:t>
        </w:r>
      </w:ins>
      <w:customXmlInsRangeStart w:id="2930" w:author="Vladymyr Kozyr" w:date="2021-06-21T23:03:00Z"/>
      <w:sdt>
        <w:sdtPr>
          <w:rPr>
            <w:rPrChange w:id="2931" w:author="Vladymyr Kozyr" w:date="2021-07-31T19:40:00Z">
              <w:rPr>
                <w:lang w:val="en-CA"/>
              </w:rPr>
            </w:rPrChange>
          </w:rPr>
          <w:id w:val="-1696995804"/>
          <w:citation/>
        </w:sdtPr>
        <w:sdtEndPr>
          <w:rPr>
            <w:rPrChange w:id="2932" w:author="Vladymyr Kozyr" w:date="2021-07-31T19:40:00Z">
              <w:rPr/>
            </w:rPrChange>
          </w:rPr>
        </w:sdtEndPr>
        <w:sdtContent>
          <w:customXmlInsRangeEnd w:id="2930"/>
          <w:ins w:id="2933" w:author="Vladymyr Kozyr" w:date="2021-06-21T23:03:00Z">
            <w:r w:rsidR="00E024A1" w:rsidRPr="00CE178C">
              <w:rPr>
                <w:rPrChange w:id="2934" w:author="Vladymyr Kozyr" w:date="2021-07-31T19:40:00Z">
                  <w:rPr>
                    <w:lang w:val="en-CA"/>
                  </w:rPr>
                </w:rPrChange>
              </w:rPr>
              <w:fldChar w:fldCharType="begin"/>
            </w:r>
            <w:r w:rsidR="00E024A1" w:rsidRPr="00CE178C">
              <w:rPr>
                <w:rPrChange w:id="2935" w:author="Vladymyr Kozyr" w:date="2021-07-31T19:40:00Z">
                  <w:rPr/>
                </w:rPrChange>
              </w:rPr>
              <w:instrText xml:space="preserve"> CITATION Pol17 \l 4105 </w:instrText>
            </w:r>
          </w:ins>
          <w:r w:rsidR="00E024A1" w:rsidRPr="00CE178C">
            <w:rPr>
              <w:rPrChange w:id="2936" w:author="Vladymyr Kozyr" w:date="2021-07-31T19:40:00Z">
                <w:rPr>
                  <w:lang w:val="en-CA"/>
                </w:rPr>
              </w:rPrChange>
            </w:rPr>
            <w:fldChar w:fldCharType="separate"/>
          </w:r>
          <w:r w:rsidR="008B60A9" w:rsidRPr="008B60A9">
            <w:rPr>
              <w:noProof/>
            </w:rPr>
            <w:t>[8]</w:t>
          </w:r>
          <w:ins w:id="2937" w:author="Vladymyr Kozyr" w:date="2021-06-21T23:03:00Z">
            <w:r w:rsidR="00E024A1" w:rsidRPr="00CE178C">
              <w:rPr>
                <w:rPrChange w:id="2938" w:author="Vladymyr Kozyr" w:date="2021-07-31T19:40:00Z">
                  <w:rPr>
                    <w:lang w:val="en-CA"/>
                  </w:rPr>
                </w:rPrChange>
              </w:rPr>
              <w:fldChar w:fldCharType="end"/>
            </w:r>
          </w:ins>
          <w:customXmlInsRangeStart w:id="2939" w:author="Vladymyr Kozyr" w:date="2021-06-21T23:03:00Z"/>
        </w:sdtContent>
      </w:sdt>
      <w:customXmlInsRangeEnd w:id="2939"/>
      <w:ins w:id="2940" w:author="Vladymyr Kozyr" w:date="2021-03-12T16:19:00Z">
        <w:r w:rsidRPr="00CE178C">
          <w:rPr>
            <w:rPrChange w:id="2941" w:author="Vladymyr Kozyr" w:date="2021-07-31T19:40:00Z">
              <w:rPr>
                <w:rFonts w:eastAsia="Times New Roman" w:cs="Arial"/>
                <w:color w:val="333333"/>
                <w:shd w:val="clear" w:color="auto" w:fill="FFFFFF"/>
                <w:lang w:val="en-CA"/>
              </w:rPr>
            </w:rPrChange>
          </w:rPr>
          <w:t xml:space="preserve">, Polina Levonin discusses how policymakers, stakeholders, and fishery management communicate with each other and provides a visualization tool that makes the process easier on all sides. </w:t>
        </w:r>
      </w:ins>
      <w:ins w:id="2942" w:author="Fred Popowich" w:date="2021-03-03T09:28:00Z">
        <w:del w:id="2943" w:author="Vladymyr Kozyr" w:date="2021-03-11T18:42:00Z">
          <w:r w:rsidR="00880B15" w:rsidRPr="00CE178C" w:rsidDel="004E2076">
            <w:rPr>
              <w:rPrChange w:id="2944" w:author="Vladymyr Kozyr" w:date="2021-07-31T19:40:00Z">
                <w:rPr>
                  <w:rFonts w:eastAsia="Times New Roman" w:cs="Arial"/>
                  <w:color w:val="111111"/>
                  <w:shd w:val="clear" w:color="auto" w:fill="FFFFFF"/>
                  <w:lang w:val="en-CA"/>
                </w:rPr>
              </w:rPrChange>
            </w:rPr>
            <w:delText>V</w:delText>
          </w:r>
        </w:del>
        <w:del w:id="2945" w:author="Vladymyr Kozyr" w:date="2021-03-12T16:19:00Z">
          <w:r w:rsidR="00880B15" w:rsidRPr="00CE178C" w:rsidDel="00370AF1">
            <w:rPr>
              <w:rPrChange w:id="2946" w:author="Vladymyr Kozyr" w:date="2021-07-31T19:40:00Z">
                <w:rPr>
                  <w:rFonts w:eastAsia="Times New Roman" w:cs="Arial"/>
                  <w:color w:val="111111"/>
                  <w:shd w:val="clear" w:color="auto" w:fill="FFFFFF"/>
                  <w:lang w:val="en-CA"/>
                </w:rPr>
              </w:rPrChange>
            </w:rPr>
            <w:delText>isualizations play an important role in communicating for fisheries scientists, environmentalists and policy makers.</w:delText>
          </w:r>
        </w:del>
      </w:ins>
      <w:ins w:id="2947" w:author="Fred Popowich" w:date="2021-03-03T09:29:00Z">
        <w:del w:id="2948" w:author="Vladymyr Kozyr" w:date="2021-03-12T16:19:00Z">
          <w:r w:rsidR="00880B15" w:rsidRPr="00CE178C" w:rsidDel="00370AF1">
            <w:rPr>
              <w:rPrChange w:id="2949" w:author="Vladymyr Kozyr" w:date="2021-07-31T19:40:00Z">
                <w:rPr>
                  <w:rFonts w:eastAsia="Times New Roman" w:cs="Arial"/>
                  <w:color w:val="111111"/>
                  <w:shd w:val="clear" w:color="auto" w:fill="FFFFFF"/>
                  <w:lang w:val="en-CA"/>
                </w:rPr>
              </w:rPrChange>
            </w:rPr>
            <w:delText xml:space="preserve"> </w:delText>
          </w:r>
        </w:del>
      </w:ins>
    </w:p>
    <w:p w14:paraId="0DC2E5D0" w14:textId="2209C193" w:rsidR="0010522C" w:rsidRPr="00CE178C" w:rsidDel="004E2076" w:rsidRDefault="00880B15">
      <w:pPr>
        <w:pStyle w:val="1ParaFlushLeft"/>
        <w:rPr>
          <w:del w:id="2950" w:author="Fred Popowich" w:date="2021-03-03T09:29:00Z"/>
          <w:rPrChange w:id="2951" w:author="Vladymyr Kozyr" w:date="2021-07-31T19:40:00Z">
            <w:rPr>
              <w:del w:id="2952" w:author="Fred Popowich" w:date="2021-03-03T09:29:00Z"/>
              <w:rFonts w:eastAsia="Times New Roman" w:cs="Arial"/>
              <w:color w:val="000000"/>
            </w:rPr>
          </w:rPrChange>
        </w:rPr>
        <w:pPrChange w:id="2953" w:author="Vladymyr Kozyr" w:date="2021-03-28T13:31:00Z">
          <w:pPr>
            <w:spacing w:after="0"/>
          </w:pPr>
        </w:pPrChange>
      </w:pPr>
      <w:ins w:id="2954" w:author="Fred Popowich" w:date="2021-03-03T09:29:00Z">
        <w:del w:id="2955" w:author="Vladymyr Kozyr" w:date="2021-03-12T16:19:00Z">
          <w:r w:rsidRPr="00CE178C" w:rsidDel="00370AF1">
            <w:rPr>
              <w:rPrChange w:id="2956" w:author="Vladymyr Kozyr" w:date="2021-07-31T19:40:00Z">
                <w:rPr>
                  <w:rFonts w:eastAsia="Times New Roman" w:cs="Arial"/>
                  <w:lang w:val="en-CA"/>
                </w:rPr>
              </w:rPrChange>
            </w:rPr>
            <w:delText>,</w:delText>
          </w:r>
        </w:del>
        <w:del w:id="2957" w:author="Vladymyr Kozyr" w:date="2021-03-28T12:31:00Z">
          <w:r w:rsidRPr="00CE178C" w:rsidDel="00723C34">
            <w:rPr>
              <w:rPrChange w:id="2958" w:author="Vladymyr Kozyr" w:date="2021-07-31T19:40:00Z">
                <w:rPr>
                  <w:rFonts w:eastAsia="Times New Roman" w:cs="Arial"/>
                  <w:color w:val="000000"/>
                </w:rPr>
              </w:rPrChange>
            </w:rPr>
            <w:delText xml:space="preserve"> </w:delText>
          </w:r>
        </w:del>
      </w:ins>
    </w:p>
    <w:p w14:paraId="3776D877" w14:textId="013FC852" w:rsidR="0010522C" w:rsidRPr="00CE178C" w:rsidDel="00D72826" w:rsidRDefault="00370AF1">
      <w:pPr>
        <w:pStyle w:val="1ParaFlushLeft"/>
        <w:rPr>
          <w:del w:id="2959" w:author="Vladymyr Kozyr" w:date="2021-03-11T18:47:00Z"/>
          <w:rFonts w:eastAsia="Times New Roman" w:cs="Arial"/>
          <w:color w:val="000000"/>
          <w:rPrChange w:id="2960" w:author="Vladymyr Kozyr" w:date="2021-07-31T19:40:00Z">
            <w:rPr>
              <w:del w:id="2961" w:author="Vladymyr Kozyr" w:date="2021-03-11T18:47:00Z"/>
              <w:rFonts w:eastAsia="Times New Roman" w:cs="Arial"/>
              <w:color w:val="000000"/>
            </w:rPr>
          </w:rPrChange>
        </w:rPr>
        <w:pPrChange w:id="2962" w:author="Vladymyr Kozyr" w:date="2021-03-28T13:31:00Z">
          <w:pPr>
            <w:spacing w:after="0"/>
          </w:pPr>
        </w:pPrChange>
      </w:pPr>
      <w:ins w:id="2963" w:author="Vladymyr Kozyr" w:date="2021-03-12T16:21:00Z">
        <w:r w:rsidRPr="00CE178C">
          <w:rPr>
            <w:rPrChange w:id="2964" w:author="Vladymyr Kozyr" w:date="2021-07-31T19:40:00Z">
              <w:rPr>
                <w:rFonts w:eastAsia="Times New Roman" w:cs="Arial"/>
                <w:bCs/>
                <w:color w:val="000000"/>
              </w:rPr>
            </w:rPrChange>
          </w:rPr>
          <w:t>From the articles and papers discussed in the following paragraphs, it is becoming clear that more and more specialists are preoccupied with the fish population in the world ocean. There are groups of users interested in fishery data analysis for different purposes, but they need visualization tools to make their work more productive.</w:t>
        </w:r>
      </w:ins>
      <w:ins w:id="2965" w:author="Fred Popowich" w:date="2021-03-03T09:32:00Z">
        <w:del w:id="2966" w:author="Vladymyr Kozyr" w:date="2021-03-11T18:47:00Z">
          <w:r w:rsidR="00A02C9D" w:rsidRPr="00CE178C" w:rsidDel="00D72826">
            <w:rPr>
              <w:rFonts w:eastAsia="Times New Roman" w:cs="Arial"/>
              <w:rPrChange w:id="2967" w:author="Vladymyr Kozyr" w:date="2021-07-31T19:40:00Z">
                <w:rPr>
                  <w:rFonts w:eastAsia="Times New Roman" w:cs="Arial"/>
                </w:rPr>
              </w:rPrChange>
            </w:rPr>
            <w:delText xml:space="preserve">. </w:delText>
          </w:r>
        </w:del>
      </w:ins>
    </w:p>
    <w:p w14:paraId="79E200E8" w14:textId="573E0482" w:rsidR="00C10319" w:rsidRPr="00CE178C" w:rsidDel="0010522C" w:rsidRDefault="00A02C9D">
      <w:pPr>
        <w:pStyle w:val="1ParaFlushLeft"/>
        <w:rPr>
          <w:del w:id="2968" w:author="Vladymyr Kozyr" w:date="2021-03-01T21:11:00Z"/>
          <w:rFonts w:eastAsia="Times New Roman" w:cs="Arial"/>
          <w:color w:val="000000"/>
          <w:rPrChange w:id="2969" w:author="Vladymyr Kozyr" w:date="2021-07-31T19:40:00Z">
            <w:rPr>
              <w:del w:id="2970" w:author="Vladymyr Kozyr" w:date="2021-03-01T21:11:00Z"/>
              <w:rFonts w:eastAsia="Times New Roman" w:cs="Arial"/>
              <w:color w:val="000000"/>
            </w:rPr>
          </w:rPrChange>
        </w:rPr>
        <w:pPrChange w:id="2971" w:author="Vladymyr Kozyr" w:date="2021-03-28T13:31:00Z">
          <w:pPr>
            <w:spacing w:after="0"/>
          </w:pPr>
        </w:pPrChange>
      </w:pPr>
      <w:ins w:id="2972" w:author="Fred Popowich" w:date="2021-03-03T09:32:00Z">
        <w:del w:id="2973" w:author="Vladymyr Kozyr" w:date="2021-03-12T16:21:00Z">
          <w:r w:rsidRPr="00CE178C" w:rsidDel="00370AF1">
            <w:rPr>
              <w:rFonts w:eastAsia="Times New Roman" w:cs="Arial"/>
              <w:rPrChange w:id="2974" w:author="Vladymyr Kozyr" w:date="2021-07-31T19:40:00Z">
                <w:rPr>
                  <w:rFonts w:eastAsia="Times New Roman" w:cs="Arial"/>
                </w:rPr>
              </w:rPrChange>
            </w:rPr>
            <w:delText>T</w:delText>
          </w:r>
        </w:del>
      </w:ins>
      <w:del w:id="2975" w:author="Vladymyr Kozyr" w:date="2021-03-01T21:11:00Z">
        <w:r w:rsidR="00C10319" w:rsidRPr="00CE178C" w:rsidDel="009D5DE2">
          <w:rPr>
            <w:rFonts w:eastAsia="Times New Roman" w:cs="Arial"/>
            <w:color w:val="000000"/>
            <w:rPrChange w:id="2976" w:author="Vladymyr Kozyr" w:date="2021-07-31T19:40:00Z">
              <w:rPr>
                <w:rFonts w:eastAsia="Times New Roman" w:cs="Arial"/>
                <w:color w:val="000000"/>
              </w:rPr>
            </w:rPrChange>
          </w:rPr>
          <w:delText xml:space="preserve">Ability to see yearly </w:delText>
        </w:r>
        <w:commentRangeStart w:id="2977"/>
        <w:r w:rsidR="00C10319" w:rsidRPr="00CE178C" w:rsidDel="009D5DE2">
          <w:rPr>
            <w:rFonts w:eastAsia="Times New Roman" w:cs="Arial"/>
            <w:color w:val="000000"/>
            <w:rPrChange w:id="2978" w:author="Vladymyr Kozyr" w:date="2021-07-31T19:40:00Z">
              <w:rPr>
                <w:rFonts w:eastAsia="Times New Roman" w:cs="Arial"/>
                <w:color w:val="000000"/>
              </w:rPr>
            </w:rPrChange>
          </w:rPr>
          <w:delText xml:space="preserve">correlation </w:delText>
        </w:r>
        <w:commentRangeEnd w:id="2977"/>
        <w:r w:rsidR="008D397D" w:rsidRPr="00CE178C" w:rsidDel="009D5DE2">
          <w:rPr>
            <w:rStyle w:val="CommentReference"/>
            <w:bCs/>
            <w:rPrChange w:id="2979" w:author="Vladymyr Kozyr" w:date="2021-07-31T19:40:00Z">
              <w:rPr>
                <w:rStyle w:val="CommentReference"/>
                <w:bCs/>
              </w:rPr>
            </w:rPrChange>
          </w:rPr>
          <w:commentReference w:id="2977"/>
        </w:r>
        <w:r w:rsidR="00C10319" w:rsidRPr="00CE178C" w:rsidDel="009D5DE2">
          <w:rPr>
            <w:rFonts w:eastAsia="Times New Roman" w:cs="Arial"/>
            <w:color w:val="000000"/>
            <w:rPrChange w:id="2980" w:author="Vladymyr Kozyr" w:date="2021-07-31T19:40:00Z">
              <w:rPr>
                <w:rFonts w:eastAsia="Times New Roman" w:cs="Arial"/>
                <w:color w:val="000000"/>
              </w:rPr>
            </w:rPrChange>
          </w:rPr>
          <w:delText xml:space="preserve">is an important question for </w:delText>
        </w:r>
        <w:commentRangeStart w:id="2981"/>
        <w:r w:rsidR="00C10319" w:rsidRPr="00CE178C" w:rsidDel="009D5DE2">
          <w:rPr>
            <w:rFonts w:eastAsia="Times New Roman" w:cs="Arial"/>
            <w:color w:val="000000"/>
            <w:rPrChange w:id="2982" w:author="Vladymyr Kozyr" w:date="2021-07-31T19:40:00Z">
              <w:rPr>
                <w:rFonts w:eastAsia="Times New Roman" w:cs="Arial"/>
                <w:color w:val="000000"/>
              </w:rPr>
            </w:rPrChange>
          </w:rPr>
          <w:delText xml:space="preserve">marine scientists, biologists and businesses </w:delText>
        </w:r>
        <w:commentRangeEnd w:id="2981"/>
        <w:r w:rsidR="008D397D" w:rsidRPr="00CE178C" w:rsidDel="009D5DE2">
          <w:rPr>
            <w:rStyle w:val="CommentReference"/>
            <w:bCs/>
            <w:rPrChange w:id="2983" w:author="Vladymyr Kozyr" w:date="2021-07-31T19:40:00Z">
              <w:rPr>
                <w:rStyle w:val="CommentReference"/>
                <w:bCs/>
              </w:rPr>
            </w:rPrChange>
          </w:rPr>
          <w:commentReference w:id="2981"/>
        </w:r>
        <w:r w:rsidR="00C10319" w:rsidRPr="00CE178C" w:rsidDel="009D5DE2">
          <w:rPr>
            <w:rFonts w:eastAsia="Times New Roman" w:cs="Arial"/>
            <w:color w:val="000000"/>
            <w:rPrChange w:id="2984" w:author="Vladymyr Kozyr" w:date="2021-07-31T19:40:00Z">
              <w:rPr>
                <w:rFonts w:eastAsia="Times New Roman" w:cs="Arial"/>
                <w:color w:val="000000"/>
              </w:rPr>
            </w:rPrChange>
          </w:rPr>
          <w:delText>which relay on a specific fish type.</w:delText>
        </w:r>
      </w:del>
    </w:p>
    <w:p w14:paraId="6E49BD83" w14:textId="7D910985" w:rsidR="00C10319" w:rsidRPr="00CE178C" w:rsidDel="0010522C" w:rsidRDefault="00C10319">
      <w:pPr>
        <w:pStyle w:val="1ParaFlushLeft"/>
        <w:rPr>
          <w:del w:id="2985" w:author="Vladymyr Kozyr" w:date="2021-03-01T21:33:00Z"/>
          <w:rFonts w:ascii="Times New Roman" w:eastAsia="Times New Roman" w:hAnsi="Times New Roman" w:cs="Times New Roman"/>
          <w:sz w:val="24"/>
          <w:szCs w:val="24"/>
          <w:rPrChange w:id="2986" w:author="Vladymyr Kozyr" w:date="2021-07-31T19:40:00Z">
            <w:rPr>
              <w:del w:id="2987" w:author="Vladymyr Kozyr" w:date="2021-03-01T21:33:00Z"/>
              <w:rFonts w:ascii="Times New Roman" w:eastAsia="Times New Roman" w:hAnsi="Times New Roman" w:cs="Times New Roman"/>
              <w:sz w:val="24"/>
              <w:szCs w:val="24"/>
            </w:rPr>
          </w:rPrChange>
        </w:rPr>
        <w:pPrChange w:id="2988" w:author="Vladymyr Kozyr" w:date="2021-03-28T13:31:00Z">
          <w:pPr>
            <w:spacing w:after="0"/>
          </w:pPr>
        </w:pPrChange>
      </w:pPr>
      <w:del w:id="2989" w:author="Vladymyr Kozyr" w:date="2021-03-01T21:33:00Z">
        <w:r w:rsidRPr="00CE178C" w:rsidDel="0010522C">
          <w:rPr>
            <w:rFonts w:eastAsia="Times New Roman" w:cs="Arial"/>
            <w:color w:val="000000"/>
            <w:rPrChange w:id="2990" w:author="Vladymyr Kozyr" w:date="2021-07-31T19:40:00Z">
              <w:rPr>
                <w:rFonts w:eastAsia="Times New Roman" w:cs="Arial"/>
                <w:color w:val="000000"/>
              </w:rPr>
            </w:rPrChange>
          </w:rPr>
          <w:delText>According to the articles</w:delText>
        </w:r>
        <w:r w:rsidR="00507C0A" w:rsidRPr="00CE178C" w:rsidDel="0010522C">
          <w:rPr>
            <w:rFonts w:eastAsia="Times New Roman" w:cs="Arial"/>
            <w:color w:val="000000"/>
            <w:rPrChange w:id="2991" w:author="Vladymyr Kozyr" w:date="2021-07-31T19:40:00Z">
              <w:rPr>
                <w:rFonts w:eastAsia="Times New Roman" w:cs="Arial"/>
                <w:color w:val="000000"/>
              </w:rPr>
            </w:rPrChange>
          </w:rPr>
          <w:delText xml:space="preserve"> and papers</w:delText>
        </w:r>
        <w:r w:rsidRPr="00CE178C" w:rsidDel="0010522C">
          <w:rPr>
            <w:rFonts w:eastAsia="Times New Roman" w:cs="Arial"/>
            <w:color w:val="000000"/>
            <w:rPrChange w:id="2992" w:author="Vladymyr Kozyr" w:date="2021-07-31T19:40:00Z">
              <w:rPr>
                <w:rFonts w:eastAsia="Times New Roman" w:cs="Arial"/>
                <w:color w:val="000000"/>
              </w:rPr>
            </w:rPrChange>
          </w:rPr>
          <w:delText xml:space="preserve"> below people are more and more concerned about </w:delText>
        </w:r>
        <w:commentRangeStart w:id="2993"/>
        <w:r w:rsidRPr="00CE178C" w:rsidDel="0010522C">
          <w:rPr>
            <w:rFonts w:eastAsia="Times New Roman" w:cs="Arial"/>
            <w:color w:val="000000"/>
            <w:rPrChange w:id="2994" w:author="Vladymyr Kozyr" w:date="2021-07-31T19:40:00Z">
              <w:rPr>
                <w:rFonts w:eastAsia="Times New Roman" w:cs="Arial"/>
                <w:color w:val="000000"/>
              </w:rPr>
            </w:rPrChange>
          </w:rPr>
          <w:delText xml:space="preserve">the state </w:delText>
        </w:r>
        <w:commentRangeEnd w:id="2993"/>
        <w:r w:rsidR="002D1AC8" w:rsidRPr="00CE178C" w:rsidDel="0010522C">
          <w:rPr>
            <w:rStyle w:val="CommentReference"/>
            <w:bCs/>
            <w:rPrChange w:id="2995" w:author="Vladymyr Kozyr" w:date="2021-07-31T19:40:00Z">
              <w:rPr>
                <w:rStyle w:val="CommentReference"/>
                <w:bCs/>
              </w:rPr>
            </w:rPrChange>
          </w:rPr>
          <w:commentReference w:id="2993"/>
        </w:r>
        <w:r w:rsidRPr="00CE178C" w:rsidDel="0010522C">
          <w:rPr>
            <w:rFonts w:eastAsia="Times New Roman" w:cs="Arial"/>
            <w:color w:val="000000"/>
            <w:rPrChange w:id="2996" w:author="Vladymyr Kozyr" w:date="2021-07-31T19:40:00Z">
              <w:rPr>
                <w:rFonts w:eastAsia="Times New Roman" w:cs="Arial"/>
                <w:color w:val="000000"/>
              </w:rPr>
            </w:rPrChange>
          </w:rPr>
          <w:delText>of the fish in the world ocean.</w:delText>
        </w:r>
      </w:del>
    </w:p>
    <w:p w14:paraId="7BFD531E" w14:textId="406A8D86" w:rsidR="0010522C" w:rsidRPr="00CE178C" w:rsidRDefault="0010522C">
      <w:pPr>
        <w:pStyle w:val="1ParaFlushLeft"/>
        <w:rPr>
          <w:ins w:id="2997" w:author="Vladymyr Kozyr" w:date="2021-03-01T21:36:00Z"/>
          <w:rFonts w:ascii="Times New Roman" w:eastAsia="Times New Roman" w:hAnsi="Times New Roman" w:cs="Times New Roman"/>
          <w:sz w:val="24"/>
          <w:szCs w:val="24"/>
          <w:rPrChange w:id="2998" w:author="Vladymyr Kozyr" w:date="2021-07-31T19:40:00Z">
            <w:rPr>
              <w:ins w:id="2999" w:author="Vladymyr Kozyr" w:date="2021-03-01T21:36:00Z"/>
              <w:rFonts w:ascii="Times New Roman" w:eastAsia="Times New Roman" w:hAnsi="Times New Roman" w:cs="Times New Roman"/>
              <w:sz w:val="24"/>
              <w:szCs w:val="24"/>
            </w:rPr>
          </w:rPrChange>
        </w:rPr>
        <w:pPrChange w:id="3000" w:author="Vladymyr Kozyr" w:date="2021-03-28T13:31:00Z">
          <w:pPr>
            <w:spacing w:after="0"/>
          </w:pPr>
        </w:pPrChange>
      </w:pPr>
    </w:p>
    <w:p w14:paraId="6D1189BE" w14:textId="549C7F78" w:rsidR="00507C0A" w:rsidRPr="00CE178C" w:rsidDel="00E73B07" w:rsidRDefault="0010522C">
      <w:pPr>
        <w:pStyle w:val="Heading2"/>
        <w:rPr>
          <w:del w:id="3001" w:author="Vladymyr Kozyr" w:date="2021-03-10T20:03:00Z"/>
          <w:rFonts w:eastAsia="Times New Roman" w:cs="Arial"/>
          <w:color w:val="000000"/>
          <w:rPrChange w:id="3002" w:author="Vladymyr Kozyr" w:date="2021-07-31T19:40:00Z">
            <w:rPr>
              <w:del w:id="3003" w:author="Vladymyr Kozyr" w:date="2021-03-10T20:03:00Z"/>
            </w:rPr>
          </w:rPrChange>
        </w:rPr>
        <w:pPrChange w:id="3004" w:author="Vladymyr Kozyr" w:date="2021-03-01T21:37:00Z">
          <w:pPr>
            <w:spacing w:after="0"/>
            <w:ind w:firstLine="720"/>
          </w:pPr>
        </w:pPrChange>
      </w:pPr>
      <w:bookmarkStart w:id="3005" w:name="_Toc67830746"/>
      <w:ins w:id="3006" w:author="Vladymyr Kozyr" w:date="2021-03-01T21:36:00Z">
        <w:r w:rsidRPr="00CE178C">
          <w:rPr>
            <w:rPrChange w:id="3007" w:author="Vladymyr Kozyr" w:date="2021-07-31T19:40:00Z">
              <w:rPr/>
            </w:rPrChange>
          </w:rPr>
          <w:t xml:space="preserve">Fishery </w:t>
        </w:r>
      </w:ins>
      <w:ins w:id="3008" w:author="Vladymyr Kozyr" w:date="2021-03-01T21:37:00Z">
        <w:r w:rsidRPr="00CE178C">
          <w:rPr>
            <w:rPrChange w:id="3009" w:author="Vladymyr Kozyr" w:date="2021-07-31T19:40:00Z">
              <w:rPr/>
            </w:rPrChange>
          </w:rPr>
          <w:t>Reports</w:t>
        </w:r>
      </w:ins>
      <w:bookmarkEnd w:id="3005"/>
    </w:p>
    <w:p w14:paraId="251E250F" w14:textId="225EC083" w:rsidR="00D97021" w:rsidRPr="00CE178C" w:rsidDel="00B4555E" w:rsidRDefault="00D97021">
      <w:pPr>
        <w:pStyle w:val="Heading2"/>
        <w:rPr>
          <w:del w:id="3010" w:author="Vladymyr Kozyr" w:date="2021-02-07T20:10:00Z"/>
          <w:rFonts w:eastAsia="Times New Roman" w:cs="Arial"/>
          <w:color w:val="000000"/>
          <w:rPrChange w:id="3011" w:author="Vladymyr Kozyr" w:date="2021-07-31T19:40:00Z">
            <w:rPr>
              <w:del w:id="3012" w:author="Vladymyr Kozyr" w:date="2021-02-07T20:10:00Z"/>
            </w:rPr>
          </w:rPrChange>
        </w:rPr>
        <w:pPrChange w:id="3013" w:author="Vladymyr Kozyr" w:date="2021-03-10T20:03:00Z">
          <w:pPr>
            <w:spacing w:after="0"/>
            <w:ind w:firstLine="720"/>
          </w:pPr>
        </w:pPrChange>
      </w:pPr>
      <w:commentRangeStart w:id="3014"/>
      <w:del w:id="3015" w:author="Vladymyr Kozyr" w:date="2021-03-10T20:03:00Z">
        <w:r w:rsidRPr="00CE178C" w:rsidDel="00E73B07">
          <w:rPr>
            <w:rFonts w:eastAsia="Times New Roman" w:cs="Arial"/>
            <w:bCs/>
            <w:color w:val="000000"/>
            <w:rPrChange w:id="3016" w:author="Vladymyr Kozyr" w:date="2021-07-31T19:40:00Z">
              <w:rPr>
                <w:rFonts w:eastAsia="Times New Roman" w:cs="Arial"/>
                <w:bCs/>
                <w:color w:val="000000"/>
              </w:rPr>
            </w:rPrChange>
          </w:rPr>
          <w:delText>Fish population monitoring</w:delText>
        </w:r>
      </w:del>
      <w:bookmarkStart w:id="3017" w:name="_Toc66300641"/>
      <w:bookmarkStart w:id="3018" w:name="_Toc66300717"/>
      <w:bookmarkStart w:id="3019" w:name="_Toc67830605"/>
      <w:bookmarkStart w:id="3020" w:name="_Toc67830747"/>
      <w:bookmarkEnd w:id="3017"/>
      <w:bookmarkEnd w:id="3018"/>
      <w:bookmarkEnd w:id="3019"/>
      <w:bookmarkEnd w:id="3020"/>
    </w:p>
    <w:p w14:paraId="3E2193B8" w14:textId="07B84F90" w:rsidR="00D97021" w:rsidRPr="00CE178C" w:rsidRDefault="00EE0EA4">
      <w:pPr>
        <w:pStyle w:val="Heading2"/>
        <w:rPr>
          <w:rPrChange w:id="3021" w:author="Vladymyr Kozyr" w:date="2021-07-31T19:40:00Z">
            <w:rPr/>
          </w:rPrChange>
        </w:rPr>
        <w:pPrChange w:id="3022" w:author="Vladymyr Kozyr" w:date="2021-03-10T20:03:00Z">
          <w:pPr>
            <w:spacing w:after="0"/>
          </w:pPr>
        </w:pPrChange>
      </w:pPr>
      <w:del w:id="3023" w:author="Vladymyr Kozyr" w:date="2021-02-07T20:10:00Z">
        <w:r w:rsidRPr="00CE178C" w:rsidDel="00B4555E">
          <w:rPr>
            <w:rPrChange w:id="3024" w:author="Vladymyr Kozyr" w:date="2021-07-31T19:40:00Z">
              <w:rPr>
                <w:color w:val="000000" w:themeColor="text1"/>
                <w:lang w:val="en-CA"/>
              </w:rPr>
            </w:rPrChange>
          </w:rPr>
          <w:fldChar w:fldCharType="begin"/>
        </w:r>
        <w:r w:rsidRPr="00CE178C" w:rsidDel="00B4555E">
          <w:rPr>
            <w:rPrChange w:id="3025" w:author="Vladymyr Kozyr" w:date="2021-07-31T19:40:00Z">
              <w:rPr/>
            </w:rPrChange>
          </w:rPr>
          <w:delInstrText xml:space="preserve"> HYPERLINK "https://www.ontario.ca/page/methods-monitoring-fish-populations" </w:delInstrText>
        </w:r>
        <w:r w:rsidRPr="00CE178C" w:rsidDel="00B4555E">
          <w:rPr>
            <w:rPrChange w:id="3026" w:author="Vladymyr Kozyr" w:date="2021-07-31T19:40:00Z">
              <w:rPr>
                <w:color w:val="000000" w:themeColor="text1"/>
                <w:lang w:val="en-CA"/>
              </w:rPr>
            </w:rPrChange>
          </w:rPr>
          <w:fldChar w:fldCharType="separate"/>
        </w:r>
        <w:r w:rsidR="0016722A" w:rsidRPr="00CE178C" w:rsidDel="00B4555E">
          <w:rPr>
            <w:rStyle w:val="Hyperlink"/>
            <w:rPrChange w:id="3027" w:author="Vladymyr Kozyr" w:date="2021-07-31T19:40:00Z">
              <w:rPr>
                <w:rStyle w:val="Hyperlink"/>
                <w:lang w:val="uk-UA"/>
              </w:rPr>
            </w:rPrChange>
          </w:rPr>
          <w:delText>https://www.ontario.ca/page/methods-monitoring-fish-populations</w:delText>
        </w:r>
        <w:r w:rsidRPr="00CE178C" w:rsidDel="00B4555E">
          <w:rPr>
            <w:rStyle w:val="Hyperlink"/>
            <w:rPrChange w:id="3028" w:author="Vladymyr Kozyr" w:date="2021-07-31T19:40:00Z">
              <w:rPr>
                <w:rStyle w:val="Hyperlink"/>
                <w:lang w:val="uk-UA"/>
              </w:rPr>
            </w:rPrChange>
          </w:rPr>
          <w:fldChar w:fldCharType="end"/>
        </w:r>
      </w:del>
      <w:bookmarkStart w:id="3029" w:name="_Toc67830748"/>
      <w:commentRangeEnd w:id="3014"/>
      <w:r w:rsidR="00FD1A4E" w:rsidRPr="00CE178C">
        <w:rPr>
          <w:rStyle w:val="CommentReference"/>
          <w:rPrChange w:id="3030" w:author="Vladymyr Kozyr" w:date="2021-07-31T19:40:00Z">
            <w:rPr>
              <w:rStyle w:val="CommentReference"/>
            </w:rPr>
          </w:rPrChange>
        </w:rPr>
        <w:commentReference w:id="3014"/>
      </w:r>
      <w:bookmarkEnd w:id="3029"/>
    </w:p>
    <w:p w14:paraId="39C146E0" w14:textId="61269480" w:rsidR="00370AF1" w:rsidRPr="00CE178C" w:rsidRDefault="00370AF1">
      <w:pPr>
        <w:pStyle w:val="1ParaFlushLeft"/>
        <w:rPr>
          <w:ins w:id="3031" w:author="Vladymyr Kozyr" w:date="2021-03-12T16:28:00Z"/>
          <w:rPrChange w:id="3032" w:author="Vladymyr Kozyr" w:date="2021-07-31T19:40:00Z">
            <w:rPr>
              <w:ins w:id="3033" w:author="Vladymyr Kozyr" w:date="2021-03-12T16:28:00Z"/>
            </w:rPr>
          </w:rPrChange>
        </w:rPr>
        <w:pPrChange w:id="3034" w:author="Vladymyr Kozyr" w:date="2021-03-28T13:30:00Z">
          <w:pPr>
            <w:pStyle w:val="Heading2"/>
          </w:pPr>
        </w:pPrChange>
      </w:pPr>
      <w:ins w:id="3035" w:author="Vladymyr Kozyr" w:date="2021-03-12T16:28:00Z">
        <w:r w:rsidRPr="00CE178C">
          <w:rPr>
            <w:rPrChange w:id="3036" w:author="Vladymyr Kozyr" w:date="2021-07-31T19:40:00Z">
              <w:rPr/>
            </w:rPrChange>
          </w:rPr>
          <w:t xml:space="preserve">Reporting on the status of aquatic resources and how they are changing over time, along with understanding the impacts of large-scale disturbance and human activities on aquatic resources, are among the most critical processes for assessing the state of ecosystems. </w:t>
        </w:r>
      </w:ins>
    </w:p>
    <w:p w14:paraId="46C8C608" w14:textId="3113058A" w:rsidR="00370AF1" w:rsidRPr="00CE178C" w:rsidRDefault="00370AF1">
      <w:pPr>
        <w:pStyle w:val="1ParaFlushLeft"/>
        <w:rPr>
          <w:ins w:id="3037" w:author="Vladymyr Kozyr" w:date="2021-03-12T16:28:00Z"/>
          <w:rPrChange w:id="3038" w:author="Vladymyr Kozyr" w:date="2021-07-31T19:40:00Z">
            <w:rPr>
              <w:ins w:id="3039" w:author="Vladymyr Kozyr" w:date="2021-03-12T16:28:00Z"/>
            </w:rPr>
          </w:rPrChange>
        </w:rPr>
        <w:pPrChange w:id="3040" w:author="Vladymyr Kozyr" w:date="2021-03-28T13:30:00Z">
          <w:pPr>
            <w:pStyle w:val="Heading2"/>
          </w:pPr>
        </w:pPrChange>
      </w:pPr>
      <w:ins w:id="3041" w:author="Vladymyr Kozyr" w:date="2021-03-12T16:28:00Z">
        <w:r w:rsidRPr="00CE178C">
          <w:rPr>
            <w:rPrChange w:id="3042" w:author="Vladymyr Kozyr" w:date="2021-07-31T19:40:00Z">
              <w:rPr/>
            </w:rPrChange>
          </w:rPr>
          <w:lastRenderedPageBreak/>
          <w:t xml:space="preserve">To display the human influence on an ecosystem or a specific type of fish, data on the amount of catch of this species by region, the number of the species in comparison with previous years, data from the SARA and COSEWIC organization about species at risk can be helpful. </w:t>
        </w:r>
      </w:ins>
    </w:p>
    <w:p w14:paraId="1F6205C3" w14:textId="688E9B79" w:rsidR="00370AF1" w:rsidRPr="00CE178C" w:rsidRDefault="00370AF1">
      <w:pPr>
        <w:pStyle w:val="1ParaFlushLeft"/>
        <w:rPr>
          <w:ins w:id="3043" w:author="Vladymyr Kozyr" w:date="2021-03-12T16:28:00Z"/>
          <w:rPrChange w:id="3044" w:author="Vladymyr Kozyr" w:date="2021-07-31T19:40:00Z">
            <w:rPr>
              <w:ins w:id="3045" w:author="Vladymyr Kozyr" w:date="2021-03-12T16:28:00Z"/>
            </w:rPr>
          </w:rPrChange>
        </w:rPr>
        <w:pPrChange w:id="3046" w:author="Vladymyr Kozyr" w:date="2021-03-28T13:30:00Z">
          <w:pPr>
            <w:pStyle w:val="Heading2"/>
          </w:pPr>
        </w:pPrChange>
      </w:pPr>
      <w:ins w:id="3047" w:author="Vladymyr Kozyr" w:date="2021-03-12T16:28:00Z">
        <w:r w:rsidRPr="00CE178C">
          <w:rPr>
            <w:rPrChange w:id="3048" w:author="Vladymyr Kozyr" w:date="2021-07-31T19:40:00Z">
              <w:rPr/>
            </w:rPrChange>
          </w:rPr>
          <w:t xml:space="preserve">For example, the 1993 Report on the status of groundfish stocks in the Canadian Northwest Atlantic </w:t>
        </w:r>
      </w:ins>
      <w:customXmlInsRangeStart w:id="3049" w:author="Vladymyr Kozyr" w:date="2021-06-21T23:03:00Z"/>
      <w:sdt>
        <w:sdtPr>
          <w:rPr>
            <w:rPrChange w:id="3050" w:author="Vladymyr Kozyr" w:date="2021-07-31T19:40:00Z">
              <w:rPr/>
            </w:rPrChange>
          </w:rPr>
          <w:id w:val="856081846"/>
          <w:citation/>
        </w:sdtPr>
        <w:sdtEndPr>
          <w:rPr>
            <w:rPrChange w:id="3051" w:author="Vladymyr Kozyr" w:date="2021-07-31T19:40:00Z">
              <w:rPr/>
            </w:rPrChange>
          </w:rPr>
        </w:sdtEndPr>
        <w:sdtContent>
          <w:customXmlInsRangeEnd w:id="3049"/>
          <w:ins w:id="3052" w:author="Vladymyr Kozyr" w:date="2021-06-21T23:03:00Z">
            <w:r w:rsidR="00E024A1" w:rsidRPr="00CE178C">
              <w:rPr>
                <w:rPrChange w:id="3053" w:author="Vladymyr Kozyr" w:date="2021-07-31T19:40:00Z">
                  <w:rPr/>
                </w:rPrChange>
              </w:rPr>
              <w:fldChar w:fldCharType="begin"/>
            </w:r>
            <w:r w:rsidR="00E024A1" w:rsidRPr="00CE178C">
              <w:rPr>
                <w:rPrChange w:id="3054" w:author="Vladymyr Kozyr" w:date="2021-07-31T19:40:00Z">
                  <w:rPr/>
                </w:rPrChange>
              </w:rPr>
              <w:instrText xml:space="preserve"> CITATION DFO93 \l 4105 </w:instrText>
            </w:r>
          </w:ins>
          <w:r w:rsidR="00E024A1" w:rsidRPr="00CE178C">
            <w:rPr>
              <w:rPrChange w:id="3055" w:author="Vladymyr Kozyr" w:date="2021-07-31T19:40:00Z">
                <w:rPr/>
              </w:rPrChange>
            </w:rPr>
            <w:fldChar w:fldCharType="separate"/>
          </w:r>
          <w:r w:rsidR="008B60A9" w:rsidRPr="008B60A9">
            <w:rPr>
              <w:noProof/>
            </w:rPr>
            <w:t>[9]</w:t>
          </w:r>
          <w:ins w:id="3056" w:author="Vladymyr Kozyr" w:date="2021-06-21T23:03:00Z">
            <w:r w:rsidR="00E024A1" w:rsidRPr="00CE178C">
              <w:rPr>
                <w:rPrChange w:id="3057" w:author="Vladymyr Kozyr" w:date="2021-07-31T19:40:00Z">
                  <w:rPr/>
                </w:rPrChange>
              </w:rPr>
              <w:fldChar w:fldCharType="end"/>
            </w:r>
          </w:ins>
          <w:customXmlInsRangeStart w:id="3058" w:author="Vladymyr Kozyr" w:date="2021-06-21T23:03:00Z"/>
        </w:sdtContent>
      </w:sdt>
      <w:customXmlInsRangeEnd w:id="3058"/>
      <w:ins w:id="3059" w:author="Vladymyr Kozyr" w:date="2021-03-12T16:28:00Z">
        <w:r w:rsidRPr="00CE178C">
          <w:rPr>
            <w:rPrChange w:id="3060" w:author="Vladymyr Kozyr" w:date="2021-07-31T19:40:00Z">
              <w:rPr/>
            </w:rPrChange>
          </w:rPr>
          <w:t xml:space="preserve"> reported cod catch data. The authors used multiplicative analyzes of catch-at-age from research surveys and the commercial fishery and, on average, fishing mortalities from preliminary SPA. </w:t>
        </w:r>
      </w:ins>
    </w:p>
    <w:p w14:paraId="746EE0D2" w14:textId="6FF48933" w:rsidR="00D97021" w:rsidRPr="00CE178C" w:rsidDel="00370AF1" w:rsidRDefault="00370AF1">
      <w:pPr>
        <w:pStyle w:val="1ParaFlushLeft"/>
        <w:rPr>
          <w:del w:id="3061" w:author="Vladymyr Kozyr" w:date="2021-03-12T16:28:00Z"/>
          <w:rPrChange w:id="3062" w:author="Vladymyr Kozyr" w:date="2021-07-31T19:40:00Z">
            <w:rPr>
              <w:del w:id="3063" w:author="Vladymyr Kozyr" w:date="2021-03-12T16:28:00Z"/>
            </w:rPr>
          </w:rPrChange>
        </w:rPr>
        <w:pPrChange w:id="3064" w:author="Vladymyr Kozyr" w:date="2021-03-28T13:30:00Z">
          <w:pPr>
            <w:pStyle w:val="Heading2"/>
          </w:pPr>
        </w:pPrChange>
      </w:pPr>
      <w:ins w:id="3065" w:author="Vladymyr Kozyr" w:date="2021-03-12T16:28:00Z">
        <w:r w:rsidRPr="00CE178C">
          <w:rPr>
            <w:rPrChange w:id="3066" w:author="Vladymyr Kozyr" w:date="2021-07-31T19:40:00Z">
              <w:rPr/>
            </w:rPrChange>
          </w:rPr>
          <w:t xml:space="preserve">Based on these data, it was concluded that fishing </w:t>
        </w:r>
        <w:commentRangeStart w:id="3067"/>
        <w:r w:rsidRPr="00CE178C">
          <w:rPr>
            <w:bCs/>
            <w:rPrChange w:id="3068" w:author="Vladymyr Kozyr" w:date="2021-07-31T19:40:00Z">
              <w:rPr>
                <w:bCs/>
              </w:rPr>
            </w:rPrChange>
          </w:rPr>
          <w:t xml:space="preserve">mortality </w:t>
        </w:r>
      </w:ins>
      <w:ins w:id="3069" w:author="Vladymyr Kozyr" w:date="2021-03-15T21:54:00Z">
        <w:r w:rsidR="00C1576E" w:rsidRPr="00CE178C">
          <w:rPr>
            <w:bCs/>
            <w:rPrChange w:id="3070" w:author="Vladymyr Kozyr" w:date="2021-07-31T19:40:00Z">
              <w:rPr>
                <w:rFonts w:eastAsia="Times New Roman" w:cs="Arial"/>
                <w:b w:val="0"/>
                <w:color w:val="000000"/>
                <w:highlight w:val="yellow"/>
              </w:rPr>
            </w:rPrChange>
          </w:rPr>
          <w:t xml:space="preserve">increased according to multiple reasons </w:t>
        </w:r>
      </w:ins>
      <w:ins w:id="3071" w:author="Vladymyr Kozyr" w:date="2021-03-12T16:28:00Z">
        <w:r w:rsidRPr="00CE178C">
          <w:rPr>
            <w:bCs/>
            <w:rPrChange w:id="3072" w:author="Vladymyr Kozyr" w:date="2021-07-31T19:40:00Z">
              <w:rPr>
                <w:bCs/>
              </w:rPr>
            </w:rPrChange>
          </w:rPr>
          <w:t xml:space="preserve">(page 17) and that there has been a </w:t>
        </w:r>
      </w:ins>
      <w:ins w:id="3073" w:author="Vladymyr Kozyr" w:date="2021-03-28T12:37:00Z">
        <w:r w:rsidR="00BC6DA0" w:rsidRPr="00CE178C">
          <w:rPr>
            <w:bCs/>
            <w:rPrChange w:id="3074" w:author="Vladymyr Kozyr" w:date="2021-07-31T19:40:00Z">
              <w:rPr>
                <w:bCs/>
              </w:rPr>
            </w:rPrChange>
          </w:rPr>
          <w:t>“</w:t>
        </w:r>
      </w:ins>
      <w:ins w:id="3075" w:author="Vladymyr Kozyr" w:date="2021-03-12T16:28:00Z">
        <w:r w:rsidRPr="00CE178C">
          <w:rPr>
            <w:bCs/>
            <w:rPrChange w:id="3076" w:author="Vladymyr Kozyr" w:date="2021-07-31T19:40:00Z">
              <w:rPr>
                <w:bCs/>
              </w:rPr>
            </w:rPrChange>
          </w:rPr>
          <w:t>gradual decline in stock size through the second half of the 1980s</w:t>
        </w:r>
      </w:ins>
      <w:ins w:id="3077" w:author="Vladymyr Kozyr" w:date="2021-03-28T12:37:00Z">
        <w:r w:rsidR="00BC6DA0" w:rsidRPr="00CE178C">
          <w:rPr>
            <w:bCs/>
            <w:rPrChange w:id="3078" w:author="Vladymyr Kozyr" w:date="2021-07-31T19:40:00Z">
              <w:rPr>
                <w:bCs/>
              </w:rPr>
            </w:rPrChange>
          </w:rPr>
          <w:t>”</w:t>
        </w:r>
      </w:ins>
      <w:ins w:id="3079" w:author="Vladymyr Kozyr" w:date="2021-03-12T16:28:00Z">
        <w:r w:rsidRPr="00CE178C">
          <w:rPr>
            <w:bCs/>
            <w:rPrChange w:id="3080" w:author="Vladymyr Kozyr" w:date="2021-07-31T19:40:00Z">
              <w:rPr>
                <w:bCs/>
              </w:rPr>
            </w:rPrChange>
          </w:rPr>
          <w:t>.</w:t>
        </w:r>
        <w:r w:rsidRPr="00CE178C">
          <w:rPr>
            <w:rPrChange w:id="3081" w:author="Vladymyr Kozyr" w:date="2021-07-31T19:40:00Z">
              <w:rPr/>
            </w:rPrChange>
          </w:rPr>
          <w:t xml:space="preserve"> </w:t>
        </w:r>
      </w:ins>
      <w:commentRangeEnd w:id="3067"/>
      <w:r w:rsidR="00781E7F" w:rsidRPr="00CE178C">
        <w:rPr>
          <w:rStyle w:val="CommentReference"/>
          <w:rPrChange w:id="3082" w:author="Vladymyr Kozyr" w:date="2021-07-31T19:40:00Z">
            <w:rPr>
              <w:rStyle w:val="CommentReference"/>
            </w:rPr>
          </w:rPrChange>
        </w:rPr>
        <w:commentReference w:id="3067"/>
      </w:r>
      <w:commentRangeStart w:id="3083"/>
      <w:del w:id="3084" w:author="Vladymyr Kozyr" w:date="2021-03-12T16:28:00Z">
        <w:r w:rsidR="00D97021" w:rsidRPr="00CE178C" w:rsidDel="00370AF1">
          <w:rPr>
            <w:rPrChange w:id="3085" w:author="Vladymyr Kozyr" w:date="2021-07-31T19:40:00Z">
              <w:rPr/>
            </w:rPrChange>
          </w:rPr>
          <w:delText>Reporting on the status of aquatic resources and how they are changing over time</w:delText>
        </w:r>
      </w:del>
      <w:ins w:id="3086" w:author="Fred Popowich" w:date="2021-03-03T09:34:00Z">
        <w:del w:id="3087" w:author="Vladymyr Kozyr" w:date="2021-03-12T16:28:00Z">
          <w:r w:rsidR="00D752C2" w:rsidRPr="00CE178C" w:rsidDel="00370AF1">
            <w:rPr>
              <w:rPrChange w:id="3088" w:author="Vladymyr Kozyr" w:date="2021-07-31T19:40:00Z">
                <w:rPr/>
              </w:rPrChange>
            </w:rPr>
            <w:delText>,</w:delText>
          </w:r>
        </w:del>
      </w:ins>
      <w:del w:id="3089" w:author="Vladymyr Kozyr" w:date="2021-03-12T16:28:00Z">
        <w:r w:rsidR="00D97021" w:rsidRPr="00CE178C" w:rsidDel="00370AF1">
          <w:rPr>
            <w:rPrChange w:id="3090" w:author="Vladymyr Kozyr" w:date="2021-07-31T19:40:00Z">
              <w:rPr/>
            </w:rPrChange>
          </w:rPr>
          <w:delText xml:space="preserve"> </w:delText>
        </w:r>
      </w:del>
      <w:commentRangeStart w:id="3091"/>
      <w:ins w:id="3092" w:author="Fred Popowich" w:date="2021-03-03T09:34:00Z">
        <w:del w:id="3093" w:author="Vladymyr Kozyr" w:date="2021-03-12T16:28:00Z">
          <w:r w:rsidR="00D752C2" w:rsidRPr="00CE178C" w:rsidDel="00370AF1">
            <w:rPr>
              <w:rPrChange w:id="3094" w:author="Vladymyr Kozyr" w:date="2021-07-31T19:40:00Z">
                <w:rPr/>
              </w:rPrChange>
            </w:rPr>
            <w:delText xml:space="preserve">along with </w:delText>
          </w:r>
          <w:commentRangeEnd w:id="3091"/>
          <w:r w:rsidR="00D752C2" w:rsidRPr="00CE178C" w:rsidDel="00370AF1">
            <w:rPr>
              <w:rStyle w:val="CommentReference"/>
              <w:rPrChange w:id="3095" w:author="Vladymyr Kozyr" w:date="2021-07-31T19:40:00Z">
                <w:rPr>
                  <w:rStyle w:val="CommentReference"/>
                </w:rPr>
              </w:rPrChange>
            </w:rPr>
            <w:commentReference w:id="3091"/>
          </w:r>
        </w:del>
      </w:ins>
      <w:del w:id="3096" w:author="Vladymyr Kozyr" w:date="2021-03-12T16:28:00Z">
        <w:r w:rsidR="00D97021" w:rsidRPr="00CE178C" w:rsidDel="00370AF1">
          <w:rPr>
            <w:rPrChange w:id="3097" w:author="Vladymyr Kozyr" w:date="2021-07-31T19:40:00Z">
              <w:rPr/>
            </w:rPrChange>
          </w:rPr>
          <w:delText>and understanding the impacts of large scale disturbance and human activities on aquatic resources</w:delText>
        </w:r>
      </w:del>
      <w:ins w:id="3098" w:author="Fred Popowich" w:date="2021-03-03T09:35:00Z">
        <w:del w:id="3099" w:author="Vladymyr Kozyr" w:date="2021-03-12T16:28:00Z">
          <w:r w:rsidR="00D752C2" w:rsidRPr="00CE178C" w:rsidDel="00370AF1">
            <w:rPr>
              <w:rPrChange w:id="3100" w:author="Vladymyr Kozyr" w:date="2021-07-31T19:40:00Z">
                <w:rPr/>
              </w:rPrChange>
            </w:rPr>
            <w:delText>,</w:delText>
          </w:r>
        </w:del>
      </w:ins>
      <w:del w:id="3101" w:author="Vladymyr Kozyr" w:date="2021-03-12T16:28:00Z">
        <w:r w:rsidR="00D97021" w:rsidRPr="00CE178C" w:rsidDel="00370AF1">
          <w:rPr>
            <w:rPrChange w:id="3102" w:author="Vladymyr Kozyr" w:date="2021-07-31T19:40:00Z">
              <w:rPr/>
            </w:rPrChange>
          </w:rPr>
          <w:delText xml:space="preserve"> are among the most important processes for assessing the state of ecosystems</w:delText>
        </w:r>
        <w:commentRangeEnd w:id="3083"/>
        <w:r w:rsidR="00D752C2" w:rsidRPr="00CE178C" w:rsidDel="00370AF1">
          <w:rPr>
            <w:rStyle w:val="CommentReference"/>
            <w:rPrChange w:id="3103" w:author="Vladymyr Kozyr" w:date="2021-07-31T19:40:00Z">
              <w:rPr>
                <w:rStyle w:val="CommentReference"/>
              </w:rPr>
            </w:rPrChange>
          </w:rPr>
          <w:commentReference w:id="3083"/>
        </w:r>
        <w:r w:rsidR="00D97021" w:rsidRPr="00CE178C" w:rsidDel="00370AF1">
          <w:rPr>
            <w:rPrChange w:id="3104" w:author="Vladymyr Kozyr" w:date="2021-07-31T19:40:00Z">
              <w:rPr/>
            </w:rPrChange>
          </w:rPr>
          <w:delText>.</w:delText>
        </w:r>
      </w:del>
      <w:ins w:id="3105" w:author="Fred Popowich" w:date="2021-03-03T09:36:00Z">
        <w:del w:id="3106" w:author="Vladymyr Kozyr" w:date="2021-03-12T16:28:00Z">
          <w:r w:rsidR="00D752C2" w:rsidRPr="00CE178C" w:rsidDel="00370AF1">
            <w:rPr>
              <w:rPrChange w:id="3107" w:author="Vladymyr Kozyr" w:date="2021-07-31T19:40:00Z">
                <w:rPr/>
              </w:rPrChange>
            </w:rPr>
            <w:delText xml:space="preserve"> </w:delText>
          </w:r>
        </w:del>
      </w:ins>
    </w:p>
    <w:p w14:paraId="3FC170DC" w14:textId="06DB883C" w:rsidR="00D97021" w:rsidRPr="00CE178C" w:rsidDel="003A2EB3" w:rsidRDefault="00D97021">
      <w:pPr>
        <w:pStyle w:val="1ParaFlushLeft"/>
        <w:rPr>
          <w:del w:id="3108" w:author="Vladymyr Kozyr" w:date="2021-02-15T13:40:00Z"/>
          <w:rPrChange w:id="3109" w:author="Vladymyr Kozyr" w:date="2021-07-31T19:40:00Z">
            <w:rPr>
              <w:del w:id="3110" w:author="Vladymyr Kozyr" w:date="2021-02-15T13:40:00Z"/>
            </w:rPr>
          </w:rPrChange>
        </w:rPr>
        <w:pPrChange w:id="3111" w:author="Vladymyr Kozyr" w:date="2021-03-28T13:30:00Z">
          <w:pPr>
            <w:spacing w:after="0"/>
            <w:ind w:firstLine="720"/>
          </w:pPr>
        </w:pPrChange>
      </w:pPr>
      <w:del w:id="3112" w:author="Vladymyr Kozyr" w:date="2021-03-12T16:29:00Z">
        <w:r w:rsidRPr="00CE178C" w:rsidDel="00370AF1">
          <w:rPr>
            <w:rPrChange w:id="3113" w:author="Vladymyr Kozyr" w:date="2021-07-31T19:40:00Z">
              <w:rPr/>
            </w:rPrChange>
          </w:rPr>
          <w:delText>To display the human influence on an ecosystem or a certain type of fish, data on the amount of catch of this species by region, the number of the species in comparison with previous years, data from the SARA and COSEWIC organization about species at risk etc. can be useful</w:delText>
        </w:r>
      </w:del>
      <w:ins w:id="3114" w:author="Fred Popowich" w:date="2021-03-03T09:37:00Z">
        <w:del w:id="3115" w:author="Vladymyr Kozyr" w:date="2021-03-12T16:29:00Z">
          <w:r w:rsidR="00435AF9" w:rsidRPr="00CE178C" w:rsidDel="00370AF1">
            <w:rPr>
              <w:rPrChange w:id="3116" w:author="Vladymyr Kozyr" w:date="2021-07-31T19:40:00Z">
                <w:rPr/>
              </w:rPrChange>
            </w:rPr>
            <w:delText xml:space="preserve"> [9].</w:delText>
          </w:r>
        </w:del>
      </w:ins>
      <w:del w:id="3117" w:author="Vladymyr Kozyr" w:date="2021-03-12T16:29:00Z">
        <w:r w:rsidRPr="00CE178C" w:rsidDel="00370AF1">
          <w:rPr>
            <w:rPrChange w:id="3118" w:author="Vladymyr Kozyr" w:date="2021-07-31T19:40:00Z">
              <w:rPr/>
            </w:rPrChange>
          </w:rPr>
          <w:delText>.</w:delText>
        </w:r>
      </w:del>
    </w:p>
    <w:p w14:paraId="7BE2D0AF" w14:textId="4C7143F1" w:rsidR="0016722A" w:rsidRPr="00CE178C" w:rsidDel="00370AF1" w:rsidRDefault="00435AF9">
      <w:pPr>
        <w:pStyle w:val="1ParaFlushLeft"/>
        <w:rPr>
          <w:del w:id="3119" w:author="Vladymyr Kozyr" w:date="2021-03-12T16:29:00Z"/>
          <w:rPrChange w:id="3120" w:author="Vladymyr Kozyr" w:date="2021-07-31T19:40:00Z">
            <w:rPr>
              <w:del w:id="3121" w:author="Vladymyr Kozyr" w:date="2021-03-12T16:29:00Z"/>
            </w:rPr>
          </w:rPrChange>
        </w:rPr>
        <w:pPrChange w:id="3122" w:author="Vladymyr Kozyr" w:date="2021-03-28T13:30:00Z">
          <w:pPr>
            <w:spacing w:after="0"/>
            <w:ind w:firstLine="720"/>
          </w:pPr>
        </w:pPrChange>
      </w:pPr>
      <w:ins w:id="3123" w:author="Fred Popowich" w:date="2021-03-03T09:39:00Z">
        <w:del w:id="3124" w:author="Vladymyr Kozyr" w:date="2021-03-12T16:29:00Z">
          <w:r w:rsidRPr="00CE178C" w:rsidDel="00370AF1">
            <w:rPr>
              <w:rPrChange w:id="3125" w:author="Vladymyr Kozyr" w:date="2021-07-31T19:40:00Z">
                <w:rPr/>
              </w:rPrChange>
            </w:rPr>
            <w:delText xml:space="preserve"> For example, </w:delText>
          </w:r>
        </w:del>
      </w:ins>
    </w:p>
    <w:p w14:paraId="3E732F4B" w14:textId="10B0B3E7" w:rsidR="0016722A" w:rsidRPr="00CE178C" w:rsidDel="00B4555E" w:rsidRDefault="00EE0EA4">
      <w:pPr>
        <w:pStyle w:val="1ParaFlushLeft"/>
        <w:rPr>
          <w:del w:id="3126" w:author="Vladymyr Kozyr" w:date="2021-02-07T20:12:00Z"/>
          <w:rFonts w:asciiTheme="minorHAnsi" w:hAnsiTheme="minorHAnsi"/>
          <w:rPrChange w:id="3127" w:author="Vladymyr Kozyr" w:date="2021-07-31T19:40:00Z">
            <w:rPr>
              <w:del w:id="3128" w:author="Vladymyr Kozyr" w:date="2021-02-07T20:12:00Z"/>
              <w:rFonts w:asciiTheme="minorHAnsi" w:hAnsiTheme="minorHAnsi"/>
            </w:rPr>
          </w:rPrChange>
        </w:rPr>
        <w:pPrChange w:id="3129" w:author="Vladymyr Kozyr" w:date="2021-03-28T13:30:00Z">
          <w:pPr/>
        </w:pPrChange>
      </w:pPr>
      <w:del w:id="3130" w:author="Vladymyr Kozyr" w:date="2021-02-07T20:12:00Z">
        <w:r w:rsidRPr="00CE178C" w:rsidDel="00B4555E">
          <w:rPr>
            <w:rPrChange w:id="3131" w:author="Vladymyr Kozyr" w:date="2021-07-31T19:40:00Z">
              <w:rPr/>
            </w:rPrChange>
          </w:rPr>
          <w:fldChar w:fldCharType="begin"/>
        </w:r>
        <w:r w:rsidRPr="00CE178C" w:rsidDel="00B4555E">
          <w:rPr>
            <w:rPrChange w:id="3132" w:author="Vladymyr Kozyr" w:date="2021-07-31T19:40:00Z">
              <w:rPr/>
            </w:rPrChange>
          </w:rPr>
          <w:delInstrText xml:space="preserve"> HYPERLINK "https://waves-vagues.dfo-mpo.gc.ca/Library/40622745.pdf" </w:delInstrText>
        </w:r>
        <w:r w:rsidRPr="00CE178C" w:rsidDel="00B4555E">
          <w:rPr>
            <w:rPrChange w:id="3133" w:author="Vladymyr Kozyr" w:date="2021-07-31T19:40:00Z">
              <w:rPr>
                <w:rStyle w:val="Hyperlink"/>
                <w:lang w:val="en-CA"/>
              </w:rPr>
            </w:rPrChange>
          </w:rPr>
          <w:fldChar w:fldCharType="separate"/>
        </w:r>
        <w:r w:rsidR="0016722A" w:rsidRPr="00CE178C" w:rsidDel="00B4555E">
          <w:rPr>
            <w:rStyle w:val="Hyperlink"/>
            <w:rPrChange w:id="3134" w:author="Vladymyr Kozyr" w:date="2021-07-31T19:40:00Z">
              <w:rPr>
                <w:rStyle w:val="Hyperlink"/>
              </w:rPr>
            </w:rPrChange>
          </w:rPr>
          <w:delText>https://waves-vagues.dfo-mpo.gc.ca/Library/40622745.pdf</w:delText>
        </w:r>
        <w:r w:rsidRPr="00CE178C" w:rsidDel="00B4555E">
          <w:rPr>
            <w:rStyle w:val="Hyperlink"/>
            <w:rPrChange w:id="3135" w:author="Vladymyr Kozyr" w:date="2021-07-31T19:40:00Z">
              <w:rPr>
                <w:rStyle w:val="Hyperlink"/>
                <w:lang w:val="en-CA"/>
              </w:rPr>
            </w:rPrChange>
          </w:rPr>
          <w:fldChar w:fldCharType="end"/>
        </w:r>
      </w:del>
    </w:p>
    <w:p w14:paraId="660B26C7" w14:textId="13689946" w:rsidR="00370AF1" w:rsidRPr="00CE178C" w:rsidRDefault="00435AF9">
      <w:pPr>
        <w:pStyle w:val="1ParaFlushLeft"/>
        <w:rPr>
          <w:ins w:id="3136" w:author="Vladymyr Kozyr" w:date="2021-03-12T16:22:00Z"/>
          <w:rPrChange w:id="3137" w:author="Vladymyr Kozyr" w:date="2021-07-31T19:40:00Z">
            <w:rPr>
              <w:ins w:id="3138" w:author="Vladymyr Kozyr" w:date="2021-03-12T16:22:00Z"/>
            </w:rPr>
          </w:rPrChange>
        </w:rPr>
        <w:pPrChange w:id="3139" w:author="Vladymyr Kozyr" w:date="2021-03-28T13:30:00Z">
          <w:pPr>
            <w:spacing w:after="0"/>
          </w:pPr>
        </w:pPrChange>
      </w:pPr>
      <w:ins w:id="3140" w:author="Fred Popowich" w:date="2021-03-03T09:39:00Z">
        <w:del w:id="3141" w:author="Vladymyr Kozyr" w:date="2021-03-12T16:29:00Z">
          <w:r w:rsidRPr="00CE178C" w:rsidDel="00370AF1">
            <w:rPr>
              <w:rPrChange w:id="3142" w:author="Vladymyr Kozyr" w:date="2021-07-31T19:40:00Z">
                <w:rPr/>
              </w:rPrChange>
            </w:rPr>
            <w:delText>t</w:delText>
          </w:r>
        </w:del>
      </w:ins>
      <w:del w:id="3143" w:author="Vladymyr Kozyr" w:date="2021-03-12T16:29:00Z">
        <w:r w:rsidR="0016722A" w:rsidRPr="00CE178C" w:rsidDel="00370AF1">
          <w:rPr>
            <w:rPrChange w:id="3144" w:author="Vladymyr Kozyr" w:date="2021-07-31T19:40:00Z">
              <w:rPr/>
            </w:rPrChange>
          </w:rPr>
          <w:delText xml:space="preserve">The 1993 Report on the status of groundfish stocks in the Canadian Northwest Atlantic reported cod catch data. </w:delText>
        </w:r>
      </w:del>
      <w:ins w:id="3145" w:author="Fred Popowich" w:date="2021-03-03T09:39:00Z">
        <w:del w:id="3146" w:author="Vladymyr Kozyr" w:date="2021-03-12T16:29:00Z">
          <w:r w:rsidRPr="00CE178C" w:rsidDel="00370AF1">
            <w:rPr>
              <w:rPrChange w:id="3147" w:author="Vladymyr Kozyr" w:date="2021-07-31T19:40:00Z">
                <w:rPr/>
              </w:rPrChange>
            </w:rPr>
            <w:delText>T</w:delText>
          </w:r>
        </w:del>
      </w:ins>
      <w:ins w:id="3148" w:author="Fred Popowich" w:date="2021-03-03T09:40:00Z">
        <w:del w:id="3149" w:author="Vladymyr Kozyr" w:date="2021-03-12T16:29:00Z">
          <w:r w:rsidRPr="00CE178C" w:rsidDel="00370AF1">
            <w:rPr>
              <w:rPrChange w:id="3150" w:author="Vladymyr Kozyr" w:date="2021-07-31T19:40:00Z">
                <w:rPr/>
              </w:rPrChange>
            </w:rPr>
            <w:delText>he authors u</w:delText>
          </w:r>
        </w:del>
      </w:ins>
      <w:del w:id="3151" w:author="Vladymyr Kozyr" w:date="2021-03-12T16:29:00Z">
        <w:r w:rsidR="0016722A" w:rsidRPr="00CE178C" w:rsidDel="00370AF1">
          <w:rPr>
            <w:rPrChange w:id="3152" w:author="Vladymyr Kozyr" w:date="2021-07-31T19:40:00Z">
              <w:rPr/>
            </w:rPrChange>
          </w:rPr>
          <w:delText>Used multiplicative analyzes of catch-at-age from research surveys and the commercial fishery and on average fishing mortalities from preliminary SPA. Based on these data, it was concluded that fishing mortality (page 17) and that there has been a gradual decline in stock size through the second half of the 1980s</w:delText>
        </w:r>
      </w:del>
      <w:del w:id="3153" w:author="Vladymyr Kozyr" w:date="2021-03-28T12:37:00Z">
        <w:r w:rsidR="0016722A" w:rsidRPr="00CE178C" w:rsidDel="00BC6DA0">
          <w:rPr>
            <w:rPrChange w:id="3154" w:author="Vladymyr Kozyr" w:date="2021-07-31T19:40:00Z">
              <w:rPr/>
            </w:rPrChange>
          </w:rPr>
          <w:delText>.</w:delText>
        </w:r>
      </w:del>
      <w:ins w:id="3155" w:author="Fred Popowich" w:date="2021-03-03T10:02:00Z">
        <w:r w:rsidR="00FD1A4E" w:rsidRPr="00CE178C">
          <w:rPr>
            <w:rPrChange w:id="3156" w:author="Vladymyr Kozyr" w:date="2021-07-31T19:40:00Z">
              <w:rPr/>
            </w:rPrChange>
          </w:rPr>
          <w:t xml:space="preserve"> </w:t>
        </w:r>
      </w:ins>
    </w:p>
    <w:p w14:paraId="6C82CBA6" w14:textId="297FBE11" w:rsidR="0016722A" w:rsidRPr="00CE178C" w:rsidRDefault="00FD1A4E">
      <w:pPr>
        <w:pStyle w:val="1ParaFlushLeft"/>
        <w:rPr>
          <w:rPrChange w:id="3157" w:author="Vladymyr Kozyr" w:date="2021-07-31T19:40:00Z">
            <w:rPr/>
          </w:rPrChange>
        </w:rPr>
        <w:pPrChange w:id="3158" w:author="Vladymyr Kozyr" w:date="2021-03-28T13:30:00Z">
          <w:pPr>
            <w:spacing w:after="0"/>
            <w:ind w:firstLine="720"/>
          </w:pPr>
        </w:pPrChange>
      </w:pPr>
      <w:ins w:id="3159" w:author="Fred Popowich" w:date="2021-03-03T10:03:00Z">
        <w:r w:rsidRPr="00CE178C">
          <w:rPr>
            <w:rPrChange w:id="3160" w:author="Vladymyr Kozyr" w:date="2021-07-31T19:40:00Z">
              <w:rPr/>
            </w:rPrChange>
          </w:rPr>
          <w:t xml:space="preserve">This conclusion can be drawn from the following tabular presentation of the data, where </w:t>
        </w:r>
      </w:ins>
      <w:ins w:id="3161" w:author="Vladymyr Kozyr" w:date="2021-03-28T12:38:00Z">
        <w:r w:rsidR="00BC6DA0" w:rsidRPr="00CE178C">
          <w:rPr>
            <w:rPrChange w:id="3162" w:author="Vladymyr Kozyr" w:date="2021-07-31T19:40:00Z">
              <w:rPr/>
            </w:rPrChange>
          </w:rPr>
          <w:t>in the tota</w:t>
        </w:r>
      </w:ins>
      <w:ins w:id="3163" w:author="Vladymyr Kozyr" w:date="2021-03-28T12:39:00Z">
        <w:r w:rsidR="00BC6DA0" w:rsidRPr="00CE178C">
          <w:rPr>
            <w:rPrChange w:id="3164" w:author="Vladymyr Kozyr" w:date="2021-07-31T19:40:00Z">
              <w:rPr/>
            </w:rPrChange>
          </w:rPr>
          <w:t>l biomass section user can see that for every next year amount of cod is decrea</w:t>
        </w:r>
      </w:ins>
      <w:ins w:id="3165" w:author="Vladymyr Kozyr" w:date="2021-03-28T12:40:00Z">
        <w:r w:rsidR="00BC6DA0" w:rsidRPr="00CE178C">
          <w:rPr>
            <w:rPrChange w:id="3166" w:author="Vladymyr Kozyr" w:date="2021-07-31T19:40:00Z">
              <w:rPr/>
            </w:rPrChange>
          </w:rPr>
          <w:t>sing.</w:t>
        </w:r>
      </w:ins>
      <w:commentRangeStart w:id="3167"/>
      <w:ins w:id="3168" w:author="Fred Popowich" w:date="2021-03-03T10:10:00Z">
        <w:del w:id="3169" w:author="Vladymyr Kozyr" w:date="2021-03-28T12:38:00Z">
          <w:r w:rsidR="009F6C13" w:rsidRPr="00CE178C" w:rsidDel="00BC6DA0">
            <w:rPr>
              <w:rPrChange w:id="3170" w:author="Vladymyr Kozyr" w:date="2021-07-31T19:40:00Z">
                <w:rPr/>
              </w:rPrChange>
            </w:rPr>
            <w:delText>…</w:delText>
          </w:r>
          <w:commentRangeEnd w:id="3167"/>
          <w:r w:rsidR="009F6C13" w:rsidRPr="00CE178C" w:rsidDel="00BC6DA0">
            <w:rPr>
              <w:rStyle w:val="CommentReference"/>
              <w:rPrChange w:id="3171" w:author="Vladymyr Kozyr" w:date="2021-07-31T19:40:00Z">
                <w:rPr>
                  <w:rStyle w:val="CommentReference"/>
                </w:rPr>
              </w:rPrChange>
            </w:rPr>
            <w:commentReference w:id="3167"/>
          </w:r>
        </w:del>
      </w:ins>
    </w:p>
    <w:p w14:paraId="671E706E" w14:textId="2ED31257" w:rsidR="00507C0A" w:rsidRPr="00CE178C" w:rsidRDefault="0016722A" w:rsidP="00507C0A">
      <w:pPr>
        <w:spacing w:after="0" w:line="240" w:lineRule="auto"/>
        <w:ind w:firstLine="720"/>
        <w:rPr>
          <w:rFonts w:eastAsia="Times New Roman" w:cs="Arial"/>
          <w:color w:val="000000"/>
          <w:lang w:val="en-CA"/>
          <w:rPrChange w:id="3172" w:author="Vladymyr Kozyr" w:date="2021-07-31T19:40:00Z">
            <w:rPr>
              <w:rFonts w:eastAsia="Times New Roman" w:cs="Arial"/>
              <w:color w:val="000000"/>
            </w:rPr>
          </w:rPrChange>
        </w:rPr>
      </w:pPr>
      <w:r w:rsidRPr="00CE178C">
        <w:rPr>
          <w:lang w:val="en-CA"/>
          <w:rPrChange w:id="3173" w:author="Vladymyr Kozyr" w:date="2021-07-31T19:40:00Z">
            <w:rPr>
              <w:noProof/>
            </w:rPr>
          </w:rPrChange>
        </w:rPr>
        <w:drawing>
          <wp:inline distT="0" distB="0" distL="0" distR="0" wp14:anchorId="79B2FCAF" wp14:editId="578F168E">
            <wp:extent cx="5486400" cy="3350260"/>
            <wp:effectExtent l="0" t="0" r="0" b="2540"/>
            <wp:docPr id="5" name="Picture 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stretch>
                      <a:fillRect/>
                    </a:stretch>
                  </pic:blipFill>
                  <pic:spPr>
                    <a:xfrm>
                      <a:off x="0" y="0"/>
                      <a:ext cx="5486400" cy="3350260"/>
                    </a:xfrm>
                    <a:prstGeom prst="rect">
                      <a:avLst/>
                    </a:prstGeom>
                  </pic:spPr>
                </pic:pic>
              </a:graphicData>
            </a:graphic>
          </wp:inline>
        </w:drawing>
      </w:r>
    </w:p>
    <w:p w14:paraId="72734D73" w14:textId="4A469AF9" w:rsidR="0016722A" w:rsidRPr="00CE178C" w:rsidRDefault="00696245" w:rsidP="0016722A">
      <w:pPr>
        <w:spacing w:after="0" w:line="240" w:lineRule="auto"/>
        <w:ind w:firstLine="720"/>
        <w:jc w:val="center"/>
        <w:rPr>
          <w:rFonts w:eastAsia="Times New Roman" w:cs="Arial"/>
          <w:color w:val="000000"/>
          <w:lang w:val="en-CA"/>
          <w:rPrChange w:id="3174" w:author="Vladymyr Kozyr" w:date="2021-07-31T19:40:00Z">
            <w:rPr>
              <w:rFonts w:eastAsia="Times New Roman" w:cs="Arial"/>
              <w:color w:val="000000"/>
            </w:rPr>
          </w:rPrChange>
        </w:rPr>
      </w:pPr>
      <w:ins w:id="3175" w:author="Vladymyr Kozyr" w:date="2021-03-10T20:21:00Z">
        <w:r w:rsidRPr="00CE178C">
          <w:rPr>
            <w:rFonts w:eastAsia="Times New Roman" w:cs="Arial"/>
            <w:color w:val="000000"/>
            <w:lang w:val="en-CA"/>
            <w:rPrChange w:id="3176" w:author="Vladymyr Kozyr" w:date="2021-07-31T19:40:00Z">
              <w:rPr>
                <w:rFonts w:eastAsia="Times New Roman" w:cs="Arial"/>
                <w:color w:val="000000"/>
              </w:rPr>
            </w:rPrChange>
          </w:rPr>
          <w:t>“Table Data Presentation” (</w:t>
        </w:r>
      </w:ins>
      <w:commentRangeStart w:id="3177"/>
      <w:r w:rsidR="0016722A" w:rsidRPr="00CE178C">
        <w:rPr>
          <w:rFonts w:eastAsia="Times New Roman" w:cs="Arial"/>
          <w:color w:val="000000"/>
          <w:lang w:val="en-CA"/>
          <w:rPrChange w:id="3178" w:author="Vladymyr Kozyr" w:date="2021-07-31T19:40:00Z">
            <w:rPr>
              <w:rFonts w:eastAsia="Times New Roman" w:cs="Arial"/>
              <w:color w:val="000000"/>
            </w:rPr>
          </w:rPrChange>
        </w:rPr>
        <w:t>Figure 3.1.1</w:t>
      </w:r>
      <w:commentRangeEnd w:id="3177"/>
      <w:r w:rsidR="00D5447D" w:rsidRPr="00CE178C">
        <w:rPr>
          <w:rStyle w:val="CommentReference"/>
          <w:lang w:val="en-CA"/>
          <w:rPrChange w:id="3179" w:author="Vladymyr Kozyr" w:date="2021-07-31T19:40:00Z">
            <w:rPr>
              <w:rStyle w:val="CommentReference"/>
            </w:rPr>
          </w:rPrChange>
        </w:rPr>
        <w:commentReference w:id="3177"/>
      </w:r>
      <w:ins w:id="3180" w:author="Vladymyr Kozyr" w:date="2021-03-10T20:21:00Z">
        <w:r w:rsidRPr="00CE178C">
          <w:rPr>
            <w:rFonts w:eastAsia="Times New Roman" w:cs="Arial"/>
            <w:color w:val="000000"/>
            <w:lang w:val="en-CA"/>
            <w:rPrChange w:id="3181" w:author="Vladymyr Kozyr" w:date="2021-07-31T19:40:00Z">
              <w:rPr>
                <w:rFonts w:eastAsia="Times New Roman" w:cs="Arial"/>
                <w:color w:val="000000"/>
              </w:rPr>
            </w:rPrChange>
          </w:rPr>
          <w:t>)</w:t>
        </w:r>
      </w:ins>
    </w:p>
    <w:p w14:paraId="48417AC2" w14:textId="77777777" w:rsidR="0016722A" w:rsidRPr="00CE178C" w:rsidRDefault="0016722A" w:rsidP="0016722A">
      <w:pPr>
        <w:spacing w:after="0" w:line="240" w:lineRule="auto"/>
        <w:ind w:firstLine="720"/>
        <w:jc w:val="center"/>
        <w:rPr>
          <w:rFonts w:eastAsia="Times New Roman" w:cs="Arial"/>
          <w:color w:val="000000"/>
          <w:lang w:val="en-CA"/>
          <w:rPrChange w:id="3182" w:author="Vladymyr Kozyr" w:date="2021-07-31T19:40:00Z">
            <w:rPr>
              <w:rFonts w:eastAsia="Times New Roman" w:cs="Arial"/>
              <w:color w:val="000000"/>
            </w:rPr>
          </w:rPrChange>
        </w:rPr>
      </w:pPr>
    </w:p>
    <w:p w14:paraId="56806D6E" w14:textId="22D1B014" w:rsidR="0016722A" w:rsidRPr="00CE178C" w:rsidDel="005256FE" w:rsidRDefault="005256FE">
      <w:pPr>
        <w:spacing w:after="0"/>
        <w:rPr>
          <w:del w:id="3183" w:author="Vladymyr Kozyr" w:date="2021-03-13T11:27:00Z"/>
          <w:rFonts w:eastAsia="Times New Roman" w:cs="Arial"/>
          <w:color w:val="000000"/>
          <w:lang w:val="en-CA"/>
          <w:rPrChange w:id="3184" w:author="Vladymyr Kozyr" w:date="2021-07-31T19:40:00Z">
            <w:rPr>
              <w:del w:id="3185" w:author="Vladymyr Kozyr" w:date="2021-03-13T11:27:00Z"/>
              <w:rFonts w:eastAsia="Times New Roman" w:cs="Arial"/>
              <w:color w:val="000000"/>
            </w:rPr>
          </w:rPrChange>
        </w:rPr>
        <w:pPrChange w:id="3186" w:author="Vladymyr Kozyr" w:date="2021-02-15T13:41:00Z">
          <w:pPr>
            <w:spacing w:after="0"/>
            <w:ind w:firstLine="720"/>
          </w:pPr>
        </w:pPrChange>
      </w:pPr>
      <w:ins w:id="3187" w:author="Vladymyr Kozyr" w:date="2021-03-13T11:00:00Z">
        <w:r w:rsidRPr="00CE178C">
          <w:rPr>
            <w:rFonts w:eastAsia="Times New Roman" w:cs="Arial"/>
            <w:color w:val="000000"/>
            <w:lang w:val="en-CA"/>
            <w:rPrChange w:id="3188" w:author="Vladymyr Kozyr" w:date="2021-07-31T19:40:00Z">
              <w:rPr>
                <w:rFonts w:eastAsia="Times New Roman" w:cs="Arial"/>
                <w:color w:val="000000"/>
              </w:rPr>
            </w:rPrChange>
          </w:rPr>
          <w:t xml:space="preserve">Similarly, this tabular format allows the reader to see, in the same report, data on the amount of </w:t>
        </w:r>
      </w:ins>
      <w:ins w:id="3189" w:author="Vladymyr Kozyr" w:date="2021-03-28T12:40:00Z">
        <w:r w:rsidR="00BC6DA0" w:rsidRPr="00CE178C">
          <w:rPr>
            <w:rFonts w:eastAsia="Times New Roman" w:cs="Arial"/>
            <w:color w:val="000000"/>
            <w:lang w:val="en-CA"/>
            <w:rPrChange w:id="3190" w:author="Vladymyr Kozyr" w:date="2021-07-31T19:40:00Z">
              <w:rPr>
                <w:rFonts w:eastAsia="Times New Roman" w:cs="Arial"/>
                <w:color w:val="000000"/>
              </w:rPr>
            </w:rPrChange>
          </w:rPr>
          <w:t>cod</w:t>
        </w:r>
      </w:ins>
      <w:ins w:id="3191" w:author="Vladymyr Kozyr" w:date="2021-03-13T11:00:00Z">
        <w:r w:rsidRPr="00CE178C">
          <w:rPr>
            <w:rFonts w:eastAsia="Times New Roman" w:cs="Arial"/>
            <w:color w:val="000000"/>
            <w:lang w:val="en-CA"/>
            <w:rPrChange w:id="3192" w:author="Vladymyr Kozyr" w:date="2021-07-31T19:40:00Z">
              <w:rPr>
                <w:rFonts w:eastAsia="Times New Roman" w:cs="Arial"/>
                <w:color w:val="000000"/>
              </w:rPr>
            </w:rPrChange>
          </w:rPr>
          <w:t xml:space="preserve"> catches from 1960 to 1994. The user can compare these data with the </w:t>
        </w:r>
        <w:r w:rsidRPr="00CE178C">
          <w:rPr>
            <w:rFonts w:eastAsia="Times New Roman" w:cs="Arial"/>
            <w:color w:val="000000"/>
            <w:lang w:val="en-CA"/>
            <w:rPrChange w:id="3193" w:author="Vladymyr Kozyr" w:date="2021-07-31T19:40:00Z">
              <w:rPr>
                <w:rFonts w:eastAsia="Times New Roman" w:cs="Arial"/>
                <w:color w:val="000000"/>
              </w:rPr>
            </w:rPrChange>
          </w:rPr>
          <w:lastRenderedPageBreak/>
          <w:t>data on the population of different age groups of this species, fish mortality, recruitment, supply and demand</w:t>
        </w:r>
      </w:ins>
      <w:ins w:id="3194" w:author="Vladymyr Kozyr" w:date="2021-03-13T11:27:00Z">
        <w:r w:rsidRPr="00CE178C">
          <w:rPr>
            <w:rFonts w:eastAsia="Times New Roman" w:cs="Arial"/>
            <w:color w:val="000000"/>
            <w:lang w:val="en-CA"/>
            <w:rPrChange w:id="3195" w:author="Vladymyr Kozyr" w:date="2021-07-31T19:40:00Z">
              <w:rPr>
                <w:rFonts w:eastAsia="Times New Roman" w:cs="Arial"/>
                <w:color w:val="000000"/>
              </w:rPr>
            </w:rPrChange>
          </w:rPr>
          <w:t xml:space="preserve"> and other data</w:t>
        </w:r>
      </w:ins>
      <w:ins w:id="3196" w:author="Fred Popowich" w:date="2021-03-06T08:56:00Z">
        <w:del w:id="3197" w:author="Vladymyr Kozyr" w:date="2021-03-13T11:00:00Z">
          <w:r w:rsidR="00CA62BE" w:rsidRPr="00CE178C" w:rsidDel="005256FE">
            <w:rPr>
              <w:rFonts w:eastAsia="Times New Roman" w:cs="Arial"/>
              <w:color w:val="000000"/>
              <w:lang w:val="en-CA"/>
              <w:rPrChange w:id="3198" w:author="Vladymyr Kozyr" w:date="2021-07-31T19:40:00Z">
                <w:rPr>
                  <w:rFonts w:eastAsia="Times New Roman" w:cs="Arial"/>
                  <w:color w:val="000000"/>
                </w:rPr>
              </w:rPrChange>
            </w:rPr>
            <w:delText xml:space="preserve">Similarly, </w:delText>
          </w:r>
        </w:del>
      </w:ins>
      <w:ins w:id="3199" w:author="Fred Popowich" w:date="2021-03-06T08:57:00Z">
        <w:del w:id="3200" w:author="Vladymyr Kozyr" w:date="2021-03-13T11:00:00Z">
          <w:r w:rsidR="00CA62BE" w:rsidRPr="00CE178C" w:rsidDel="005256FE">
            <w:rPr>
              <w:rFonts w:eastAsia="Times New Roman" w:cs="Arial"/>
              <w:color w:val="000000"/>
              <w:lang w:val="en-CA"/>
              <w:rPrChange w:id="3201" w:author="Vladymyr Kozyr" w:date="2021-07-31T19:40:00Z">
                <w:rPr>
                  <w:rFonts w:eastAsia="Times New Roman" w:cs="Arial"/>
                  <w:color w:val="000000"/>
                </w:rPr>
              </w:rPrChange>
            </w:rPr>
            <w:delText>this</w:delText>
          </w:r>
        </w:del>
      </w:ins>
      <w:ins w:id="3202" w:author="Fred Popowich" w:date="2021-03-06T09:01:00Z">
        <w:del w:id="3203" w:author="Vladymyr Kozyr" w:date="2021-03-13T11:00:00Z">
          <w:r w:rsidR="00457C63" w:rsidRPr="00CE178C" w:rsidDel="005256FE">
            <w:rPr>
              <w:rFonts w:eastAsia="Times New Roman" w:cs="Arial"/>
              <w:color w:val="000000"/>
              <w:lang w:val="en-CA"/>
              <w:rPrChange w:id="3204" w:author="Vladymyr Kozyr" w:date="2021-07-31T19:40:00Z">
                <w:rPr>
                  <w:rFonts w:eastAsia="Times New Roman" w:cs="Arial"/>
                  <w:color w:val="000000"/>
                </w:rPr>
              </w:rPrChange>
            </w:rPr>
            <w:delText xml:space="preserve"> </w:delText>
          </w:r>
        </w:del>
      </w:ins>
      <w:ins w:id="3205" w:author="Fred Popowich" w:date="2021-03-06T08:57:00Z">
        <w:del w:id="3206" w:author="Vladymyr Kozyr" w:date="2021-03-13T11:00:00Z">
          <w:r w:rsidR="00CA62BE" w:rsidRPr="00CE178C" w:rsidDel="005256FE">
            <w:rPr>
              <w:rFonts w:eastAsia="Times New Roman" w:cs="Arial"/>
              <w:color w:val="000000"/>
              <w:lang w:val="en-CA"/>
              <w:rPrChange w:id="3207" w:author="Vladymyr Kozyr" w:date="2021-07-31T19:40:00Z">
                <w:rPr>
                  <w:rFonts w:eastAsia="Times New Roman" w:cs="Arial"/>
                  <w:color w:val="000000"/>
                </w:rPr>
              </w:rPrChange>
            </w:rPr>
            <w:delText>tabular format allows</w:delText>
          </w:r>
        </w:del>
      </w:ins>
      <w:ins w:id="3208" w:author="Fred Popowich" w:date="2021-03-06T09:01:00Z">
        <w:del w:id="3209" w:author="Vladymyr Kozyr" w:date="2021-03-13T11:00:00Z">
          <w:r w:rsidR="00457C63" w:rsidRPr="00CE178C" w:rsidDel="005256FE">
            <w:rPr>
              <w:rFonts w:eastAsia="Times New Roman" w:cs="Arial"/>
              <w:color w:val="000000"/>
              <w:lang w:val="en-CA"/>
              <w:rPrChange w:id="3210" w:author="Vladymyr Kozyr" w:date="2021-07-31T19:40:00Z">
                <w:rPr>
                  <w:rFonts w:eastAsia="Times New Roman" w:cs="Arial"/>
                  <w:color w:val="000000"/>
                </w:rPr>
              </w:rPrChange>
            </w:rPr>
            <w:delText xml:space="preserve"> </w:delText>
          </w:r>
        </w:del>
      </w:ins>
      <w:ins w:id="3211" w:author="Fred Popowich" w:date="2021-03-06T08:57:00Z">
        <w:del w:id="3212" w:author="Vladymyr Kozyr" w:date="2021-03-13T11:00:00Z">
          <w:r w:rsidR="00CA62BE" w:rsidRPr="00CE178C" w:rsidDel="005256FE">
            <w:rPr>
              <w:rFonts w:eastAsia="Times New Roman" w:cs="Arial"/>
              <w:color w:val="000000"/>
              <w:lang w:val="en-CA"/>
              <w:rPrChange w:id="3213" w:author="Vladymyr Kozyr" w:date="2021-07-31T19:40:00Z">
                <w:rPr>
                  <w:rFonts w:eastAsia="Times New Roman" w:cs="Arial"/>
                  <w:color w:val="000000"/>
                </w:rPr>
              </w:rPrChange>
            </w:rPr>
            <w:delText>the</w:delText>
          </w:r>
        </w:del>
      </w:ins>
      <w:ins w:id="3214" w:author="Fred Popowich" w:date="2021-03-06T09:01:00Z">
        <w:del w:id="3215" w:author="Vladymyr Kozyr" w:date="2021-03-13T11:00:00Z">
          <w:r w:rsidR="00457C63" w:rsidRPr="00CE178C" w:rsidDel="005256FE">
            <w:rPr>
              <w:rFonts w:eastAsia="Times New Roman" w:cs="Arial"/>
              <w:color w:val="000000"/>
              <w:lang w:val="en-CA"/>
              <w:rPrChange w:id="3216" w:author="Vladymyr Kozyr" w:date="2021-07-31T19:40:00Z">
                <w:rPr>
                  <w:rFonts w:eastAsia="Times New Roman" w:cs="Arial"/>
                  <w:color w:val="000000"/>
                </w:rPr>
              </w:rPrChange>
            </w:rPr>
            <w:delText xml:space="preserve"> </w:delText>
          </w:r>
        </w:del>
      </w:ins>
      <w:ins w:id="3217" w:author="Fred Popowich" w:date="2021-03-06T08:57:00Z">
        <w:del w:id="3218" w:author="Vladymyr Kozyr" w:date="2021-03-13T11:00:00Z">
          <w:r w:rsidR="00CA62BE" w:rsidRPr="00CE178C" w:rsidDel="005256FE">
            <w:rPr>
              <w:rFonts w:eastAsia="Times New Roman" w:cs="Arial"/>
              <w:color w:val="000000"/>
              <w:lang w:val="en-CA"/>
              <w:rPrChange w:id="3219" w:author="Vladymyr Kozyr" w:date="2021-07-31T19:40:00Z">
                <w:rPr>
                  <w:rFonts w:eastAsia="Times New Roman" w:cs="Arial"/>
                  <w:color w:val="000000"/>
                </w:rPr>
              </w:rPrChange>
            </w:rPr>
            <w:delText>reader</w:delText>
          </w:r>
        </w:del>
      </w:ins>
      <w:ins w:id="3220" w:author="Fred Popowich" w:date="2021-03-06T09:01:00Z">
        <w:del w:id="3221" w:author="Vladymyr Kozyr" w:date="2021-03-13T11:00:00Z">
          <w:r w:rsidR="00457C63" w:rsidRPr="00CE178C" w:rsidDel="005256FE">
            <w:rPr>
              <w:rFonts w:eastAsia="Times New Roman" w:cs="Arial"/>
              <w:color w:val="000000"/>
              <w:lang w:val="en-CA"/>
              <w:rPrChange w:id="3222" w:author="Vladymyr Kozyr" w:date="2021-07-31T19:40:00Z">
                <w:rPr>
                  <w:rFonts w:eastAsia="Times New Roman" w:cs="Arial"/>
                  <w:color w:val="000000"/>
                </w:rPr>
              </w:rPrChange>
            </w:rPr>
            <w:delText xml:space="preserve"> </w:delText>
          </w:r>
        </w:del>
      </w:ins>
      <w:ins w:id="3223" w:author="Fred Popowich" w:date="2021-03-06T08:57:00Z">
        <w:del w:id="3224" w:author="Vladymyr Kozyr" w:date="2021-03-13T11:00:00Z">
          <w:r w:rsidR="00CA62BE" w:rsidRPr="00CE178C" w:rsidDel="005256FE">
            <w:rPr>
              <w:rFonts w:eastAsia="Times New Roman" w:cs="Arial"/>
              <w:color w:val="000000"/>
              <w:lang w:val="en-CA"/>
              <w:rPrChange w:id="3225" w:author="Vladymyr Kozyr" w:date="2021-07-31T19:40:00Z">
                <w:rPr>
                  <w:rFonts w:eastAsia="Times New Roman" w:cs="Arial"/>
                  <w:color w:val="000000"/>
                </w:rPr>
              </w:rPrChange>
            </w:rPr>
            <w:delText>to see</w:delText>
          </w:r>
        </w:del>
      </w:ins>
      <w:ins w:id="3226" w:author="Fred Popowich" w:date="2021-03-06T08:58:00Z">
        <w:del w:id="3227" w:author="Vladymyr Kozyr" w:date="2021-03-13T11:00:00Z">
          <w:r w:rsidR="00CA62BE" w:rsidRPr="00CE178C" w:rsidDel="005256FE">
            <w:rPr>
              <w:rFonts w:eastAsia="Times New Roman" w:cs="Arial"/>
              <w:color w:val="000000"/>
              <w:lang w:val="en-CA"/>
              <w:rPrChange w:id="3228" w:author="Vladymyr Kozyr" w:date="2021-07-31T19:40:00Z">
                <w:rPr>
                  <w:rFonts w:eastAsia="Times New Roman" w:cs="Arial"/>
                  <w:color w:val="000000"/>
                </w:rPr>
              </w:rPrChange>
            </w:rPr>
            <w:delText>,</w:delText>
          </w:r>
        </w:del>
      </w:ins>
      <w:ins w:id="3229" w:author="Fred Popowich" w:date="2021-03-06T08:57:00Z">
        <w:del w:id="3230" w:author="Vladymyr Kozyr" w:date="2021-03-13T11:00:00Z">
          <w:r w:rsidR="00CA62BE" w:rsidRPr="00CE178C" w:rsidDel="005256FE">
            <w:rPr>
              <w:rFonts w:eastAsia="Times New Roman" w:cs="Arial"/>
              <w:color w:val="000000"/>
              <w:lang w:val="en-CA"/>
              <w:rPrChange w:id="3231" w:author="Vladymyr Kozyr" w:date="2021-07-31T19:40:00Z">
                <w:rPr>
                  <w:rFonts w:eastAsia="Times New Roman" w:cs="Arial"/>
                  <w:color w:val="000000"/>
                </w:rPr>
              </w:rPrChange>
            </w:rPr>
            <w:delText xml:space="preserve"> i</w:delText>
          </w:r>
        </w:del>
      </w:ins>
      <w:del w:id="3232" w:author="Vladymyr Kozyr" w:date="2021-03-13T11:00:00Z">
        <w:r w:rsidR="0016722A" w:rsidRPr="00CE178C" w:rsidDel="005256FE">
          <w:rPr>
            <w:rFonts w:eastAsia="Times New Roman" w:cs="Arial"/>
            <w:color w:val="000000"/>
            <w:lang w:val="en-CA"/>
            <w:rPrChange w:id="3233" w:author="Vladymyr Kozyr" w:date="2021-07-31T19:40:00Z">
              <w:rPr>
                <w:rFonts w:eastAsia="Times New Roman" w:cs="Arial"/>
                <w:color w:val="000000"/>
              </w:rPr>
            </w:rPrChange>
          </w:rPr>
          <w:delText>In the same report, data on the amount of COD catches from 1960 to 1994</w:delText>
        </w:r>
      </w:del>
      <w:ins w:id="3234" w:author="Fred Popowich" w:date="2021-03-06T08:58:00Z">
        <w:del w:id="3235" w:author="Vladymyr Kozyr" w:date="2021-03-13T11:00:00Z">
          <w:r w:rsidR="00CA62BE" w:rsidRPr="00CE178C" w:rsidDel="005256FE">
            <w:rPr>
              <w:rFonts w:eastAsia="Times New Roman" w:cs="Arial"/>
              <w:color w:val="000000"/>
              <w:lang w:val="en-CA"/>
              <w:rPrChange w:id="3236" w:author="Vladymyr Kozyr" w:date="2021-07-31T19:40:00Z">
                <w:rPr>
                  <w:rFonts w:eastAsia="Times New Roman" w:cs="Arial"/>
                  <w:color w:val="000000"/>
                </w:rPr>
              </w:rPrChange>
            </w:rPr>
            <w:delText>.</w:delText>
          </w:r>
        </w:del>
      </w:ins>
      <w:del w:id="3237" w:author="Vladymyr Kozyr" w:date="2021-03-13T11:00:00Z">
        <w:r w:rsidR="0016722A" w:rsidRPr="00CE178C" w:rsidDel="005256FE">
          <w:rPr>
            <w:rFonts w:eastAsia="Times New Roman" w:cs="Arial"/>
            <w:color w:val="000000"/>
            <w:lang w:val="en-CA"/>
            <w:rPrChange w:id="3238" w:author="Vladymyr Kozyr" w:date="2021-07-31T19:40:00Z">
              <w:rPr>
                <w:rFonts w:eastAsia="Times New Roman" w:cs="Arial"/>
                <w:color w:val="000000"/>
              </w:rPr>
            </w:rPrChange>
          </w:rPr>
          <w:delText xml:space="preserve"> </w:delText>
        </w:r>
        <w:commentRangeStart w:id="3239"/>
        <w:r w:rsidR="0016722A" w:rsidRPr="00CE178C" w:rsidDel="005256FE">
          <w:rPr>
            <w:rFonts w:eastAsia="Times New Roman" w:cs="Arial"/>
            <w:color w:val="000000"/>
            <w:lang w:val="en-CA"/>
            <w:rPrChange w:id="3240" w:author="Vladymyr Kozyr" w:date="2021-07-31T19:40:00Z">
              <w:rPr>
                <w:rFonts w:eastAsia="Times New Roman" w:cs="Arial"/>
                <w:color w:val="000000"/>
              </w:rPr>
            </w:rPrChange>
          </w:rPr>
          <w:delText>was provided and</w:delText>
        </w:r>
      </w:del>
      <w:ins w:id="3241" w:author="Fred Popowich" w:date="2021-03-06T08:58:00Z">
        <w:del w:id="3242" w:author="Vladymyr Kozyr" w:date="2021-03-13T11:00:00Z">
          <w:r w:rsidR="00CA62BE" w:rsidRPr="00CE178C" w:rsidDel="005256FE">
            <w:rPr>
              <w:rFonts w:eastAsia="Times New Roman" w:cs="Arial"/>
              <w:color w:val="000000"/>
              <w:lang w:val="en-CA"/>
              <w:rPrChange w:id="3243" w:author="Vladymyr Kozyr" w:date="2021-07-31T19:40:00Z">
                <w:rPr>
                  <w:rFonts w:eastAsia="Times New Roman" w:cs="Arial"/>
                  <w:color w:val="000000"/>
                </w:rPr>
              </w:rPrChange>
            </w:rPr>
            <w:delText xml:space="preserve">It can be </w:delText>
          </w:r>
        </w:del>
      </w:ins>
      <w:del w:id="3244" w:author="Vladymyr Kozyr" w:date="2021-03-13T11:00:00Z">
        <w:r w:rsidR="0016722A" w:rsidRPr="00CE178C" w:rsidDel="005256FE">
          <w:rPr>
            <w:rFonts w:eastAsia="Times New Roman" w:cs="Arial"/>
            <w:color w:val="000000"/>
            <w:lang w:val="en-CA"/>
            <w:rPrChange w:id="3245" w:author="Vladymyr Kozyr" w:date="2021-07-31T19:40:00Z">
              <w:rPr>
                <w:rFonts w:eastAsia="Times New Roman" w:cs="Arial"/>
                <w:color w:val="000000"/>
              </w:rPr>
            </w:rPrChange>
          </w:rPr>
          <w:delText xml:space="preserve"> compared with data on the population of different age groups of this species, fish mortality, recruitment, supply and demand, etc. for the same period of time</w:delText>
        </w:r>
      </w:del>
      <w:r w:rsidR="0016722A" w:rsidRPr="00CE178C">
        <w:rPr>
          <w:rFonts w:eastAsia="Times New Roman" w:cs="Arial"/>
          <w:color w:val="000000"/>
          <w:lang w:val="en-CA"/>
          <w:rPrChange w:id="3246" w:author="Vladymyr Kozyr" w:date="2021-07-31T19:40:00Z">
            <w:rPr>
              <w:rFonts w:eastAsia="Times New Roman" w:cs="Arial"/>
              <w:color w:val="000000"/>
            </w:rPr>
          </w:rPrChange>
        </w:rPr>
        <w:t>.</w:t>
      </w:r>
      <w:commentRangeEnd w:id="3239"/>
      <w:r w:rsidR="00CA62BE" w:rsidRPr="00CE178C">
        <w:rPr>
          <w:rStyle w:val="CommentReference"/>
          <w:lang w:val="en-CA"/>
          <w:rPrChange w:id="3247" w:author="Vladymyr Kozyr" w:date="2021-07-31T19:40:00Z">
            <w:rPr>
              <w:rStyle w:val="CommentReference"/>
            </w:rPr>
          </w:rPrChange>
        </w:rPr>
        <w:commentReference w:id="3239"/>
      </w:r>
      <w:ins w:id="3248" w:author="Vladymyr Kozyr" w:date="2021-03-28T12:42:00Z">
        <w:r w:rsidR="00BC6DA0" w:rsidRPr="00CE178C">
          <w:rPr>
            <w:rFonts w:eastAsia="Times New Roman" w:cs="Arial"/>
            <w:color w:val="000000"/>
            <w:lang w:val="en-CA"/>
            <w:rPrChange w:id="3249" w:author="Vladymyr Kozyr" w:date="2021-07-31T19:40:00Z">
              <w:rPr>
                <w:rFonts w:eastAsia="Times New Roman" w:cs="Arial"/>
                <w:color w:val="000000"/>
              </w:rPr>
            </w:rPrChange>
          </w:rPr>
          <w:t xml:space="preserve"> For a person who uses such kind of data representation</w:t>
        </w:r>
      </w:ins>
      <w:ins w:id="3250" w:author="Vladymyr Kozyr" w:date="2021-03-28T12:43:00Z">
        <w:r w:rsidR="00BC6DA0" w:rsidRPr="00CE178C">
          <w:rPr>
            <w:rFonts w:eastAsia="Times New Roman" w:cs="Arial"/>
            <w:color w:val="000000"/>
            <w:lang w:val="en-CA"/>
            <w:rPrChange w:id="3251" w:author="Vladymyr Kozyr" w:date="2021-07-31T19:40:00Z">
              <w:rPr>
                <w:rFonts w:eastAsia="Times New Roman" w:cs="Arial"/>
                <w:color w:val="000000"/>
              </w:rPr>
            </w:rPrChange>
          </w:rPr>
          <w:t xml:space="preserve">, some additional steps should be done to come up to </w:t>
        </w:r>
        <w:r w:rsidR="00CE178C" w:rsidRPr="00CE178C">
          <w:rPr>
            <w:rFonts w:eastAsia="Times New Roman" w:cs="Arial"/>
            <w:color w:val="000000"/>
            <w:lang w:val="en-CA"/>
            <w:rPrChange w:id="3252" w:author="Vladymyr Kozyr" w:date="2021-07-31T19:40:00Z">
              <w:rPr>
                <w:rFonts w:eastAsia="Times New Roman" w:cs="Arial"/>
                <w:color w:val="000000"/>
              </w:rPr>
            </w:rPrChange>
          </w:rPr>
          <w:t>co</w:t>
        </w:r>
      </w:ins>
      <w:ins w:id="3253" w:author="Vladymyr Kozyr" w:date="2021-07-31T19:43:00Z">
        <w:r w:rsidR="00CE178C">
          <w:rPr>
            <w:rFonts w:eastAsia="Times New Roman" w:cs="Arial"/>
            <w:color w:val="000000"/>
            <w:lang w:val="en-CA"/>
          </w:rPr>
          <w:t>nc</w:t>
        </w:r>
      </w:ins>
      <w:ins w:id="3254" w:author="Vladymyr Kozyr" w:date="2021-03-28T12:43:00Z">
        <w:r w:rsidR="00CE178C" w:rsidRPr="00CE178C">
          <w:rPr>
            <w:rFonts w:eastAsia="Times New Roman" w:cs="Arial"/>
            <w:color w:val="000000"/>
            <w:lang w:val="en-CA"/>
            <w:rPrChange w:id="3255" w:author="Vladymyr Kozyr" w:date="2021-07-31T19:40:00Z">
              <w:rPr>
                <w:rFonts w:eastAsia="Times New Roman" w:cs="Arial"/>
                <w:color w:val="000000"/>
              </w:rPr>
            </w:rPrChange>
          </w:rPr>
          <w:t>lusions</w:t>
        </w:r>
        <w:r w:rsidR="00BC6DA0" w:rsidRPr="00CE178C">
          <w:rPr>
            <w:rFonts w:eastAsia="Times New Roman" w:cs="Arial"/>
            <w:color w:val="000000"/>
            <w:lang w:val="en-CA"/>
            <w:rPrChange w:id="3256" w:author="Vladymyr Kozyr" w:date="2021-07-31T19:40:00Z">
              <w:rPr>
                <w:rFonts w:eastAsia="Times New Roman" w:cs="Arial"/>
                <w:color w:val="000000"/>
              </w:rPr>
            </w:rPrChange>
          </w:rPr>
          <w:t>. Use</w:t>
        </w:r>
      </w:ins>
      <w:ins w:id="3257" w:author="Vladymyr Kozyr" w:date="2021-03-28T12:44:00Z">
        <w:r w:rsidR="00BC6DA0" w:rsidRPr="00CE178C">
          <w:rPr>
            <w:rFonts w:eastAsia="Times New Roman" w:cs="Arial"/>
            <w:color w:val="000000"/>
            <w:lang w:val="en-CA"/>
            <w:rPrChange w:id="3258" w:author="Vladymyr Kozyr" w:date="2021-07-31T19:40:00Z">
              <w:rPr>
                <w:rFonts w:eastAsia="Times New Roman" w:cs="Arial"/>
                <w:color w:val="000000"/>
              </w:rPr>
            </w:rPrChange>
          </w:rPr>
          <w:t>r has to look</w:t>
        </w:r>
      </w:ins>
      <w:ins w:id="3259" w:author="Vladymyr Kozyr" w:date="2021-03-28T12:46:00Z">
        <w:r w:rsidR="00BC6DA0" w:rsidRPr="00CE178C">
          <w:rPr>
            <w:rFonts w:eastAsia="Times New Roman" w:cs="Arial"/>
            <w:color w:val="000000"/>
            <w:lang w:val="en-CA"/>
            <w:rPrChange w:id="3260" w:author="Vladymyr Kozyr" w:date="2021-07-31T19:40:00Z">
              <w:rPr>
                <w:rFonts w:eastAsia="Times New Roman" w:cs="Arial"/>
                <w:color w:val="000000"/>
              </w:rPr>
            </w:rPrChange>
          </w:rPr>
          <w:t xml:space="preserve"> for the value of interest and compare each column year by </w:t>
        </w:r>
      </w:ins>
      <w:ins w:id="3261" w:author="Vladymyr Kozyr" w:date="2021-03-28T12:47:00Z">
        <w:r w:rsidR="00C33D99" w:rsidRPr="00CE178C">
          <w:rPr>
            <w:rFonts w:eastAsia="Times New Roman" w:cs="Arial"/>
            <w:color w:val="000000"/>
            <w:lang w:val="en-CA"/>
            <w:rPrChange w:id="3262" w:author="Vladymyr Kozyr" w:date="2021-07-31T19:40:00Z">
              <w:rPr>
                <w:rFonts w:eastAsia="Times New Roman" w:cs="Arial"/>
                <w:color w:val="000000"/>
              </w:rPr>
            </w:rPrChange>
          </w:rPr>
          <w:t>year to figure out if there is a trend pattern (increase/decrease) in the data.</w:t>
        </w:r>
      </w:ins>
    </w:p>
    <w:p w14:paraId="10D8CF3B" w14:textId="314CDD2A" w:rsidR="0016722A" w:rsidRPr="00CE178C" w:rsidDel="00B4555E" w:rsidRDefault="0016722A">
      <w:pPr>
        <w:spacing w:after="0"/>
        <w:rPr>
          <w:del w:id="3263" w:author="Vladymyr Kozyr" w:date="2021-02-07T20:18:00Z"/>
          <w:rFonts w:eastAsia="Times New Roman" w:cs="Arial"/>
          <w:color w:val="000000"/>
          <w:lang w:val="en-CA"/>
          <w:rPrChange w:id="3264" w:author="Vladymyr Kozyr" w:date="2021-07-31T19:40:00Z">
            <w:rPr>
              <w:del w:id="3265" w:author="Vladymyr Kozyr" w:date="2021-02-07T20:18:00Z"/>
              <w:rFonts w:eastAsia="Times New Roman" w:cs="Arial"/>
              <w:color w:val="000000"/>
            </w:rPr>
          </w:rPrChange>
        </w:rPr>
        <w:pPrChange w:id="3266" w:author="Vladymyr Kozyr" w:date="2021-03-13T11:27:00Z">
          <w:pPr>
            <w:spacing w:after="0"/>
            <w:ind w:firstLine="720"/>
          </w:pPr>
        </w:pPrChange>
      </w:pPr>
    </w:p>
    <w:p w14:paraId="6CCD6E52" w14:textId="77777777" w:rsidR="00B4555E" w:rsidRPr="00CE178C" w:rsidRDefault="00B4555E">
      <w:pPr>
        <w:spacing w:after="0"/>
        <w:rPr>
          <w:ins w:id="3267" w:author="Vladymyr Kozyr" w:date="2021-02-07T20:18:00Z"/>
          <w:rFonts w:eastAsia="Times New Roman" w:cs="Arial"/>
          <w:color w:val="000000"/>
          <w:lang w:val="en-CA"/>
          <w:rPrChange w:id="3268" w:author="Vladymyr Kozyr" w:date="2021-07-31T19:40:00Z">
            <w:rPr>
              <w:ins w:id="3269" w:author="Vladymyr Kozyr" w:date="2021-02-07T20:18:00Z"/>
              <w:rFonts w:eastAsia="Times New Roman" w:cs="Arial"/>
              <w:color w:val="000000"/>
            </w:rPr>
          </w:rPrChange>
        </w:rPr>
        <w:pPrChange w:id="3270" w:author="Vladymyr Kozyr" w:date="2021-03-13T11:27:00Z">
          <w:pPr>
            <w:spacing w:after="0" w:line="240" w:lineRule="auto"/>
            <w:ind w:firstLine="720"/>
          </w:pPr>
        </w:pPrChange>
      </w:pPr>
    </w:p>
    <w:p w14:paraId="3510F1EF" w14:textId="5B58FCD6" w:rsidR="0016722A" w:rsidRPr="00CE178C" w:rsidDel="005256FE" w:rsidRDefault="005256FE">
      <w:pPr>
        <w:spacing w:after="0"/>
        <w:rPr>
          <w:del w:id="3271" w:author="Vladymyr Kozyr" w:date="2021-02-07T20:18:00Z"/>
          <w:lang w:val="en-CA"/>
          <w:rPrChange w:id="3272" w:author="Vladymyr Kozyr" w:date="2021-07-31T19:40:00Z">
            <w:rPr>
              <w:del w:id="3273" w:author="Vladymyr Kozyr" w:date="2021-02-07T20:18:00Z"/>
            </w:rPr>
          </w:rPrChange>
        </w:rPr>
      </w:pPr>
      <w:ins w:id="3274" w:author="Vladymyr Kozyr" w:date="2021-03-13T11:05:00Z">
        <w:r w:rsidRPr="00CE178C">
          <w:rPr>
            <w:lang w:val="en-CA"/>
            <w:rPrChange w:id="3275" w:author="Vladymyr Kozyr" w:date="2021-07-31T19:40:00Z">
              <w:rPr/>
            </w:rPrChange>
          </w:rPr>
          <w:t xml:space="preserve">Instead of providing information in tabular format, line charts presented in different colours give the reader a clear and quicker understanding of trends and processes ongoing. The Stock Status Report </w:t>
        </w:r>
      </w:ins>
      <w:customXmlInsRangeStart w:id="3276" w:author="Vladymyr Kozyr" w:date="2021-06-21T23:06:00Z"/>
      <w:sdt>
        <w:sdtPr>
          <w:rPr>
            <w:lang w:val="en-CA"/>
            <w:rPrChange w:id="3277" w:author="Vladymyr Kozyr" w:date="2021-07-31T19:40:00Z">
              <w:rPr/>
            </w:rPrChange>
          </w:rPr>
          <w:id w:val="1886050884"/>
          <w:citation/>
        </w:sdtPr>
        <w:sdtEndPr>
          <w:rPr>
            <w:rPrChange w:id="3278" w:author="Vladymyr Kozyr" w:date="2021-07-31T19:40:00Z">
              <w:rPr/>
            </w:rPrChange>
          </w:rPr>
        </w:sdtEndPr>
        <w:sdtContent>
          <w:customXmlInsRangeEnd w:id="3276"/>
          <w:ins w:id="3279" w:author="Vladymyr Kozyr" w:date="2021-06-21T23:06:00Z">
            <w:r w:rsidR="00E024A1" w:rsidRPr="00CE178C">
              <w:rPr>
                <w:lang w:val="en-CA"/>
                <w:rPrChange w:id="3280" w:author="Vladymyr Kozyr" w:date="2021-07-31T19:40:00Z">
                  <w:rPr/>
                </w:rPrChange>
              </w:rPr>
              <w:fldChar w:fldCharType="begin"/>
            </w:r>
            <w:r w:rsidR="00E024A1" w:rsidRPr="00CE178C">
              <w:rPr>
                <w:lang w:val="en-CA"/>
                <w:rPrChange w:id="3281" w:author="Vladymyr Kozyr" w:date="2021-07-31T19:40:00Z">
                  <w:rPr>
                    <w:lang w:val="en-CA"/>
                  </w:rPr>
                </w:rPrChange>
              </w:rPr>
              <w:instrText xml:space="preserve"> CITATION Fis04 \l 4105 </w:instrText>
            </w:r>
          </w:ins>
          <w:r w:rsidR="00E024A1" w:rsidRPr="00CE178C">
            <w:rPr>
              <w:lang w:val="en-CA"/>
              <w:rPrChange w:id="3282" w:author="Vladymyr Kozyr" w:date="2021-07-31T19:40:00Z">
                <w:rPr/>
              </w:rPrChange>
            </w:rPr>
            <w:fldChar w:fldCharType="separate"/>
          </w:r>
          <w:r w:rsidR="008B60A9" w:rsidRPr="008B60A9">
            <w:rPr>
              <w:noProof/>
              <w:lang w:val="en-CA"/>
            </w:rPr>
            <w:t>[10]</w:t>
          </w:r>
          <w:ins w:id="3283" w:author="Vladymyr Kozyr" w:date="2021-06-21T23:06:00Z">
            <w:r w:rsidR="00E024A1" w:rsidRPr="00CE178C">
              <w:rPr>
                <w:lang w:val="en-CA"/>
                <w:rPrChange w:id="3284" w:author="Vladymyr Kozyr" w:date="2021-07-31T19:40:00Z">
                  <w:rPr/>
                </w:rPrChange>
              </w:rPr>
              <w:fldChar w:fldCharType="end"/>
            </w:r>
          </w:ins>
          <w:customXmlInsRangeStart w:id="3285" w:author="Vladymyr Kozyr" w:date="2021-06-21T23:06:00Z"/>
        </w:sdtContent>
      </w:sdt>
      <w:customXmlInsRangeEnd w:id="3285"/>
      <w:ins w:id="3286" w:author="Vladymyr Kozyr" w:date="2021-03-13T11:05:00Z">
        <w:r w:rsidRPr="00CE178C">
          <w:rPr>
            <w:lang w:val="en-CA"/>
            <w:rPrChange w:id="3287" w:author="Vladymyr Kozyr" w:date="2021-07-31T19:40:00Z">
              <w:rPr/>
            </w:rPrChange>
          </w:rPr>
          <w:t xml:space="preserve"> for the 2004 year provided abundance data for Northern Abalone for each year (see Figure 3.1.2).</w:t>
        </w:r>
      </w:ins>
      <w:commentRangeStart w:id="3288"/>
      <w:ins w:id="3289" w:author="Fred Popowich" w:date="2021-03-06T09:01:00Z">
        <w:del w:id="3290" w:author="Vladymyr Kozyr" w:date="2021-03-11T19:03:00Z">
          <w:r w:rsidR="00395D97" w:rsidRPr="00CE178C" w:rsidDel="00013B11">
            <w:rPr>
              <w:lang w:val="en-CA"/>
              <w:rPrChange w:id="3291" w:author="Vladymyr Kozyr" w:date="2021-07-31T19:40:00Z">
                <w:rPr/>
              </w:rPrChange>
            </w:rPr>
            <w:delText>Rather than providing information in a tabular format</w:delText>
          </w:r>
        </w:del>
      </w:ins>
      <w:ins w:id="3292" w:author="Fred Popowich" w:date="2021-03-06T09:02:00Z">
        <w:del w:id="3293" w:author="Vladymyr Kozyr" w:date="2021-03-11T19:03:00Z">
          <w:r w:rsidR="00395D97" w:rsidRPr="00CE178C" w:rsidDel="00013B11">
            <w:rPr>
              <w:lang w:val="en-CA"/>
              <w:rPrChange w:id="3294" w:author="Vladymyr Kozyr" w:date="2021-07-31T19:40:00Z">
                <w:rPr/>
              </w:rPrChange>
            </w:rPr>
            <w:delText xml:space="preserve">, line graphs …. </w:delText>
          </w:r>
        </w:del>
      </w:ins>
      <w:del w:id="3295" w:author="Vladymyr Kozyr" w:date="2021-02-07T20:18:00Z">
        <w:r w:rsidR="00EE0EA4" w:rsidRPr="00CE178C" w:rsidDel="00B4555E">
          <w:rPr>
            <w:lang w:val="en-CA"/>
            <w:rPrChange w:id="3296" w:author="Vladymyr Kozyr" w:date="2021-07-31T19:40:00Z">
              <w:rPr/>
            </w:rPrChange>
          </w:rPr>
          <w:fldChar w:fldCharType="begin"/>
        </w:r>
        <w:r w:rsidR="00EE0EA4" w:rsidRPr="00CE178C" w:rsidDel="00B4555E">
          <w:rPr>
            <w:lang w:val="en-CA"/>
            <w:rPrChange w:id="3297" w:author="Vladymyr Kozyr" w:date="2021-07-31T19:40:00Z">
              <w:rPr/>
            </w:rPrChange>
          </w:rPr>
          <w:delInstrText xml:space="preserve"> HYPERLINK "https://waves-vagues.dfo-mpo.gc.ca/Library/331887.pdf" </w:delInstrText>
        </w:r>
        <w:r w:rsidR="00EE0EA4" w:rsidRPr="00CE178C" w:rsidDel="00B4555E">
          <w:rPr>
            <w:lang w:val="en-CA"/>
            <w:rPrChange w:id="3298" w:author="Vladymyr Kozyr" w:date="2021-07-31T19:40:00Z">
              <w:rPr/>
            </w:rPrChange>
          </w:rPr>
          <w:fldChar w:fldCharType="separate"/>
        </w:r>
        <w:r w:rsidR="0016722A" w:rsidRPr="00CE178C" w:rsidDel="00B4555E">
          <w:rPr>
            <w:rStyle w:val="Hyperlink"/>
            <w:lang w:val="en-CA"/>
            <w:rPrChange w:id="3299" w:author="Vladymyr Kozyr" w:date="2021-07-31T19:40:00Z">
              <w:rPr>
                <w:rStyle w:val="Hyperlink"/>
              </w:rPr>
            </w:rPrChange>
          </w:rPr>
          <w:delText>https</w:delText>
        </w:r>
        <w:r w:rsidR="0016722A" w:rsidRPr="00CE178C" w:rsidDel="00B4555E">
          <w:rPr>
            <w:rStyle w:val="Hyperlink"/>
            <w:lang w:val="en-CA"/>
            <w:rPrChange w:id="3300" w:author="Vladymyr Kozyr" w:date="2021-07-31T19:40:00Z">
              <w:rPr>
                <w:rStyle w:val="Hyperlink"/>
                <w:lang w:val="uk-UA"/>
              </w:rPr>
            </w:rPrChange>
          </w:rPr>
          <w:delText>://</w:delText>
        </w:r>
        <w:r w:rsidR="0016722A" w:rsidRPr="00CE178C" w:rsidDel="00B4555E">
          <w:rPr>
            <w:rStyle w:val="Hyperlink"/>
            <w:lang w:val="en-CA"/>
            <w:rPrChange w:id="3301" w:author="Vladymyr Kozyr" w:date="2021-07-31T19:40:00Z">
              <w:rPr>
                <w:rStyle w:val="Hyperlink"/>
              </w:rPr>
            </w:rPrChange>
          </w:rPr>
          <w:delText>waves</w:delText>
        </w:r>
        <w:r w:rsidR="0016722A" w:rsidRPr="00CE178C" w:rsidDel="00B4555E">
          <w:rPr>
            <w:rStyle w:val="Hyperlink"/>
            <w:lang w:val="en-CA"/>
            <w:rPrChange w:id="3302" w:author="Vladymyr Kozyr" w:date="2021-07-31T19:40:00Z">
              <w:rPr>
                <w:rStyle w:val="Hyperlink"/>
                <w:lang w:val="uk-UA"/>
              </w:rPr>
            </w:rPrChange>
          </w:rPr>
          <w:delText>-</w:delText>
        </w:r>
        <w:r w:rsidR="0016722A" w:rsidRPr="00CE178C" w:rsidDel="00B4555E">
          <w:rPr>
            <w:rStyle w:val="Hyperlink"/>
            <w:lang w:val="en-CA"/>
            <w:rPrChange w:id="3303" w:author="Vladymyr Kozyr" w:date="2021-07-31T19:40:00Z">
              <w:rPr>
                <w:rStyle w:val="Hyperlink"/>
              </w:rPr>
            </w:rPrChange>
          </w:rPr>
          <w:delText>vagues</w:delText>
        </w:r>
        <w:r w:rsidR="0016722A" w:rsidRPr="00CE178C" w:rsidDel="00B4555E">
          <w:rPr>
            <w:rStyle w:val="Hyperlink"/>
            <w:lang w:val="en-CA"/>
            <w:rPrChange w:id="3304" w:author="Vladymyr Kozyr" w:date="2021-07-31T19:40:00Z">
              <w:rPr>
                <w:rStyle w:val="Hyperlink"/>
                <w:lang w:val="uk-UA"/>
              </w:rPr>
            </w:rPrChange>
          </w:rPr>
          <w:delText>.</w:delText>
        </w:r>
        <w:r w:rsidR="0016722A" w:rsidRPr="00CE178C" w:rsidDel="00B4555E">
          <w:rPr>
            <w:rStyle w:val="Hyperlink"/>
            <w:lang w:val="en-CA"/>
            <w:rPrChange w:id="3305" w:author="Vladymyr Kozyr" w:date="2021-07-31T19:40:00Z">
              <w:rPr>
                <w:rStyle w:val="Hyperlink"/>
              </w:rPr>
            </w:rPrChange>
          </w:rPr>
          <w:delText>dfo</w:delText>
        </w:r>
        <w:r w:rsidR="0016722A" w:rsidRPr="00CE178C" w:rsidDel="00B4555E">
          <w:rPr>
            <w:rStyle w:val="Hyperlink"/>
            <w:lang w:val="en-CA"/>
            <w:rPrChange w:id="3306" w:author="Vladymyr Kozyr" w:date="2021-07-31T19:40:00Z">
              <w:rPr>
                <w:rStyle w:val="Hyperlink"/>
                <w:lang w:val="uk-UA"/>
              </w:rPr>
            </w:rPrChange>
          </w:rPr>
          <w:delText>-</w:delText>
        </w:r>
        <w:r w:rsidR="0016722A" w:rsidRPr="00CE178C" w:rsidDel="00B4555E">
          <w:rPr>
            <w:rStyle w:val="Hyperlink"/>
            <w:lang w:val="en-CA"/>
            <w:rPrChange w:id="3307" w:author="Vladymyr Kozyr" w:date="2021-07-31T19:40:00Z">
              <w:rPr>
                <w:rStyle w:val="Hyperlink"/>
              </w:rPr>
            </w:rPrChange>
          </w:rPr>
          <w:delText>mpo</w:delText>
        </w:r>
        <w:r w:rsidR="0016722A" w:rsidRPr="00CE178C" w:rsidDel="00B4555E">
          <w:rPr>
            <w:rStyle w:val="Hyperlink"/>
            <w:lang w:val="en-CA"/>
            <w:rPrChange w:id="3308" w:author="Vladymyr Kozyr" w:date="2021-07-31T19:40:00Z">
              <w:rPr>
                <w:rStyle w:val="Hyperlink"/>
                <w:lang w:val="uk-UA"/>
              </w:rPr>
            </w:rPrChange>
          </w:rPr>
          <w:delText>.</w:delText>
        </w:r>
        <w:r w:rsidR="0016722A" w:rsidRPr="00CE178C" w:rsidDel="00B4555E">
          <w:rPr>
            <w:rStyle w:val="Hyperlink"/>
            <w:lang w:val="en-CA"/>
            <w:rPrChange w:id="3309" w:author="Vladymyr Kozyr" w:date="2021-07-31T19:40:00Z">
              <w:rPr>
                <w:rStyle w:val="Hyperlink"/>
              </w:rPr>
            </w:rPrChange>
          </w:rPr>
          <w:delText>gc</w:delText>
        </w:r>
        <w:r w:rsidR="0016722A" w:rsidRPr="00CE178C" w:rsidDel="00B4555E">
          <w:rPr>
            <w:rStyle w:val="Hyperlink"/>
            <w:lang w:val="en-CA"/>
            <w:rPrChange w:id="3310" w:author="Vladymyr Kozyr" w:date="2021-07-31T19:40:00Z">
              <w:rPr>
                <w:rStyle w:val="Hyperlink"/>
                <w:lang w:val="uk-UA"/>
              </w:rPr>
            </w:rPrChange>
          </w:rPr>
          <w:delText>.</w:delText>
        </w:r>
        <w:r w:rsidR="0016722A" w:rsidRPr="00CE178C" w:rsidDel="00B4555E">
          <w:rPr>
            <w:rStyle w:val="Hyperlink"/>
            <w:lang w:val="en-CA"/>
            <w:rPrChange w:id="3311" w:author="Vladymyr Kozyr" w:date="2021-07-31T19:40:00Z">
              <w:rPr>
                <w:rStyle w:val="Hyperlink"/>
              </w:rPr>
            </w:rPrChange>
          </w:rPr>
          <w:delText>ca</w:delText>
        </w:r>
        <w:r w:rsidR="0016722A" w:rsidRPr="00CE178C" w:rsidDel="00B4555E">
          <w:rPr>
            <w:rStyle w:val="Hyperlink"/>
            <w:lang w:val="en-CA"/>
            <w:rPrChange w:id="3312" w:author="Vladymyr Kozyr" w:date="2021-07-31T19:40:00Z">
              <w:rPr>
                <w:rStyle w:val="Hyperlink"/>
                <w:lang w:val="uk-UA"/>
              </w:rPr>
            </w:rPrChange>
          </w:rPr>
          <w:delText>/</w:delText>
        </w:r>
        <w:r w:rsidR="0016722A" w:rsidRPr="00CE178C" w:rsidDel="00B4555E">
          <w:rPr>
            <w:rStyle w:val="Hyperlink"/>
            <w:lang w:val="en-CA"/>
            <w:rPrChange w:id="3313" w:author="Vladymyr Kozyr" w:date="2021-07-31T19:40:00Z">
              <w:rPr>
                <w:rStyle w:val="Hyperlink"/>
              </w:rPr>
            </w:rPrChange>
          </w:rPr>
          <w:delText>Library</w:delText>
        </w:r>
        <w:r w:rsidR="0016722A" w:rsidRPr="00CE178C" w:rsidDel="00B4555E">
          <w:rPr>
            <w:rStyle w:val="Hyperlink"/>
            <w:lang w:val="en-CA"/>
            <w:rPrChange w:id="3314" w:author="Vladymyr Kozyr" w:date="2021-07-31T19:40:00Z">
              <w:rPr>
                <w:rStyle w:val="Hyperlink"/>
                <w:lang w:val="uk-UA"/>
              </w:rPr>
            </w:rPrChange>
          </w:rPr>
          <w:delText>/331887.</w:delText>
        </w:r>
        <w:r w:rsidR="0016722A" w:rsidRPr="00CE178C" w:rsidDel="00B4555E">
          <w:rPr>
            <w:rStyle w:val="Hyperlink"/>
            <w:lang w:val="en-CA"/>
            <w:rPrChange w:id="3315" w:author="Vladymyr Kozyr" w:date="2021-07-31T19:40:00Z">
              <w:rPr>
                <w:rStyle w:val="Hyperlink"/>
              </w:rPr>
            </w:rPrChange>
          </w:rPr>
          <w:delText>pdf</w:delText>
        </w:r>
        <w:r w:rsidR="00EE0EA4" w:rsidRPr="00CE178C" w:rsidDel="00B4555E">
          <w:rPr>
            <w:rStyle w:val="Hyperlink"/>
            <w:lang w:val="en-CA"/>
            <w:rPrChange w:id="3316" w:author="Vladymyr Kozyr" w:date="2021-07-31T19:40:00Z">
              <w:rPr>
                <w:rStyle w:val="Hyperlink"/>
              </w:rPr>
            </w:rPrChange>
          </w:rPr>
          <w:fldChar w:fldCharType="end"/>
        </w:r>
      </w:del>
      <w:commentRangeEnd w:id="3288"/>
      <w:del w:id="3317" w:author="Vladymyr Kozyr" w:date="2021-03-13T11:05:00Z">
        <w:r w:rsidR="00395D97" w:rsidRPr="00CE178C" w:rsidDel="005256FE">
          <w:rPr>
            <w:rStyle w:val="CommentReference"/>
            <w:lang w:val="en-CA"/>
            <w:rPrChange w:id="3318" w:author="Vladymyr Kozyr" w:date="2021-07-31T19:40:00Z">
              <w:rPr>
                <w:rStyle w:val="CommentReference"/>
              </w:rPr>
            </w:rPrChange>
          </w:rPr>
          <w:commentReference w:id="3288"/>
        </w:r>
      </w:del>
    </w:p>
    <w:p w14:paraId="25B0B30F" w14:textId="79B9D14C" w:rsidR="005256FE" w:rsidRPr="00CE178C" w:rsidRDefault="0016722A">
      <w:pPr>
        <w:spacing w:after="0"/>
        <w:rPr>
          <w:ins w:id="3319" w:author="Vladymyr Kozyr" w:date="2021-03-13T11:04:00Z"/>
          <w:rFonts w:eastAsia="Times New Roman" w:cs="Arial"/>
          <w:color w:val="000000"/>
          <w:lang w:val="en-CA"/>
          <w:rPrChange w:id="3320" w:author="Vladymyr Kozyr" w:date="2021-07-31T19:40:00Z">
            <w:rPr>
              <w:ins w:id="3321" w:author="Vladymyr Kozyr" w:date="2021-03-13T11:04:00Z"/>
              <w:rFonts w:eastAsia="Times New Roman" w:cs="Arial"/>
              <w:color w:val="000000"/>
              <w:lang w:val="uk-UA"/>
            </w:rPr>
          </w:rPrChange>
        </w:rPr>
      </w:pPr>
      <w:del w:id="3322" w:author="Vladymyr Kozyr" w:date="2021-03-13T11:05:00Z">
        <w:r w:rsidRPr="00CE178C" w:rsidDel="005256FE">
          <w:rPr>
            <w:rFonts w:eastAsia="Times New Roman" w:cs="Arial"/>
            <w:color w:val="000000"/>
            <w:lang w:val="en-CA"/>
            <w:rPrChange w:id="3323" w:author="Vladymyr Kozyr" w:date="2021-07-31T19:40:00Z">
              <w:rPr>
                <w:rFonts w:eastAsia="Times New Roman" w:cs="Arial"/>
                <w:color w:val="000000"/>
                <w:lang w:val="uk-UA"/>
              </w:rPr>
            </w:rPrChange>
          </w:rPr>
          <w:delText>The Stock Status Report for 2004 year provided abundance data for Northern Abalone for each year (see Figure</w:delText>
        </w:r>
        <w:r w:rsidRPr="00CE178C" w:rsidDel="005256FE">
          <w:rPr>
            <w:rFonts w:eastAsia="Times New Roman" w:cs="Arial"/>
            <w:color w:val="000000"/>
            <w:lang w:val="en-CA"/>
            <w:rPrChange w:id="3324" w:author="Vladymyr Kozyr" w:date="2021-07-31T19:40:00Z">
              <w:rPr>
                <w:rFonts w:eastAsia="Times New Roman" w:cs="Arial"/>
                <w:color w:val="000000"/>
              </w:rPr>
            </w:rPrChange>
          </w:rPr>
          <w:delText xml:space="preserve"> 3.1.2</w:delText>
        </w:r>
        <w:r w:rsidRPr="00CE178C" w:rsidDel="005256FE">
          <w:rPr>
            <w:rFonts w:eastAsia="Times New Roman" w:cs="Arial"/>
            <w:color w:val="000000"/>
            <w:lang w:val="en-CA"/>
            <w:rPrChange w:id="3325" w:author="Vladymyr Kozyr" w:date="2021-07-31T19:40:00Z">
              <w:rPr>
                <w:rFonts w:eastAsia="Times New Roman" w:cs="Arial"/>
                <w:color w:val="000000"/>
                <w:lang w:val="uk-UA"/>
              </w:rPr>
            </w:rPrChange>
          </w:rPr>
          <w:delText xml:space="preserve">). </w:delText>
        </w:r>
      </w:del>
    </w:p>
    <w:p w14:paraId="34CA35AA" w14:textId="5535C84B" w:rsidR="0016722A" w:rsidRPr="00CE178C" w:rsidRDefault="0016722A">
      <w:pPr>
        <w:spacing w:after="0"/>
        <w:rPr>
          <w:rFonts w:eastAsia="Times New Roman" w:cs="Arial"/>
          <w:color w:val="000000"/>
          <w:lang w:val="en-CA"/>
          <w:rPrChange w:id="3326" w:author="Vladymyr Kozyr" w:date="2021-07-31T19:40:00Z">
            <w:rPr>
              <w:rFonts w:eastAsia="Times New Roman" w:cs="Arial"/>
              <w:color w:val="000000"/>
              <w:lang w:val="uk-UA"/>
            </w:rPr>
          </w:rPrChange>
        </w:rPr>
        <w:pPrChange w:id="3327" w:author="Vladymyr Kozyr" w:date="2021-02-15T13:41:00Z">
          <w:pPr>
            <w:spacing w:after="0"/>
            <w:ind w:firstLine="720"/>
          </w:pPr>
        </w:pPrChange>
      </w:pPr>
      <w:r w:rsidRPr="00CE178C">
        <w:rPr>
          <w:rFonts w:eastAsia="Times New Roman" w:cs="Arial"/>
          <w:color w:val="000000"/>
          <w:lang w:val="en-CA"/>
          <w:rPrChange w:id="3328" w:author="Vladymyr Kozyr" w:date="2021-07-31T19:40:00Z">
            <w:rPr>
              <w:rFonts w:eastAsia="Times New Roman" w:cs="Arial"/>
              <w:color w:val="000000"/>
              <w:lang w:val="uk-UA"/>
            </w:rPr>
          </w:rPrChange>
        </w:rPr>
        <w:t xml:space="preserve">This figure </w:t>
      </w:r>
      <w:commentRangeStart w:id="3329"/>
      <w:r w:rsidRPr="00CE178C">
        <w:rPr>
          <w:rFonts w:eastAsia="Times New Roman" w:cs="Arial"/>
          <w:color w:val="000000"/>
          <w:lang w:val="en-CA"/>
          <w:rPrChange w:id="3330" w:author="Vladymyr Kozyr" w:date="2021-07-31T19:40:00Z">
            <w:rPr>
              <w:rFonts w:eastAsia="Times New Roman" w:cs="Arial"/>
              <w:color w:val="000000"/>
              <w:lang w:val="uk-UA"/>
            </w:rPr>
          </w:rPrChange>
        </w:rPr>
        <w:t>shows</w:t>
      </w:r>
      <w:commentRangeEnd w:id="3329"/>
      <w:r w:rsidR="00FF3619" w:rsidRPr="00CE178C">
        <w:rPr>
          <w:rStyle w:val="CommentReference"/>
          <w:lang w:val="en-CA"/>
          <w:rPrChange w:id="3331" w:author="Vladymyr Kozyr" w:date="2021-07-31T19:40:00Z">
            <w:rPr>
              <w:rStyle w:val="CommentReference"/>
            </w:rPr>
          </w:rPrChange>
        </w:rPr>
        <w:commentReference w:id="3329"/>
      </w:r>
      <w:ins w:id="3332" w:author="Vladymyr Kozyr" w:date="2021-03-13T11:06:00Z">
        <w:r w:rsidR="005256FE" w:rsidRPr="00CE178C">
          <w:rPr>
            <w:rFonts w:eastAsia="Times New Roman" w:cs="Arial"/>
            <w:color w:val="000000"/>
            <w:lang w:val="en-CA"/>
            <w:rPrChange w:id="3333" w:author="Vladymyr Kozyr" w:date="2021-07-31T19:40:00Z">
              <w:rPr>
                <w:rFonts w:eastAsia="Times New Roman" w:cs="Arial"/>
                <w:color w:val="000000"/>
              </w:rPr>
            </w:rPrChange>
          </w:rPr>
          <w:t xml:space="preserve"> </w:t>
        </w:r>
      </w:ins>
      <w:del w:id="3334" w:author="Vladymyr Kozyr" w:date="2021-03-13T11:06:00Z">
        <w:r w:rsidRPr="00CE178C" w:rsidDel="005256FE">
          <w:rPr>
            <w:rFonts w:eastAsia="Times New Roman" w:cs="Arial"/>
            <w:color w:val="000000"/>
            <w:lang w:val="en-CA"/>
            <w:rPrChange w:id="3335" w:author="Vladymyr Kozyr" w:date="2021-07-31T19:40:00Z">
              <w:rPr>
                <w:rFonts w:eastAsia="Times New Roman" w:cs="Arial"/>
                <w:color w:val="000000"/>
                <w:lang w:val="uk-UA"/>
              </w:rPr>
            </w:rPrChange>
          </w:rPr>
          <w:delText xml:space="preserve"> </w:delText>
        </w:r>
      </w:del>
      <w:ins w:id="3336" w:author="Vladymyr Kozyr" w:date="2021-03-13T11:06:00Z">
        <w:r w:rsidR="005256FE" w:rsidRPr="00CE178C">
          <w:rPr>
            <w:rFonts w:eastAsia="Times New Roman" w:cs="Arial"/>
            <w:color w:val="000000"/>
            <w:lang w:val="en-CA"/>
            <w:rPrChange w:id="3337" w:author="Vladymyr Kozyr" w:date="2021-07-31T19:40:00Z">
              <w:rPr>
                <w:rFonts w:eastAsia="Times New Roman" w:cs="Arial"/>
                <w:color w:val="000000"/>
                <w:lang w:val="uk-UA"/>
              </w:rPr>
            </w:rPrChange>
          </w:rPr>
          <w:t>that since 1998, this species' abundance has fallen below the permissible short-term recovery objective line.</w:t>
        </w:r>
      </w:ins>
      <w:ins w:id="3338" w:author="Vladymyr Kozyr" w:date="2021-03-28T12:56:00Z">
        <w:r w:rsidR="00C33D99" w:rsidRPr="00CE178C">
          <w:rPr>
            <w:rFonts w:eastAsia="Times New Roman" w:cs="Arial"/>
            <w:color w:val="000000"/>
            <w:lang w:val="en-CA"/>
            <w:rPrChange w:id="3339" w:author="Vladymyr Kozyr" w:date="2021-07-31T19:40:00Z">
              <w:rPr>
                <w:rFonts w:eastAsia="Times New Roman" w:cs="Arial"/>
                <w:color w:val="000000"/>
                <w:lang w:val="en-CA"/>
              </w:rPr>
            </w:rPrChange>
          </w:rPr>
          <w:t xml:space="preserve"> </w:t>
        </w:r>
      </w:ins>
      <w:ins w:id="3340" w:author="Vladymyr Kozyr" w:date="2021-03-28T12:57:00Z">
        <w:r w:rsidR="00DE118F" w:rsidRPr="00CE178C">
          <w:rPr>
            <w:rFonts w:eastAsia="Times New Roman" w:cs="Arial"/>
            <w:color w:val="000000"/>
            <w:lang w:val="en-CA"/>
            <w:rPrChange w:id="3341" w:author="Vladymyr Kozyr" w:date="2021-07-31T19:40:00Z">
              <w:rPr>
                <w:rFonts w:eastAsia="Times New Roman" w:cs="Arial"/>
                <w:color w:val="000000"/>
                <w:lang w:val="en-CA"/>
              </w:rPr>
            </w:rPrChange>
          </w:rPr>
          <w:t>This can be inferred from a figure 3.1.2 lis</w:t>
        </w:r>
      </w:ins>
      <w:ins w:id="3342" w:author="Vladymyr Kozyr" w:date="2021-03-28T12:58:00Z">
        <w:r w:rsidR="00DE118F" w:rsidRPr="00CE178C">
          <w:rPr>
            <w:rFonts w:eastAsia="Times New Roman" w:cs="Arial"/>
            <w:color w:val="000000"/>
            <w:lang w:val="en-CA"/>
            <w:rPrChange w:id="3343" w:author="Vladymyr Kozyr" w:date="2021-07-31T19:40:00Z">
              <w:rPr>
                <w:rFonts w:eastAsia="Times New Roman" w:cs="Arial"/>
                <w:color w:val="000000"/>
                <w:lang w:val="en-CA"/>
              </w:rPr>
            </w:rPrChange>
          </w:rPr>
          <w:t>ted below. After</w:t>
        </w:r>
      </w:ins>
      <w:ins w:id="3344" w:author="Vladymyr Kozyr" w:date="2021-03-28T12:59:00Z">
        <w:r w:rsidR="00DE118F" w:rsidRPr="00CE178C">
          <w:rPr>
            <w:rFonts w:eastAsia="Times New Roman" w:cs="Arial"/>
            <w:color w:val="000000"/>
            <w:lang w:val="en-CA"/>
            <w:rPrChange w:id="3345" w:author="Vladymyr Kozyr" w:date="2021-07-31T19:40:00Z">
              <w:rPr>
                <w:rFonts w:eastAsia="Times New Roman" w:cs="Arial"/>
                <w:color w:val="000000"/>
                <w:lang w:val="en-CA"/>
              </w:rPr>
            </w:rPrChange>
          </w:rPr>
          <w:t xml:space="preserve"> year of 1998, data points are located below the line which is</w:t>
        </w:r>
      </w:ins>
      <w:ins w:id="3346" w:author="Vladymyr Kozyr" w:date="2021-03-28T13:00:00Z">
        <w:r w:rsidR="00DE118F" w:rsidRPr="00CE178C">
          <w:rPr>
            <w:rFonts w:eastAsia="Times New Roman" w:cs="Arial"/>
            <w:color w:val="000000"/>
            <w:lang w:val="en-CA"/>
            <w:rPrChange w:id="3347" w:author="Vladymyr Kozyr" w:date="2021-07-31T19:40:00Z">
              <w:rPr>
                <w:rFonts w:eastAsia="Times New Roman" w:cs="Arial"/>
                <w:color w:val="000000"/>
                <w:lang w:val="en-CA"/>
              </w:rPr>
            </w:rPrChange>
          </w:rPr>
          <w:t xml:space="preserve"> located on the level of 40%.</w:t>
        </w:r>
      </w:ins>
      <w:del w:id="3348" w:author="Vladymyr Kozyr" w:date="2021-03-13T11:06:00Z">
        <w:r w:rsidRPr="00CE178C" w:rsidDel="005256FE">
          <w:rPr>
            <w:rFonts w:eastAsia="Times New Roman" w:cs="Arial"/>
            <w:color w:val="000000"/>
            <w:lang w:val="en-CA"/>
            <w:rPrChange w:id="3349" w:author="Vladymyr Kozyr" w:date="2021-07-31T19:40:00Z">
              <w:rPr>
                <w:rFonts w:eastAsia="Times New Roman" w:cs="Arial"/>
                <w:color w:val="000000"/>
                <w:lang w:val="uk-UA"/>
              </w:rPr>
            </w:rPrChange>
          </w:rPr>
          <w:delText>that since 1998 the abundance of this species has fallen below the permissible short-term recovery objective</w:delText>
        </w:r>
        <w:r w:rsidRPr="00CE178C" w:rsidDel="005256FE">
          <w:rPr>
            <w:rFonts w:eastAsia="Times New Roman" w:cs="Arial"/>
            <w:color w:val="000000"/>
            <w:lang w:val="en-CA"/>
            <w:rPrChange w:id="3350" w:author="Vladymyr Kozyr" w:date="2021-07-31T19:40:00Z">
              <w:rPr>
                <w:rFonts w:eastAsia="Times New Roman" w:cs="Arial"/>
                <w:color w:val="000000"/>
              </w:rPr>
            </w:rPrChange>
          </w:rPr>
          <w:delText xml:space="preserve"> line</w:delText>
        </w:r>
        <w:r w:rsidRPr="00CE178C" w:rsidDel="005256FE">
          <w:rPr>
            <w:rFonts w:eastAsia="Times New Roman" w:cs="Arial"/>
            <w:color w:val="000000"/>
            <w:lang w:val="en-CA"/>
            <w:rPrChange w:id="3351" w:author="Vladymyr Kozyr" w:date="2021-07-31T19:40:00Z">
              <w:rPr>
                <w:rFonts w:eastAsia="Times New Roman" w:cs="Arial"/>
                <w:color w:val="000000"/>
                <w:lang w:val="uk-UA"/>
              </w:rPr>
            </w:rPrChange>
          </w:rPr>
          <w:delText>.</w:delText>
        </w:r>
      </w:del>
    </w:p>
    <w:p w14:paraId="6A72FD77" w14:textId="10AFB18D" w:rsidR="0016722A" w:rsidRPr="00CE178C" w:rsidRDefault="0016722A" w:rsidP="0016722A">
      <w:pPr>
        <w:spacing w:after="0"/>
        <w:ind w:firstLine="720"/>
        <w:rPr>
          <w:rFonts w:eastAsia="Times New Roman" w:cs="Arial"/>
          <w:color w:val="000000"/>
          <w:lang w:val="en-CA"/>
          <w:rPrChange w:id="3352" w:author="Vladymyr Kozyr" w:date="2021-07-31T19:40:00Z">
            <w:rPr>
              <w:rFonts w:eastAsia="Times New Roman" w:cs="Arial"/>
              <w:color w:val="000000"/>
              <w:lang w:val="uk-UA"/>
            </w:rPr>
          </w:rPrChange>
        </w:rPr>
      </w:pPr>
      <w:r w:rsidRPr="00CE178C">
        <w:rPr>
          <w:lang w:val="en-CA"/>
          <w:rPrChange w:id="3353" w:author="Vladymyr Kozyr" w:date="2021-07-31T19:40:00Z">
            <w:rPr>
              <w:noProof/>
            </w:rPr>
          </w:rPrChange>
        </w:rPr>
        <w:drawing>
          <wp:inline distT="0" distB="0" distL="0" distR="0" wp14:anchorId="30CC2C8C" wp14:editId="23D5B700">
            <wp:extent cx="4550410" cy="2827655"/>
            <wp:effectExtent l="0" t="0" r="2540" b="0"/>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stretch>
                      <a:fillRect/>
                    </a:stretch>
                  </pic:blipFill>
                  <pic:spPr>
                    <a:xfrm>
                      <a:off x="0" y="0"/>
                      <a:ext cx="4550410" cy="2827655"/>
                    </a:xfrm>
                    <a:prstGeom prst="rect">
                      <a:avLst/>
                    </a:prstGeom>
                  </pic:spPr>
                </pic:pic>
              </a:graphicData>
            </a:graphic>
          </wp:inline>
        </w:drawing>
      </w:r>
    </w:p>
    <w:p w14:paraId="3F3B2645" w14:textId="33B27F55" w:rsidR="0016722A" w:rsidRPr="00CE178C" w:rsidRDefault="0016722A" w:rsidP="0016722A">
      <w:pPr>
        <w:spacing w:after="0"/>
        <w:ind w:firstLine="720"/>
        <w:jc w:val="center"/>
        <w:rPr>
          <w:rFonts w:eastAsia="Times New Roman" w:cs="Arial"/>
          <w:color w:val="000000"/>
          <w:lang w:val="en-CA"/>
          <w:rPrChange w:id="3354" w:author="Vladymyr Kozyr" w:date="2021-07-31T19:40:00Z">
            <w:rPr>
              <w:rFonts w:eastAsia="Times New Roman" w:cs="Arial"/>
              <w:color w:val="000000"/>
            </w:rPr>
          </w:rPrChange>
        </w:rPr>
      </w:pPr>
      <w:r w:rsidRPr="00CE178C">
        <w:rPr>
          <w:rFonts w:eastAsia="Times New Roman" w:cs="Arial"/>
          <w:color w:val="000000"/>
          <w:lang w:val="en-CA"/>
          <w:rPrChange w:id="3355" w:author="Vladymyr Kozyr" w:date="2021-07-31T19:40:00Z">
            <w:rPr>
              <w:rFonts w:eastAsia="Times New Roman" w:cs="Arial"/>
              <w:color w:val="000000"/>
            </w:rPr>
          </w:rPrChange>
        </w:rPr>
        <w:t>Figure 3.1.2</w:t>
      </w:r>
    </w:p>
    <w:p w14:paraId="61CBB901" w14:textId="2A2A1F24" w:rsidR="003C0EF0" w:rsidRPr="00CE178C" w:rsidDel="007D16C8" w:rsidRDefault="003C0EF0" w:rsidP="003C0EF0">
      <w:pPr>
        <w:spacing w:after="0"/>
        <w:ind w:firstLine="720"/>
        <w:rPr>
          <w:del w:id="3356" w:author="Vladymyr Kozyr" w:date="2021-02-07T20:31:00Z"/>
          <w:rFonts w:eastAsia="Times New Roman" w:cs="Arial"/>
          <w:color w:val="000000"/>
          <w:lang w:val="en-CA"/>
          <w:rPrChange w:id="3357" w:author="Vladymyr Kozyr" w:date="2021-07-31T19:40:00Z">
            <w:rPr>
              <w:del w:id="3358" w:author="Vladymyr Kozyr" w:date="2021-02-07T20:31:00Z"/>
              <w:rFonts w:eastAsia="Times New Roman" w:cs="Arial"/>
              <w:color w:val="000000"/>
            </w:rPr>
          </w:rPrChange>
        </w:rPr>
      </w:pPr>
    </w:p>
    <w:p w14:paraId="754731F7" w14:textId="696CB6AB" w:rsidR="001D584F" w:rsidRPr="00CE178C" w:rsidDel="007D16C8" w:rsidRDefault="00D5447D">
      <w:pPr>
        <w:spacing w:after="0"/>
        <w:rPr>
          <w:del w:id="3359" w:author="Vladymyr Kozyr" w:date="2021-02-07T20:31:00Z"/>
          <w:rFonts w:asciiTheme="minorHAnsi" w:hAnsiTheme="minorHAnsi"/>
          <w:lang w:val="en-CA"/>
          <w:rPrChange w:id="3360" w:author="Vladymyr Kozyr" w:date="2021-07-31T19:40:00Z">
            <w:rPr>
              <w:del w:id="3361" w:author="Vladymyr Kozyr" w:date="2021-02-07T20:31:00Z"/>
              <w:rFonts w:asciiTheme="minorHAnsi" w:hAnsiTheme="minorHAnsi"/>
              <w:lang w:val="ru-RU"/>
            </w:rPr>
          </w:rPrChange>
        </w:rPr>
        <w:pPrChange w:id="3362" w:author="Vladymyr Kozyr" w:date="2021-02-15T13:41:00Z">
          <w:pPr>
            <w:ind w:firstLine="720"/>
            <w:jc w:val="both"/>
          </w:pPr>
        </w:pPrChange>
      </w:pPr>
      <w:ins w:id="3363" w:author="Fred Popowich" w:date="2021-03-06T09:05:00Z">
        <w:del w:id="3364" w:author="Vladymyr Kozyr" w:date="2021-03-13T11:25:00Z">
          <w:r w:rsidRPr="00CE178C" w:rsidDel="005256FE">
            <w:rPr>
              <w:lang w:val="en-CA"/>
              <w:rPrChange w:id="3365" w:author="Vladymyr Kozyr" w:date="2021-07-31T19:40:00Z">
                <w:rPr/>
              </w:rPrChange>
            </w:rPr>
            <w:delText>T</w:delText>
          </w:r>
        </w:del>
      </w:ins>
      <w:ins w:id="3366" w:author="Vladymyr Kozyr" w:date="2021-03-13T11:08:00Z">
        <w:r w:rsidR="005256FE" w:rsidRPr="00CE178C">
          <w:rPr>
            <w:lang w:val="en-CA"/>
            <w:rPrChange w:id="3367" w:author="Vladymyr Kozyr" w:date="2021-07-31T19:40:00Z">
              <w:rPr/>
            </w:rPrChange>
          </w:rPr>
          <w:t xml:space="preserve">The same approach of using line graph visualizations can be seen in a more recent annual environmental report on this kind of data. For example, Scottish Sea Fisheries Statistics </w:t>
        </w:r>
      </w:ins>
      <w:customXmlInsRangeStart w:id="3368" w:author="Vladymyr Kozyr" w:date="2021-06-21T23:06:00Z"/>
      <w:sdt>
        <w:sdtPr>
          <w:rPr>
            <w:lang w:val="en-CA"/>
            <w:rPrChange w:id="3369" w:author="Vladymyr Kozyr" w:date="2021-07-31T19:40:00Z">
              <w:rPr/>
            </w:rPrChange>
          </w:rPr>
          <w:id w:val="1199504773"/>
          <w:citation/>
        </w:sdtPr>
        <w:sdtEndPr>
          <w:rPr>
            <w:rPrChange w:id="3370" w:author="Vladymyr Kozyr" w:date="2021-07-31T19:40:00Z">
              <w:rPr/>
            </w:rPrChange>
          </w:rPr>
        </w:sdtEndPr>
        <w:sdtContent>
          <w:customXmlInsRangeEnd w:id="3368"/>
          <w:ins w:id="3371" w:author="Vladymyr Kozyr" w:date="2021-06-21T23:06:00Z">
            <w:r w:rsidR="00E024A1" w:rsidRPr="00CE178C">
              <w:rPr>
                <w:lang w:val="en-CA"/>
                <w:rPrChange w:id="3372" w:author="Vladymyr Kozyr" w:date="2021-07-31T19:40:00Z">
                  <w:rPr/>
                </w:rPrChange>
              </w:rPr>
              <w:fldChar w:fldCharType="begin"/>
            </w:r>
            <w:r w:rsidR="00E024A1" w:rsidRPr="00CE178C">
              <w:rPr>
                <w:lang w:val="en-CA"/>
                <w:rPrChange w:id="3373" w:author="Vladymyr Kozyr" w:date="2021-07-31T19:40:00Z">
                  <w:rPr>
                    <w:lang w:val="en-CA"/>
                  </w:rPr>
                </w:rPrChange>
              </w:rPr>
              <w:instrText xml:space="preserve"> CITATION Sco19 \l 4105 </w:instrText>
            </w:r>
          </w:ins>
          <w:r w:rsidR="00E024A1" w:rsidRPr="00CE178C">
            <w:rPr>
              <w:lang w:val="en-CA"/>
              <w:rPrChange w:id="3374" w:author="Vladymyr Kozyr" w:date="2021-07-31T19:40:00Z">
                <w:rPr/>
              </w:rPrChange>
            </w:rPr>
            <w:fldChar w:fldCharType="separate"/>
          </w:r>
          <w:r w:rsidR="008B60A9" w:rsidRPr="008B60A9">
            <w:rPr>
              <w:noProof/>
              <w:lang w:val="en-CA"/>
            </w:rPr>
            <w:t>[11]</w:t>
          </w:r>
          <w:ins w:id="3375" w:author="Vladymyr Kozyr" w:date="2021-06-21T23:06:00Z">
            <w:r w:rsidR="00E024A1" w:rsidRPr="00CE178C">
              <w:rPr>
                <w:lang w:val="en-CA"/>
                <w:rPrChange w:id="3376" w:author="Vladymyr Kozyr" w:date="2021-07-31T19:40:00Z">
                  <w:rPr/>
                </w:rPrChange>
              </w:rPr>
              <w:fldChar w:fldCharType="end"/>
            </w:r>
          </w:ins>
          <w:customXmlInsRangeStart w:id="3377" w:author="Vladymyr Kozyr" w:date="2021-06-21T23:06:00Z"/>
        </w:sdtContent>
      </w:sdt>
      <w:customXmlInsRangeEnd w:id="3377"/>
      <w:ins w:id="3378" w:author="Vladymyr Kozyr" w:date="2021-03-13T11:08:00Z">
        <w:r w:rsidR="005256FE" w:rsidRPr="00CE178C">
          <w:rPr>
            <w:lang w:val="en-CA"/>
            <w:rPrChange w:id="3379" w:author="Vladymyr Kozyr" w:date="2021-07-31T19:40:00Z">
              <w:rPr/>
            </w:rPrChange>
          </w:rPr>
          <w:t xml:space="preserve"> for 2019 from the Cabinet Secretary for Rural Economic and Tourism provides summary data and more detailed statistics by region.</w:t>
        </w:r>
      </w:ins>
      <w:ins w:id="3380" w:author="Fred Popowich" w:date="2021-03-06T09:05:00Z">
        <w:del w:id="3381" w:author="Vladymyr Kozyr" w:date="2021-03-13T11:08:00Z">
          <w:r w:rsidRPr="00CE178C" w:rsidDel="005256FE">
            <w:rPr>
              <w:lang w:val="en-CA"/>
              <w:rPrChange w:id="3382" w:author="Vladymyr Kozyr" w:date="2021-07-31T19:40:00Z">
                <w:rPr/>
              </w:rPrChange>
            </w:rPr>
            <w:delText xml:space="preserve">he same approach of using line graph visualizations can be </w:delText>
          </w:r>
        </w:del>
      </w:ins>
      <w:ins w:id="3383" w:author="Fred Popowich" w:date="2021-03-06T09:06:00Z">
        <w:del w:id="3384" w:author="Vladymyr Kozyr" w:date="2021-03-13T11:08:00Z">
          <w:r w:rsidRPr="00CE178C" w:rsidDel="005256FE">
            <w:rPr>
              <w:lang w:val="en-CA"/>
              <w:rPrChange w:id="3385" w:author="Vladymyr Kozyr" w:date="2021-07-31T19:40:00Z">
                <w:rPr/>
              </w:rPrChange>
            </w:rPr>
            <w:delText xml:space="preserve">seen in a </w:delText>
          </w:r>
        </w:del>
      </w:ins>
      <w:del w:id="3386" w:author="Vladymyr Kozyr" w:date="2021-02-07T20:31:00Z">
        <w:r w:rsidR="001D584F" w:rsidRPr="00CE178C" w:rsidDel="007D16C8">
          <w:rPr>
            <w:lang w:val="en-CA"/>
            <w:rPrChange w:id="3387" w:author="Vladymyr Kozyr" w:date="2021-07-31T19:40:00Z">
              <w:rPr/>
            </w:rPrChange>
          </w:rPr>
          <w:delText>Scottish publications</w:delText>
        </w:r>
      </w:del>
    </w:p>
    <w:p w14:paraId="1791486C" w14:textId="137F25CB" w:rsidR="003C0EF0" w:rsidRPr="00CE178C" w:rsidDel="00637B07" w:rsidRDefault="00EE0EA4">
      <w:pPr>
        <w:spacing w:after="0"/>
        <w:rPr>
          <w:del w:id="3388" w:author="Vladymyr Kozyr" w:date="2021-02-07T20:30:00Z"/>
          <w:lang w:val="en-CA"/>
          <w:rPrChange w:id="3389" w:author="Vladymyr Kozyr" w:date="2021-07-31T19:40:00Z">
            <w:rPr>
              <w:del w:id="3390" w:author="Vladymyr Kozyr" w:date="2021-02-07T20:30:00Z"/>
            </w:rPr>
          </w:rPrChange>
        </w:rPr>
        <w:pPrChange w:id="3391" w:author="Vladymyr Kozyr" w:date="2021-02-15T13:41:00Z">
          <w:pPr>
            <w:spacing w:after="0"/>
            <w:ind w:firstLine="720"/>
          </w:pPr>
        </w:pPrChange>
      </w:pPr>
      <w:del w:id="3392" w:author="Vladymyr Kozyr" w:date="2021-02-07T20:30:00Z">
        <w:r w:rsidRPr="00CE178C" w:rsidDel="00637B07">
          <w:rPr>
            <w:lang w:val="en-CA"/>
            <w:rPrChange w:id="3393" w:author="Vladymyr Kozyr" w:date="2021-07-31T19:40:00Z">
              <w:rPr/>
            </w:rPrChange>
          </w:rPr>
          <w:fldChar w:fldCharType="begin"/>
        </w:r>
        <w:r w:rsidRPr="00CE178C" w:rsidDel="00637B07">
          <w:rPr>
            <w:lang w:val="en-CA"/>
            <w:rPrChange w:id="3394" w:author="Vladymyr Kozyr" w:date="2021-07-31T19:40:00Z">
              <w:rPr/>
            </w:rPrChange>
          </w:rPr>
          <w:delInstrText xml:space="preserve"> HYPERLINK "https://www.gov.scot/publications/scottish-sea-fisheries-statistics-2019/" </w:delInstrText>
        </w:r>
        <w:r w:rsidRPr="00CE178C" w:rsidDel="00637B07">
          <w:rPr>
            <w:lang w:val="en-CA"/>
            <w:rPrChange w:id="3395" w:author="Vladymyr Kozyr" w:date="2021-07-31T19:40:00Z">
              <w:rPr/>
            </w:rPrChange>
          </w:rPr>
          <w:fldChar w:fldCharType="separate"/>
        </w:r>
        <w:r w:rsidR="001D584F" w:rsidRPr="00CE178C" w:rsidDel="00637B07">
          <w:rPr>
            <w:rStyle w:val="Hyperlink"/>
            <w:lang w:val="en-CA"/>
            <w:rPrChange w:id="3396" w:author="Vladymyr Kozyr" w:date="2021-07-31T19:40:00Z">
              <w:rPr>
                <w:rStyle w:val="Hyperlink"/>
              </w:rPr>
            </w:rPrChange>
          </w:rPr>
          <w:delText>https://www.gov.scot/publications/scottish-sea-fisheries-statistics-2019/</w:delText>
        </w:r>
        <w:r w:rsidRPr="00CE178C" w:rsidDel="00637B07">
          <w:rPr>
            <w:rStyle w:val="Hyperlink"/>
            <w:lang w:val="en-CA"/>
            <w:rPrChange w:id="3397" w:author="Vladymyr Kozyr" w:date="2021-07-31T19:40:00Z">
              <w:rPr>
                <w:rStyle w:val="Hyperlink"/>
              </w:rPr>
            </w:rPrChange>
          </w:rPr>
          <w:fldChar w:fldCharType="end"/>
        </w:r>
      </w:del>
    </w:p>
    <w:p w14:paraId="73C52882" w14:textId="342B0C28" w:rsidR="005256FE" w:rsidRPr="00CE178C" w:rsidRDefault="00D5447D" w:rsidP="005256FE">
      <w:pPr>
        <w:spacing w:after="0"/>
        <w:rPr>
          <w:ins w:id="3398" w:author="Vladymyr Kozyr" w:date="2021-03-13T11:07:00Z"/>
          <w:rFonts w:eastAsia="Times New Roman" w:cs="Arial"/>
          <w:color w:val="000000"/>
          <w:lang w:val="en-CA"/>
          <w:rPrChange w:id="3399" w:author="Vladymyr Kozyr" w:date="2021-07-31T19:40:00Z">
            <w:rPr>
              <w:ins w:id="3400" w:author="Vladymyr Kozyr" w:date="2021-03-13T11:07:00Z"/>
              <w:rFonts w:eastAsia="Times New Roman" w:cs="Arial"/>
              <w:color w:val="000000"/>
            </w:rPr>
          </w:rPrChange>
        </w:rPr>
      </w:pPr>
      <w:ins w:id="3401" w:author="Fred Popowich" w:date="2021-03-06T09:06:00Z">
        <w:del w:id="3402" w:author="Vladymyr Kozyr" w:date="2021-03-13T11:08:00Z">
          <w:r w:rsidRPr="00CE178C" w:rsidDel="005256FE">
            <w:rPr>
              <w:rFonts w:eastAsia="Times New Roman" w:cs="Arial"/>
              <w:color w:val="000000"/>
              <w:lang w:val="en-CA"/>
              <w:rPrChange w:id="3403" w:author="Vladymyr Kozyr" w:date="2021-07-31T19:40:00Z">
                <w:rPr>
                  <w:rFonts w:eastAsia="Times New Roman" w:cs="Arial"/>
                  <w:color w:val="000000"/>
                </w:rPr>
              </w:rPrChange>
            </w:rPr>
            <w:delText>m</w:delText>
          </w:r>
        </w:del>
      </w:ins>
      <w:del w:id="3404" w:author="Vladymyr Kozyr" w:date="2021-03-13T11:08:00Z">
        <w:r w:rsidR="001D584F" w:rsidRPr="00CE178C" w:rsidDel="005256FE">
          <w:rPr>
            <w:rFonts w:eastAsia="Times New Roman" w:cs="Arial"/>
            <w:color w:val="000000"/>
            <w:lang w:val="en-CA"/>
            <w:rPrChange w:id="3405" w:author="Vladymyr Kozyr" w:date="2021-07-31T19:40:00Z">
              <w:rPr>
                <w:rFonts w:eastAsia="Times New Roman" w:cs="Arial"/>
                <w:color w:val="000000"/>
              </w:rPr>
            </w:rPrChange>
          </w:rPr>
          <w:delText>More recent annual environmental report</w:delText>
        </w:r>
      </w:del>
      <w:ins w:id="3406" w:author="Fred Popowich" w:date="2021-03-06T09:06:00Z">
        <w:del w:id="3407" w:author="Vladymyr Kozyr" w:date="2021-03-13T11:08:00Z">
          <w:r w:rsidRPr="00CE178C" w:rsidDel="005256FE">
            <w:rPr>
              <w:rFonts w:eastAsia="Times New Roman" w:cs="Arial"/>
              <w:color w:val="000000"/>
              <w:lang w:val="en-CA"/>
              <w:rPrChange w:id="3408" w:author="Vladymyr Kozyr" w:date="2021-07-31T19:40:00Z">
                <w:rPr>
                  <w:rFonts w:eastAsia="Times New Roman" w:cs="Arial"/>
                  <w:color w:val="000000"/>
                </w:rPr>
              </w:rPrChange>
            </w:rPr>
            <w:delText xml:space="preserve"> on </w:delText>
          </w:r>
        </w:del>
      </w:ins>
      <w:del w:id="3409" w:author="Vladymyr Kozyr" w:date="2021-03-13T11:08:00Z">
        <w:r w:rsidR="001D584F" w:rsidRPr="00CE178C" w:rsidDel="005256FE">
          <w:rPr>
            <w:rFonts w:eastAsia="Times New Roman" w:cs="Arial"/>
            <w:color w:val="000000"/>
            <w:lang w:val="en-CA"/>
            <w:rPrChange w:id="3410" w:author="Vladymyr Kozyr" w:date="2021-07-31T19:40:00Z">
              <w:rPr>
                <w:rFonts w:eastAsia="Times New Roman" w:cs="Arial"/>
                <w:color w:val="000000"/>
              </w:rPr>
            </w:rPrChange>
          </w:rPr>
          <w:delText>s also show this kind of data. For example, Scottish Sea Fisheries Statistics for 2019 from the Cabinet Secretary for Rural Economy and Tourism provides both summary data and more detailed statistics by region</w:delText>
        </w:r>
      </w:del>
    </w:p>
    <w:p w14:paraId="1E872CC8" w14:textId="4D4BE60C" w:rsidR="001D584F" w:rsidRPr="00CE178C" w:rsidRDefault="001D584F">
      <w:pPr>
        <w:spacing w:after="0"/>
        <w:rPr>
          <w:rFonts w:eastAsia="Times New Roman" w:cs="Arial"/>
          <w:color w:val="000000"/>
          <w:lang w:val="en-CA"/>
          <w:rPrChange w:id="3411" w:author="Vladymyr Kozyr" w:date="2021-07-31T19:40:00Z">
            <w:rPr>
              <w:rFonts w:eastAsia="Times New Roman" w:cs="Arial"/>
              <w:color w:val="000000"/>
            </w:rPr>
          </w:rPrChange>
        </w:rPr>
        <w:pPrChange w:id="3412" w:author="Vladymyr Kozyr" w:date="2021-02-15T13:41:00Z">
          <w:pPr>
            <w:spacing w:after="0"/>
            <w:ind w:firstLine="720"/>
          </w:pPr>
        </w:pPrChange>
      </w:pPr>
      <w:commentRangeStart w:id="3413"/>
      <w:del w:id="3414" w:author="Vladymyr Kozyr" w:date="2021-03-13T11:08:00Z">
        <w:r w:rsidRPr="00CE178C" w:rsidDel="005256FE">
          <w:rPr>
            <w:rFonts w:eastAsia="Times New Roman" w:cs="Arial"/>
            <w:color w:val="000000"/>
            <w:lang w:val="en-CA"/>
            <w:rPrChange w:id="3415" w:author="Vladymyr Kozyr" w:date="2021-07-31T19:40:00Z">
              <w:rPr>
                <w:rFonts w:eastAsia="Times New Roman" w:cs="Arial"/>
                <w:color w:val="000000"/>
              </w:rPr>
            </w:rPrChange>
          </w:rPr>
          <w:delText xml:space="preserve">. </w:delText>
        </w:r>
      </w:del>
      <w:r w:rsidRPr="00CE178C">
        <w:rPr>
          <w:rFonts w:eastAsia="Times New Roman" w:cs="Arial"/>
          <w:color w:val="000000"/>
          <w:lang w:val="en-CA"/>
          <w:rPrChange w:id="3416" w:author="Vladymyr Kozyr" w:date="2021-07-31T19:40:00Z">
            <w:rPr>
              <w:rFonts w:eastAsia="Times New Roman" w:cs="Arial"/>
              <w:color w:val="000000"/>
            </w:rPr>
          </w:rPrChange>
        </w:rPr>
        <w:t>From the information related to this topic, the following can be distinguished:</w:t>
      </w:r>
      <w:commentRangeEnd w:id="3413"/>
      <w:r w:rsidR="00E0723C" w:rsidRPr="00CE178C">
        <w:rPr>
          <w:rStyle w:val="CommentReference"/>
          <w:lang w:val="en-CA"/>
          <w:rPrChange w:id="3417" w:author="Vladymyr Kozyr" w:date="2021-07-31T19:40:00Z">
            <w:rPr>
              <w:rStyle w:val="CommentReference"/>
            </w:rPr>
          </w:rPrChange>
        </w:rPr>
        <w:commentReference w:id="3413"/>
      </w:r>
    </w:p>
    <w:p w14:paraId="0748748B" w14:textId="3C32D13B" w:rsidR="001D584F" w:rsidRPr="00CE178C" w:rsidDel="00DE118F" w:rsidRDefault="005256FE">
      <w:pPr>
        <w:rPr>
          <w:del w:id="3418" w:author="Vladymyr Kozyr" w:date="2021-03-13T11:20:00Z"/>
          <w:rFonts w:cs="Arial"/>
          <w:color w:val="000000" w:themeColor="text1"/>
          <w:lang w:val="en-CA"/>
          <w:rPrChange w:id="3419" w:author="Vladymyr Kozyr" w:date="2021-07-31T19:40:00Z">
            <w:rPr>
              <w:del w:id="3420" w:author="Vladymyr Kozyr" w:date="2021-03-13T11:20:00Z"/>
            </w:rPr>
          </w:rPrChange>
        </w:rPr>
        <w:pPrChange w:id="3421" w:author="Vladymyr Kozyr" w:date="2021-03-28T13:01:00Z">
          <w:pPr>
            <w:jc w:val="center"/>
          </w:pPr>
        </w:pPrChange>
      </w:pPr>
      <w:ins w:id="3422" w:author="Vladymyr Kozyr" w:date="2021-03-13T11:20:00Z">
        <w:r w:rsidRPr="00CE178C">
          <w:rPr>
            <w:rFonts w:cs="Arial"/>
            <w:color w:val="000000" w:themeColor="text1"/>
            <w:lang w:val="en-CA"/>
            <w:rPrChange w:id="3423" w:author="Vladymyr Kozyr" w:date="2021-07-31T19:40:00Z">
              <w:rPr/>
            </w:rPrChange>
          </w:rPr>
          <w:t>The total amount of fish caught (tonnage) is shown in blue, and the value of all landings by Scottish vessels is shown in red. By comparing the blue and red graphs</w:t>
        </w:r>
      </w:ins>
      <w:ins w:id="3424" w:author="Vladymyr Kozyr" w:date="2021-07-31T20:16:00Z">
        <w:r w:rsidR="00ED1523">
          <w:rPr>
            <w:rFonts w:cs="Arial"/>
            <w:color w:val="000000" w:themeColor="text1"/>
            <w:lang w:val="en-CA"/>
          </w:rPr>
          <w:t xml:space="preserve"> </w:t>
        </w:r>
      </w:ins>
      <w:ins w:id="3425" w:author="Vladymyr Kozyr" w:date="2021-07-31T20:17:00Z">
        <w:r w:rsidR="00ED1523">
          <w:rPr>
            <w:rFonts w:cs="Arial"/>
            <w:color w:val="000000" w:themeColor="text1"/>
            <w:lang w:val="en-CA"/>
          </w:rPr>
          <w:t>on figure 3.1.3</w:t>
        </w:r>
      </w:ins>
      <w:ins w:id="3426" w:author="Vladymyr Kozyr" w:date="2021-03-13T11:20:00Z">
        <w:r w:rsidRPr="00CE178C">
          <w:rPr>
            <w:rFonts w:cs="Arial"/>
            <w:color w:val="000000" w:themeColor="text1"/>
            <w:lang w:val="en-CA"/>
            <w:rPrChange w:id="3427" w:author="Vladymyr Kozyr" w:date="2021-07-31T19:40:00Z">
              <w:rPr/>
            </w:rPrChange>
          </w:rPr>
          <w:t xml:space="preserve">, user can easily and quickly determine the </w:t>
        </w:r>
      </w:ins>
      <w:ins w:id="3428" w:author="Vladymyr Kozyr" w:date="2021-03-13T11:26:00Z">
        <w:r w:rsidRPr="00CE178C">
          <w:rPr>
            <w:rFonts w:cs="Arial"/>
            <w:color w:val="000000" w:themeColor="text1"/>
            <w:lang w:val="en-CA"/>
            <w:rPrChange w:id="3429" w:author="Vladymyr Kozyr" w:date="2021-07-31T19:40:00Z">
              <w:rPr/>
            </w:rPrChange>
          </w:rPr>
          <w:t>connection</w:t>
        </w:r>
      </w:ins>
      <w:ins w:id="3430" w:author="Vladymyr Kozyr" w:date="2021-04-18T12:29:00Z">
        <w:r w:rsidR="001775E0" w:rsidRPr="00CE178C">
          <w:rPr>
            <w:rFonts w:cs="Arial"/>
            <w:color w:val="000000" w:themeColor="text1"/>
            <w:lang w:val="en-CA"/>
            <w:rPrChange w:id="3431" w:author="Vladymyr Kozyr" w:date="2021-07-31T19:40:00Z">
              <w:rPr>
                <w:rFonts w:cs="Arial"/>
                <w:color w:val="000000" w:themeColor="text1"/>
              </w:rPr>
            </w:rPrChange>
          </w:rPr>
          <w:t xml:space="preserve"> (will be discusse</w:t>
        </w:r>
      </w:ins>
      <w:ins w:id="3432" w:author="Vladymyr Kozyr" w:date="2021-04-18T12:30:00Z">
        <w:r w:rsidR="001775E0" w:rsidRPr="00CE178C">
          <w:rPr>
            <w:rFonts w:cs="Arial"/>
            <w:color w:val="000000" w:themeColor="text1"/>
            <w:lang w:val="en-CA"/>
            <w:rPrChange w:id="3433" w:author="Vladymyr Kozyr" w:date="2021-07-31T19:40:00Z">
              <w:rPr>
                <w:rFonts w:cs="Arial"/>
                <w:color w:val="000000" w:themeColor="text1"/>
              </w:rPr>
            </w:rPrChange>
          </w:rPr>
          <w:t>d</w:t>
        </w:r>
      </w:ins>
      <w:ins w:id="3434" w:author="Vladymyr Kozyr" w:date="2021-04-18T12:29:00Z">
        <w:r w:rsidR="001775E0" w:rsidRPr="00CE178C">
          <w:rPr>
            <w:rFonts w:cs="Arial"/>
            <w:color w:val="000000" w:themeColor="text1"/>
            <w:lang w:val="en-CA"/>
            <w:rPrChange w:id="3435" w:author="Vladymyr Kozyr" w:date="2021-07-31T19:40:00Z">
              <w:rPr>
                <w:rFonts w:cs="Arial"/>
                <w:color w:val="000000" w:themeColor="text1"/>
              </w:rPr>
            </w:rPrChange>
          </w:rPr>
          <w:t xml:space="preserve"> in the</w:t>
        </w:r>
      </w:ins>
      <w:ins w:id="3436" w:author="Vladymyr Kozyr" w:date="2021-04-18T12:30:00Z">
        <w:r w:rsidR="001775E0" w:rsidRPr="00CE178C">
          <w:rPr>
            <w:rFonts w:cs="Arial"/>
            <w:color w:val="000000" w:themeColor="text1"/>
            <w:lang w:val="en-CA"/>
            <w:rPrChange w:id="3437" w:author="Vladymyr Kozyr" w:date="2021-07-31T19:40:00Z">
              <w:rPr>
                <w:rFonts w:cs="Arial"/>
                <w:color w:val="000000" w:themeColor="text1"/>
              </w:rPr>
            </w:rPrChange>
          </w:rPr>
          <w:t xml:space="preserve"> </w:t>
        </w:r>
        <w:r w:rsidR="001775E0" w:rsidRPr="00CE178C">
          <w:rPr>
            <w:rFonts w:cs="Arial"/>
            <w:color w:val="000000" w:themeColor="text1"/>
            <w:lang w:val="en-CA"/>
            <w:rPrChange w:id="3438" w:author="Vladymyr Kozyr" w:date="2021-07-31T19:40:00Z">
              <w:rPr>
                <w:rFonts w:cs="Arial"/>
                <w:color w:val="000000" w:themeColor="text1"/>
              </w:rPr>
            </w:rPrChange>
          </w:rPr>
          <w:lastRenderedPageBreak/>
          <w:t>following chapter)</w:t>
        </w:r>
      </w:ins>
      <w:ins w:id="3439" w:author="Vladymyr Kozyr" w:date="2021-03-13T11:20:00Z">
        <w:r w:rsidRPr="00CE178C">
          <w:rPr>
            <w:rFonts w:cs="Arial"/>
            <w:color w:val="000000" w:themeColor="text1"/>
            <w:lang w:val="en-CA"/>
            <w:rPrChange w:id="3440" w:author="Vladymyr Kozyr" w:date="2021-07-31T19:40:00Z">
              <w:rPr/>
            </w:rPrChange>
          </w:rPr>
          <w:t xml:space="preserve"> </w:t>
        </w:r>
      </w:ins>
      <w:ins w:id="3441" w:author="Vladymyr Kozyr" w:date="2021-03-13T11:26:00Z">
        <w:r w:rsidRPr="00CE178C">
          <w:rPr>
            <w:rFonts w:cs="Arial"/>
            <w:color w:val="000000" w:themeColor="text1"/>
            <w:lang w:val="en-CA"/>
            <w:rPrChange w:id="3442" w:author="Vladymyr Kozyr" w:date="2021-07-31T19:40:00Z">
              <w:rPr/>
            </w:rPrChange>
          </w:rPr>
          <w:t>between</w:t>
        </w:r>
      </w:ins>
      <w:ins w:id="3443" w:author="Vladymyr Kozyr" w:date="2021-03-13T11:20:00Z">
        <w:r w:rsidRPr="00CE178C">
          <w:rPr>
            <w:rFonts w:cs="Arial"/>
            <w:color w:val="000000" w:themeColor="text1"/>
            <w:lang w:val="en-CA"/>
            <w:rPrChange w:id="3444" w:author="Vladymyr Kozyr" w:date="2021-07-31T19:40:00Z">
              <w:rPr/>
            </w:rPrChange>
          </w:rPr>
          <w:t xml:space="preserve"> the catch's value and the </w:t>
        </w:r>
        <w:proofErr w:type="gramStart"/>
        <w:r w:rsidRPr="00CE178C">
          <w:rPr>
            <w:rFonts w:cs="Arial"/>
            <w:color w:val="000000" w:themeColor="text1"/>
            <w:lang w:val="en-CA"/>
            <w:rPrChange w:id="3445" w:author="Vladymyr Kozyr" w:date="2021-07-31T19:40:00Z">
              <w:rPr/>
            </w:rPrChange>
          </w:rPr>
          <w:t>amount</w:t>
        </w:r>
        <w:proofErr w:type="gramEnd"/>
        <w:r w:rsidRPr="00CE178C">
          <w:rPr>
            <w:rFonts w:cs="Arial"/>
            <w:color w:val="000000" w:themeColor="text1"/>
            <w:lang w:val="en-CA"/>
            <w:rPrChange w:id="3446" w:author="Vladymyr Kozyr" w:date="2021-07-31T19:40:00Z">
              <w:rPr/>
            </w:rPrChange>
          </w:rPr>
          <w:t xml:space="preserve"> of fish caught in a specific year.</w:t>
        </w:r>
      </w:ins>
      <w:ins w:id="3447" w:author="Vladymyr Kozyr" w:date="2021-03-13T11:21:00Z">
        <w:r w:rsidRPr="00CE178C">
          <w:rPr>
            <w:rFonts w:cs="Arial"/>
            <w:color w:val="000000" w:themeColor="text1"/>
            <w:lang w:val="en-CA"/>
            <w:rPrChange w:id="3448" w:author="Vladymyr Kozyr" w:date="2021-07-31T19:40:00Z">
              <w:rPr/>
            </w:rPrChange>
          </w:rPr>
          <w:t xml:space="preserve"> </w:t>
        </w:r>
      </w:ins>
      <w:ins w:id="3449" w:author="Vladymyr Kozyr" w:date="2021-03-13T11:27:00Z">
        <w:r w:rsidRPr="00CE178C">
          <w:rPr>
            <w:rFonts w:cs="Arial"/>
            <w:color w:val="000000" w:themeColor="text1"/>
            <w:lang w:val="en-CA"/>
            <w:rPrChange w:id="3450" w:author="Vladymyr Kozyr" w:date="2021-07-31T19:40:00Z">
              <w:rPr/>
            </w:rPrChange>
          </w:rPr>
          <w:t xml:space="preserve">For instance, the user can see that despite the tonnage falling since 2017, the value </w:t>
        </w:r>
      </w:ins>
      <w:ins w:id="3451" w:author="Vladymyr Kozyr" w:date="2021-03-13T11:28:00Z">
        <w:r w:rsidRPr="00CE178C">
          <w:rPr>
            <w:rFonts w:cs="Arial"/>
            <w:color w:val="000000" w:themeColor="text1"/>
            <w:lang w:val="en-CA"/>
            <w:rPrChange w:id="3452" w:author="Vladymyr Kozyr" w:date="2021-07-31T19:40:00Z">
              <w:rPr/>
            </w:rPrChange>
          </w:rPr>
          <w:t>of</w:t>
        </w:r>
      </w:ins>
      <w:ins w:id="3453" w:author="Vladymyr Kozyr" w:date="2021-03-13T11:29:00Z">
        <w:r w:rsidRPr="00CE178C">
          <w:rPr>
            <w:rFonts w:cs="Arial"/>
            <w:color w:val="000000" w:themeColor="text1"/>
            <w:lang w:val="en-CA"/>
            <w:rPrChange w:id="3454" w:author="Vladymyr Kozyr" w:date="2021-07-31T19:40:00Z">
              <w:rPr/>
            </w:rPrChange>
          </w:rPr>
          <w:t xml:space="preserve"> </w:t>
        </w:r>
      </w:ins>
      <w:ins w:id="3455" w:author="Vladymyr Kozyr" w:date="2021-03-28T12:48:00Z">
        <w:r w:rsidR="00C33D99" w:rsidRPr="00CE178C">
          <w:rPr>
            <w:rFonts w:cs="Arial"/>
            <w:color w:val="000000" w:themeColor="text1"/>
            <w:lang w:val="en-CA"/>
            <w:rPrChange w:id="3456" w:author="Vladymyr Kozyr" w:date="2021-07-31T19:40:00Z">
              <w:rPr/>
            </w:rPrChange>
          </w:rPr>
          <w:t>l</w:t>
        </w:r>
      </w:ins>
      <w:ins w:id="3457" w:author="Vladymyr Kozyr" w:date="2021-03-13T11:29:00Z">
        <w:r w:rsidRPr="00CE178C">
          <w:rPr>
            <w:rFonts w:cs="Arial"/>
            <w:color w:val="000000" w:themeColor="text1"/>
            <w:lang w:val="en-CA"/>
            <w:rPrChange w:id="3458" w:author="Vladymyr Kozyr" w:date="2021-07-31T19:40:00Z">
              <w:rPr/>
            </w:rPrChange>
          </w:rPr>
          <w:t xml:space="preserve">andings </w:t>
        </w:r>
      </w:ins>
      <w:ins w:id="3459" w:author="Vladymyr Kozyr" w:date="2021-03-13T11:27:00Z">
        <w:r w:rsidRPr="00CE178C">
          <w:rPr>
            <w:rFonts w:cs="Arial"/>
            <w:color w:val="000000" w:themeColor="text1"/>
            <w:lang w:val="en-CA"/>
            <w:rPrChange w:id="3460" w:author="Vladymyr Kozyr" w:date="2021-07-31T19:40:00Z">
              <w:rPr/>
            </w:rPrChange>
          </w:rPr>
          <w:t xml:space="preserve">remains constant. </w:t>
        </w:r>
      </w:ins>
      <w:del w:id="3461" w:author="Vladymyr Kozyr" w:date="2021-03-13T11:20:00Z">
        <w:r w:rsidR="001D584F" w:rsidRPr="00CE178C" w:rsidDel="005256FE">
          <w:rPr>
            <w:rFonts w:cs="Arial"/>
            <w:color w:val="000000" w:themeColor="text1"/>
            <w:lang w:val="en-CA"/>
            <w:rPrChange w:id="3462" w:author="Vladymyr Kozyr" w:date="2021-07-31T19:40:00Z">
              <w:rPr/>
            </w:rPrChange>
          </w:rPr>
          <w:delText>t</w:delText>
        </w:r>
      </w:del>
      <w:ins w:id="3463" w:author="Vladymyr Kozyr [2]" w:date="2021-01-10T22:00:00Z">
        <w:del w:id="3464" w:author="Vladymyr Kozyr" w:date="2021-01-31T14:42:00Z">
          <w:r w:rsidR="004D67AC" w:rsidRPr="00CE178C" w:rsidDel="000B5EBB">
            <w:rPr>
              <w:rFonts w:cs="Arial"/>
              <w:color w:val="000000" w:themeColor="text1"/>
              <w:lang w:val="en-CA"/>
              <w:rPrChange w:id="3465" w:author="Vladymyr Kozyr" w:date="2021-07-31T19:40:00Z">
                <w:rPr>
                  <w:rFonts w:cs="Arial"/>
                </w:rPr>
              </w:rPrChange>
            </w:rPr>
            <w:delText>T</w:delText>
          </w:r>
        </w:del>
      </w:ins>
      <w:del w:id="3466" w:author="Vladymyr Kozyr" w:date="2021-03-13T11:20:00Z">
        <w:r w:rsidR="001D584F" w:rsidRPr="00CE178C" w:rsidDel="005256FE">
          <w:rPr>
            <w:rFonts w:cs="Arial"/>
            <w:color w:val="000000" w:themeColor="text1"/>
            <w:lang w:val="en-CA"/>
            <w:rPrChange w:id="3467" w:author="Vladymyr Kozyr" w:date="2021-07-31T19:40:00Z">
              <w:rPr/>
            </w:rPrChange>
          </w:rPr>
          <w:delText>o</w:delText>
        </w:r>
        <w:r w:rsidR="001D584F" w:rsidRPr="00CE178C" w:rsidDel="005256FE">
          <w:rPr>
            <w:rFonts w:cs="Arial"/>
            <w:lang w:val="en-CA"/>
            <w:rPrChange w:id="3468" w:author="Vladymyr Kozyr" w:date="2021-07-31T19:40:00Z">
              <w:rPr>
                <w:rFonts w:cs="Arial"/>
              </w:rPr>
            </w:rPrChange>
          </w:rPr>
          <w:delText>tal amount of caught fish (tonnage</w:delText>
        </w:r>
      </w:del>
      <w:del w:id="3469" w:author="Vladymyr Kozyr" w:date="2021-03-13T11:12:00Z">
        <w:r w:rsidR="001D584F" w:rsidRPr="00CE178C" w:rsidDel="005256FE">
          <w:rPr>
            <w:rFonts w:cs="Arial"/>
            <w:lang w:val="en-CA"/>
            <w:rPrChange w:id="3470" w:author="Vladymyr Kozyr" w:date="2021-07-31T19:40:00Z">
              <w:rPr>
                <w:rFonts w:cs="Arial"/>
              </w:rPr>
            </w:rPrChange>
          </w:rPr>
          <w:delText xml:space="preserve">) </w:delText>
        </w:r>
      </w:del>
      <w:del w:id="3471" w:author="Vladymyr Kozyr" w:date="2021-03-13T11:20:00Z">
        <w:r w:rsidR="001D584F" w:rsidRPr="00CE178C" w:rsidDel="005256FE">
          <w:rPr>
            <w:rFonts w:cs="Arial"/>
            <w:lang w:val="en-CA"/>
            <w:rPrChange w:id="3472" w:author="Vladymyr Kozyr" w:date="2021-07-31T19:40:00Z">
              <w:rPr>
                <w:rFonts w:cs="Arial"/>
              </w:rPr>
            </w:rPrChange>
          </w:rPr>
          <w:delText xml:space="preserve">and </w:delText>
        </w:r>
      </w:del>
      <w:del w:id="3473" w:author="Vladymyr Kozyr" w:date="2021-03-13T11:11:00Z">
        <w:r w:rsidR="001D584F" w:rsidRPr="00CE178C" w:rsidDel="005256FE">
          <w:rPr>
            <w:rFonts w:cs="Arial"/>
            <w:lang w:val="en-CA"/>
            <w:rPrChange w:id="3474" w:author="Vladymyr Kozyr" w:date="2021-07-31T19:40:00Z">
              <w:rPr>
                <w:rFonts w:cs="Arial"/>
              </w:rPr>
            </w:rPrChange>
          </w:rPr>
          <w:delText>profit</w:delText>
        </w:r>
      </w:del>
    </w:p>
    <w:p w14:paraId="10E0390C" w14:textId="77777777" w:rsidR="00DE118F" w:rsidRPr="00CE178C" w:rsidRDefault="00DE118F">
      <w:pPr>
        <w:rPr>
          <w:ins w:id="3475" w:author="Vladymyr Kozyr" w:date="2021-03-28T13:01:00Z"/>
          <w:lang w:val="en-CA"/>
          <w:rPrChange w:id="3476" w:author="Vladymyr Kozyr" w:date="2021-07-31T19:40:00Z">
            <w:rPr>
              <w:ins w:id="3477" w:author="Vladymyr Kozyr" w:date="2021-03-28T13:01:00Z"/>
              <w:rFonts w:asciiTheme="minorHAnsi" w:hAnsiTheme="minorHAnsi"/>
            </w:rPr>
          </w:rPrChange>
        </w:rPr>
        <w:pPrChange w:id="3478" w:author="Vladymyr Kozyr" w:date="2021-03-28T13:01:00Z">
          <w:pPr>
            <w:pStyle w:val="ListParagraph"/>
            <w:numPr>
              <w:numId w:val="4"/>
            </w:numPr>
            <w:spacing w:before="0" w:after="160" w:line="256" w:lineRule="auto"/>
            <w:ind w:hanging="360"/>
          </w:pPr>
        </w:pPrChange>
      </w:pPr>
    </w:p>
    <w:p w14:paraId="01AB9B31" w14:textId="0491AA31" w:rsidR="001D584F" w:rsidRDefault="001D584F">
      <w:pPr>
        <w:jc w:val="center"/>
        <w:rPr>
          <w:ins w:id="3479" w:author="Vladymyr Kozyr" w:date="2021-07-31T20:17:00Z"/>
          <w:rFonts w:cs="Arial"/>
          <w:lang w:val="en-CA"/>
        </w:rPr>
      </w:pPr>
      <w:r w:rsidRPr="00CE178C">
        <w:rPr>
          <w:rFonts w:cs="Arial"/>
          <w:lang w:val="en-CA"/>
          <w:rPrChange w:id="3480" w:author="Vladymyr Kozyr" w:date="2021-07-31T19:40:00Z">
            <w:rPr>
              <w:rFonts w:cs="Arial"/>
              <w:noProof/>
            </w:rPr>
          </w:rPrChange>
        </w:rPr>
        <w:drawing>
          <wp:inline distT="0" distB="0" distL="0" distR="0" wp14:anchorId="19D5A343" wp14:editId="4AA8A380">
            <wp:extent cx="5057775" cy="2381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57775" cy="2381250"/>
                    </a:xfrm>
                    <a:prstGeom prst="rect">
                      <a:avLst/>
                    </a:prstGeom>
                    <a:noFill/>
                    <a:ln>
                      <a:noFill/>
                    </a:ln>
                  </pic:spPr>
                </pic:pic>
              </a:graphicData>
            </a:graphic>
          </wp:inline>
        </w:drawing>
      </w:r>
    </w:p>
    <w:p w14:paraId="633AC089" w14:textId="2F884306" w:rsidR="00ED1523" w:rsidRPr="00CE178C" w:rsidRDefault="00ED1523">
      <w:pPr>
        <w:jc w:val="center"/>
        <w:rPr>
          <w:rFonts w:cs="Arial"/>
          <w:lang w:val="en-CA"/>
          <w:rPrChange w:id="3481" w:author="Vladymyr Kozyr" w:date="2021-07-31T19:40:00Z">
            <w:rPr>
              <w:rFonts w:cs="Arial"/>
              <w:lang w:val="ru-RU"/>
            </w:rPr>
          </w:rPrChange>
        </w:rPr>
        <w:pPrChange w:id="3482" w:author="Vladymyr Kozyr" w:date="2021-03-28T13:01:00Z">
          <w:pPr>
            <w:jc w:val="both"/>
          </w:pPr>
        </w:pPrChange>
      </w:pPr>
      <w:ins w:id="3483" w:author="Vladymyr Kozyr" w:date="2021-07-31T20:17:00Z">
        <w:r>
          <w:rPr>
            <w:rFonts w:cs="Arial"/>
            <w:lang w:val="en-CA"/>
          </w:rPr>
          <w:t>Figure 3.1.3</w:t>
        </w:r>
      </w:ins>
    </w:p>
    <w:p w14:paraId="2F6D5E19" w14:textId="549BE3DF" w:rsidR="001D584F" w:rsidRPr="00B92905" w:rsidRDefault="001D584F" w:rsidP="001D584F">
      <w:pPr>
        <w:pStyle w:val="ListParagraph"/>
        <w:numPr>
          <w:ilvl w:val="0"/>
          <w:numId w:val="5"/>
        </w:numPr>
        <w:spacing w:before="0" w:after="160" w:line="256" w:lineRule="auto"/>
        <w:rPr>
          <w:ins w:id="3484" w:author="Vladymyr Kozyr" w:date="2021-04-18T12:26:00Z"/>
          <w:rFonts w:ascii="Arial" w:hAnsi="Arial" w:cs="Arial"/>
          <w:lang w:val="en-CA"/>
          <w:rPrChange w:id="3485" w:author="Vladymyr Kozyr" w:date="2021-07-31T20:18:00Z">
            <w:rPr>
              <w:ins w:id="3486" w:author="Vladymyr Kozyr" w:date="2021-04-18T12:26:00Z"/>
              <w:rFonts w:ascii="Arial" w:hAnsi="Arial" w:cs="Arial"/>
              <w:b/>
              <w:bCs/>
            </w:rPr>
          </w:rPrChange>
        </w:rPr>
      </w:pPr>
      <w:commentRangeStart w:id="3487"/>
      <w:r w:rsidRPr="00B92905">
        <w:rPr>
          <w:rFonts w:ascii="Arial" w:hAnsi="Arial" w:cs="Arial"/>
          <w:lang w:val="en-CA"/>
          <w:rPrChange w:id="3488" w:author="Vladymyr Kozyr" w:date="2021-07-31T20:18:00Z">
            <w:rPr/>
          </w:rPrChange>
        </w:rPr>
        <w:t>Percentage of Scottish vessels’ landings by species type in 2019</w:t>
      </w:r>
      <w:commentRangeEnd w:id="3487"/>
      <w:r w:rsidR="00E0723C" w:rsidRPr="00B92905">
        <w:rPr>
          <w:rStyle w:val="CommentReference"/>
          <w:rFonts w:ascii="Arial" w:hAnsi="Arial"/>
          <w:lang w:val="en-CA"/>
          <w:rPrChange w:id="3489" w:author="Vladymyr Kozyr" w:date="2021-07-31T20:18:00Z">
            <w:rPr>
              <w:rStyle w:val="CommentReference"/>
              <w:rFonts w:ascii="Arial" w:hAnsi="Arial"/>
            </w:rPr>
          </w:rPrChange>
        </w:rPr>
        <w:commentReference w:id="3487"/>
      </w:r>
    </w:p>
    <w:p w14:paraId="347C1CB0" w14:textId="4D25AA2E" w:rsidR="001775E0" w:rsidRPr="00CE178C" w:rsidRDefault="001775E0">
      <w:pPr>
        <w:ind w:left="360"/>
        <w:rPr>
          <w:ins w:id="3490" w:author="Vladymyr Kozyr" w:date="2021-04-18T12:26:00Z"/>
          <w:rFonts w:cs="Arial"/>
          <w:lang w:val="en-CA"/>
          <w:rPrChange w:id="3491" w:author="Vladymyr Kozyr" w:date="2021-07-31T19:40:00Z">
            <w:rPr>
              <w:ins w:id="3492" w:author="Vladymyr Kozyr" w:date="2021-04-18T12:26:00Z"/>
              <w:rFonts w:cs="Arial"/>
            </w:rPr>
          </w:rPrChange>
        </w:rPr>
        <w:pPrChange w:id="3493" w:author="Vladymyr Kozyr" w:date="2021-04-18T12:26:00Z">
          <w:pPr>
            <w:pStyle w:val="ListParagraph"/>
            <w:numPr>
              <w:numId w:val="5"/>
            </w:numPr>
            <w:ind w:hanging="360"/>
          </w:pPr>
        </w:pPrChange>
      </w:pPr>
      <w:ins w:id="3494" w:author="Vladymyr Kozyr" w:date="2021-04-18T12:26:00Z">
        <w:r w:rsidRPr="00CE178C">
          <w:rPr>
            <w:rFonts w:cs="Arial"/>
            <w:lang w:val="en-CA"/>
            <w:rPrChange w:id="3495" w:author="Vladymyr Kozyr" w:date="2021-07-31T19:40:00Z">
              <w:rPr>
                <w:rFonts w:cs="Arial"/>
              </w:rPr>
            </w:rPrChange>
          </w:rPr>
          <w:t>We can see that marine industry requires to see overall reports on such parameters as “tonnage” and “value”</w:t>
        </w:r>
      </w:ins>
      <w:ins w:id="3496" w:author="Vladymyr Kozyr" w:date="2021-07-31T20:18:00Z">
        <w:r w:rsidR="00B92905">
          <w:rPr>
            <w:rFonts w:cs="Arial"/>
            <w:lang w:val="en-CA"/>
          </w:rPr>
          <w:t xml:space="preserve"> (figure 3.1.4)</w:t>
        </w:r>
      </w:ins>
      <w:ins w:id="3497" w:author="Vladymyr Kozyr" w:date="2021-04-18T12:26:00Z">
        <w:r w:rsidRPr="00CE178C">
          <w:rPr>
            <w:rFonts w:cs="Arial"/>
            <w:lang w:val="en-CA"/>
            <w:rPrChange w:id="3498" w:author="Vladymyr Kozyr" w:date="2021-07-31T19:40:00Z">
              <w:rPr>
                <w:rFonts w:cs="Arial"/>
              </w:rPr>
            </w:rPrChange>
          </w:rPr>
          <w:t>. From the pie charts users can determine which type of fish gives which revenue according to tonnage.</w:t>
        </w:r>
      </w:ins>
    </w:p>
    <w:p w14:paraId="7B81D805" w14:textId="77777777" w:rsidR="001775E0" w:rsidRPr="00CE178C" w:rsidRDefault="001775E0">
      <w:pPr>
        <w:spacing w:after="160" w:line="256" w:lineRule="auto"/>
        <w:ind w:left="360"/>
        <w:rPr>
          <w:rFonts w:cs="Arial"/>
          <w:b/>
          <w:bCs/>
          <w:lang w:val="en-CA"/>
          <w:rPrChange w:id="3499" w:author="Vladymyr Kozyr" w:date="2021-07-31T19:40:00Z">
            <w:rPr/>
          </w:rPrChange>
        </w:rPr>
        <w:pPrChange w:id="3500" w:author="Vladymyr Kozyr" w:date="2021-04-18T12:26:00Z">
          <w:pPr>
            <w:pStyle w:val="ListParagraph"/>
            <w:numPr>
              <w:numId w:val="5"/>
            </w:numPr>
            <w:spacing w:before="0" w:after="160" w:line="256" w:lineRule="auto"/>
            <w:ind w:hanging="360"/>
          </w:pPr>
        </w:pPrChange>
      </w:pPr>
    </w:p>
    <w:p w14:paraId="11BFC0E0" w14:textId="38FE7ADB" w:rsidR="001D584F" w:rsidRDefault="001D584F">
      <w:pPr>
        <w:ind w:left="360"/>
        <w:jc w:val="center"/>
        <w:rPr>
          <w:ins w:id="3501" w:author="Vladymyr Kozyr" w:date="2021-07-31T20:18:00Z"/>
          <w:rFonts w:cs="Arial"/>
          <w:lang w:val="en-CA"/>
        </w:rPr>
      </w:pPr>
      <w:r w:rsidRPr="00CE178C">
        <w:rPr>
          <w:rFonts w:cs="Arial"/>
          <w:lang w:val="en-CA"/>
          <w:rPrChange w:id="3502" w:author="Vladymyr Kozyr" w:date="2021-07-31T19:40:00Z">
            <w:rPr>
              <w:rFonts w:cs="Arial"/>
              <w:noProof/>
            </w:rPr>
          </w:rPrChange>
        </w:rPr>
        <w:drawing>
          <wp:inline distT="0" distB="0" distL="0" distR="0" wp14:anchorId="33E4F258" wp14:editId="357C85E8">
            <wp:extent cx="4001412" cy="14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1412" cy="1440000"/>
                    </a:xfrm>
                    <a:prstGeom prst="rect">
                      <a:avLst/>
                    </a:prstGeom>
                    <a:noFill/>
                    <a:ln>
                      <a:noFill/>
                    </a:ln>
                  </pic:spPr>
                </pic:pic>
              </a:graphicData>
            </a:graphic>
          </wp:inline>
        </w:drawing>
      </w:r>
    </w:p>
    <w:p w14:paraId="15BBFCBA" w14:textId="3D5DBAD5" w:rsidR="00B92905" w:rsidRPr="00CE178C" w:rsidRDefault="00B92905">
      <w:pPr>
        <w:ind w:left="360"/>
        <w:jc w:val="center"/>
        <w:rPr>
          <w:ins w:id="3503" w:author="Vladymyr Kozyr" w:date="2021-04-18T12:20:00Z"/>
          <w:rFonts w:cs="Arial"/>
          <w:lang w:val="en-CA"/>
          <w:rPrChange w:id="3504" w:author="Vladymyr Kozyr" w:date="2021-07-31T19:40:00Z">
            <w:rPr>
              <w:ins w:id="3505" w:author="Vladymyr Kozyr" w:date="2021-04-18T12:20:00Z"/>
              <w:rFonts w:cs="Arial"/>
            </w:rPr>
          </w:rPrChange>
        </w:rPr>
      </w:pPr>
      <w:ins w:id="3506" w:author="Vladymyr Kozyr" w:date="2021-07-31T20:18:00Z">
        <w:r>
          <w:rPr>
            <w:rFonts w:cs="Arial"/>
            <w:lang w:val="en-CA"/>
          </w:rPr>
          <w:t>Figure 3.1.4</w:t>
        </w:r>
      </w:ins>
    </w:p>
    <w:p w14:paraId="3129288F" w14:textId="1305B93D" w:rsidR="00A274E7" w:rsidRPr="00B92905" w:rsidDel="00A274E7" w:rsidRDefault="00A274E7">
      <w:pPr>
        <w:ind w:left="360"/>
        <w:jc w:val="center"/>
        <w:rPr>
          <w:del w:id="3507" w:author="Vladymyr Kozyr" w:date="2021-04-18T12:19:00Z"/>
          <w:rFonts w:cs="Arial"/>
          <w:lang w:val="en-CA"/>
          <w:rPrChange w:id="3508" w:author="Vladymyr Kozyr" w:date="2021-07-31T20:18:00Z">
            <w:rPr>
              <w:del w:id="3509" w:author="Vladymyr Kozyr" w:date="2021-04-18T12:19:00Z"/>
              <w:rFonts w:cs="Arial"/>
            </w:rPr>
          </w:rPrChange>
        </w:rPr>
        <w:pPrChange w:id="3510" w:author="Vladymyr Kozyr [2]" w:date="2021-01-10T22:00:00Z">
          <w:pPr>
            <w:ind w:left="360"/>
            <w:jc w:val="both"/>
          </w:pPr>
        </w:pPrChange>
      </w:pPr>
    </w:p>
    <w:p w14:paraId="0457090D" w14:textId="102C43BD" w:rsidR="001D584F" w:rsidRPr="00B92905" w:rsidDel="00A274E7" w:rsidRDefault="001D584F" w:rsidP="004D67AC">
      <w:pPr>
        <w:pStyle w:val="ListParagraph"/>
        <w:numPr>
          <w:ilvl w:val="0"/>
          <w:numId w:val="5"/>
        </w:numPr>
        <w:spacing w:before="0" w:after="160" w:line="256" w:lineRule="auto"/>
        <w:jc w:val="left"/>
        <w:rPr>
          <w:ins w:id="3511" w:author="Vladymyr Kozyr [2]" w:date="2021-01-10T22:01:00Z"/>
          <w:del w:id="3512" w:author="Vladymyr Kozyr" w:date="2021-04-18T12:19:00Z"/>
          <w:rFonts w:ascii="Arial" w:hAnsi="Arial" w:cs="Arial"/>
          <w:lang w:val="en-CA"/>
          <w:rPrChange w:id="3513" w:author="Vladymyr Kozyr" w:date="2021-07-31T20:18:00Z">
            <w:rPr>
              <w:ins w:id="3514" w:author="Vladymyr Kozyr [2]" w:date="2021-01-10T22:01:00Z"/>
              <w:del w:id="3515" w:author="Vladymyr Kozyr" w:date="2021-04-18T12:19:00Z"/>
              <w:rFonts w:ascii="Arial" w:hAnsi="Arial" w:cs="Arial"/>
            </w:rPr>
          </w:rPrChange>
        </w:rPr>
      </w:pPr>
      <w:del w:id="3516" w:author="Vladymyr Kozyr" w:date="2021-04-18T12:19:00Z">
        <w:r w:rsidRPr="00B92905" w:rsidDel="00A274E7">
          <w:rPr>
            <w:rFonts w:ascii="Arial" w:hAnsi="Arial" w:cs="Arial"/>
            <w:lang w:val="en-CA"/>
            <w:rPrChange w:id="3517" w:author="Vladymyr Kozyr" w:date="2021-07-31T20:18:00Z">
              <w:rPr/>
            </w:rPrChange>
          </w:rPr>
          <w:delText>Change in total tonnage and value of landings by Scottish vessels between</w:delText>
        </w:r>
      </w:del>
      <w:ins w:id="3518" w:author="Vladymyr Kozyr [2]" w:date="2021-01-10T22:00:00Z">
        <w:del w:id="3519" w:author="Vladymyr Kozyr" w:date="2021-04-18T12:19:00Z">
          <w:r w:rsidR="004D67AC" w:rsidRPr="00B92905" w:rsidDel="00A274E7">
            <w:rPr>
              <w:rFonts w:cs="Arial"/>
              <w:lang w:val="en-CA"/>
              <w:rPrChange w:id="3520" w:author="Vladymyr Kozyr" w:date="2021-07-31T20:18:00Z">
                <w:rPr>
                  <w:rFonts w:cs="Arial"/>
                </w:rPr>
              </w:rPrChange>
            </w:rPr>
            <w:delText xml:space="preserve"> 2018 and</w:delText>
          </w:r>
        </w:del>
      </w:ins>
      <w:del w:id="3521" w:author="Vladymyr Kozyr" w:date="2021-04-18T12:19:00Z">
        <w:r w:rsidRPr="00B92905" w:rsidDel="00A274E7">
          <w:rPr>
            <w:rFonts w:ascii="Arial" w:hAnsi="Arial" w:cs="Arial"/>
            <w:lang w:val="en-CA"/>
            <w:rPrChange w:id="3522" w:author="Vladymyr Kozyr" w:date="2021-07-31T20:18:00Z">
              <w:rPr/>
            </w:rPrChange>
          </w:rPr>
          <w:delText xml:space="preserve"> 2019 and 2018</w:delText>
        </w:r>
        <w:r w:rsidRPr="00B92905" w:rsidDel="00A274E7">
          <w:rPr>
            <w:rFonts w:ascii="Arial" w:hAnsi="Arial" w:cs="Arial"/>
            <w:lang w:val="en-CA"/>
            <w:rPrChange w:id="3523" w:author="Vladymyr Kozyr" w:date="2021-07-31T20:18:00Z">
              <w:rPr>
                <w:noProof/>
              </w:rPr>
            </w:rPrChange>
          </w:rPr>
          <w:drawing>
            <wp:inline distT="0" distB="0" distL="0" distR="0" wp14:anchorId="7131EBDD" wp14:editId="54B58D62">
              <wp:extent cx="4391025" cy="4267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1025" cy="4267200"/>
                      </a:xfrm>
                      <a:prstGeom prst="rect">
                        <a:avLst/>
                      </a:prstGeom>
                      <a:noFill/>
                      <a:ln>
                        <a:noFill/>
                      </a:ln>
                    </pic:spPr>
                  </pic:pic>
                </a:graphicData>
              </a:graphic>
            </wp:inline>
          </w:drawing>
        </w:r>
      </w:del>
    </w:p>
    <w:p w14:paraId="1BD0D440" w14:textId="6FFED792" w:rsidR="00FF39D4" w:rsidRPr="00B92905" w:rsidDel="005332DE" w:rsidRDefault="004D67AC">
      <w:pPr>
        <w:pStyle w:val="ListParagraph"/>
        <w:spacing w:before="0" w:after="160" w:line="256" w:lineRule="auto"/>
        <w:jc w:val="center"/>
        <w:rPr>
          <w:del w:id="3524" w:author="Vladymyr Kozyr" w:date="2021-03-10T20:20:00Z"/>
          <w:rFonts w:ascii="Arial" w:hAnsi="Arial" w:cs="Arial"/>
          <w:lang w:val="en-CA"/>
          <w:rPrChange w:id="3525" w:author="Vladymyr Kozyr" w:date="2021-07-31T20:18:00Z">
            <w:rPr>
              <w:del w:id="3526" w:author="Vladymyr Kozyr" w:date="2021-03-10T20:20:00Z"/>
            </w:rPr>
          </w:rPrChange>
        </w:rPr>
        <w:pPrChange w:id="3527" w:author="Vladymyr Kozyr [2]" w:date="2021-01-10T22:01:00Z">
          <w:pPr>
            <w:pStyle w:val="ListParagraph"/>
            <w:numPr>
              <w:numId w:val="5"/>
            </w:numPr>
            <w:spacing w:before="0" w:after="160" w:line="256" w:lineRule="auto"/>
            <w:ind w:hanging="360"/>
          </w:pPr>
        </w:pPrChange>
      </w:pPr>
      <w:ins w:id="3528" w:author="Vladymyr Kozyr [2]" w:date="2021-01-10T22:01:00Z">
        <w:del w:id="3529" w:author="Vladymyr Kozyr" w:date="2021-04-18T12:19:00Z">
          <w:r w:rsidRPr="00B92905" w:rsidDel="00A274E7">
            <w:rPr>
              <w:rFonts w:ascii="Arial" w:hAnsi="Arial" w:cs="Arial"/>
              <w:lang w:val="en-CA"/>
              <w:rPrChange w:id="3530" w:author="Vladymyr Kozyr" w:date="2021-07-31T20:18:00Z">
                <w:rPr>
                  <w:noProof/>
                </w:rPr>
              </w:rPrChange>
            </w:rPr>
            <w:drawing>
              <wp:inline distT="0" distB="0" distL="0" distR="0" wp14:anchorId="6A2A6768" wp14:editId="77CDF6A5">
                <wp:extent cx="4391025" cy="42672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1025" cy="4267200"/>
                        </a:xfrm>
                        <a:prstGeom prst="rect">
                          <a:avLst/>
                        </a:prstGeom>
                        <a:noFill/>
                        <a:ln>
                          <a:noFill/>
                        </a:ln>
                      </pic:spPr>
                    </pic:pic>
                  </a:graphicData>
                </a:graphic>
              </wp:inline>
            </w:drawing>
          </w:r>
        </w:del>
      </w:ins>
    </w:p>
    <w:p w14:paraId="7DE02D69" w14:textId="6D3134BB" w:rsidR="00FF39D4" w:rsidRPr="00B92905" w:rsidDel="005332DE" w:rsidRDefault="001D584F">
      <w:pPr>
        <w:pStyle w:val="ListParagraph"/>
        <w:spacing w:before="0" w:after="160" w:line="256" w:lineRule="auto"/>
        <w:rPr>
          <w:del w:id="3531" w:author="Vladymyr Kozyr" w:date="2021-03-10T20:20:00Z"/>
          <w:rFonts w:ascii="Arial" w:hAnsi="Arial" w:cs="Arial"/>
          <w:lang w:val="en-CA"/>
          <w:rPrChange w:id="3532" w:author="Vladymyr Kozyr" w:date="2021-07-31T20:18:00Z">
            <w:rPr>
              <w:del w:id="3533" w:author="Vladymyr Kozyr" w:date="2021-03-10T20:20:00Z"/>
            </w:rPr>
          </w:rPrChange>
        </w:rPr>
        <w:pPrChange w:id="3534" w:author="Vladymyr Kozyr" w:date="2021-02-07T22:27:00Z">
          <w:pPr>
            <w:pStyle w:val="ListParagraph"/>
            <w:numPr>
              <w:numId w:val="5"/>
            </w:numPr>
            <w:spacing w:before="0" w:after="160" w:line="256" w:lineRule="auto"/>
            <w:ind w:hanging="360"/>
          </w:pPr>
        </w:pPrChange>
      </w:pPr>
      <w:del w:id="3535" w:author="Vladymyr Kozyr" w:date="2021-03-10T20:20:00Z">
        <w:r w:rsidRPr="00B92905" w:rsidDel="005332DE">
          <w:rPr>
            <w:rFonts w:ascii="Arial" w:hAnsi="Arial" w:cs="Arial"/>
            <w:lang w:val="en-CA"/>
            <w:rPrChange w:id="3536" w:author="Vladymyr Kozyr" w:date="2021-07-31T20:18:00Z">
              <w:rPr/>
            </w:rPrChange>
          </w:rPr>
          <w:delText>Tonnage of landings by Scottish vessels by species type 2010 to 2019</w:delText>
        </w:r>
      </w:del>
    </w:p>
    <w:p w14:paraId="7CC977E9" w14:textId="26CBA040" w:rsidR="001D584F" w:rsidRPr="00B92905" w:rsidDel="005332DE" w:rsidRDefault="001D584F">
      <w:pPr>
        <w:ind w:left="360"/>
        <w:jc w:val="center"/>
        <w:rPr>
          <w:del w:id="3537" w:author="Vladymyr Kozyr" w:date="2021-03-10T20:20:00Z"/>
          <w:rFonts w:cs="Arial"/>
          <w:lang w:val="en-CA"/>
          <w:rPrChange w:id="3538" w:author="Vladymyr Kozyr" w:date="2021-07-31T20:18:00Z">
            <w:rPr>
              <w:del w:id="3539" w:author="Vladymyr Kozyr" w:date="2021-03-10T20:20:00Z"/>
              <w:rFonts w:cs="Arial"/>
            </w:rPr>
          </w:rPrChange>
        </w:rPr>
        <w:pPrChange w:id="3540" w:author="Vladymyr Kozyr [2]" w:date="2021-01-10T22:01:00Z">
          <w:pPr>
            <w:ind w:left="360"/>
            <w:jc w:val="both"/>
          </w:pPr>
        </w:pPrChange>
      </w:pPr>
      <w:del w:id="3541" w:author="Vladymyr Kozyr" w:date="2021-03-10T20:20:00Z">
        <w:r w:rsidRPr="00B92905" w:rsidDel="005332DE">
          <w:rPr>
            <w:rFonts w:cs="Arial"/>
            <w:lang w:val="en-CA"/>
            <w:rPrChange w:id="3542" w:author="Vladymyr Kozyr" w:date="2021-07-31T20:18:00Z">
              <w:rPr>
                <w:rFonts w:cs="Arial"/>
                <w:noProof/>
              </w:rPr>
            </w:rPrChange>
          </w:rPr>
          <w:drawing>
            <wp:inline distT="0" distB="0" distL="0" distR="0" wp14:anchorId="23326B95" wp14:editId="222DA7A2">
              <wp:extent cx="3124200" cy="1485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4200" cy="1485900"/>
                      </a:xfrm>
                      <a:prstGeom prst="rect">
                        <a:avLst/>
                      </a:prstGeom>
                      <a:noFill/>
                      <a:ln>
                        <a:noFill/>
                      </a:ln>
                    </pic:spPr>
                  </pic:pic>
                </a:graphicData>
              </a:graphic>
            </wp:inline>
          </w:drawing>
        </w:r>
      </w:del>
    </w:p>
    <w:p w14:paraId="580A2F36" w14:textId="6FC7AA80" w:rsidR="001D584F" w:rsidRPr="00B92905" w:rsidDel="005332DE" w:rsidRDefault="001D584F" w:rsidP="001D584F">
      <w:pPr>
        <w:pStyle w:val="ListParagraph"/>
        <w:numPr>
          <w:ilvl w:val="0"/>
          <w:numId w:val="5"/>
        </w:numPr>
        <w:spacing w:before="0" w:after="160" w:line="256" w:lineRule="auto"/>
        <w:rPr>
          <w:del w:id="3543" w:author="Vladymyr Kozyr" w:date="2021-03-10T20:20:00Z"/>
          <w:rFonts w:ascii="Arial" w:hAnsi="Arial" w:cs="Arial"/>
          <w:lang w:val="en-CA"/>
          <w:rPrChange w:id="3544" w:author="Vladymyr Kozyr" w:date="2021-07-31T20:18:00Z">
            <w:rPr>
              <w:del w:id="3545" w:author="Vladymyr Kozyr" w:date="2021-03-10T20:20:00Z"/>
            </w:rPr>
          </w:rPrChange>
        </w:rPr>
      </w:pPr>
      <w:del w:id="3546" w:author="Vladymyr Kozyr" w:date="2021-03-10T20:20:00Z">
        <w:r w:rsidRPr="00B92905" w:rsidDel="005332DE">
          <w:rPr>
            <w:rFonts w:ascii="Arial" w:hAnsi="Arial" w:cs="Arial"/>
            <w:lang w:val="en-CA"/>
            <w:rPrChange w:id="3547" w:author="Vladymyr Kozyr" w:date="2021-07-31T20:18:00Z">
              <w:rPr/>
            </w:rPrChange>
          </w:rPr>
          <w:delText>Real terms value of landings by Scottish vessels by species type 2010 to 2019</w:delText>
        </w:r>
      </w:del>
    </w:p>
    <w:p w14:paraId="19C21757" w14:textId="1B3435B8" w:rsidR="001D584F" w:rsidRPr="00B92905" w:rsidDel="005332DE" w:rsidRDefault="001D584F">
      <w:pPr>
        <w:ind w:left="360"/>
        <w:jc w:val="center"/>
        <w:rPr>
          <w:del w:id="3548" w:author="Vladymyr Kozyr" w:date="2021-03-10T20:20:00Z"/>
          <w:rFonts w:cs="Arial"/>
          <w:lang w:val="en-CA"/>
          <w:rPrChange w:id="3549" w:author="Vladymyr Kozyr" w:date="2021-07-31T20:18:00Z">
            <w:rPr>
              <w:del w:id="3550" w:author="Vladymyr Kozyr" w:date="2021-03-10T20:20:00Z"/>
              <w:rFonts w:cs="Arial"/>
            </w:rPr>
          </w:rPrChange>
        </w:rPr>
        <w:pPrChange w:id="3551" w:author="Vladymyr Kozyr [2]" w:date="2021-01-10T22:01:00Z">
          <w:pPr>
            <w:ind w:left="360"/>
            <w:jc w:val="both"/>
          </w:pPr>
        </w:pPrChange>
      </w:pPr>
      <w:del w:id="3552" w:author="Vladymyr Kozyr" w:date="2021-03-10T20:20:00Z">
        <w:r w:rsidRPr="00B92905" w:rsidDel="005332DE">
          <w:rPr>
            <w:rFonts w:cs="Arial"/>
            <w:lang w:val="en-CA"/>
            <w:rPrChange w:id="3553" w:author="Vladymyr Kozyr" w:date="2021-07-31T20:18:00Z">
              <w:rPr>
                <w:rFonts w:cs="Arial"/>
                <w:noProof/>
              </w:rPr>
            </w:rPrChange>
          </w:rPr>
          <w:drawing>
            <wp:inline distT="0" distB="0" distL="0" distR="0" wp14:anchorId="6055F4FD" wp14:editId="161E70D4">
              <wp:extent cx="2733675" cy="1543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33675" cy="1543050"/>
                      </a:xfrm>
                      <a:prstGeom prst="rect">
                        <a:avLst/>
                      </a:prstGeom>
                      <a:noFill/>
                      <a:ln>
                        <a:noFill/>
                      </a:ln>
                    </pic:spPr>
                  </pic:pic>
                </a:graphicData>
              </a:graphic>
            </wp:inline>
          </w:drawing>
        </w:r>
      </w:del>
    </w:p>
    <w:p w14:paraId="46062D96" w14:textId="759E809B" w:rsidR="001D584F" w:rsidRPr="00B92905" w:rsidDel="00A274E7" w:rsidRDefault="001D584F" w:rsidP="001D584F">
      <w:pPr>
        <w:pStyle w:val="ListParagraph"/>
        <w:numPr>
          <w:ilvl w:val="0"/>
          <w:numId w:val="5"/>
        </w:numPr>
        <w:spacing w:before="0" w:after="160" w:line="256" w:lineRule="auto"/>
        <w:rPr>
          <w:del w:id="3554" w:author="Vladymyr Kozyr" w:date="2021-04-18T12:19:00Z"/>
          <w:rFonts w:ascii="Arial" w:hAnsi="Arial" w:cs="Arial"/>
          <w:lang w:val="en-CA"/>
          <w:rPrChange w:id="3555" w:author="Vladymyr Kozyr" w:date="2021-07-31T20:18:00Z">
            <w:rPr>
              <w:del w:id="3556" w:author="Vladymyr Kozyr" w:date="2021-04-18T12:19:00Z"/>
            </w:rPr>
          </w:rPrChange>
        </w:rPr>
      </w:pPr>
      <w:del w:id="3557" w:author="Vladymyr Kozyr" w:date="2021-04-18T12:19:00Z">
        <w:r w:rsidRPr="00B92905" w:rsidDel="00A274E7">
          <w:rPr>
            <w:rFonts w:ascii="Arial" w:hAnsi="Arial" w:cs="Arial"/>
            <w:lang w:val="en-CA"/>
            <w:rPrChange w:id="3558" w:author="Vladymyr Kozyr" w:date="2021-07-31T20:18:00Z">
              <w:rPr/>
            </w:rPrChange>
          </w:rPr>
          <w:delText>Trend in tonnage of key species (value of £20 million or over) landed by Scottish vessels 2010 to 2019</w:delText>
        </w:r>
      </w:del>
    </w:p>
    <w:p w14:paraId="760FAA2E" w14:textId="0CE0D4B2" w:rsidR="001D584F" w:rsidRPr="00B92905" w:rsidDel="00A274E7" w:rsidRDefault="001D584F">
      <w:pPr>
        <w:ind w:left="360"/>
        <w:jc w:val="center"/>
        <w:rPr>
          <w:del w:id="3559" w:author="Vladymyr Kozyr" w:date="2021-04-18T12:19:00Z"/>
          <w:rFonts w:cs="Arial"/>
          <w:lang w:val="en-CA"/>
          <w:rPrChange w:id="3560" w:author="Vladymyr Kozyr" w:date="2021-07-31T20:18:00Z">
            <w:rPr>
              <w:del w:id="3561" w:author="Vladymyr Kozyr" w:date="2021-04-18T12:19:00Z"/>
              <w:rFonts w:cs="Arial"/>
            </w:rPr>
          </w:rPrChange>
        </w:rPr>
        <w:pPrChange w:id="3562" w:author="Vladymyr Kozyr [2]" w:date="2021-01-10T22:01:00Z">
          <w:pPr>
            <w:ind w:left="360"/>
            <w:jc w:val="both"/>
          </w:pPr>
        </w:pPrChange>
      </w:pPr>
      <w:del w:id="3563" w:author="Vladymyr Kozyr" w:date="2021-04-18T12:19:00Z">
        <w:r w:rsidRPr="00B92905" w:rsidDel="00A274E7">
          <w:rPr>
            <w:rFonts w:cs="Arial"/>
            <w:lang w:val="en-CA"/>
            <w:rPrChange w:id="3564" w:author="Vladymyr Kozyr" w:date="2021-07-31T20:18:00Z">
              <w:rPr>
                <w:rFonts w:cs="Arial"/>
                <w:noProof/>
              </w:rPr>
            </w:rPrChange>
          </w:rPr>
          <w:drawing>
            <wp:inline distT="0" distB="0" distL="0" distR="0" wp14:anchorId="5CA48126" wp14:editId="129DCE67">
              <wp:extent cx="4086225" cy="24098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6225" cy="2409825"/>
                      </a:xfrm>
                      <a:prstGeom prst="rect">
                        <a:avLst/>
                      </a:prstGeom>
                      <a:noFill/>
                      <a:ln>
                        <a:noFill/>
                      </a:ln>
                    </pic:spPr>
                  </pic:pic>
                </a:graphicData>
              </a:graphic>
            </wp:inline>
          </w:drawing>
        </w:r>
      </w:del>
    </w:p>
    <w:p w14:paraId="5200ACFB" w14:textId="1503D241" w:rsidR="001D584F" w:rsidRPr="00B92905" w:rsidDel="00A274E7" w:rsidRDefault="001D584F" w:rsidP="001D584F">
      <w:pPr>
        <w:pStyle w:val="ListParagraph"/>
        <w:numPr>
          <w:ilvl w:val="0"/>
          <w:numId w:val="5"/>
        </w:numPr>
        <w:spacing w:before="0" w:after="160" w:line="256" w:lineRule="auto"/>
        <w:rPr>
          <w:del w:id="3565" w:author="Vladymyr Kozyr" w:date="2021-04-18T12:19:00Z"/>
          <w:rFonts w:ascii="Arial" w:hAnsi="Arial" w:cs="Arial"/>
          <w:lang w:val="en-CA"/>
          <w:rPrChange w:id="3566" w:author="Vladymyr Kozyr" w:date="2021-07-31T20:18:00Z">
            <w:rPr>
              <w:del w:id="3567" w:author="Vladymyr Kozyr" w:date="2021-04-18T12:19:00Z"/>
            </w:rPr>
          </w:rPrChange>
        </w:rPr>
      </w:pPr>
      <w:del w:id="3568" w:author="Vladymyr Kozyr" w:date="2021-04-18T12:19:00Z">
        <w:r w:rsidRPr="00B92905" w:rsidDel="00A274E7">
          <w:rPr>
            <w:rFonts w:ascii="Arial" w:hAnsi="Arial" w:cs="Arial"/>
            <w:lang w:val="en-CA"/>
            <w:rPrChange w:id="3569" w:author="Vladymyr Kozyr" w:date="2021-07-31T20:18:00Z">
              <w:rPr/>
            </w:rPrChange>
          </w:rPr>
          <w:delText>Trend in real value of key species (value of £20 million or over) landed by Scottish vessels 2010 to 2019</w:delText>
        </w:r>
      </w:del>
    </w:p>
    <w:p w14:paraId="7EF90633" w14:textId="0F8E52D2" w:rsidR="001D584F" w:rsidRPr="00B92905" w:rsidDel="00A274E7" w:rsidRDefault="001D584F">
      <w:pPr>
        <w:ind w:left="360"/>
        <w:jc w:val="center"/>
        <w:rPr>
          <w:del w:id="3570" w:author="Vladymyr Kozyr" w:date="2021-04-18T12:19:00Z"/>
          <w:rFonts w:cs="Arial"/>
          <w:lang w:val="en-CA"/>
          <w:rPrChange w:id="3571" w:author="Vladymyr Kozyr" w:date="2021-07-31T20:18:00Z">
            <w:rPr>
              <w:del w:id="3572" w:author="Vladymyr Kozyr" w:date="2021-04-18T12:19:00Z"/>
              <w:rFonts w:cs="Arial"/>
            </w:rPr>
          </w:rPrChange>
        </w:rPr>
        <w:pPrChange w:id="3573" w:author="Vladymyr Kozyr [2]" w:date="2021-01-10T22:01:00Z">
          <w:pPr>
            <w:ind w:left="360"/>
            <w:jc w:val="both"/>
          </w:pPr>
        </w:pPrChange>
      </w:pPr>
      <w:del w:id="3574" w:author="Vladymyr Kozyr" w:date="2021-04-18T12:19:00Z">
        <w:r w:rsidRPr="00B92905" w:rsidDel="00A274E7">
          <w:rPr>
            <w:rFonts w:cs="Arial"/>
            <w:lang w:val="en-CA"/>
            <w:rPrChange w:id="3575" w:author="Vladymyr Kozyr" w:date="2021-07-31T20:18:00Z">
              <w:rPr>
                <w:rFonts w:cs="Arial"/>
                <w:noProof/>
              </w:rPr>
            </w:rPrChange>
          </w:rPr>
          <w:drawing>
            <wp:inline distT="0" distB="0" distL="0" distR="0" wp14:anchorId="2DFB7695" wp14:editId="58FB1775">
              <wp:extent cx="3371850" cy="1962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71850" cy="1962150"/>
                      </a:xfrm>
                      <a:prstGeom prst="rect">
                        <a:avLst/>
                      </a:prstGeom>
                      <a:noFill/>
                      <a:ln>
                        <a:noFill/>
                      </a:ln>
                    </pic:spPr>
                  </pic:pic>
                </a:graphicData>
              </a:graphic>
            </wp:inline>
          </w:drawing>
        </w:r>
      </w:del>
    </w:p>
    <w:p w14:paraId="326FDDBF" w14:textId="29D34DF9" w:rsidR="001D584F" w:rsidRPr="00B92905" w:rsidRDefault="001D584F" w:rsidP="001D584F">
      <w:pPr>
        <w:pStyle w:val="ListParagraph"/>
        <w:numPr>
          <w:ilvl w:val="0"/>
          <w:numId w:val="5"/>
        </w:numPr>
        <w:spacing w:before="0" w:after="160" w:line="256" w:lineRule="auto"/>
        <w:rPr>
          <w:ins w:id="3576" w:author="Vladymyr Kozyr" w:date="2021-04-18T12:26:00Z"/>
          <w:rFonts w:ascii="Arial" w:hAnsi="Arial" w:cs="Arial"/>
          <w:lang w:val="en-CA"/>
          <w:rPrChange w:id="3577" w:author="Vladymyr Kozyr" w:date="2021-07-31T20:18:00Z">
            <w:rPr>
              <w:ins w:id="3578" w:author="Vladymyr Kozyr" w:date="2021-04-18T12:26:00Z"/>
              <w:rFonts w:ascii="Arial" w:hAnsi="Arial" w:cs="Arial"/>
              <w:b/>
              <w:bCs/>
            </w:rPr>
          </w:rPrChange>
        </w:rPr>
      </w:pPr>
      <w:r w:rsidRPr="00B92905">
        <w:rPr>
          <w:rFonts w:ascii="Arial" w:hAnsi="Arial" w:cs="Arial"/>
          <w:lang w:val="en-CA"/>
          <w:rPrChange w:id="3579" w:author="Vladymyr Kozyr" w:date="2021-07-31T20:18:00Z">
            <w:rPr/>
          </w:rPrChange>
        </w:rPr>
        <w:t>Real terms price per tonne for key species (value of £20 million or over landed by Scottish vessels) 2018 and 2019</w:t>
      </w:r>
    </w:p>
    <w:p w14:paraId="2A6321F3" w14:textId="6CB86E30" w:rsidR="001775E0" w:rsidRPr="00CE178C" w:rsidRDefault="001775E0">
      <w:pPr>
        <w:spacing w:after="160" w:line="256" w:lineRule="auto"/>
        <w:ind w:left="360"/>
        <w:rPr>
          <w:rFonts w:cs="Arial"/>
          <w:lang w:val="en-CA"/>
          <w:rPrChange w:id="3580" w:author="Vladymyr Kozyr" w:date="2021-07-31T19:40:00Z">
            <w:rPr>
              <w:rFonts w:cs="Arial"/>
            </w:rPr>
          </w:rPrChange>
        </w:rPr>
        <w:pPrChange w:id="3581" w:author="Vladymyr Kozyr" w:date="2021-04-18T12:26:00Z">
          <w:pPr>
            <w:pStyle w:val="ListParagraph"/>
            <w:numPr>
              <w:numId w:val="5"/>
            </w:numPr>
            <w:spacing w:before="0" w:after="160" w:line="256" w:lineRule="auto"/>
            <w:ind w:hanging="360"/>
          </w:pPr>
        </w:pPrChange>
      </w:pPr>
      <w:ins w:id="3582" w:author="Vladymyr Kozyr" w:date="2021-04-18T12:27:00Z">
        <w:r w:rsidRPr="00CE178C">
          <w:rPr>
            <w:rFonts w:cs="Arial"/>
            <w:lang w:val="en-CA"/>
            <w:rPrChange w:id="3583" w:author="Vladymyr Kozyr" w:date="2021-07-31T19:40:00Z">
              <w:rPr>
                <w:rFonts w:cs="Arial"/>
              </w:rPr>
            </w:rPrChange>
          </w:rPr>
          <w:t>On the next report</w:t>
        </w:r>
      </w:ins>
      <w:ins w:id="3584" w:author="Vladymyr Kozyr" w:date="2021-07-31T20:18:00Z">
        <w:r w:rsidR="00B92905">
          <w:rPr>
            <w:rFonts w:cs="Arial"/>
            <w:lang w:val="en-CA"/>
          </w:rPr>
          <w:t xml:space="preserve"> (figure 3.1.5)</w:t>
        </w:r>
      </w:ins>
      <w:ins w:id="3585" w:author="Vladymyr Kozyr" w:date="2021-04-18T12:27:00Z">
        <w:r w:rsidRPr="00CE178C">
          <w:rPr>
            <w:rFonts w:cs="Arial"/>
            <w:lang w:val="en-CA"/>
            <w:rPrChange w:id="3586" w:author="Vladymyr Kozyr" w:date="2021-07-31T19:40:00Z">
              <w:rPr>
                <w:rFonts w:cs="Arial"/>
              </w:rPr>
            </w:rPrChange>
          </w:rPr>
          <w:t xml:space="preserve"> there are bar </w:t>
        </w:r>
      </w:ins>
      <w:ins w:id="3587" w:author="Vladymyr Kozyr" w:date="2021-04-18T12:28:00Z">
        <w:r w:rsidRPr="00CE178C">
          <w:rPr>
            <w:rFonts w:cs="Arial"/>
            <w:lang w:val="en-CA"/>
            <w:rPrChange w:id="3588" w:author="Vladymyr Kozyr" w:date="2021-07-31T19:40:00Z">
              <w:rPr>
                <w:rFonts w:cs="Arial"/>
              </w:rPr>
            </w:rPrChange>
          </w:rPr>
          <w:t xml:space="preserve">charts for two </w:t>
        </w:r>
      </w:ins>
      <w:ins w:id="3589" w:author="Vladymyr Kozyr" w:date="2021-07-31T19:43:00Z">
        <w:r w:rsidR="00CE178C" w:rsidRPr="00CE178C">
          <w:rPr>
            <w:rFonts w:cs="Arial"/>
            <w:lang w:val="en-CA"/>
            <w:rPrChange w:id="3590" w:author="Vladymyr Kozyr" w:date="2021-07-31T19:40:00Z">
              <w:rPr>
                <w:rFonts w:cs="Arial"/>
                <w:lang w:val="en-CA"/>
              </w:rPr>
            </w:rPrChange>
          </w:rPr>
          <w:t>consecutive</w:t>
        </w:r>
      </w:ins>
      <w:ins w:id="3591" w:author="Vladymyr Kozyr" w:date="2021-04-18T12:28:00Z">
        <w:r w:rsidRPr="00CE178C">
          <w:rPr>
            <w:rFonts w:cs="Arial"/>
            <w:lang w:val="en-CA"/>
            <w:rPrChange w:id="3592" w:author="Vladymyr Kozyr" w:date="2021-07-31T19:40:00Z">
              <w:rPr>
                <w:rFonts w:cs="Arial"/>
              </w:rPr>
            </w:rPrChange>
          </w:rPr>
          <w:t xml:space="preserve"> years presented. This is do</w:t>
        </w:r>
      </w:ins>
      <w:ins w:id="3593" w:author="Vladymyr Kozyr" w:date="2021-04-18T12:29:00Z">
        <w:r w:rsidRPr="00CE178C">
          <w:rPr>
            <w:rFonts w:cs="Arial"/>
            <w:lang w:val="en-CA"/>
            <w:rPrChange w:id="3594" w:author="Vladymyr Kozyr" w:date="2021-07-31T19:40:00Z">
              <w:rPr>
                <w:rFonts w:cs="Arial"/>
              </w:rPr>
            </w:rPrChange>
          </w:rPr>
          <w:t xml:space="preserve">ne </w:t>
        </w:r>
      </w:ins>
      <w:ins w:id="3595" w:author="Vladymyr Kozyr" w:date="2021-04-18T12:30:00Z">
        <w:r w:rsidR="00534E4E" w:rsidRPr="00CE178C">
          <w:rPr>
            <w:rFonts w:cs="Arial"/>
            <w:lang w:val="en-CA"/>
            <w:rPrChange w:id="3596" w:author="Vladymyr Kozyr" w:date="2021-07-31T19:40:00Z">
              <w:rPr>
                <w:rFonts w:cs="Arial"/>
              </w:rPr>
            </w:rPrChange>
          </w:rPr>
          <w:t xml:space="preserve">mainly to see trends and then to </w:t>
        </w:r>
      </w:ins>
      <w:ins w:id="3597" w:author="Vladymyr Kozyr" w:date="2021-04-18T12:31:00Z">
        <w:r w:rsidR="00534E4E" w:rsidRPr="00CE178C">
          <w:rPr>
            <w:rFonts w:cs="Arial"/>
            <w:lang w:val="en-CA"/>
            <w:rPrChange w:id="3598" w:author="Vladymyr Kozyr" w:date="2021-07-31T19:40:00Z">
              <w:rPr>
                <w:rFonts w:cs="Arial"/>
              </w:rPr>
            </w:rPrChange>
          </w:rPr>
          <w:t xml:space="preserve">decide if fishery industry </w:t>
        </w:r>
        <w:r w:rsidR="00534E4E" w:rsidRPr="00CE178C">
          <w:rPr>
            <w:rFonts w:cs="Arial"/>
            <w:lang w:val="en-CA"/>
            <w:rPrChange w:id="3599" w:author="Vladymyr Kozyr" w:date="2021-07-31T19:40:00Z">
              <w:rPr>
                <w:rFonts w:cs="Arial"/>
              </w:rPr>
            </w:rPrChange>
          </w:rPr>
          <w:lastRenderedPageBreak/>
          <w:t xml:space="preserve">doing better or worse than previous year. </w:t>
        </w:r>
      </w:ins>
      <w:ins w:id="3600" w:author="Vladymyr Kozyr" w:date="2021-04-18T12:32:00Z">
        <w:r w:rsidR="00534E4E" w:rsidRPr="00CE178C">
          <w:rPr>
            <w:rFonts w:cs="Arial"/>
            <w:lang w:val="en-CA"/>
            <w:rPrChange w:id="3601" w:author="Vladymyr Kozyr" w:date="2021-07-31T19:40:00Z">
              <w:rPr>
                <w:rFonts w:cs="Arial"/>
              </w:rPr>
            </w:rPrChange>
          </w:rPr>
          <w:t xml:space="preserve">After comparing values for two </w:t>
        </w:r>
      </w:ins>
      <w:ins w:id="3602" w:author="Vladymyr Kozyr" w:date="2021-04-18T12:33:00Z">
        <w:r w:rsidR="00534E4E" w:rsidRPr="00CE178C">
          <w:rPr>
            <w:rFonts w:cs="Arial"/>
            <w:lang w:val="en-CA"/>
            <w:rPrChange w:id="3603" w:author="Vladymyr Kozyr" w:date="2021-07-31T19:40:00Z">
              <w:rPr>
                <w:rFonts w:cs="Arial"/>
              </w:rPr>
            </w:rPrChange>
          </w:rPr>
          <w:t xml:space="preserve">years some adjustments in fishery policies </w:t>
        </w:r>
      </w:ins>
      <w:ins w:id="3604" w:author="Vladymyr Kozyr" w:date="2021-04-18T12:34:00Z">
        <w:r w:rsidR="00534E4E" w:rsidRPr="00CE178C">
          <w:rPr>
            <w:rFonts w:cs="Arial"/>
            <w:lang w:val="en-CA"/>
            <w:rPrChange w:id="3605" w:author="Vladymyr Kozyr" w:date="2021-07-31T19:40:00Z">
              <w:rPr>
                <w:rFonts w:cs="Arial"/>
              </w:rPr>
            </w:rPrChange>
          </w:rPr>
          <w:t>could potentially be implemented by ecologists or fishery companies.</w:t>
        </w:r>
      </w:ins>
    </w:p>
    <w:p w14:paraId="089AAEC0" w14:textId="7A680D09" w:rsidR="001D584F" w:rsidRDefault="001D584F">
      <w:pPr>
        <w:pStyle w:val="ListParagraph"/>
        <w:jc w:val="center"/>
        <w:rPr>
          <w:ins w:id="3606" w:author="Vladymyr Kozyr" w:date="2021-07-31T20:19:00Z"/>
          <w:rFonts w:ascii="Arial" w:hAnsi="Arial" w:cs="Arial"/>
          <w:lang w:val="en-CA"/>
        </w:rPr>
      </w:pPr>
      <w:r w:rsidRPr="00CE178C">
        <w:rPr>
          <w:rFonts w:ascii="Arial" w:hAnsi="Arial" w:cs="Arial"/>
          <w:lang w:val="en-CA"/>
          <w:rPrChange w:id="3607" w:author="Vladymyr Kozyr" w:date="2021-07-31T19:40:00Z">
            <w:rPr>
              <w:noProof/>
            </w:rPr>
          </w:rPrChange>
        </w:rPr>
        <w:drawing>
          <wp:inline distT="0" distB="0" distL="0" distR="0" wp14:anchorId="2300FB90" wp14:editId="349FB102">
            <wp:extent cx="3724275" cy="2219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4275" cy="2219325"/>
                    </a:xfrm>
                    <a:prstGeom prst="rect">
                      <a:avLst/>
                    </a:prstGeom>
                    <a:noFill/>
                    <a:ln>
                      <a:noFill/>
                    </a:ln>
                  </pic:spPr>
                </pic:pic>
              </a:graphicData>
            </a:graphic>
          </wp:inline>
        </w:drawing>
      </w:r>
    </w:p>
    <w:p w14:paraId="04C91E2A" w14:textId="3E1A2A92" w:rsidR="00B92905" w:rsidRPr="00CE178C" w:rsidDel="00B92905" w:rsidRDefault="00B92905">
      <w:pPr>
        <w:pStyle w:val="ListParagraph"/>
        <w:jc w:val="center"/>
        <w:rPr>
          <w:del w:id="3608" w:author="Vladymyr Kozyr" w:date="2021-07-31T20:19:00Z"/>
          <w:rFonts w:ascii="Arial" w:hAnsi="Arial" w:cs="Arial"/>
          <w:lang w:val="en-CA"/>
          <w:rPrChange w:id="3609" w:author="Vladymyr Kozyr" w:date="2021-07-31T19:40:00Z">
            <w:rPr>
              <w:del w:id="3610" w:author="Vladymyr Kozyr" w:date="2021-07-31T20:19:00Z"/>
            </w:rPr>
          </w:rPrChange>
        </w:rPr>
        <w:pPrChange w:id="3611" w:author="Vladymyr Kozyr [2]" w:date="2021-01-10T22:01:00Z">
          <w:pPr>
            <w:pStyle w:val="ListParagraph"/>
          </w:pPr>
        </w:pPrChange>
      </w:pPr>
      <w:ins w:id="3612" w:author="Vladymyr Kozyr" w:date="2021-07-31T20:19:00Z">
        <w:r>
          <w:rPr>
            <w:rFonts w:ascii="Arial" w:hAnsi="Arial" w:cs="Arial"/>
            <w:lang w:val="en-CA"/>
          </w:rPr>
          <w:t>Figure 3.1.5</w:t>
        </w:r>
      </w:ins>
    </w:p>
    <w:p w14:paraId="0E4B57D0" w14:textId="6758B13F" w:rsidR="005256FE" w:rsidRPr="00CE178C" w:rsidRDefault="001D584F" w:rsidP="00B92905">
      <w:pPr>
        <w:pStyle w:val="ListParagraph"/>
        <w:jc w:val="center"/>
        <w:rPr>
          <w:lang w:val="en-CA"/>
          <w:rPrChange w:id="3613" w:author="Vladymyr Kozyr" w:date="2021-07-31T19:40:00Z">
            <w:rPr>
              <w:rFonts w:cs="Arial"/>
            </w:rPr>
          </w:rPrChange>
        </w:rPr>
        <w:pPrChange w:id="3614" w:author="Vladymyr Kozyr" w:date="2021-07-31T20:19:00Z">
          <w:pPr>
            <w:pStyle w:val="ListParagraph"/>
            <w:numPr>
              <w:numId w:val="5"/>
            </w:numPr>
            <w:spacing w:before="0" w:after="160" w:line="256" w:lineRule="auto"/>
            <w:ind w:hanging="360"/>
          </w:pPr>
        </w:pPrChange>
      </w:pPr>
      <w:del w:id="3615" w:author="Vladymyr Kozyr" w:date="2021-04-18T12:20:00Z">
        <w:r w:rsidRPr="00CE178C" w:rsidDel="00A274E7">
          <w:rPr>
            <w:lang w:val="en-CA"/>
            <w:rPrChange w:id="3616" w:author="Vladymyr Kozyr" w:date="2021-07-31T19:40:00Z">
              <w:rPr>
                <w:rFonts w:cs="Arial"/>
              </w:rPr>
            </w:rPrChange>
          </w:rPr>
          <w:delText>Percentage quota uptakes of key commercial stocks by vessels in Scottish Producer Organisations in 2019</w:delText>
        </w:r>
      </w:del>
    </w:p>
    <w:p w14:paraId="647E52D7" w14:textId="387D9B5C" w:rsidR="001D584F" w:rsidRPr="00CE178C" w:rsidRDefault="001D584F">
      <w:pPr>
        <w:pStyle w:val="ListParagraph"/>
        <w:jc w:val="center"/>
        <w:rPr>
          <w:rFonts w:ascii="Arial" w:hAnsi="Arial" w:cs="Arial"/>
          <w:lang w:val="en-CA"/>
          <w:rPrChange w:id="3617" w:author="Vladymyr Kozyr" w:date="2021-07-31T19:40:00Z">
            <w:rPr/>
          </w:rPrChange>
        </w:rPr>
        <w:pPrChange w:id="3618" w:author="Vladymyr Kozyr [2]" w:date="2021-01-10T22:01:00Z">
          <w:pPr>
            <w:pStyle w:val="ListParagraph"/>
          </w:pPr>
        </w:pPrChange>
      </w:pPr>
      <w:del w:id="3619" w:author="Vladymyr Kozyr" w:date="2021-04-18T12:19:00Z">
        <w:r w:rsidRPr="00CE178C" w:rsidDel="00A274E7">
          <w:rPr>
            <w:rFonts w:ascii="Arial" w:hAnsi="Arial" w:cs="Arial"/>
            <w:lang w:val="en-CA"/>
            <w:rPrChange w:id="3620" w:author="Vladymyr Kozyr" w:date="2021-07-31T19:40:00Z">
              <w:rPr>
                <w:noProof/>
              </w:rPr>
            </w:rPrChange>
          </w:rPr>
          <w:drawing>
            <wp:inline distT="0" distB="0" distL="0" distR="0" wp14:anchorId="77BF7716" wp14:editId="45BDDA6F">
              <wp:extent cx="4048125" cy="23336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48125" cy="2333625"/>
                      </a:xfrm>
                      <a:prstGeom prst="rect">
                        <a:avLst/>
                      </a:prstGeom>
                      <a:noFill/>
                      <a:ln>
                        <a:noFill/>
                      </a:ln>
                    </pic:spPr>
                  </pic:pic>
                </a:graphicData>
              </a:graphic>
            </wp:inline>
          </w:drawing>
        </w:r>
      </w:del>
    </w:p>
    <w:p w14:paraId="5D3CE203" w14:textId="63123BA8" w:rsidR="001D584F" w:rsidRPr="00CE178C" w:rsidDel="004D67AC" w:rsidRDefault="0018565E">
      <w:pPr>
        <w:jc w:val="both"/>
        <w:rPr>
          <w:del w:id="3621" w:author="Vladymyr Kozyr [2]" w:date="2021-01-10T22:01:00Z"/>
          <w:rFonts w:cs="Arial"/>
          <w:lang w:val="en-CA"/>
          <w:rPrChange w:id="3622" w:author="Vladymyr Kozyr" w:date="2021-07-31T19:40:00Z">
            <w:rPr>
              <w:del w:id="3623" w:author="Vladymyr Kozyr [2]" w:date="2021-01-10T22:01:00Z"/>
              <w:rFonts w:cs="Arial"/>
              <w:lang w:val="ru-RU"/>
            </w:rPr>
          </w:rPrChange>
        </w:rPr>
      </w:pPr>
      <w:ins w:id="3624" w:author="Fred Popowich" w:date="2021-03-06T09:18:00Z">
        <w:del w:id="3625" w:author="Vladymyr Kozyr" w:date="2021-03-28T13:02:00Z">
          <w:r w:rsidRPr="00CE178C" w:rsidDel="00DE118F">
            <w:rPr>
              <w:rFonts w:cs="Arial"/>
              <w:lang w:val="en-CA"/>
              <w:rPrChange w:id="3626" w:author="Vladymyr Kozyr" w:date="2021-07-31T19:40:00Z">
                <w:rPr>
                  <w:rFonts w:cs="Arial"/>
                  <w:lang w:val="ru-RU"/>
                </w:rPr>
              </w:rPrChange>
            </w:rPr>
            <w:tab/>
          </w:r>
        </w:del>
      </w:ins>
      <w:ins w:id="3627" w:author="Vladymyr Kozyr" w:date="2021-03-13T11:51:00Z">
        <w:r w:rsidR="005256FE" w:rsidRPr="00CE178C">
          <w:rPr>
            <w:rFonts w:cs="Arial"/>
            <w:lang w:val="en-CA"/>
            <w:rPrChange w:id="3628" w:author="Vladymyr Kozyr" w:date="2021-07-31T19:40:00Z">
              <w:rPr>
                <w:rFonts w:cs="Arial"/>
                <w:lang w:val="en-CA"/>
              </w:rPr>
            </w:rPrChange>
          </w:rPr>
          <w:t>T</w:t>
        </w:r>
      </w:ins>
      <w:ins w:id="3629" w:author="Vladymyr Kozyr" w:date="2021-03-13T11:43:00Z">
        <w:r w:rsidR="005256FE" w:rsidRPr="00CE178C">
          <w:rPr>
            <w:rFonts w:cs="Arial"/>
            <w:lang w:val="en-CA"/>
            <w:rPrChange w:id="3630" w:author="Vladymyr Kozyr" w:date="2021-07-31T19:40:00Z">
              <w:rPr>
                <w:rFonts w:cs="Arial"/>
                <w:lang w:val="en-CA"/>
              </w:rPr>
            </w:rPrChange>
          </w:rPr>
          <w:t>he</w:t>
        </w:r>
      </w:ins>
      <w:ins w:id="3631" w:author="Vladymyr Kozyr" w:date="2021-03-13T11:42:00Z">
        <w:r w:rsidR="005256FE" w:rsidRPr="00CE178C">
          <w:rPr>
            <w:rFonts w:cs="Arial"/>
            <w:lang w:val="en-CA"/>
            <w:rPrChange w:id="3632" w:author="Vladymyr Kozyr" w:date="2021-07-31T19:40:00Z">
              <w:rPr>
                <w:rFonts w:cs="Arial"/>
                <w:lang w:val="ru-RU"/>
              </w:rPr>
            </w:rPrChange>
          </w:rPr>
          <w:t xml:space="preserve"> </w:t>
        </w:r>
      </w:ins>
      <w:commentRangeStart w:id="3633"/>
      <w:commentRangeStart w:id="3634"/>
      <w:del w:id="3635" w:author="Vladymyr Kozyr [2]" w:date="2021-01-10T22:01:00Z">
        <w:r w:rsidR="001D584F" w:rsidRPr="00CE178C" w:rsidDel="004D67AC">
          <w:rPr>
            <w:rFonts w:cs="Arial"/>
            <w:lang w:val="en-CA"/>
            <w:rPrChange w:id="3636" w:author="Vladymyr Kozyr" w:date="2021-07-31T19:40:00Z">
              <w:rPr>
                <w:rFonts w:cs="Arial"/>
                <w:lang w:val="ru-RU"/>
              </w:rPr>
            </w:rPrChange>
          </w:rPr>
          <w:delText xml:space="preserve">Этот очет является хорошим примером визуализации данных для оценки как и экологической, так и экономической стороны проблемы. </w:delText>
        </w:r>
      </w:del>
    </w:p>
    <w:p w14:paraId="45386498" w14:textId="17F92890" w:rsidR="005256FE" w:rsidRPr="00CE178C" w:rsidRDefault="005256FE">
      <w:pPr>
        <w:spacing w:after="0"/>
        <w:rPr>
          <w:ins w:id="3637" w:author="Vladymyr Kozyr" w:date="2021-03-13T11:51:00Z"/>
          <w:rFonts w:eastAsia="Times New Roman" w:cs="Arial"/>
          <w:color w:val="000000"/>
          <w:lang w:val="en-CA"/>
          <w:rPrChange w:id="3638" w:author="Vladymyr Kozyr" w:date="2021-07-31T19:40:00Z">
            <w:rPr>
              <w:ins w:id="3639" w:author="Vladymyr Kozyr" w:date="2021-03-13T11:51:00Z"/>
              <w:rFonts w:eastAsia="Times New Roman" w:cs="Arial"/>
              <w:color w:val="000000"/>
            </w:rPr>
          </w:rPrChange>
        </w:rPr>
      </w:pPr>
      <w:ins w:id="3640" w:author="Vladymyr Kozyr" w:date="2021-03-13T11:36:00Z">
        <w:r w:rsidRPr="00CE178C">
          <w:rPr>
            <w:rFonts w:eastAsia="Times New Roman" w:cs="Arial"/>
            <w:color w:val="000000"/>
            <w:lang w:val="en-CA"/>
            <w:rPrChange w:id="3641" w:author="Vladymyr Kozyr" w:date="2021-07-31T19:40:00Z">
              <w:rPr>
                <w:rFonts w:eastAsia="Times New Roman" w:cs="Arial"/>
                <w:color w:val="000000"/>
              </w:rPr>
            </w:rPrChange>
          </w:rPr>
          <w:t xml:space="preserve">Scottish Sea Fisheries Statistics report </w:t>
        </w:r>
      </w:ins>
      <w:customXmlInsRangeStart w:id="3642" w:author="Vladymyr Kozyr" w:date="2021-06-21T23:07:00Z"/>
      <w:sdt>
        <w:sdtPr>
          <w:rPr>
            <w:rFonts w:eastAsia="Times New Roman" w:cs="Arial"/>
            <w:color w:val="000000"/>
            <w:lang w:val="en-CA"/>
            <w:rPrChange w:id="3643" w:author="Vladymyr Kozyr" w:date="2021-07-31T19:40:00Z">
              <w:rPr>
                <w:rFonts w:eastAsia="Times New Roman" w:cs="Arial"/>
                <w:color w:val="000000"/>
              </w:rPr>
            </w:rPrChange>
          </w:rPr>
          <w:id w:val="-1478286400"/>
          <w:citation/>
        </w:sdtPr>
        <w:sdtEndPr>
          <w:rPr>
            <w:rPrChange w:id="3644" w:author="Vladymyr Kozyr" w:date="2021-07-31T19:40:00Z">
              <w:rPr/>
            </w:rPrChange>
          </w:rPr>
        </w:sdtEndPr>
        <w:sdtContent>
          <w:customXmlInsRangeEnd w:id="3642"/>
          <w:ins w:id="3645" w:author="Vladymyr Kozyr" w:date="2021-06-21T23:07:00Z">
            <w:r w:rsidR="00E024A1" w:rsidRPr="00CE178C">
              <w:rPr>
                <w:rFonts w:eastAsia="Times New Roman" w:cs="Arial"/>
                <w:color w:val="000000"/>
                <w:lang w:val="en-CA"/>
                <w:rPrChange w:id="3646" w:author="Vladymyr Kozyr" w:date="2021-07-31T19:40:00Z">
                  <w:rPr>
                    <w:rFonts w:eastAsia="Times New Roman" w:cs="Arial"/>
                    <w:color w:val="000000"/>
                  </w:rPr>
                </w:rPrChange>
              </w:rPr>
              <w:fldChar w:fldCharType="begin"/>
            </w:r>
            <w:r w:rsidR="00E024A1" w:rsidRPr="00CE178C">
              <w:rPr>
                <w:rFonts w:eastAsia="Times New Roman" w:cs="Arial"/>
                <w:color w:val="000000"/>
                <w:lang w:val="en-CA"/>
                <w:rPrChange w:id="3647" w:author="Vladymyr Kozyr" w:date="2021-07-31T19:40:00Z">
                  <w:rPr>
                    <w:rFonts w:eastAsia="Times New Roman" w:cs="Arial"/>
                    <w:color w:val="000000"/>
                    <w:lang w:val="en-CA"/>
                  </w:rPr>
                </w:rPrChange>
              </w:rPr>
              <w:instrText xml:space="preserve"> CITATION Sco19 \l 4105 </w:instrText>
            </w:r>
          </w:ins>
          <w:r w:rsidR="00E024A1" w:rsidRPr="00CE178C">
            <w:rPr>
              <w:rFonts w:eastAsia="Times New Roman" w:cs="Arial"/>
              <w:color w:val="000000"/>
              <w:lang w:val="en-CA"/>
              <w:rPrChange w:id="3648" w:author="Vladymyr Kozyr" w:date="2021-07-31T19:40:00Z">
                <w:rPr>
                  <w:rFonts w:eastAsia="Times New Roman" w:cs="Arial"/>
                  <w:color w:val="000000"/>
                </w:rPr>
              </w:rPrChange>
            </w:rPr>
            <w:fldChar w:fldCharType="separate"/>
          </w:r>
          <w:r w:rsidR="008B60A9" w:rsidRPr="008B60A9">
            <w:rPr>
              <w:rFonts w:eastAsia="Times New Roman" w:cs="Arial"/>
              <w:noProof/>
              <w:color w:val="000000"/>
              <w:lang w:val="en-CA"/>
            </w:rPr>
            <w:t>[11]</w:t>
          </w:r>
          <w:ins w:id="3649" w:author="Vladymyr Kozyr" w:date="2021-06-21T23:07:00Z">
            <w:r w:rsidR="00E024A1" w:rsidRPr="00CE178C">
              <w:rPr>
                <w:rFonts w:eastAsia="Times New Roman" w:cs="Arial"/>
                <w:color w:val="000000"/>
                <w:lang w:val="en-CA"/>
                <w:rPrChange w:id="3650" w:author="Vladymyr Kozyr" w:date="2021-07-31T19:40:00Z">
                  <w:rPr>
                    <w:rFonts w:eastAsia="Times New Roman" w:cs="Arial"/>
                    <w:color w:val="000000"/>
                  </w:rPr>
                </w:rPrChange>
              </w:rPr>
              <w:fldChar w:fldCharType="end"/>
            </w:r>
          </w:ins>
          <w:customXmlInsRangeStart w:id="3651" w:author="Vladymyr Kozyr" w:date="2021-06-21T23:07:00Z"/>
        </w:sdtContent>
      </w:sdt>
      <w:customXmlInsRangeEnd w:id="3651"/>
      <w:ins w:id="3652" w:author="Vladymyr Kozyr" w:date="2021-03-13T11:36:00Z">
        <w:r w:rsidRPr="00CE178C">
          <w:rPr>
            <w:rFonts w:eastAsia="Times New Roman" w:cs="Arial"/>
            <w:color w:val="000000"/>
            <w:lang w:val="en-CA"/>
            <w:rPrChange w:id="3653" w:author="Vladymyr Kozyr" w:date="2021-07-31T19:40:00Z">
              <w:rPr>
                <w:rFonts w:eastAsia="Times New Roman" w:cs="Arial"/>
                <w:color w:val="000000"/>
              </w:rPr>
            </w:rPrChange>
          </w:rPr>
          <w:t xml:space="preserve"> is an excellent example of data visualization to assess both the environmental and economic side of a problem. The reports described above cover different periods</w:t>
        </w:r>
      </w:ins>
      <w:ins w:id="3654" w:author="Vladymyr Kozyr" w:date="2021-03-28T13:02:00Z">
        <w:r w:rsidR="00DE118F" w:rsidRPr="00CE178C">
          <w:rPr>
            <w:rFonts w:eastAsia="Times New Roman" w:cs="Arial"/>
            <w:color w:val="000000"/>
            <w:lang w:val="en-CA"/>
            <w:rPrChange w:id="3655" w:author="Vladymyr Kozyr" w:date="2021-07-31T19:40:00Z">
              <w:rPr>
                <w:rFonts w:eastAsia="Times New Roman" w:cs="Arial"/>
                <w:color w:val="000000"/>
              </w:rPr>
            </w:rPrChange>
          </w:rPr>
          <w:t xml:space="preserve"> of time and fish types</w:t>
        </w:r>
      </w:ins>
      <w:ins w:id="3656" w:author="Vladymyr Kozyr" w:date="2021-03-13T11:36:00Z">
        <w:r w:rsidRPr="00CE178C">
          <w:rPr>
            <w:rFonts w:eastAsia="Times New Roman" w:cs="Arial"/>
            <w:color w:val="000000"/>
            <w:lang w:val="en-CA"/>
            <w:rPrChange w:id="3657" w:author="Vladymyr Kozyr" w:date="2021-07-31T19:40:00Z">
              <w:rPr>
                <w:rFonts w:eastAsia="Times New Roman" w:cs="Arial"/>
                <w:color w:val="000000"/>
              </w:rPr>
            </w:rPrChange>
          </w:rPr>
          <w:t xml:space="preserve">. </w:t>
        </w:r>
      </w:ins>
    </w:p>
    <w:p w14:paraId="411B38F7" w14:textId="39D55AC0" w:rsidR="001D584F" w:rsidRPr="00CE178C" w:rsidDel="005256FE" w:rsidRDefault="005256FE">
      <w:pPr>
        <w:spacing w:after="0"/>
        <w:rPr>
          <w:ins w:id="3658" w:author="Vladymyr Kozyr [2]" w:date="2021-01-10T22:02:00Z"/>
          <w:del w:id="3659" w:author="Vladymyr Kozyr" w:date="2021-03-13T11:36:00Z"/>
          <w:rFonts w:eastAsia="Times New Roman" w:cs="Arial"/>
          <w:color w:val="000000"/>
          <w:lang w:val="en-CA"/>
          <w:rPrChange w:id="3660" w:author="Vladymyr Kozyr" w:date="2021-07-31T19:40:00Z">
            <w:rPr>
              <w:ins w:id="3661" w:author="Vladymyr Kozyr [2]" w:date="2021-01-10T22:02:00Z"/>
              <w:del w:id="3662" w:author="Vladymyr Kozyr" w:date="2021-03-13T11:36:00Z"/>
              <w:rFonts w:eastAsia="Times New Roman" w:cs="Arial"/>
              <w:color w:val="000000"/>
            </w:rPr>
          </w:rPrChange>
        </w:rPr>
        <w:pPrChange w:id="3663" w:author="Vladymyr Kozyr" w:date="2021-03-28T13:02:00Z">
          <w:pPr>
            <w:spacing w:after="0"/>
            <w:ind w:firstLine="720"/>
          </w:pPr>
        </w:pPrChange>
      </w:pPr>
      <w:ins w:id="3664" w:author="Vladymyr Kozyr" w:date="2021-03-13T11:51:00Z">
        <w:r w:rsidRPr="00CE178C">
          <w:rPr>
            <w:rFonts w:cs="Arial"/>
            <w:lang w:val="en-CA"/>
            <w:rPrChange w:id="3665" w:author="Vladymyr Kozyr" w:date="2021-07-31T19:40:00Z">
              <w:rPr>
                <w:rFonts w:cs="Arial"/>
                <w:lang w:val="en-CA"/>
              </w:rPr>
            </w:rPrChange>
          </w:rPr>
          <w:t xml:space="preserve">Summarizing the importance of data </w:t>
        </w:r>
      </w:ins>
      <w:ins w:id="3666" w:author="Vladymyr Kozyr" w:date="2021-07-31T19:43:00Z">
        <w:r w:rsidR="00CE178C" w:rsidRPr="00CE178C">
          <w:rPr>
            <w:rFonts w:cs="Arial"/>
            <w:lang w:val="en-CA"/>
            <w:rPrChange w:id="3667" w:author="Vladymyr Kozyr" w:date="2021-07-31T19:40:00Z">
              <w:rPr>
                <w:rFonts w:cs="Arial"/>
                <w:lang w:val="en-CA"/>
              </w:rPr>
            </w:rPrChange>
          </w:rPr>
          <w:t>visualization</w:t>
        </w:r>
      </w:ins>
      <w:ins w:id="3668" w:author="Vladymyr Kozyr" w:date="2021-03-13T11:51:00Z">
        <w:r w:rsidRPr="00CE178C">
          <w:rPr>
            <w:rFonts w:cs="Arial"/>
            <w:lang w:val="en-CA"/>
            <w:rPrChange w:id="3669" w:author="Vladymyr Kozyr" w:date="2021-07-31T19:40:00Z">
              <w:rPr>
                <w:rFonts w:cs="Arial"/>
                <w:lang w:val="en-CA"/>
              </w:rPr>
            </w:rPrChange>
          </w:rPr>
          <w:t xml:space="preserve"> in</w:t>
        </w:r>
        <w:r w:rsidRPr="00CE178C">
          <w:rPr>
            <w:lang w:val="en-CA"/>
            <w:rPrChange w:id="3670" w:author="Vladymyr Kozyr" w:date="2021-07-31T19:40:00Z">
              <w:rPr/>
            </w:rPrChange>
          </w:rPr>
          <w:t xml:space="preserve"> comparing a larger number of data</w:t>
        </w:r>
      </w:ins>
      <w:ins w:id="3671" w:author="Vladymyr Kozyr" w:date="2021-03-13T11:52:00Z">
        <w:r w:rsidRPr="00CE178C">
          <w:rPr>
            <w:lang w:val="en-CA"/>
            <w:rPrChange w:id="3672" w:author="Vladymyr Kozyr" w:date="2021-07-31T19:40:00Z">
              <w:rPr/>
            </w:rPrChange>
          </w:rPr>
          <w:t xml:space="preserve"> it</w:t>
        </w:r>
      </w:ins>
      <w:ins w:id="3673" w:author="Vladymyr Kozyr" w:date="2021-03-13T11:53:00Z">
        <w:r w:rsidRPr="00CE178C">
          <w:rPr>
            <w:lang w:val="en-CA"/>
            <w:rPrChange w:id="3674" w:author="Vladymyr Kozyr" w:date="2021-07-31T19:40:00Z">
              <w:rPr/>
            </w:rPrChange>
          </w:rPr>
          <w:t xml:space="preserve"> can be seemed that </w:t>
        </w:r>
      </w:ins>
      <w:ins w:id="3675" w:author="Vladymyr Kozyr" w:date="2021-03-13T11:36:00Z">
        <w:r w:rsidRPr="00CE178C">
          <w:rPr>
            <w:rFonts w:eastAsia="Times New Roman" w:cs="Arial"/>
            <w:color w:val="000000"/>
            <w:lang w:val="en-CA"/>
            <w:rPrChange w:id="3676" w:author="Vladymyr Kozyr" w:date="2021-07-31T19:40:00Z">
              <w:rPr>
                <w:rFonts w:eastAsia="Times New Roman" w:cs="Arial"/>
                <w:color w:val="000000"/>
              </w:rPr>
            </w:rPrChange>
          </w:rPr>
          <w:t>the data provided is very similar and differs only in the methods of their visualization</w:t>
        </w:r>
      </w:ins>
      <w:ins w:id="3677" w:author="Vladymyr Kozyr [2]" w:date="2021-01-10T22:02:00Z">
        <w:del w:id="3678" w:author="Vladymyr Kozyr" w:date="2021-03-10T20:24:00Z">
          <w:r w:rsidR="004D67AC" w:rsidRPr="00CE178C" w:rsidDel="00E71A0F">
            <w:rPr>
              <w:rFonts w:eastAsia="Times New Roman" w:cs="Arial"/>
              <w:color w:val="000000"/>
              <w:lang w:val="en-CA"/>
              <w:rPrChange w:id="3679" w:author="Vladymyr Kozyr" w:date="2021-07-31T19:40:00Z">
                <w:rPr>
                  <w:rFonts w:eastAsia="Times New Roman" w:cs="Arial"/>
                  <w:color w:val="000000"/>
                  <w:lang w:val="ru-RU"/>
                </w:rPr>
              </w:rPrChange>
            </w:rPr>
            <w:delText>This</w:delText>
          </w:r>
        </w:del>
        <w:del w:id="3680" w:author="Vladymyr Kozyr" w:date="2021-03-13T11:36:00Z">
          <w:r w:rsidR="004D67AC" w:rsidRPr="00CE178C" w:rsidDel="005256FE">
            <w:rPr>
              <w:rFonts w:eastAsia="Times New Roman" w:cs="Arial"/>
              <w:color w:val="000000"/>
              <w:lang w:val="en-CA"/>
              <w:rPrChange w:id="3681" w:author="Vladymyr Kozyr" w:date="2021-07-31T19:40:00Z">
                <w:rPr>
                  <w:rFonts w:eastAsia="Times New Roman" w:cs="Arial"/>
                  <w:color w:val="000000"/>
                  <w:lang w:val="ru-RU"/>
                </w:rPr>
              </w:rPrChange>
            </w:rPr>
            <w:delText xml:space="preserve"> report </w:delText>
          </w:r>
        </w:del>
      </w:ins>
      <w:commentRangeEnd w:id="3633"/>
      <w:del w:id="3682" w:author="Vladymyr Kozyr" w:date="2021-03-13T11:36:00Z">
        <w:r w:rsidR="0018565E" w:rsidRPr="00CE178C" w:rsidDel="005256FE">
          <w:rPr>
            <w:rStyle w:val="CommentReference"/>
            <w:lang w:val="en-CA"/>
            <w:rPrChange w:id="3683" w:author="Vladymyr Kozyr" w:date="2021-07-31T19:40:00Z">
              <w:rPr>
                <w:rStyle w:val="CommentReference"/>
              </w:rPr>
            </w:rPrChange>
          </w:rPr>
          <w:commentReference w:id="3633"/>
        </w:r>
      </w:del>
      <w:ins w:id="3684" w:author="Vladymyr Kozyr [2]" w:date="2021-01-10T22:02:00Z">
        <w:del w:id="3685" w:author="Vladymyr Kozyr" w:date="2021-03-13T11:36:00Z">
          <w:r w:rsidR="004D67AC" w:rsidRPr="00CE178C" w:rsidDel="005256FE">
            <w:rPr>
              <w:rFonts w:eastAsia="Times New Roman" w:cs="Arial"/>
              <w:color w:val="000000"/>
              <w:lang w:val="en-CA"/>
              <w:rPrChange w:id="3686" w:author="Vladymyr Kozyr" w:date="2021-07-31T19:40:00Z">
                <w:rPr>
                  <w:rFonts w:eastAsia="Times New Roman" w:cs="Arial"/>
                  <w:color w:val="000000"/>
                  <w:lang w:val="ru-RU"/>
                </w:rPr>
              </w:rPrChange>
            </w:rPr>
            <w:delText>is a good example of data visualization to assess both the environmental and economic side of a problem.</w:delText>
          </w:r>
        </w:del>
      </w:ins>
      <w:commentRangeEnd w:id="3634"/>
      <w:del w:id="3687" w:author="Vladymyr Kozyr" w:date="2021-03-13T11:36:00Z">
        <w:r w:rsidR="0018565E" w:rsidRPr="00CE178C" w:rsidDel="005256FE">
          <w:rPr>
            <w:rStyle w:val="CommentReference"/>
            <w:lang w:val="en-CA"/>
            <w:rPrChange w:id="3688" w:author="Vladymyr Kozyr" w:date="2021-07-31T19:40:00Z">
              <w:rPr>
                <w:rStyle w:val="CommentReference"/>
              </w:rPr>
            </w:rPrChange>
          </w:rPr>
          <w:commentReference w:id="3634"/>
        </w:r>
      </w:del>
      <w:ins w:id="3689" w:author="Fred Popowich" w:date="2021-03-06T09:18:00Z">
        <w:del w:id="3690" w:author="Vladymyr Kozyr" w:date="2021-03-13T11:36:00Z">
          <w:r w:rsidR="0018565E" w:rsidRPr="00CE178C" w:rsidDel="005256FE">
            <w:rPr>
              <w:rFonts w:eastAsia="Times New Roman" w:cs="Arial"/>
              <w:color w:val="000000"/>
              <w:lang w:val="en-CA"/>
              <w:rPrChange w:id="3691" w:author="Vladymyr Kozyr" w:date="2021-07-31T19:40:00Z">
                <w:rPr>
                  <w:rFonts w:eastAsia="Times New Roman" w:cs="Arial"/>
                  <w:color w:val="000000"/>
                </w:rPr>
              </w:rPrChange>
            </w:rPr>
            <w:delText xml:space="preserve"> </w:delText>
          </w:r>
        </w:del>
      </w:ins>
    </w:p>
    <w:p w14:paraId="6B613432" w14:textId="29A47E14" w:rsidR="004D67AC" w:rsidRPr="00CE178C" w:rsidDel="007D16C8" w:rsidRDefault="004D67AC">
      <w:pPr>
        <w:spacing w:after="0"/>
        <w:rPr>
          <w:del w:id="3692" w:author="Vladymyr Kozyr" w:date="2021-02-07T20:37:00Z"/>
          <w:rFonts w:eastAsia="Times New Roman" w:cs="Arial"/>
          <w:color w:val="000000"/>
          <w:lang w:val="en-CA"/>
          <w:rPrChange w:id="3693" w:author="Vladymyr Kozyr" w:date="2021-07-31T19:40:00Z">
            <w:rPr>
              <w:del w:id="3694" w:author="Vladymyr Kozyr" w:date="2021-02-07T20:37:00Z"/>
              <w:rFonts w:eastAsia="Times New Roman" w:cs="Arial"/>
              <w:color w:val="000000"/>
            </w:rPr>
          </w:rPrChange>
        </w:rPr>
        <w:pPrChange w:id="3695" w:author="Vladymyr Kozyr" w:date="2021-03-28T13:02:00Z">
          <w:pPr>
            <w:spacing w:after="0"/>
            <w:ind w:firstLine="720"/>
          </w:pPr>
        </w:pPrChange>
      </w:pPr>
    </w:p>
    <w:p w14:paraId="6D8A7592" w14:textId="0F1F0355" w:rsidR="004D67AC" w:rsidRPr="00CE178C" w:rsidDel="003A2EB3" w:rsidRDefault="004D67AC">
      <w:pPr>
        <w:spacing w:after="0"/>
        <w:rPr>
          <w:del w:id="3696" w:author="Vladymyr Kozyr" w:date="2021-02-07T20:37:00Z"/>
          <w:rFonts w:eastAsia="Times New Roman" w:cs="Arial"/>
          <w:color w:val="000000"/>
          <w:lang w:val="en-CA"/>
          <w:rPrChange w:id="3697" w:author="Vladymyr Kozyr" w:date="2021-07-31T19:40:00Z">
            <w:rPr>
              <w:del w:id="3698" w:author="Vladymyr Kozyr" w:date="2021-02-07T20:37:00Z"/>
              <w:rFonts w:eastAsia="Times New Roman" w:cs="Arial"/>
              <w:color w:val="000000"/>
            </w:rPr>
          </w:rPrChange>
        </w:rPr>
      </w:pPr>
      <w:ins w:id="3699" w:author="Vladymyr Kozyr [2]" w:date="2021-01-10T22:02:00Z">
        <w:del w:id="3700" w:author="Vladymyr Kozyr" w:date="2021-02-07T20:37:00Z">
          <w:r w:rsidRPr="00CE178C" w:rsidDel="007D16C8">
            <w:rPr>
              <w:lang w:val="en-CA"/>
              <w:rPrChange w:id="3701" w:author="Vladymyr Kozyr" w:date="2021-07-31T19:40:00Z">
                <w:rPr/>
              </w:rPrChange>
            </w:rPr>
            <w:delText>English Reports</w:delText>
          </w:r>
        </w:del>
      </w:ins>
    </w:p>
    <w:p w14:paraId="73CD5EA4" w14:textId="7132DDB6" w:rsidR="004D67AC" w:rsidRPr="00CE178C" w:rsidDel="007D16C8" w:rsidRDefault="004D67AC">
      <w:pPr>
        <w:jc w:val="both"/>
        <w:rPr>
          <w:ins w:id="3702" w:author="Vladymyr Kozyr [2]" w:date="2021-01-10T22:02:00Z"/>
          <w:del w:id="3703" w:author="Vladymyr Kozyr" w:date="2021-02-07T20:37:00Z"/>
          <w:lang w:val="en-CA"/>
          <w:rPrChange w:id="3704" w:author="Vladymyr Kozyr" w:date="2021-07-31T19:40:00Z">
            <w:rPr>
              <w:ins w:id="3705" w:author="Vladymyr Kozyr [2]" w:date="2021-01-10T22:02:00Z"/>
              <w:del w:id="3706" w:author="Vladymyr Kozyr" w:date="2021-02-07T20:37:00Z"/>
            </w:rPr>
          </w:rPrChange>
        </w:rPr>
      </w:pPr>
      <w:ins w:id="3707" w:author="Vladymyr Kozyr [2]" w:date="2021-01-10T22:02:00Z">
        <w:del w:id="3708" w:author="Vladymyr Kozyr" w:date="2021-02-07T20:37:00Z">
          <w:r w:rsidRPr="00CE178C" w:rsidDel="007D16C8">
            <w:rPr>
              <w:lang w:val="en-CA"/>
              <w:rPrChange w:id="3709" w:author="Vladymyr Kozyr" w:date="2021-07-31T19:40:00Z">
                <w:rPr/>
              </w:rPrChange>
            </w:rPr>
            <w:fldChar w:fldCharType="begin"/>
          </w:r>
          <w:r w:rsidRPr="00CE178C" w:rsidDel="007D16C8">
            <w:rPr>
              <w:lang w:val="en-CA"/>
              <w:rPrChange w:id="3710" w:author="Vladymyr Kozyr" w:date="2021-07-31T19:40:00Z">
                <w:rPr/>
              </w:rPrChange>
            </w:rPr>
            <w:delInstrText xml:space="preserve"> HYPERLINK "https://assets.publishing.service.gov.uk/government/uploads/system/uploads/attachment_data/file/920679/UK_Sea_Fisheries_Statistics_2019_-_access_checked-002.pdf" </w:delInstrText>
          </w:r>
          <w:r w:rsidRPr="00CE178C" w:rsidDel="007D16C8">
            <w:rPr>
              <w:lang w:val="en-CA"/>
              <w:rPrChange w:id="3711" w:author="Vladymyr Kozyr" w:date="2021-07-31T19:40:00Z">
                <w:rPr/>
              </w:rPrChange>
            </w:rPr>
            <w:fldChar w:fldCharType="separate"/>
          </w:r>
          <w:r w:rsidRPr="00CE178C" w:rsidDel="007D16C8">
            <w:rPr>
              <w:rStyle w:val="Hyperlink"/>
              <w:lang w:val="en-CA"/>
              <w:rPrChange w:id="3712" w:author="Vladymyr Kozyr" w:date="2021-07-31T19:40:00Z">
                <w:rPr>
                  <w:rStyle w:val="Hyperlink"/>
                </w:rPr>
              </w:rPrChange>
            </w:rPr>
            <w:delText>https://assets.publishing.service.gov.uk/government/uploads/system/uploads/attachment_data/file/920679/UK_Sea_Fisheries_Statistics_2019_-_access_checked-002.pdf</w:delText>
          </w:r>
          <w:r w:rsidRPr="00CE178C" w:rsidDel="007D16C8">
            <w:rPr>
              <w:lang w:val="en-CA"/>
              <w:rPrChange w:id="3713" w:author="Vladymyr Kozyr" w:date="2021-07-31T19:40:00Z">
                <w:rPr/>
              </w:rPrChange>
            </w:rPr>
            <w:fldChar w:fldCharType="end"/>
          </w:r>
        </w:del>
      </w:ins>
    </w:p>
    <w:p w14:paraId="54562937" w14:textId="2608E290" w:rsidR="00DE118F" w:rsidRPr="00CE178C" w:rsidRDefault="004D67AC">
      <w:pPr>
        <w:spacing w:after="0"/>
        <w:rPr>
          <w:ins w:id="3714" w:author="Vladymyr Kozyr [2]" w:date="2021-01-10T22:03:00Z"/>
          <w:lang w:val="en-CA"/>
          <w:rPrChange w:id="3715" w:author="Vladymyr Kozyr" w:date="2021-07-31T19:40:00Z">
            <w:rPr>
              <w:ins w:id="3716" w:author="Vladymyr Kozyr [2]" w:date="2021-01-10T22:03:00Z"/>
              <w:lang w:val="ru-RU"/>
            </w:rPr>
          </w:rPrChange>
        </w:rPr>
        <w:pPrChange w:id="3717" w:author="Vladymyr Kozyr" w:date="2021-03-28T13:02:00Z">
          <w:pPr>
            <w:spacing w:after="0"/>
            <w:ind w:firstLine="720"/>
          </w:pPr>
        </w:pPrChange>
      </w:pPr>
      <w:ins w:id="3718" w:author="Vladymyr Kozyr [2]" w:date="2021-01-10T22:03:00Z">
        <w:del w:id="3719" w:author="Vladymyr Kozyr" w:date="2021-03-13T11:36:00Z">
          <w:r w:rsidRPr="00CE178C" w:rsidDel="005256FE">
            <w:rPr>
              <w:lang w:val="en-CA"/>
              <w:rPrChange w:id="3720" w:author="Vladymyr Kozyr" w:date="2021-07-31T19:40:00Z">
                <w:rPr>
                  <w:lang w:val="ru-RU"/>
                </w:rPr>
              </w:rPrChange>
            </w:rPr>
            <w:delText xml:space="preserve">The reports described above were made in </w:delText>
          </w:r>
        </w:del>
      </w:ins>
      <w:ins w:id="3721" w:author="Fred Popowich" w:date="2021-03-06T09:19:00Z">
        <w:del w:id="3722" w:author="Vladymyr Kozyr" w:date="2021-03-13T11:36:00Z">
          <w:r w:rsidR="0018565E" w:rsidRPr="00CE178C" w:rsidDel="005256FE">
            <w:rPr>
              <w:lang w:val="en-CA"/>
              <w:rPrChange w:id="3723" w:author="Vladymyr Kozyr" w:date="2021-07-31T19:40:00Z">
                <w:rPr/>
              </w:rPrChange>
            </w:rPr>
            <w:delText xml:space="preserve">cover </w:delText>
          </w:r>
        </w:del>
      </w:ins>
      <w:ins w:id="3724" w:author="Vladymyr Kozyr [2]" w:date="2021-01-10T22:03:00Z">
        <w:del w:id="3725" w:author="Vladymyr Kozyr" w:date="2021-03-13T11:36:00Z">
          <w:r w:rsidRPr="00CE178C" w:rsidDel="005256FE">
            <w:rPr>
              <w:lang w:val="en-CA"/>
              <w:rPrChange w:id="3726" w:author="Vladymyr Kozyr" w:date="2021-07-31T19:40:00Z">
                <w:rPr>
                  <w:lang w:val="ru-RU"/>
                </w:rPr>
              </w:rPrChange>
            </w:rPr>
            <w:delText>different periods of time, however, you can see that the data provided is very similar and differ only in the way they are visualized</w:delText>
          </w:r>
        </w:del>
        <w:r w:rsidRPr="00CE178C">
          <w:rPr>
            <w:lang w:val="en-CA"/>
            <w:rPrChange w:id="3727" w:author="Vladymyr Kozyr" w:date="2021-07-31T19:40:00Z">
              <w:rPr>
                <w:lang w:val="ru-RU"/>
              </w:rPr>
            </w:rPrChange>
          </w:rPr>
          <w:t>.</w:t>
        </w:r>
      </w:ins>
      <w:ins w:id="3728" w:author="Fred Popowich" w:date="2021-03-06T09:19:00Z">
        <w:r w:rsidR="0018565E" w:rsidRPr="00CE178C">
          <w:rPr>
            <w:lang w:val="en-CA"/>
            <w:rPrChange w:id="3729" w:author="Vladymyr Kozyr" w:date="2021-07-31T19:40:00Z">
              <w:rPr/>
            </w:rPrChange>
          </w:rPr>
          <w:t xml:space="preserve"> </w:t>
        </w:r>
      </w:ins>
      <w:ins w:id="3730" w:author="Vladymyr Kozyr" w:date="2021-03-13T11:59:00Z">
        <w:r w:rsidR="005256FE" w:rsidRPr="00CE178C">
          <w:rPr>
            <w:lang w:val="en-CA"/>
            <w:rPrChange w:id="3731" w:author="Vladymyr Kozyr" w:date="2021-07-31T19:40:00Z">
              <w:rPr/>
            </w:rPrChange>
          </w:rPr>
          <w:t>Some provide tabular information, others provide graphs, line plot, bar chart, pie chart, scatter plot or bubble chart</w:t>
        </w:r>
      </w:ins>
      <w:commentRangeStart w:id="3732"/>
      <w:ins w:id="3733" w:author="Fred Popowich" w:date="2021-03-06T09:19:00Z">
        <w:del w:id="3734" w:author="Vladymyr Kozyr" w:date="2021-03-13T11:59:00Z">
          <w:r w:rsidR="0018565E" w:rsidRPr="00CE178C" w:rsidDel="005256FE">
            <w:rPr>
              <w:lang w:val="en-CA"/>
              <w:rPrChange w:id="3735" w:author="Vladymyr Kozyr" w:date="2021-07-31T19:40:00Z">
                <w:rPr/>
              </w:rPrChange>
            </w:rPr>
            <w:delText>Some provide tabular information, others provide, …</w:delText>
          </w:r>
        </w:del>
      </w:ins>
      <w:ins w:id="3736" w:author="Vladymyr Kozyr" w:date="2021-03-13T11:59:00Z">
        <w:r w:rsidR="005256FE" w:rsidRPr="00CE178C">
          <w:rPr>
            <w:lang w:val="en-CA"/>
            <w:rPrChange w:id="3737" w:author="Vladymyr Kozyr" w:date="2021-07-31T19:40:00Z">
              <w:rPr/>
            </w:rPrChange>
          </w:rPr>
          <w:t>.</w:t>
        </w:r>
      </w:ins>
      <w:ins w:id="3738" w:author="Vladymyr Kozyr" w:date="2021-03-13T12:06:00Z">
        <w:r w:rsidR="00C60C4D" w:rsidRPr="00CE178C">
          <w:rPr>
            <w:lang w:val="en-CA"/>
            <w:rPrChange w:id="3739" w:author="Vladymyr Kozyr" w:date="2021-07-31T19:40:00Z">
              <w:rPr/>
            </w:rPrChange>
          </w:rPr>
          <w:t xml:space="preserve"> </w:t>
        </w:r>
      </w:ins>
      <w:ins w:id="3740" w:author="Fred Popowich" w:date="2021-03-06T09:19:00Z">
        <w:del w:id="3741" w:author="Vladymyr Kozyr" w:date="2021-03-13T12:06:00Z">
          <w:r w:rsidR="0018565E" w:rsidRPr="00CE178C" w:rsidDel="00C60C4D">
            <w:rPr>
              <w:lang w:val="en-CA"/>
              <w:rPrChange w:id="3742" w:author="Vladymyr Kozyr" w:date="2021-07-31T19:40:00Z">
                <w:rPr/>
              </w:rPrChange>
            </w:rPr>
            <w:delText xml:space="preserve"> </w:delText>
          </w:r>
        </w:del>
      </w:ins>
      <w:ins w:id="3743" w:author="Vladymyr Kozyr [2]" w:date="2021-01-10T22:03:00Z">
        <w:del w:id="3744" w:author="Vladymyr Kozyr" w:date="2021-03-13T12:04:00Z">
          <w:r w:rsidRPr="00CE178C" w:rsidDel="005256FE">
            <w:rPr>
              <w:lang w:val="en-CA"/>
              <w:rPrChange w:id="3745" w:author="Vladymyr Kozyr" w:date="2021-07-31T19:40:00Z">
                <w:rPr>
                  <w:lang w:val="ru-RU"/>
                </w:rPr>
              </w:rPrChange>
            </w:rPr>
            <w:delText xml:space="preserve"> </w:delText>
          </w:r>
        </w:del>
      </w:ins>
      <w:commentRangeEnd w:id="3732"/>
      <w:del w:id="3746" w:author="Vladymyr Kozyr" w:date="2021-03-13T12:04:00Z">
        <w:r w:rsidR="0018565E" w:rsidRPr="00CE178C" w:rsidDel="005256FE">
          <w:rPr>
            <w:rStyle w:val="CommentReference"/>
            <w:lang w:val="en-CA"/>
            <w:rPrChange w:id="3747" w:author="Vladymyr Kozyr" w:date="2021-07-31T19:40:00Z">
              <w:rPr>
                <w:rStyle w:val="CommentReference"/>
              </w:rPr>
            </w:rPrChange>
          </w:rPr>
          <w:commentReference w:id="3732"/>
        </w:r>
      </w:del>
      <w:ins w:id="3748" w:author="Vladymyr Kozyr" w:date="2021-03-13T12:04:00Z">
        <w:r w:rsidR="005256FE" w:rsidRPr="00CE178C">
          <w:rPr>
            <w:lang w:val="en-CA"/>
            <w:rPrChange w:id="3749" w:author="Vladymyr Kozyr" w:date="2021-07-31T19:40:00Z">
              <w:rPr/>
            </w:rPrChange>
          </w:rPr>
          <w:t xml:space="preserve">Moreover, each of the visualizations </w:t>
        </w:r>
        <w:del w:id="3750" w:author="Fred Popowich" w:date="2021-03-17T09:24:00Z">
          <w:r w:rsidR="005256FE" w:rsidRPr="00CE178C" w:rsidDel="00781E7F">
            <w:rPr>
              <w:lang w:val="en-CA"/>
              <w:rPrChange w:id="3751" w:author="Vladymyr Kozyr" w:date="2021-07-31T19:40:00Z">
                <w:rPr/>
              </w:rPrChange>
            </w:rPr>
            <w:delText>are</w:delText>
          </w:r>
        </w:del>
      </w:ins>
      <w:ins w:id="3752" w:author="Fred Popowich" w:date="2021-03-17T09:24:00Z">
        <w:r w:rsidR="00781E7F" w:rsidRPr="00CE178C">
          <w:rPr>
            <w:lang w:val="en-CA"/>
            <w:rPrChange w:id="3753" w:author="Vladymyr Kozyr" w:date="2021-07-31T19:40:00Z">
              <w:rPr/>
            </w:rPrChange>
          </w:rPr>
          <w:t>is</w:t>
        </w:r>
      </w:ins>
      <w:ins w:id="3754" w:author="Vladymyr Kozyr" w:date="2021-03-13T12:04:00Z">
        <w:r w:rsidR="005256FE" w:rsidRPr="00CE178C">
          <w:rPr>
            <w:lang w:val="en-CA"/>
            <w:rPrChange w:id="3755" w:author="Vladymyr Kozyr" w:date="2021-07-31T19:40:00Z">
              <w:rPr/>
            </w:rPrChange>
          </w:rPr>
          <w:t xml:space="preserve"> aimed at displaying specific data for a particular user's request. </w:t>
        </w:r>
      </w:ins>
      <w:ins w:id="3756" w:author="Vladymyr Kozyr" w:date="2021-03-28T13:03:00Z">
        <w:r w:rsidR="00DE118F" w:rsidRPr="00CE178C">
          <w:rPr>
            <w:lang w:val="en-CA"/>
            <w:rPrChange w:id="3757" w:author="Vladymyr Kozyr" w:date="2021-07-31T19:40:00Z">
              <w:rPr/>
            </w:rPrChange>
          </w:rPr>
          <w:t xml:space="preserve">By the fact that </w:t>
        </w:r>
      </w:ins>
      <w:ins w:id="3758" w:author="Vladymyr Kozyr" w:date="2021-03-28T13:04:00Z">
        <w:r w:rsidR="00DE118F" w:rsidRPr="00CE178C">
          <w:rPr>
            <w:lang w:val="en-CA"/>
            <w:rPrChange w:id="3759" w:author="Vladymyr Kozyr" w:date="2021-07-31T19:40:00Z">
              <w:rPr/>
            </w:rPrChange>
          </w:rPr>
          <w:t>this report is used on the government level it can be concluded</w:t>
        </w:r>
      </w:ins>
      <w:ins w:id="3760" w:author="Vladymyr Kozyr" w:date="2021-03-13T12:04:00Z">
        <w:r w:rsidR="005256FE" w:rsidRPr="00CE178C">
          <w:rPr>
            <w:lang w:val="en-CA"/>
            <w:rPrChange w:id="3761" w:author="Vladymyr Kozyr" w:date="2021-07-31T19:40:00Z">
              <w:rPr/>
            </w:rPrChange>
          </w:rPr>
          <w:t xml:space="preserve"> that these data visualizations are relevant and will remain relevant for a long time for specific users</w:t>
        </w:r>
      </w:ins>
      <w:ins w:id="3762" w:author="Vladymyr Kozyr" w:date="2021-03-28T13:05:00Z">
        <w:r w:rsidR="00DE118F" w:rsidRPr="00CE178C">
          <w:rPr>
            <w:lang w:val="en-CA"/>
            <w:rPrChange w:id="3763" w:author="Vladymyr Kozyr" w:date="2021-07-31T19:40:00Z">
              <w:rPr/>
            </w:rPrChange>
          </w:rPr>
          <w:t xml:space="preserve"> in fishery domain</w:t>
        </w:r>
      </w:ins>
      <w:ins w:id="3764" w:author="Vladymyr Kozyr" w:date="2021-03-13T12:04:00Z">
        <w:r w:rsidR="005256FE" w:rsidRPr="00CE178C">
          <w:rPr>
            <w:lang w:val="en-CA"/>
            <w:rPrChange w:id="3765" w:author="Vladymyr Kozyr" w:date="2021-07-31T19:40:00Z">
              <w:rPr/>
            </w:rPrChange>
          </w:rPr>
          <w:t>.</w:t>
        </w:r>
      </w:ins>
      <w:commentRangeStart w:id="3766"/>
      <w:ins w:id="3767" w:author="Vladymyr Kozyr [2]" w:date="2021-01-10T22:03:00Z">
        <w:del w:id="3768" w:author="Vladymyr Kozyr" w:date="2021-03-13T12:04:00Z">
          <w:r w:rsidRPr="00CE178C" w:rsidDel="005256FE">
            <w:rPr>
              <w:lang w:val="en-CA"/>
              <w:rPrChange w:id="3769" w:author="Vladymyr Kozyr" w:date="2021-07-31T19:40:00Z">
                <w:rPr>
                  <w:lang w:val="ru-RU"/>
                </w:rPr>
              </w:rPrChange>
            </w:rPr>
            <w:delText xml:space="preserve">From this we can conclude </w:delText>
          </w:r>
        </w:del>
      </w:ins>
      <w:commentRangeEnd w:id="3766"/>
      <w:del w:id="3770" w:author="Vladymyr Kozyr" w:date="2021-03-13T12:04:00Z">
        <w:r w:rsidR="0018565E" w:rsidRPr="00CE178C" w:rsidDel="005256FE">
          <w:rPr>
            <w:rStyle w:val="CommentReference"/>
            <w:lang w:val="en-CA"/>
            <w:rPrChange w:id="3771" w:author="Vladymyr Kozyr" w:date="2021-07-31T19:40:00Z">
              <w:rPr>
                <w:rStyle w:val="CommentReference"/>
              </w:rPr>
            </w:rPrChange>
          </w:rPr>
          <w:commentReference w:id="3766"/>
        </w:r>
      </w:del>
      <w:ins w:id="3772" w:author="Vladymyr Kozyr [2]" w:date="2021-01-10T22:03:00Z">
        <w:del w:id="3773" w:author="Vladymyr Kozyr" w:date="2021-03-13T12:04:00Z">
          <w:r w:rsidRPr="00CE178C" w:rsidDel="005256FE">
            <w:rPr>
              <w:lang w:val="en-CA"/>
              <w:rPrChange w:id="3774" w:author="Vladymyr Kozyr" w:date="2021-07-31T19:40:00Z">
                <w:rPr>
                  <w:lang w:val="ru-RU"/>
                </w:rPr>
              </w:rPrChange>
            </w:rPr>
            <w:delText>that these data are and will remain relevant for a long time</w:delText>
          </w:r>
        </w:del>
        <w:del w:id="3775" w:author="Vladymyr Kozyr" w:date="2021-03-13T12:46:00Z">
          <w:r w:rsidRPr="00CE178C" w:rsidDel="00704947">
            <w:rPr>
              <w:lang w:val="en-CA"/>
              <w:rPrChange w:id="3776" w:author="Vladymyr Kozyr" w:date="2021-07-31T19:40:00Z">
                <w:rPr>
                  <w:lang w:val="ru-RU"/>
                </w:rPr>
              </w:rPrChange>
            </w:rPr>
            <w:delText>.</w:delText>
          </w:r>
        </w:del>
      </w:ins>
    </w:p>
    <w:p w14:paraId="4001CCCB" w14:textId="77777777" w:rsidR="008361CE" w:rsidRPr="00CE178C"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3777" w:author="Vladymyr Kozyr" w:date="2021-03-28T16:22:00Z"/>
          <w:rFonts w:cs="Arial"/>
          <w:lang w:val="en-CA"/>
          <w:rPrChange w:id="3778" w:author="Vladymyr Kozyr" w:date="2021-07-31T19:40:00Z">
            <w:rPr>
              <w:ins w:id="3779" w:author="Vladymyr Kozyr" w:date="2021-03-28T16:22:00Z"/>
              <w:rFonts w:ascii="Helvetica Neue" w:hAnsi="Helvetica Neue" w:cs="Helvetica Neue"/>
              <w:sz w:val="26"/>
              <w:szCs w:val="26"/>
            </w:rPr>
          </w:rPrChange>
        </w:rPr>
      </w:pPr>
      <w:ins w:id="3780" w:author="Vladymyr Kozyr" w:date="2021-03-28T16:22:00Z">
        <w:r w:rsidRPr="00CE178C">
          <w:rPr>
            <w:rFonts w:cs="Arial"/>
            <w:lang w:val="en-CA"/>
            <w:rPrChange w:id="3781" w:author="Vladymyr Kozyr" w:date="2021-07-31T19:40:00Z">
              <w:rPr>
                <w:rFonts w:ascii="Helvetica Neue" w:hAnsi="Helvetica Neue" w:cs="Helvetica Neue"/>
                <w:sz w:val="26"/>
                <w:szCs w:val="26"/>
              </w:rPr>
            </w:rPrChange>
          </w:rPr>
          <w:t xml:space="preserve">However, there are several disadvantages contain in all the examples discussed above. </w:t>
        </w:r>
      </w:ins>
    </w:p>
    <w:p w14:paraId="201A645C" w14:textId="019E9101" w:rsidR="008361CE" w:rsidRPr="00CE178C"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3782" w:author="Vladymyr Kozyr" w:date="2021-03-28T16:22:00Z"/>
          <w:rFonts w:cs="Arial"/>
          <w:lang w:val="en-CA"/>
          <w:rPrChange w:id="3783" w:author="Vladymyr Kozyr" w:date="2021-07-31T19:40:00Z">
            <w:rPr>
              <w:ins w:id="3784" w:author="Vladymyr Kozyr" w:date="2021-03-28T16:22:00Z"/>
              <w:rFonts w:ascii="Helvetica Neue" w:hAnsi="Helvetica Neue" w:cs="Helvetica Neue"/>
              <w:sz w:val="26"/>
              <w:szCs w:val="26"/>
            </w:rPr>
          </w:rPrChange>
        </w:rPr>
      </w:pPr>
      <w:ins w:id="3785" w:author="Vladymyr Kozyr" w:date="2021-03-28T16:22:00Z">
        <w:r w:rsidRPr="00CE178C">
          <w:rPr>
            <w:rFonts w:cs="Arial"/>
            <w:lang w:val="en-CA"/>
            <w:rPrChange w:id="3786" w:author="Vladymyr Kozyr" w:date="2021-07-31T19:40:00Z">
              <w:rPr>
                <w:rFonts w:ascii="Helvetica Neue" w:hAnsi="Helvetica Neue" w:cs="Helvetica Neue"/>
                <w:sz w:val="26"/>
                <w:szCs w:val="26"/>
              </w:rPr>
            </w:rPrChange>
          </w:rPr>
          <w:t xml:space="preserve">For instance, in tables, data for information analysis is presented exclusively in vertical and horizontal </w:t>
        </w:r>
      </w:ins>
      <w:ins w:id="3787" w:author="Vladymyr Kozyr" w:date="2021-07-31T19:43:00Z">
        <w:r w:rsidR="00CE178C" w:rsidRPr="00CE178C">
          <w:rPr>
            <w:rFonts w:cs="Arial"/>
            <w:lang w:val="en-CA"/>
            <w:rPrChange w:id="3788" w:author="Vladymyr Kozyr" w:date="2021-07-31T19:40:00Z">
              <w:rPr>
                <w:rFonts w:cs="Arial"/>
                <w:lang w:val="en-CA"/>
              </w:rPr>
            </w:rPrChange>
          </w:rPr>
          <w:t>numbers, and</w:t>
        </w:r>
      </w:ins>
      <w:ins w:id="3789" w:author="Vladymyr Kozyr" w:date="2021-03-28T16:22:00Z">
        <w:r w:rsidRPr="00CE178C">
          <w:rPr>
            <w:rFonts w:cs="Arial"/>
            <w:lang w:val="en-CA"/>
            <w:rPrChange w:id="3790" w:author="Vladymyr Kozyr" w:date="2021-07-31T19:40:00Z">
              <w:rPr>
                <w:rFonts w:ascii="Helvetica Neue" w:hAnsi="Helvetica Neue" w:cs="Helvetica Neue"/>
                <w:sz w:val="26"/>
                <w:szCs w:val="26"/>
              </w:rPr>
            </w:rPrChange>
          </w:rPr>
          <w:t xml:space="preserve"> there are no visible accents, like, colour.  In this case, it slows down and complicates practical visual assessment and analysis of information.</w:t>
        </w:r>
      </w:ins>
    </w:p>
    <w:p w14:paraId="2F88E461" w14:textId="77777777" w:rsidR="008361CE" w:rsidRPr="00CE178C"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3791" w:author="Vladymyr Kozyr" w:date="2021-03-28T16:22:00Z"/>
          <w:rFonts w:cs="Arial"/>
          <w:lang w:val="en-CA"/>
          <w:rPrChange w:id="3792" w:author="Vladymyr Kozyr" w:date="2021-07-31T19:40:00Z">
            <w:rPr>
              <w:ins w:id="3793" w:author="Vladymyr Kozyr" w:date="2021-03-28T16:22:00Z"/>
              <w:rFonts w:ascii="Helvetica Neue" w:hAnsi="Helvetica Neue" w:cs="Helvetica Neue"/>
              <w:sz w:val="26"/>
              <w:szCs w:val="26"/>
            </w:rPr>
          </w:rPrChange>
        </w:rPr>
      </w:pPr>
    </w:p>
    <w:p w14:paraId="31AE379A" w14:textId="77777777" w:rsidR="008361CE" w:rsidRPr="00CE178C"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3794" w:author="Vladymyr Kozyr" w:date="2021-03-28T16:22:00Z"/>
          <w:rFonts w:cs="Arial"/>
          <w:lang w:val="en-CA"/>
          <w:rPrChange w:id="3795" w:author="Vladymyr Kozyr" w:date="2021-07-31T19:40:00Z">
            <w:rPr>
              <w:ins w:id="3796" w:author="Vladymyr Kozyr" w:date="2021-03-28T16:22:00Z"/>
              <w:rFonts w:ascii="Helvetica Neue" w:hAnsi="Helvetica Neue" w:cs="Helvetica Neue"/>
              <w:sz w:val="26"/>
              <w:szCs w:val="26"/>
            </w:rPr>
          </w:rPrChange>
        </w:rPr>
      </w:pPr>
      <w:ins w:id="3797" w:author="Vladymyr Kozyr" w:date="2021-03-28T16:22:00Z">
        <w:r w:rsidRPr="00CE178C">
          <w:rPr>
            <w:rFonts w:cs="Arial"/>
            <w:lang w:val="en-CA"/>
            <w:rPrChange w:id="3798" w:author="Vladymyr Kozyr" w:date="2021-07-31T19:40:00Z">
              <w:rPr>
                <w:rFonts w:ascii="Helvetica Neue" w:hAnsi="Helvetica Neue" w:cs="Helvetica Neue"/>
                <w:sz w:val="26"/>
                <w:szCs w:val="26"/>
              </w:rPr>
            </w:rPrChange>
          </w:rPr>
          <w:t>In turn, when in other examples the information is presented using colour graphics, there are no labels that explain the missing data for analysis.</w:t>
        </w:r>
      </w:ins>
    </w:p>
    <w:p w14:paraId="0397EB09" w14:textId="77777777" w:rsidR="008361CE" w:rsidRPr="00CE178C"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3799" w:author="Vladymyr Kozyr" w:date="2021-03-28T16:22:00Z"/>
          <w:rFonts w:cs="Arial"/>
          <w:lang w:val="en-CA"/>
          <w:rPrChange w:id="3800" w:author="Vladymyr Kozyr" w:date="2021-07-31T19:40:00Z">
            <w:rPr>
              <w:ins w:id="3801" w:author="Vladymyr Kozyr" w:date="2021-03-28T16:22:00Z"/>
              <w:rFonts w:ascii="Helvetica Neue" w:hAnsi="Helvetica Neue" w:cs="Helvetica Neue"/>
              <w:sz w:val="26"/>
              <w:szCs w:val="26"/>
            </w:rPr>
          </w:rPrChange>
        </w:rPr>
      </w:pPr>
      <w:ins w:id="3802" w:author="Vladymyr Kozyr" w:date="2021-03-28T16:22:00Z">
        <w:r w:rsidRPr="00CE178C">
          <w:rPr>
            <w:rFonts w:cs="Arial"/>
            <w:lang w:val="en-CA"/>
            <w:rPrChange w:id="3803" w:author="Vladymyr Kozyr" w:date="2021-07-31T19:40:00Z">
              <w:rPr>
                <w:rFonts w:ascii="Helvetica Neue" w:hAnsi="Helvetica Neue" w:cs="Helvetica Neue"/>
                <w:sz w:val="26"/>
                <w:szCs w:val="26"/>
              </w:rPr>
            </w:rPrChange>
          </w:rPr>
          <w:t>Consequently, even with these examples, it is difficult for a consumer to comprehensively evaluate and analyze information.</w:t>
        </w:r>
      </w:ins>
    </w:p>
    <w:p w14:paraId="762074CF" w14:textId="77777777" w:rsidR="008361CE" w:rsidRPr="00CE178C"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ins w:id="3804" w:author="Vladymyr Kozyr" w:date="2021-03-28T16:22:00Z"/>
          <w:rFonts w:cs="Arial"/>
          <w:lang w:val="en-CA"/>
          <w:rPrChange w:id="3805" w:author="Vladymyr Kozyr" w:date="2021-07-31T19:40:00Z">
            <w:rPr>
              <w:ins w:id="3806" w:author="Vladymyr Kozyr" w:date="2021-03-28T16:22:00Z"/>
              <w:rFonts w:ascii="Helvetica Neue" w:hAnsi="Helvetica Neue" w:cs="Helvetica Neue"/>
              <w:sz w:val="26"/>
              <w:szCs w:val="26"/>
            </w:rPr>
          </w:rPrChange>
        </w:rPr>
      </w:pPr>
    </w:p>
    <w:p w14:paraId="5E3886F8" w14:textId="562E2069" w:rsidR="004D67AC" w:rsidRPr="00CE178C" w:rsidDel="00704947" w:rsidRDefault="008361CE">
      <w:pPr>
        <w:spacing w:after="0"/>
        <w:rPr>
          <w:del w:id="3807" w:author="Vladymyr Kozyr" w:date="2021-03-13T12:06:00Z"/>
          <w:rFonts w:cs="Arial"/>
          <w:lang w:val="en-CA"/>
          <w:rPrChange w:id="3808" w:author="Vladymyr Kozyr" w:date="2021-07-31T19:40:00Z">
            <w:rPr>
              <w:del w:id="3809" w:author="Vladymyr Kozyr" w:date="2021-03-13T12:06:00Z"/>
              <w:rFonts w:cs="Arial"/>
            </w:rPr>
          </w:rPrChange>
        </w:rPr>
        <w:pPrChange w:id="3810" w:author="Vladymyr Kozyr" w:date="2021-03-28T16:23:00Z">
          <w:pPr>
            <w:pStyle w:val="Heading2NoNumber"/>
          </w:pPr>
        </w:pPrChange>
      </w:pPr>
      <w:ins w:id="3811" w:author="Vladymyr Kozyr" w:date="2021-03-28T16:22:00Z">
        <w:r w:rsidRPr="00CE178C">
          <w:rPr>
            <w:rFonts w:cs="Arial"/>
            <w:lang w:val="en-CA"/>
            <w:rPrChange w:id="3812" w:author="Vladymyr Kozyr" w:date="2021-07-31T19:40:00Z">
              <w:rPr>
                <w:rFonts w:ascii="Helvetica Neue" w:hAnsi="Helvetica Neue" w:cs="Helvetica Neue"/>
                <w:b w:val="0"/>
                <w:sz w:val="26"/>
              </w:rPr>
            </w:rPrChange>
          </w:rPr>
          <w:t>Accordingly, in all the described work examples, information is presented in static images, which does not allow interactive intercommunication with information and work with data in real-time.</w:t>
        </w:r>
      </w:ins>
      <w:commentRangeStart w:id="3813"/>
      <w:ins w:id="3814" w:author="Vladymyr Kozyr [2]" w:date="2021-01-10T22:05:00Z">
        <w:del w:id="3815" w:author="Vladymyr Kozyr" w:date="2021-03-13T12:06:00Z">
          <w:r w:rsidR="004D67AC" w:rsidRPr="00CE178C" w:rsidDel="005256FE">
            <w:rPr>
              <w:rFonts w:cs="Arial"/>
              <w:lang w:val="en-CA"/>
              <w:rPrChange w:id="3816" w:author="Vladymyr Kozyr" w:date="2021-07-31T19:40:00Z">
                <w:rPr>
                  <w:rFonts w:cs="Arial"/>
                </w:rPr>
              </w:rPrChange>
            </w:rPr>
            <w:delText>List o</w:delText>
          </w:r>
        </w:del>
      </w:ins>
      <w:ins w:id="3817" w:author="Vladymyr Kozyr [2]" w:date="2021-01-10T22:03:00Z">
        <w:del w:id="3818" w:author="Vladymyr Kozyr" w:date="2021-03-13T12:06:00Z">
          <w:r w:rsidR="004D67AC" w:rsidRPr="00CE178C" w:rsidDel="005256FE">
            <w:rPr>
              <w:rFonts w:cs="Arial"/>
              <w:lang w:val="en-CA"/>
              <w:rPrChange w:id="3819" w:author="Vladymyr Kozyr" w:date="2021-07-31T19:40:00Z">
                <w:rPr>
                  <w:lang w:val="ru-RU"/>
                </w:rPr>
              </w:rPrChange>
            </w:rPr>
            <w:delText xml:space="preserve">f the </w:delText>
          </w:r>
        </w:del>
      </w:ins>
      <w:ins w:id="3820" w:author="Vladymyr Kozyr [2]" w:date="2021-01-10T22:04:00Z">
        <w:del w:id="3821" w:author="Vladymyr Kozyr" w:date="2021-03-13T12:06:00Z">
          <w:r w:rsidR="004D67AC" w:rsidRPr="00CE178C" w:rsidDel="005256FE">
            <w:rPr>
              <w:rFonts w:cs="Arial"/>
              <w:lang w:val="en-CA"/>
              <w:rPrChange w:id="3822" w:author="Vladymyr Kozyr" w:date="2021-07-31T19:40:00Z">
                <w:rPr>
                  <w:rFonts w:cs="Arial"/>
                </w:rPr>
              </w:rPrChange>
            </w:rPr>
            <w:delText>disadvantages</w:delText>
          </w:r>
        </w:del>
      </w:ins>
      <w:ins w:id="3823" w:author="Vladymyr Kozyr [2]" w:date="2021-01-10T22:03:00Z">
        <w:del w:id="3824" w:author="Vladymyr Kozyr" w:date="2021-03-13T12:06:00Z">
          <w:r w:rsidR="004D67AC" w:rsidRPr="00CE178C" w:rsidDel="005256FE">
            <w:rPr>
              <w:rFonts w:cs="Arial"/>
              <w:lang w:val="en-CA"/>
              <w:rPrChange w:id="3825" w:author="Vladymyr Kozyr" w:date="2021-07-31T19:40:00Z">
                <w:rPr>
                  <w:lang w:val="ru-RU"/>
                </w:rPr>
              </w:rPrChange>
            </w:rPr>
            <w:delText xml:space="preserve"> that unite all the works examined above:</w:delText>
          </w:r>
        </w:del>
      </w:ins>
    </w:p>
    <w:p w14:paraId="5EEF035A" w14:textId="00F0F602" w:rsidR="00704947" w:rsidRPr="00CE178C" w:rsidRDefault="00704947">
      <w:pPr>
        <w:rPr>
          <w:ins w:id="3826" w:author="Vladymyr Kozyr" w:date="2021-03-13T12:46:00Z"/>
          <w:lang w:val="en-CA"/>
          <w:rPrChange w:id="3827" w:author="Vladymyr Kozyr" w:date="2021-07-31T19:40:00Z">
            <w:rPr>
              <w:ins w:id="3828" w:author="Vladymyr Kozyr" w:date="2021-03-13T12:46:00Z"/>
              <w:lang w:val="ru-RU"/>
            </w:rPr>
          </w:rPrChange>
        </w:rPr>
        <w:pPrChange w:id="3829" w:author="Vladymyr Kozyr" w:date="2021-03-28T16:23:00Z">
          <w:pPr>
            <w:spacing w:after="0"/>
            <w:ind w:firstLine="720"/>
          </w:pPr>
        </w:pPrChange>
      </w:pPr>
    </w:p>
    <w:p w14:paraId="399EC112" w14:textId="0C6DFB99" w:rsidR="004D67AC" w:rsidRPr="00CE178C" w:rsidDel="00C1576E" w:rsidRDefault="004D67AC">
      <w:pPr>
        <w:pStyle w:val="Heading2NoNumber"/>
        <w:rPr>
          <w:del w:id="3830" w:author="Vladymyr Kozyr" w:date="2021-03-13T12:06:00Z"/>
          <w:rPrChange w:id="3831" w:author="Vladymyr Kozyr" w:date="2021-07-31T19:40:00Z">
            <w:rPr>
              <w:del w:id="3832" w:author="Vladymyr Kozyr" w:date="2021-03-13T12:06:00Z"/>
              <w:lang w:val="en-US"/>
            </w:rPr>
          </w:rPrChange>
        </w:rPr>
      </w:pPr>
      <w:ins w:id="3833" w:author="Vladymyr Kozyr [2]" w:date="2021-01-10T22:03:00Z">
        <w:del w:id="3834" w:author="Vladymyr Kozyr" w:date="2021-03-13T12:06:00Z">
          <w:r w:rsidRPr="00CE178C" w:rsidDel="005256FE">
            <w:rPr>
              <w:b w:val="0"/>
              <w:rPrChange w:id="3835" w:author="Vladymyr Kozyr" w:date="2021-07-31T19:40:00Z">
                <w:rPr>
                  <w:b w:val="0"/>
                  <w:lang w:val="ru-RU"/>
                </w:rPr>
              </w:rPrChange>
            </w:rPr>
            <w:lastRenderedPageBreak/>
            <w:delText xml:space="preserve">- Some data is provided only in tables, which greatly </w:delText>
          </w:r>
        </w:del>
      </w:ins>
      <w:ins w:id="3836" w:author="Vladymyr Kozyr [2]" w:date="2021-01-10T22:06:00Z">
        <w:del w:id="3837" w:author="Vladymyr Kozyr" w:date="2021-03-13T12:06:00Z">
          <w:r w:rsidRPr="00CE178C" w:rsidDel="005256FE">
            <w:rPr>
              <w:rPrChange w:id="3838" w:author="Vladymyr Kozyr" w:date="2021-07-31T19:40:00Z">
                <w:rPr/>
              </w:rPrChange>
            </w:rPr>
            <w:delText>sophisticates</w:delText>
          </w:r>
          <w:r w:rsidRPr="00CE178C" w:rsidDel="005256FE">
            <w:rPr>
              <w:b w:val="0"/>
              <w:rPrChange w:id="3839" w:author="Vladymyr Kozyr" w:date="2021-07-31T19:40:00Z">
                <w:rPr>
                  <w:b w:val="0"/>
                  <w:lang w:val="ru-RU"/>
                </w:rPr>
              </w:rPrChange>
            </w:rPr>
            <w:delText xml:space="preserve"> </w:delText>
          </w:r>
        </w:del>
      </w:ins>
      <w:ins w:id="3840" w:author="Vladymyr Kozyr [2]" w:date="2021-01-10T22:03:00Z">
        <w:del w:id="3841" w:author="Vladymyr Kozyr" w:date="2021-03-13T12:06:00Z">
          <w:r w:rsidRPr="00CE178C" w:rsidDel="005256FE">
            <w:rPr>
              <w:b w:val="0"/>
              <w:rPrChange w:id="3842" w:author="Vladymyr Kozyr" w:date="2021-07-31T19:40:00Z">
                <w:rPr>
                  <w:b w:val="0"/>
                  <w:lang w:val="ru-RU"/>
                </w:rPr>
              </w:rPrChange>
            </w:rPr>
            <w:delText>the ability to visually evaluate the information.</w:delText>
          </w:r>
        </w:del>
      </w:ins>
    </w:p>
    <w:p w14:paraId="7259E722" w14:textId="7E04F949" w:rsidR="00C1576E" w:rsidRPr="00CE178C" w:rsidRDefault="00C1576E" w:rsidP="00C1576E">
      <w:pPr>
        <w:pStyle w:val="1Para"/>
        <w:rPr>
          <w:ins w:id="3843" w:author="Vladymyr Kozyr" w:date="2021-03-15T21:57:00Z"/>
          <w:rPrChange w:id="3844" w:author="Vladymyr Kozyr" w:date="2021-07-31T19:40:00Z">
            <w:rPr>
              <w:ins w:id="3845" w:author="Vladymyr Kozyr" w:date="2021-03-15T21:57:00Z"/>
              <w:lang w:val="en-US"/>
            </w:rPr>
          </w:rPrChange>
        </w:rPr>
      </w:pPr>
    </w:p>
    <w:p w14:paraId="64AD4229" w14:textId="7897D28B" w:rsidR="00C1576E" w:rsidRPr="00CE178C" w:rsidRDefault="00C1576E" w:rsidP="00C1576E">
      <w:pPr>
        <w:pStyle w:val="Heading2"/>
        <w:numPr>
          <w:ilvl w:val="1"/>
          <w:numId w:val="7"/>
        </w:numPr>
        <w:rPr>
          <w:ins w:id="3846" w:author="Vladymyr Kozyr" w:date="2021-03-28T15:37:00Z"/>
          <w:rPrChange w:id="3847" w:author="Vladymyr Kozyr" w:date="2021-07-31T19:40:00Z">
            <w:rPr>
              <w:ins w:id="3848" w:author="Vladymyr Kozyr" w:date="2021-03-28T15:37:00Z"/>
            </w:rPr>
          </w:rPrChange>
        </w:rPr>
      </w:pPr>
      <w:bookmarkStart w:id="3849" w:name="_Toc67830749"/>
      <w:commentRangeStart w:id="3850"/>
      <w:commentRangeStart w:id="3851"/>
      <w:commentRangeStart w:id="3852"/>
      <w:ins w:id="3853" w:author="Vladymyr Kozyr" w:date="2021-03-15T21:57:00Z">
        <w:r w:rsidRPr="00CE178C">
          <w:rPr>
            <w:rPrChange w:id="3854" w:author="Vladymyr Kozyr" w:date="2021-07-31T19:40:00Z">
              <w:rPr/>
            </w:rPrChange>
          </w:rPr>
          <w:t xml:space="preserve">Data Sources </w:t>
        </w:r>
        <w:commentRangeEnd w:id="3850"/>
        <w:r w:rsidRPr="00CE178C">
          <w:rPr>
            <w:rStyle w:val="CommentReference"/>
            <w:rFonts w:eastAsiaTheme="minorHAnsi" w:cstheme="minorBidi"/>
            <w:b w:val="0"/>
            <w:color w:val="auto"/>
            <w:rPrChange w:id="3855" w:author="Vladymyr Kozyr" w:date="2021-07-31T19:40:00Z">
              <w:rPr>
                <w:rStyle w:val="CommentReference"/>
                <w:rFonts w:eastAsiaTheme="minorHAnsi" w:cstheme="minorBidi"/>
                <w:b w:val="0"/>
                <w:color w:val="auto"/>
                <w:lang w:val="en-US"/>
              </w:rPr>
            </w:rPrChange>
          </w:rPr>
          <w:commentReference w:id="3850"/>
        </w:r>
        <w:commentRangeEnd w:id="3851"/>
        <w:r w:rsidRPr="00CE178C">
          <w:rPr>
            <w:rStyle w:val="CommentReference"/>
            <w:rFonts w:eastAsiaTheme="minorHAnsi" w:cstheme="minorBidi"/>
            <w:b w:val="0"/>
            <w:color w:val="auto"/>
            <w:rPrChange w:id="3856" w:author="Vladymyr Kozyr" w:date="2021-07-31T19:40:00Z">
              <w:rPr>
                <w:rStyle w:val="CommentReference"/>
                <w:rFonts w:eastAsiaTheme="minorHAnsi" w:cstheme="minorBidi"/>
                <w:b w:val="0"/>
                <w:color w:val="auto"/>
                <w:lang w:val="en-US"/>
              </w:rPr>
            </w:rPrChange>
          </w:rPr>
          <w:commentReference w:id="3851"/>
        </w:r>
      </w:ins>
      <w:commentRangeEnd w:id="3852"/>
      <w:r w:rsidR="00E07A77" w:rsidRPr="00CE178C">
        <w:rPr>
          <w:rStyle w:val="CommentReference"/>
          <w:rFonts w:eastAsiaTheme="minorHAnsi" w:cstheme="minorBidi"/>
          <w:b w:val="0"/>
          <w:color w:val="auto"/>
          <w:rPrChange w:id="3857" w:author="Vladymyr Kozyr" w:date="2021-07-31T19:40:00Z">
            <w:rPr>
              <w:rStyle w:val="CommentReference"/>
              <w:rFonts w:eastAsiaTheme="minorHAnsi" w:cstheme="minorBidi"/>
              <w:b w:val="0"/>
              <w:color w:val="auto"/>
              <w:lang w:val="en-US"/>
            </w:rPr>
          </w:rPrChange>
        </w:rPr>
        <w:commentReference w:id="3852"/>
      </w:r>
      <w:bookmarkEnd w:id="3849"/>
    </w:p>
    <w:p w14:paraId="192D5581" w14:textId="0FD8A356" w:rsidR="00B5599A" w:rsidRPr="00CE178C" w:rsidRDefault="00B5599A" w:rsidP="00B5599A">
      <w:pPr>
        <w:rPr>
          <w:ins w:id="3858" w:author="Vladymyr Kozyr" w:date="2021-04-06T10:12:00Z"/>
          <w:rFonts w:eastAsia="Times New Roman" w:cs="Arial"/>
          <w:color w:val="000000"/>
          <w:lang w:val="en-CA"/>
          <w:rPrChange w:id="3859" w:author="Vladymyr Kozyr" w:date="2021-07-31T19:40:00Z">
            <w:rPr>
              <w:ins w:id="3860" w:author="Vladymyr Kozyr" w:date="2021-04-06T10:12:00Z"/>
              <w:rFonts w:ascii="Cambria" w:eastAsia="Times New Roman" w:hAnsi="Cambria" w:cs="Times New Roman"/>
              <w:color w:val="000000"/>
              <w:sz w:val="26"/>
              <w:szCs w:val="26"/>
            </w:rPr>
          </w:rPrChange>
        </w:rPr>
      </w:pPr>
      <w:ins w:id="3861" w:author="Vladymyr Kozyr" w:date="2021-04-06T10:12:00Z">
        <w:r w:rsidRPr="00CE178C">
          <w:rPr>
            <w:rFonts w:eastAsia="Times New Roman" w:cs="Arial"/>
            <w:color w:val="000000"/>
            <w:lang w:val="en-CA"/>
            <w:rPrChange w:id="3862" w:author="Vladymyr Kozyr" w:date="2021-07-31T19:40:00Z">
              <w:rPr>
                <w:rFonts w:ascii="Cambria" w:eastAsia="Times New Roman" w:hAnsi="Cambria" w:cs="Times New Roman"/>
                <w:color w:val="000000"/>
                <w:sz w:val="26"/>
                <w:szCs w:val="26"/>
              </w:rPr>
            </w:rPrChange>
          </w:rPr>
          <w:t>According to National Research Council. 2000. Improving the Collection, Management, and Use of Marine Fisheries Data. Washington, DC: The National Academies Press. “The phrase “fisheries data” is a general way of referring to data that may be of use in the management of a fishery as well as for commercial, recreational, cultural, and scientific purposes.”</w:t>
        </w:r>
      </w:ins>
      <w:ins w:id="3863" w:author="Vladymyr Kozyr" w:date="2021-06-21T23:11:00Z">
        <w:r w:rsidR="005E09C6" w:rsidRPr="00CE178C">
          <w:rPr>
            <w:rFonts w:eastAsia="Times New Roman" w:cs="Arial"/>
            <w:color w:val="000000"/>
            <w:lang w:val="en-CA"/>
            <w:rPrChange w:id="3864" w:author="Vladymyr Kozyr" w:date="2021-07-31T19:40:00Z">
              <w:rPr>
                <w:rFonts w:eastAsia="Times New Roman" w:cs="Arial"/>
                <w:color w:val="000000"/>
              </w:rPr>
            </w:rPrChange>
          </w:rPr>
          <w:t xml:space="preserve"> </w:t>
        </w:r>
      </w:ins>
      <w:customXmlInsRangeStart w:id="3865" w:author="Vladymyr Kozyr" w:date="2021-06-21T23:11:00Z"/>
      <w:sdt>
        <w:sdtPr>
          <w:rPr>
            <w:rFonts w:eastAsia="Times New Roman" w:cs="Arial"/>
            <w:color w:val="000000"/>
            <w:lang w:val="en-CA"/>
            <w:rPrChange w:id="3866" w:author="Vladymyr Kozyr" w:date="2021-07-31T19:40:00Z">
              <w:rPr>
                <w:rFonts w:eastAsia="Times New Roman" w:cs="Arial"/>
                <w:color w:val="000000"/>
              </w:rPr>
            </w:rPrChange>
          </w:rPr>
          <w:id w:val="-1882389344"/>
          <w:citation/>
        </w:sdtPr>
        <w:sdtEndPr>
          <w:rPr>
            <w:rPrChange w:id="3867" w:author="Vladymyr Kozyr" w:date="2021-07-31T19:40:00Z">
              <w:rPr/>
            </w:rPrChange>
          </w:rPr>
        </w:sdtEndPr>
        <w:sdtContent>
          <w:customXmlInsRangeEnd w:id="3865"/>
          <w:ins w:id="3868" w:author="Vladymyr Kozyr" w:date="2021-06-21T23:11:00Z">
            <w:r w:rsidR="005E09C6" w:rsidRPr="00CE178C">
              <w:rPr>
                <w:rFonts w:eastAsia="Times New Roman" w:cs="Arial"/>
                <w:color w:val="000000"/>
                <w:lang w:val="en-CA"/>
                <w:rPrChange w:id="3869" w:author="Vladymyr Kozyr" w:date="2021-07-31T19:40:00Z">
                  <w:rPr>
                    <w:rFonts w:eastAsia="Times New Roman" w:cs="Arial"/>
                    <w:color w:val="000000"/>
                  </w:rPr>
                </w:rPrChange>
              </w:rPr>
              <w:fldChar w:fldCharType="begin"/>
            </w:r>
            <w:r w:rsidR="005E09C6" w:rsidRPr="00CE178C">
              <w:rPr>
                <w:rFonts w:eastAsia="Times New Roman" w:cs="Arial"/>
                <w:color w:val="000000"/>
                <w:lang w:val="en-CA"/>
                <w:rPrChange w:id="3870" w:author="Vladymyr Kozyr" w:date="2021-07-31T19:40:00Z">
                  <w:rPr>
                    <w:rFonts w:eastAsia="Times New Roman" w:cs="Arial"/>
                    <w:color w:val="000000"/>
                    <w:lang w:val="en-CA"/>
                  </w:rPr>
                </w:rPrChange>
              </w:rPr>
              <w:instrText xml:space="preserve"> CITATION Com00 \l 4105 </w:instrText>
            </w:r>
          </w:ins>
          <w:r w:rsidR="005E09C6" w:rsidRPr="00CE178C">
            <w:rPr>
              <w:rFonts w:eastAsia="Times New Roman" w:cs="Arial"/>
              <w:color w:val="000000"/>
              <w:lang w:val="en-CA"/>
              <w:rPrChange w:id="3871" w:author="Vladymyr Kozyr" w:date="2021-07-31T19:40:00Z">
                <w:rPr>
                  <w:rFonts w:eastAsia="Times New Roman" w:cs="Arial"/>
                  <w:color w:val="000000"/>
                </w:rPr>
              </w:rPrChange>
            </w:rPr>
            <w:fldChar w:fldCharType="separate"/>
          </w:r>
          <w:r w:rsidR="008B60A9" w:rsidRPr="008B60A9">
            <w:rPr>
              <w:rFonts w:eastAsia="Times New Roman" w:cs="Arial"/>
              <w:noProof/>
              <w:color w:val="000000"/>
              <w:lang w:val="en-CA"/>
            </w:rPr>
            <w:t>[12]</w:t>
          </w:r>
          <w:ins w:id="3872" w:author="Vladymyr Kozyr" w:date="2021-06-21T23:11:00Z">
            <w:r w:rsidR="005E09C6" w:rsidRPr="00CE178C">
              <w:rPr>
                <w:rFonts w:eastAsia="Times New Roman" w:cs="Arial"/>
                <w:color w:val="000000"/>
                <w:lang w:val="en-CA"/>
                <w:rPrChange w:id="3873" w:author="Vladymyr Kozyr" w:date="2021-07-31T19:40:00Z">
                  <w:rPr>
                    <w:rFonts w:eastAsia="Times New Roman" w:cs="Arial"/>
                    <w:color w:val="000000"/>
                  </w:rPr>
                </w:rPrChange>
              </w:rPr>
              <w:fldChar w:fldCharType="end"/>
            </w:r>
          </w:ins>
          <w:customXmlInsRangeStart w:id="3874" w:author="Vladymyr Kozyr" w:date="2021-06-21T23:11:00Z"/>
        </w:sdtContent>
      </w:sdt>
      <w:customXmlInsRangeEnd w:id="3874"/>
    </w:p>
    <w:p w14:paraId="54C74D9B" w14:textId="34EFD111" w:rsidR="00B5599A" w:rsidRPr="00CE178C" w:rsidRDefault="00B5599A" w:rsidP="00B92905">
      <w:pPr>
        <w:pStyle w:val="Heading3"/>
        <w:numPr>
          <w:ilvl w:val="0"/>
          <w:numId w:val="0"/>
        </w:numPr>
        <w:spacing w:before="100" w:beforeAutospacing="1" w:after="100" w:afterAutospacing="1" w:line="360" w:lineRule="auto"/>
        <w:rPr>
          <w:ins w:id="3875" w:author="Vladymyr Kozyr" w:date="2021-04-06T10:12:00Z"/>
          <w:rFonts w:cs="Arial"/>
          <w:b w:val="0"/>
          <w:color w:val="000000"/>
          <w:sz w:val="22"/>
          <w:szCs w:val="22"/>
          <w:rPrChange w:id="3876" w:author="Vladymyr Kozyr" w:date="2021-07-31T19:40:00Z">
            <w:rPr>
              <w:ins w:id="3877" w:author="Vladymyr Kozyr" w:date="2021-04-06T10:12:00Z"/>
              <w:rFonts w:ascii="Cambria" w:hAnsi="Cambria"/>
              <w:b w:val="0"/>
              <w:bCs/>
              <w:color w:val="000000"/>
              <w:szCs w:val="26"/>
            </w:rPr>
          </w:rPrChange>
        </w:rPr>
        <w:pPrChange w:id="3878" w:author="Vladymyr Kozyr" w:date="2021-07-31T20:19:00Z">
          <w:pPr>
            <w:pStyle w:val="Heading3"/>
          </w:pPr>
        </w:pPrChange>
      </w:pPr>
      <w:ins w:id="3879" w:author="Vladymyr Kozyr" w:date="2021-04-06T10:12:00Z">
        <w:r w:rsidRPr="00CE178C">
          <w:rPr>
            <w:rFonts w:cs="Arial"/>
            <w:b w:val="0"/>
            <w:color w:val="000000"/>
            <w:sz w:val="22"/>
            <w:szCs w:val="22"/>
            <w:rPrChange w:id="3880" w:author="Vladymyr Kozyr" w:date="2021-07-31T19:40:00Z">
              <w:rPr>
                <w:rFonts w:ascii="Cambria" w:hAnsi="Cambria"/>
                <w:b w:val="0"/>
                <w:color w:val="000000"/>
                <w:szCs w:val="26"/>
              </w:rPr>
            </w:rPrChange>
          </w:rPr>
          <w:t>Such data includes biological information on operational fish and related species, economic information from fishermen and markets for catch and environmental information affecting the species' productivity.</w:t>
        </w:r>
      </w:ins>
      <w:ins w:id="3881" w:author="Vladymyr Kozyr" w:date="2021-07-31T20:19:00Z">
        <w:r w:rsidR="00B92905">
          <w:rPr>
            <w:rFonts w:cs="Arial"/>
            <w:b w:val="0"/>
            <w:color w:val="000000"/>
            <w:sz w:val="22"/>
            <w:szCs w:val="22"/>
          </w:rPr>
          <w:t xml:space="preserve"> </w:t>
        </w:r>
      </w:ins>
      <w:proofErr w:type="gramStart"/>
      <w:ins w:id="3882" w:author="Vladymyr Kozyr" w:date="2021-04-06T10:12:00Z">
        <w:r w:rsidRPr="00CE178C">
          <w:rPr>
            <w:rFonts w:cs="Arial"/>
            <w:b w:val="0"/>
            <w:color w:val="000000"/>
            <w:sz w:val="22"/>
            <w:szCs w:val="22"/>
            <w:rPrChange w:id="3883" w:author="Vladymyr Kozyr" w:date="2021-07-31T19:40:00Z">
              <w:rPr>
                <w:rFonts w:ascii="Cambria" w:hAnsi="Cambria"/>
                <w:b w:val="0"/>
                <w:color w:val="000000"/>
                <w:szCs w:val="26"/>
              </w:rPr>
            </w:rPrChange>
          </w:rPr>
          <w:t>A</w:t>
        </w:r>
        <w:proofErr w:type="gramEnd"/>
        <w:r w:rsidRPr="00CE178C">
          <w:rPr>
            <w:rFonts w:cs="Arial"/>
            <w:b w:val="0"/>
            <w:color w:val="000000"/>
            <w:sz w:val="22"/>
            <w:szCs w:val="22"/>
            <w:rPrChange w:id="3884" w:author="Vladymyr Kozyr" w:date="2021-07-31T19:40:00Z">
              <w:rPr>
                <w:rFonts w:ascii="Cambria" w:hAnsi="Cambria"/>
                <w:b w:val="0"/>
                <w:color w:val="000000"/>
                <w:szCs w:val="26"/>
              </w:rPr>
            </w:rPrChange>
          </w:rPr>
          <w:t xml:space="preserve"> primary source of information is fishery-dependent data. So-called trip tickets or logbooks contain the timeliest information on current fishery conditions.</w:t>
        </w:r>
      </w:ins>
      <w:ins w:id="3885" w:author="Vladymyr Kozyr" w:date="2021-07-31T20:19:00Z">
        <w:r w:rsidR="00B92905">
          <w:rPr>
            <w:rFonts w:cs="Arial"/>
            <w:b w:val="0"/>
            <w:color w:val="000000"/>
            <w:sz w:val="22"/>
            <w:szCs w:val="22"/>
          </w:rPr>
          <w:t xml:space="preserve"> </w:t>
        </w:r>
      </w:ins>
      <w:ins w:id="3886" w:author="Vladymyr Kozyr" w:date="2021-04-06T10:12:00Z">
        <w:r w:rsidRPr="00CE178C">
          <w:rPr>
            <w:rFonts w:cs="Arial"/>
            <w:b w:val="0"/>
            <w:color w:val="000000"/>
            <w:sz w:val="22"/>
            <w:szCs w:val="22"/>
            <w:rPrChange w:id="3887" w:author="Vladymyr Kozyr" w:date="2021-07-31T19:40:00Z">
              <w:rPr>
                <w:rFonts w:ascii="Cambria" w:hAnsi="Cambria"/>
                <w:b w:val="0"/>
                <w:color w:val="000000"/>
                <w:szCs w:val="26"/>
              </w:rPr>
            </w:rPrChange>
          </w:rPr>
          <w:t xml:space="preserve">Secondly, catch sampling programs are an essential source of information provided by observers placed on commercial fishing vessels to collect data based on the species composition, sex ratio, and age composition of the catch. And finally, scientific surveys are the primary source of fishery-independent data, including estimates of fish populations' age structure and relative abundance of stocks. </w:t>
        </w:r>
      </w:ins>
    </w:p>
    <w:p w14:paraId="7CF91EAD" w14:textId="77777777" w:rsidR="00B5599A" w:rsidRPr="00CE178C" w:rsidRDefault="00B5599A" w:rsidP="00B5599A">
      <w:pPr>
        <w:rPr>
          <w:ins w:id="3888" w:author="Vladymyr Kozyr" w:date="2021-04-06T10:12:00Z"/>
          <w:rFonts w:eastAsia="Times New Roman" w:cs="Arial"/>
          <w:color w:val="000000"/>
          <w:lang w:val="en-CA"/>
          <w:rPrChange w:id="3889" w:author="Vladymyr Kozyr" w:date="2021-07-31T19:40:00Z">
            <w:rPr>
              <w:ins w:id="3890" w:author="Vladymyr Kozyr" w:date="2021-04-06T10:12:00Z"/>
              <w:rFonts w:ascii="Cambria" w:eastAsia="Times New Roman" w:hAnsi="Cambria" w:cs="Times New Roman"/>
              <w:color w:val="000000"/>
              <w:sz w:val="26"/>
              <w:szCs w:val="26"/>
            </w:rPr>
          </w:rPrChange>
        </w:rPr>
      </w:pPr>
      <w:ins w:id="3891" w:author="Vladymyr Kozyr" w:date="2021-04-06T10:12:00Z">
        <w:r w:rsidRPr="00CE178C">
          <w:rPr>
            <w:rFonts w:eastAsia="Times New Roman" w:cs="Arial"/>
            <w:color w:val="000000"/>
            <w:lang w:val="en-CA"/>
            <w:rPrChange w:id="3892" w:author="Vladymyr Kozyr" w:date="2021-07-31T19:40:00Z">
              <w:rPr>
                <w:rFonts w:ascii="Cambria" w:eastAsia="Times New Roman" w:hAnsi="Cambria" w:cs="Times New Roman"/>
                <w:color w:val="000000"/>
                <w:sz w:val="26"/>
                <w:szCs w:val="26"/>
                <w:lang w:val="en-CA"/>
              </w:rPr>
            </w:rPrChange>
          </w:rPr>
          <w:t xml:space="preserve">The </w:t>
        </w:r>
        <w:r w:rsidRPr="00CE178C">
          <w:rPr>
            <w:rFonts w:eastAsia="Times New Roman" w:cs="Arial"/>
            <w:color w:val="000000"/>
            <w:lang w:val="en-CA"/>
            <w:rPrChange w:id="3893" w:author="Vladymyr Kozyr" w:date="2021-07-31T19:40:00Z">
              <w:rPr>
                <w:rFonts w:ascii="Cambria" w:eastAsia="Times New Roman" w:hAnsi="Cambria" w:cs="Times New Roman"/>
                <w:color w:val="000000"/>
                <w:sz w:val="26"/>
                <w:szCs w:val="26"/>
              </w:rPr>
            </w:rPrChange>
          </w:rPr>
          <w:t xml:space="preserve">scope of fisheries data use </w:t>
        </w:r>
        <w:r w:rsidRPr="00CE178C">
          <w:rPr>
            <w:rFonts w:eastAsia="Times New Roman" w:cs="Arial"/>
            <w:color w:val="000000"/>
            <w:lang w:val="en-CA"/>
            <w:rPrChange w:id="3894" w:author="Vladymyr Kozyr" w:date="2021-07-31T19:40:00Z">
              <w:rPr>
                <w:rFonts w:ascii="Cambria" w:eastAsia="Times New Roman" w:hAnsi="Cambria" w:cs="Times New Roman"/>
                <w:color w:val="000000"/>
                <w:sz w:val="26"/>
                <w:szCs w:val="26"/>
                <w:lang w:val="en-CA"/>
              </w:rPr>
            </w:rPrChange>
          </w:rPr>
          <w:t>is very wide</w:t>
        </w:r>
        <w:r w:rsidRPr="00CE178C">
          <w:rPr>
            <w:rFonts w:eastAsia="Times New Roman" w:cs="Arial"/>
            <w:color w:val="000000"/>
            <w:lang w:val="en-CA"/>
            <w:rPrChange w:id="3895" w:author="Vladymyr Kozyr" w:date="2021-07-31T19:40:00Z">
              <w:rPr>
                <w:rFonts w:ascii="Cambria" w:eastAsia="Times New Roman" w:hAnsi="Cambria" w:cs="Times New Roman"/>
                <w:color w:val="000000"/>
                <w:sz w:val="26"/>
                <w:szCs w:val="26"/>
              </w:rPr>
            </w:rPrChange>
          </w:rPr>
          <w:t>. It ranges from stock assessment by scientists to strategic planning by industry, and fishery monitoring and allocation decisions by managers. </w:t>
        </w:r>
      </w:ins>
    </w:p>
    <w:p w14:paraId="2DCBB820" w14:textId="77777777" w:rsidR="00B5599A" w:rsidRPr="00CE178C" w:rsidRDefault="00B5599A">
      <w:pPr>
        <w:pStyle w:val="bodytextfp"/>
        <w:spacing w:line="360" w:lineRule="auto"/>
        <w:rPr>
          <w:ins w:id="3896" w:author="Vladymyr Kozyr" w:date="2021-04-06T10:12:00Z"/>
          <w:rFonts w:ascii="Arial" w:hAnsi="Arial" w:cs="Arial"/>
          <w:color w:val="000000"/>
          <w:sz w:val="22"/>
          <w:szCs w:val="22"/>
          <w:rPrChange w:id="3897" w:author="Vladymyr Kozyr" w:date="2021-07-31T19:40:00Z">
            <w:rPr>
              <w:ins w:id="3898" w:author="Vladymyr Kozyr" w:date="2021-04-06T10:12:00Z"/>
              <w:rFonts w:ascii="Cambria" w:hAnsi="Cambria"/>
              <w:b/>
              <w:bCs/>
              <w:color w:val="000000"/>
              <w:sz w:val="26"/>
              <w:szCs w:val="26"/>
            </w:rPr>
          </w:rPrChange>
        </w:rPr>
        <w:pPrChange w:id="3899" w:author="Vladymyr Kozyr" w:date="2021-04-06T10:15:00Z">
          <w:pPr>
            <w:pStyle w:val="bodytextfp"/>
          </w:pPr>
        </w:pPrChange>
      </w:pPr>
      <w:ins w:id="3900" w:author="Vladymyr Kozyr" w:date="2021-04-06T10:12:00Z">
        <w:r w:rsidRPr="00CE178C">
          <w:rPr>
            <w:rFonts w:ascii="Arial" w:hAnsi="Arial" w:cs="Arial"/>
            <w:color w:val="000000"/>
            <w:sz w:val="22"/>
            <w:szCs w:val="22"/>
            <w:rPrChange w:id="3901" w:author="Vladymyr Kozyr" w:date="2021-07-31T19:40:00Z">
              <w:rPr>
                <w:rFonts w:ascii="Cambria" w:hAnsi="Cambria"/>
                <w:b/>
                <w:bCs/>
                <w:color w:val="000000"/>
                <w:sz w:val="26"/>
                <w:szCs w:val="26"/>
              </w:rPr>
            </w:rPrChange>
          </w:rPr>
          <w:t>Wherein, as mentioned in “</w:t>
        </w:r>
        <w:r w:rsidRPr="00CE178C">
          <w:rPr>
            <w:rFonts w:ascii="Arial" w:hAnsi="Arial" w:cs="Arial"/>
            <w:color w:val="000000"/>
            <w:sz w:val="22"/>
            <w:szCs w:val="22"/>
            <w:rPrChange w:id="3902" w:author="Vladymyr Kozyr" w:date="2021-07-31T19:40:00Z">
              <w:rPr>
                <w:rFonts w:ascii="Cambria" w:hAnsi="Cambria"/>
                <w:color w:val="000000"/>
                <w:sz w:val="26"/>
                <w:szCs w:val="26"/>
              </w:rPr>
            </w:rPrChange>
          </w:rPr>
          <w:t>Improving the Collection, Management, and Use of Marine Fisheries Data” report, “</w:t>
        </w:r>
        <w:r w:rsidRPr="00CE178C">
          <w:rPr>
            <w:rFonts w:ascii="Arial" w:hAnsi="Arial" w:cs="Arial"/>
            <w:color w:val="000000"/>
            <w:sz w:val="22"/>
            <w:szCs w:val="22"/>
            <w:rPrChange w:id="3903" w:author="Vladymyr Kozyr" w:date="2021-07-31T19:40:00Z">
              <w:rPr>
                <w:rFonts w:ascii="Cambria" w:hAnsi="Cambria"/>
                <w:b/>
                <w:bCs/>
                <w:color w:val="000000"/>
                <w:sz w:val="26"/>
                <w:szCs w:val="26"/>
              </w:rPr>
            </w:rPrChange>
          </w:rPr>
          <w:t>each use implies a set of users and a suite of requirements that the data must satisfy, including timeliness, level of detail, accuracy, accessibility to users, coverage or completeness, and credibility of the data collection process and the management process that uses the data.”</w:t>
        </w:r>
      </w:ins>
    </w:p>
    <w:p w14:paraId="6A96D90A" w14:textId="77777777" w:rsidR="00B92905" w:rsidRDefault="00B5599A">
      <w:pPr>
        <w:pStyle w:val="bodytext0"/>
        <w:spacing w:line="360" w:lineRule="auto"/>
        <w:rPr>
          <w:ins w:id="3904" w:author="Vladymyr Kozyr" w:date="2021-07-31T20:20:00Z"/>
          <w:rFonts w:ascii="Arial" w:hAnsi="Arial" w:cs="Arial"/>
          <w:color w:val="000000"/>
          <w:sz w:val="22"/>
          <w:szCs w:val="22"/>
        </w:rPr>
      </w:pPr>
      <w:ins w:id="3905" w:author="Vladymyr Kozyr" w:date="2021-04-06T10:12:00Z">
        <w:r w:rsidRPr="00CE178C">
          <w:rPr>
            <w:rFonts w:ascii="Arial" w:hAnsi="Arial" w:cs="Arial"/>
            <w:color w:val="000000"/>
            <w:sz w:val="22"/>
            <w:szCs w:val="22"/>
            <w:rPrChange w:id="3906" w:author="Vladymyr Kozyr" w:date="2021-07-31T19:40:00Z">
              <w:rPr>
                <w:rFonts w:ascii="Cambria" w:hAnsi="Cambria"/>
                <w:b/>
                <w:bCs/>
                <w:color w:val="000000"/>
                <w:sz w:val="26"/>
                <w:szCs w:val="26"/>
              </w:rPr>
            </w:rPrChange>
          </w:rPr>
          <w:t xml:space="preserve">We can emphasize that fisheries data are vital to strategic planning activities in coastal communities that rely on fisheries. At the same time, civil authorities use fisheries data to site marinas, underwater pipes and cables, and other maritime facilities and develop infrastructure for the fishing industry. Besides, bankers use fisheries data to plan </w:t>
        </w:r>
        <w:r w:rsidRPr="00CE178C">
          <w:rPr>
            <w:rFonts w:ascii="Arial" w:hAnsi="Arial" w:cs="Arial"/>
            <w:color w:val="000000"/>
            <w:sz w:val="22"/>
            <w:szCs w:val="22"/>
            <w:rPrChange w:id="3907" w:author="Vladymyr Kozyr" w:date="2021-07-31T19:40:00Z">
              <w:rPr>
                <w:rFonts w:ascii="Cambria" w:hAnsi="Cambria"/>
                <w:b/>
                <w:bCs/>
                <w:color w:val="000000"/>
                <w:sz w:val="26"/>
                <w:szCs w:val="26"/>
              </w:rPr>
            </w:rPrChange>
          </w:rPr>
          <w:lastRenderedPageBreak/>
          <w:t xml:space="preserve">economic development and loan packages to fishermen, fish processors, and ship suppliers. </w:t>
        </w:r>
      </w:ins>
    </w:p>
    <w:p w14:paraId="32BA10F0" w14:textId="46028AE2" w:rsidR="00B5599A" w:rsidRPr="00CE178C" w:rsidRDefault="00B5599A">
      <w:pPr>
        <w:pStyle w:val="bodytext0"/>
        <w:spacing w:line="360" w:lineRule="auto"/>
        <w:rPr>
          <w:ins w:id="3908" w:author="Vladymyr Kozyr" w:date="2021-04-06T10:12:00Z"/>
          <w:rFonts w:ascii="Arial" w:hAnsi="Arial" w:cs="Arial"/>
          <w:color w:val="000000"/>
          <w:sz w:val="22"/>
          <w:szCs w:val="22"/>
          <w:rPrChange w:id="3909" w:author="Vladymyr Kozyr" w:date="2021-07-31T19:40:00Z">
            <w:rPr>
              <w:ins w:id="3910" w:author="Vladymyr Kozyr" w:date="2021-04-06T10:12:00Z"/>
              <w:rFonts w:ascii="Cambria" w:hAnsi="Cambria"/>
              <w:b/>
              <w:bCs/>
              <w:color w:val="000000"/>
              <w:sz w:val="26"/>
              <w:szCs w:val="26"/>
            </w:rPr>
          </w:rPrChange>
        </w:rPr>
        <w:pPrChange w:id="3911" w:author="Vladymyr Kozyr" w:date="2021-04-06T10:15:00Z">
          <w:pPr>
            <w:pStyle w:val="bodytext0"/>
          </w:pPr>
        </w:pPrChange>
      </w:pPr>
      <w:ins w:id="3912" w:author="Vladymyr Kozyr" w:date="2021-04-06T10:12:00Z">
        <w:r w:rsidRPr="00CE178C">
          <w:rPr>
            <w:rFonts w:ascii="Arial" w:hAnsi="Arial" w:cs="Arial"/>
            <w:color w:val="000000"/>
            <w:sz w:val="22"/>
            <w:szCs w:val="22"/>
            <w:rPrChange w:id="3913" w:author="Vladymyr Kozyr" w:date="2021-07-31T19:40:00Z">
              <w:rPr>
                <w:rFonts w:ascii="Cambria" w:hAnsi="Cambria"/>
                <w:b/>
                <w:bCs/>
                <w:color w:val="000000"/>
                <w:sz w:val="26"/>
                <w:szCs w:val="26"/>
              </w:rPr>
            </w:rPrChange>
          </w:rPr>
          <w:t>And of course, fishermen themselves, besides their own logbooks and observations and what they learn from other fishermen and buyers, use government fisheries data to plan shifts to new fishing grounds, changes in fishing gear, and changes in species targeted. Environmental and other interest groups also have become increasingly involved in monitoring fishing activities. Monitoring often requires data with great detail in both time and space as well as frequent updates, often within a fishing season.</w:t>
        </w:r>
      </w:ins>
    </w:p>
    <w:p w14:paraId="27289B55" w14:textId="4A5E7595" w:rsidR="00B5599A" w:rsidRPr="00CE178C" w:rsidRDefault="00B5599A">
      <w:pPr>
        <w:pStyle w:val="bodytext0"/>
        <w:spacing w:line="360" w:lineRule="auto"/>
        <w:rPr>
          <w:ins w:id="3914" w:author="Vladymyr Kozyr" w:date="2021-04-06T10:12:00Z"/>
          <w:rFonts w:ascii="Arial" w:hAnsi="Arial" w:cs="Arial"/>
          <w:color w:val="000000"/>
          <w:sz w:val="22"/>
          <w:szCs w:val="22"/>
          <w:rPrChange w:id="3915" w:author="Vladymyr Kozyr" w:date="2021-07-31T19:40:00Z">
            <w:rPr>
              <w:ins w:id="3916" w:author="Vladymyr Kozyr" w:date="2021-04-06T10:12:00Z"/>
              <w:rFonts w:ascii="Cambria" w:hAnsi="Cambria"/>
              <w:b/>
              <w:bCs/>
              <w:color w:val="000000"/>
              <w:sz w:val="26"/>
              <w:szCs w:val="26"/>
            </w:rPr>
          </w:rPrChange>
        </w:rPr>
        <w:pPrChange w:id="3917" w:author="Vladymyr Kozyr" w:date="2021-04-06T10:15:00Z">
          <w:pPr>
            <w:pStyle w:val="bodytext0"/>
          </w:pPr>
        </w:pPrChange>
      </w:pPr>
      <w:ins w:id="3918" w:author="Vladymyr Kozyr" w:date="2021-04-06T10:12:00Z">
        <w:r w:rsidRPr="00CE178C">
          <w:rPr>
            <w:rFonts w:ascii="Arial" w:hAnsi="Arial" w:cs="Arial"/>
            <w:color w:val="000000"/>
            <w:sz w:val="22"/>
            <w:szCs w:val="22"/>
            <w:rPrChange w:id="3919" w:author="Vladymyr Kozyr" w:date="2021-07-31T19:40:00Z">
              <w:rPr>
                <w:rFonts w:ascii="Cambria" w:hAnsi="Cambria"/>
                <w:b/>
                <w:bCs/>
                <w:color w:val="000000"/>
                <w:sz w:val="26"/>
                <w:szCs w:val="26"/>
              </w:rPr>
            </w:rPrChange>
          </w:rPr>
          <w:t xml:space="preserve">We need to note that among most vital users of fisheries data stand stock assessment, government and private sectors’ scientists, national, and international fishery </w:t>
        </w:r>
      </w:ins>
      <w:ins w:id="3920" w:author="Vladymyr Kozyr" w:date="2021-07-31T19:44:00Z">
        <w:r w:rsidR="00CE178C" w:rsidRPr="00CE178C">
          <w:rPr>
            <w:rFonts w:ascii="Arial" w:hAnsi="Arial" w:cs="Arial"/>
            <w:color w:val="000000"/>
            <w:sz w:val="22"/>
            <w:szCs w:val="22"/>
            <w:rPrChange w:id="3921" w:author="Vladymyr Kozyr" w:date="2021-07-31T19:40:00Z">
              <w:rPr>
                <w:rFonts w:ascii="Arial" w:hAnsi="Arial" w:cs="Arial"/>
                <w:color w:val="000000"/>
                <w:sz w:val="22"/>
                <w:szCs w:val="22"/>
              </w:rPr>
            </w:rPrChange>
          </w:rPr>
          <w:t>agencies,</w:t>
        </w:r>
      </w:ins>
      <w:ins w:id="3922" w:author="Vladymyr Kozyr" w:date="2021-04-06T10:12:00Z">
        <w:r w:rsidRPr="00CE178C">
          <w:rPr>
            <w:rFonts w:ascii="Arial" w:hAnsi="Arial" w:cs="Arial"/>
            <w:color w:val="000000"/>
            <w:sz w:val="22"/>
            <w:szCs w:val="22"/>
            <w:rPrChange w:id="3923" w:author="Vladymyr Kozyr" w:date="2021-07-31T19:40:00Z">
              <w:rPr>
                <w:rFonts w:ascii="Cambria" w:hAnsi="Cambria"/>
                <w:b/>
                <w:bCs/>
                <w:color w:val="000000"/>
                <w:sz w:val="26"/>
                <w:szCs w:val="26"/>
              </w:rPr>
            </w:rPrChange>
          </w:rPr>
          <w:t xml:space="preserve"> and universit</w:t>
        </w:r>
      </w:ins>
      <w:ins w:id="3924" w:author="Vladymyr Kozyr" w:date="2021-07-31T19:44:00Z">
        <w:r w:rsidR="00CE178C">
          <w:rPr>
            <w:rFonts w:ascii="Arial" w:hAnsi="Arial" w:cs="Arial"/>
            <w:color w:val="000000"/>
            <w:sz w:val="22"/>
            <w:szCs w:val="22"/>
          </w:rPr>
          <w:t>ies</w:t>
        </w:r>
      </w:ins>
      <w:ins w:id="3925" w:author="Vladymyr Kozyr" w:date="2021-04-06T10:12:00Z">
        <w:r w:rsidRPr="00CE178C">
          <w:rPr>
            <w:rFonts w:ascii="Arial" w:hAnsi="Arial" w:cs="Arial"/>
            <w:color w:val="000000"/>
            <w:sz w:val="22"/>
            <w:szCs w:val="22"/>
            <w:rPrChange w:id="3926" w:author="Vladymyr Kozyr" w:date="2021-07-31T19:40:00Z">
              <w:rPr>
                <w:rFonts w:ascii="Cambria" w:hAnsi="Cambria"/>
                <w:b/>
                <w:bCs/>
                <w:color w:val="000000"/>
                <w:sz w:val="26"/>
                <w:szCs w:val="26"/>
              </w:rPr>
            </w:rPrChange>
          </w:rPr>
          <w:t>.</w:t>
        </w:r>
      </w:ins>
    </w:p>
    <w:p w14:paraId="57E717CC" w14:textId="6192DBF3" w:rsidR="00B5599A" w:rsidRPr="00CE178C" w:rsidRDefault="00B5599A">
      <w:pPr>
        <w:rPr>
          <w:ins w:id="3927" w:author="Vladymyr Kozyr" w:date="2021-03-28T15:52:00Z"/>
          <w:rFonts w:cs="Arial"/>
          <w:lang w:val="en-CA"/>
          <w:rPrChange w:id="3928" w:author="Vladymyr Kozyr" w:date="2021-07-31T19:40:00Z">
            <w:rPr>
              <w:ins w:id="3929" w:author="Vladymyr Kozyr" w:date="2021-03-28T15:52:00Z"/>
              <w:rFonts w:cs="Arial"/>
            </w:rPr>
          </w:rPrChange>
        </w:rPr>
        <w:pPrChange w:id="3930" w:author="Vladymyr Kozyr" w:date="2021-04-18T11:59:00Z">
          <w:pPr>
            <w:pStyle w:val="1Para"/>
            <w:ind w:firstLine="0"/>
          </w:pPr>
        </w:pPrChange>
      </w:pPr>
      <w:ins w:id="3931" w:author="Vladymyr Kozyr" w:date="2021-04-06T10:12:00Z">
        <w:r w:rsidRPr="00CE178C">
          <w:rPr>
            <w:rFonts w:eastAsia="Times New Roman" w:cs="Arial"/>
            <w:color w:val="000000"/>
            <w:lang w:val="en-CA"/>
            <w:rPrChange w:id="3932" w:author="Vladymyr Kozyr" w:date="2021-07-31T19:40:00Z">
              <w:rPr>
                <w:rFonts w:ascii="Cambria" w:eastAsia="Times New Roman" w:hAnsi="Cambria" w:cs="Times New Roman"/>
                <w:b/>
                <w:bCs/>
                <w:color w:val="000000"/>
                <w:sz w:val="26"/>
                <w:szCs w:val="26"/>
              </w:rPr>
            </w:rPrChange>
          </w:rPr>
          <w:t>From the above, we must consider that when creating software for analyzing fisheries data, we must assume that users' requirements will vary. The system should help users who require data with various spatial resolutions and different levels of timelines.</w:t>
        </w:r>
      </w:ins>
    </w:p>
    <w:p w14:paraId="65D0053F" w14:textId="1DCC7C99" w:rsidR="00C1576E" w:rsidRPr="00CE178C" w:rsidRDefault="00C1576E" w:rsidP="00C1576E">
      <w:pPr>
        <w:pStyle w:val="1Para"/>
        <w:ind w:firstLine="0"/>
        <w:rPr>
          <w:ins w:id="3933" w:author="Vladymyr Kozyr" w:date="2021-03-15T21:57:00Z"/>
          <w:rFonts w:ascii="Helvetica" w:hAnsi="Helvetica"/>
          <w:color w:val="333333"/>
          <w:sz w:val="33"/>
          <w:szCs w:val="33"/>
          <w:rPrChange w:id="3934" w:author="Vladymyr Kozyr" w:date="2021-07-31T19:40:00Z">
            <w:rPr>
              <w:ins w:id="3935" w:author="Vladymyr Kozyr" w:date="2021-03-15T21:57:00Z"/>
              <w:rFonts w:ascii="Helvetica" w:hAnsi="Helvetica"/>
              <w:color w:val="333333"/>
              <w:sz w:val="33"/>
              <w:szCs w:val="33"/>
            </w:rPr>
          </w:rPrChange>
        </w:rPr>
      </w:pPr>
      <w:ins w:id="3936" w:author="Vladymyr Kozyr" w:date="2021-03-15T21:57:00Z">
        <w:r w:rsidRPr="00CE178C">
          <w:rPr>
            <w:rPrChange w:id="3937" w:author="Vladymyr Kozyr" w:date="2021-07-31T19:40:00Z">
              <w:rPr/>
            </w:rPrChange>
          </w:rPr>
          <w:t>Data source for the visualization is taken from DFO</w:t>
        </w:r>
      </w:ins>
      <w:ins w:id="3938" w:author="Vladymyr Kozyr" w:date="2021-07-31T20:21:00Z">
        <w:r w:rsidR="00022AAC">
          <w:t xml:space="preserve"> (Department of Fisheries and Oceans)</w:t>
        </w:r>
      </w:ins>
      <w:ins w:id="3939" w:author="Vladymyr Kozyr" w:date="2021-03-15T21:57:00Z">
        <w:r w:rsidRPr="00CE178C">
          <w:rPr>
            <w:rPrChange w:id="3940" w:author="Vladymyr Kozyr" w:date="2021-07-31T19:40:00Z">
              <w:rPr/>
            </w:rPrChange>
          </w:rPr>
          <w:t xml:space="preserve"> Canada website for provincial seafisheries</w:t>
        </w:r>
      </w:ins>
      <w:ins w:id="3941" w:author="Vladymyr Kozyr" w:date="2021-03-28T15:28:00Z">
        <w:r w:rsidR="00241463" w:rsidRPr="00CE178C">
          <w:rPr>
            <w:rPrChange w:id="3942" w:author="Vladymyr Kozyr" w:date="2021-07-31T19:40:00Z">
              <w:rPr/>
            </w:rPrChange>
          </w:rPr>
          <w:t xml:space="preserve"> for several reasons</w:t>
        </w:r>
      </w:ins>
      <w:ins w:id="3943" w:author="Vladymyr Kozyr" w:date="2021-03-28T15:29:00Z">
        <w:r w:rsidR="009B043F" w:rsidRPr="00CE178C">
          <w:rPr>
            <w:rPrChange w:id="3944" w:author="Vladymyr Kozyr" w:date="2021-07-31T19:40:00Z">
              <w:rPr/>
            </w:rPrChange>
          </w:rPr>
          <w:t>.</w:t>
        </w:r>
      </w:ins>
      <w:ins w:id="3945" w:author="Vladymyr Kozyr" w:date="2021-03-28T15:30:00Z">
        <w:r w:rsidR="009B043F" w:rsidRPr="00CE178C">
          <w:rPr>
            <w:rPrChange w:id="3946" w:author="Vladymyr Kozyr" w:date="2021-07-31T19:40:00Z">
              <w:rPr/>
            </w:rPrChange>
          </w:rPr>
          <w:t xml:space="preserve"> At first, data is provided on a Canadian government website</w:t>
        </w:r>
      </w:ins>
      <w:ins w:id="3947" w:author="Vladymyr Kozyr" w:date="2021-03-28T15:31:00Z">
        <w:r w:rsidR="009B043F" w:rsidRPr="00CE178C">
          <w:rPr>
            <w:rPrChange w:id="3948" w:author="Vladymyr Kozyr" w:date="2021-07-31T19:40:00Z">
              <w:rPr/>
            </w:rPrChange>
          </w:rPr>
          <w:t>, so users can rely on the data with high</w:t>
        </w:r>
      </w:ins>
      <w:ins w:id="3949" w:author="Vladymyr Kozyr" w:date="2021-03-28T15:32:00Z">
        <w:r w:rsidR="009B043F" w:rsidRPr="00CE178C">
          <w:rPr>
            <w:rPrChange w:id="3950" w:author="Vladymyr Kozyr" w:date="2021-07-31T19:40:00Z">
              <w:rPr/>
            </w:rPrChange>
          </w:rPr>
          <w:t xml:space="preserve"> level of trust. Secondly, its </w:t>
        </w:r>
      </w:ins>
      <w:ins w:id="3951" w:author="Vladymyr Kozyr" w:date="2021-07-31T19:45:00Z">
        <w:r w:rsidR="00CE178C" w:rsidRPr="00CE178C">
          <w:rPr>
            <w:rPrChange w:id="3952" w:author="Vladymyr Kozyr" w:date="2021-07-31T19:40:00Z">
              <w:rPr/>
            </w:rPrChange>
          </w:rPr>
          <w:t>publicly</w:t>
        </w:r>
      </w:ins>
      <w:ins w:id="3953" w:author="Vladymyr Kozyr" w:date="2021-03-28T15:32:00Z">
        <w:r w:rsidR="009B043F" w:rsidRPr="00CE178C">
          <w:rPr>
            <w:rPrChange w:id="3954" w:author="Vladymyr Kozyr" w:date="2021-07-31T19:40:00Z">
              <w:rPr/>
            </w:rPrChange>
          </w:rPr>
          <w:t xml:space="preserve"> available data</w:t>
        </w:r>
      </w:ins>
      <w:ins w:id="3955" w:author="Vladymyr Kozyr" w:date="2021-03-28T15:33:00Z">
        <w:r w:rsidR="009B043F" w:rsidRPr="00CE178C">
          <w:rPr>
            <w:highlight w:val="yellow"/>
            <w:rPrChange w:id="3956" w:author="Vladymyr Kozyr" w:date="2021-07-31T19:40:00Z">
              <w:rPr/>
            </w:rPrChange>
          </w:rPr>
          <w:t>,</w:t>
        </w:r>
        <w:r w:rsidR="009B043F" w:rsidRPr="00CE178C">
          <w:rPr>
            <w:rPrChange w:id="3957" w:author="Vladymyr Kozyr" w:date="2021-07-31T19:40:00Z">
              <w:rPr/>
            </w:rPrChange>
          </w:rPr>
          <w:t xml:space="preserve"> so users can check the source data if they want. And thi</w:t>
        </w:r>
      </w:ins>
      <w:ins w:id="3958" w:author="Vladymyr Kozyr" w:date="2021-03-28T15:34:00Z">
        <w:r w:rsidR="009B043F" w:rsidRPr="00CE178C">
          <w:rPr>
            <w:rPrChange w:id="3959" w:author="Vladymyr Kozyr" w:date="2021-07-31T19:40:00Z">
              <w:rPr/>
            </w:rPrChange>
          </w:rPr>
          <w:t xml:space="preserve">rdly, data is updated on regular basis, so it will be available </w:t>
        </w:r>
      </w:ins>
      <w:ins w:id="3960" w:author="Vladymyr Kozyr" w:date="2021-03-28T15:35:00Z">
        <w:r w:rsidR="009B043F" w:rsidRPr="00CE178C">
          <w:rPr>
            <w:rPrChange w:id="3961" w:author="Vladymyr Kozyr" w:date="2021-07-31T19:40:00Z">
              <w:rPr/>
            </w:rPrChange>
          </w:rPr>
          <w:t>for the following years as well</w:t>
        </w:r>
      </w:ins>
      <w:ins w:id="3962" w:author="Vladymyr Kozyr" w:date="2021-03-28T15:36:00Z">
        <w:r w:rsidR="009B043F" w:rsidRPr="00CE178C">
          <w:rPr>
            <w:rPrChange w:id="3963" w:author="Vladymyr Kozyr" w:date="2021-07-31T19:40:00Z">
              <w:rPr/>
            </w:rPrChange>
          </w:rPr>
          <w:t xml:space="preserve"> (not only </w:t>
        </w:r>
      </w:ins>
      <w:ins w:id="3964" w:author="Vladymyr Kozyr" w:date="2021-07-31T19:45:00Z">
        <w:r w:rsidR="00CE178C" w:rsidRPr="00CE178C">
          <w:rPr>
            <w:rPrChange w:id="3965" w:author="Vladymyr Kozyr" w:date="2021-07-31T19:40:00Z">
              <w:rPr/>
            </w:rPrChange>
          </w:rPr>
          <w:t>historical</w:t>
        </w:r>
      </w:ins>
      <w:ins w:id="3966" w:author="Vladymyr Kozyr" w:date="2021-03-28T15:36:00Z">
        <w:r w:rsidR="009B043F" w:rsidRPr="00CE178C">
          <w:rPr>
            <w:rPrChange w:id="3967" w:author="Vladymyr Kozyr" w:date="2021-07-31T19:40:00Z">
              <w:rPr/>
            </w:rPrChange>
          </w:rPr>
          <w:t xml:space="preserve"> data).</w:t>
        </w:r>
      </w:ins>
      <w:ins w:id="3968" w:author="Vladymyr Kozyr" w:date="2021-03-28T15:34:00Z">
        <w:r w:rsidR="009B043F" w:rsidRPr="00CE178C">
          <w:rPr>
            <w:rPrChange w:id="3969" w:author="Vladymyr Kozyr" w:date="2021-07-31T19:40:00Z">
              <w:rPr/>
            </w:rPrChange>
          </w:rPr>
          <w:t xml:space="preserve"> </w:t>
        </w:r>
      </w:ins>
    </w:p>
    <w:p w14:paraId="7866205E" w14:textId="77777777" w:rsidR="00C1576E" w:rsidRPr="00CE178C" w:rsidRDefault="00C1576E" w:rsidP="00C1576E">
      <w:pPr>
        <w:pStyle w:val="1Para"/>
        <w:ind w:firstLine="0"/>
        <w:rPr>
          <w:ins w:id="3970" w:author="Vladymyr Kozyr" w:date="2021-03-15T21:57:00Z"/>
          <w:sz w:val="24"/>
          <w:szCs w:val="24"/>
          <w:rPrChange w:id="3971" w:author="Vladymyr Kozyr" w:date="2021-07-31T19:40:00Z">
            <w:rPr>
              <w:ins w:id="3972" w:author="Vladymyr Kozyr" w:date="2021-03-15T21:57:00Z"/>
              <w:sz w:val="24"/>
              <w:szCs w:val="24"/>
            </w:rPr>
          </w:rPrChange>
        </w:rPr>
      </w:pPr>
      <w:commentRangeStart w:id="3973"/>
      <w:ins w:id="3974" w:author="Vladymyr Kozyr" w:date="2021-03-15T21:57:00Z">
        <w:r w:rsidRPr="00CE178C">
          <w:rPr>
            <w:rPrChange w:id="3975" w:author="Vladymyr Kozyr" w:date="2021-07-31T19:40:00Z">
              <w:rPr/>
            </w:rPrChange>
          </w:rPr>
          <w:t>Format: Data tables provide the volume and value of seafisheries landings. Data is organized by species-groups, by main species and by province.</w:t>
        </w:r>
        <w:commentRangeEnd w:id="3973"/>
        <w:r w:rsidRPr="00CE178C">
          <w:rPr>
            <w:rStyle w:val="CommentReference"/>
            <w:rPrChange w:id="3976" w:author="Vladymyr Kozyr" w:date="2021-07-31T19:40:00Z">
              <w:rPr>
                <w:rStyle w:val="CommentReference"/>
                <w:lang w:val="en-US"/>
              </w:rPr>
            </w:rPrChange>
          </w:rPr>
          <w:commentReference w:id="3973"/>
        </w:r>
      </w:ins>
    </w:p>
    <w:p w14:paraId="00F4B83A" w14:textId="77777777" w:rsidR="00C1576E" w:rsidRPr="00CE178C" w:rsidRDefault="00C1576E" w:rsidP="00C1576E">
      <w:pPr>
        <w:pStyle w:val="1Para"/>
        <w:ind w:firstLine="0"/>
        <w:rPr>
          <w:ins w:id="3977" w:author="Vladymyr Kozyr" w:date="2021-03-15T21:57:00Z"/>
          <w:rPrChange w:id="3978" w:author="Vladymyr Kozyr" w:date="2021-07-31T19:40:00Z">
            <w:rPr>
              <w:ins w:id="3979" w:author="Vladymyr Kozyr" w:date="2021-03-15T21:57:00Z"/>
            </w:rPr>
          </w:rPrChange>
        </w:rPr>
      </w:pPr>
      <w:ins w:id="3980" w:author="Vladymyr Kozyr" w:date="2021-03-15T21:57:00Z">
        <w:r w:rsidRPr="00CE178C">
          <w:rPr>
            <w:rPrChange w:id="3981" w:author="Vladymyr Kozyr" w:date="2021-07-31T19:40:00Z">
              <w:rPr/>
            </w:rPrChange>
          </w:rPr>
          <w:t>Period covered: Data is available from 1990 to 2018 year before the current fishing season, data prior to 1990 is available upon request.</w:t>
        </w:r>
      </w:ins>
    </w:p>
    <w:p w14:paraId="474C4922" w14:textId="77777777" w:rsidR="00C1576E" w:rsidRPr="00CE178C" w:rsidRDefault="00C1576E" w:rsidP="00C1576E">
      <w:pPr>
        <w:pStyle w:val="1Para"/>
        <w:ind w:firstLine="0"/>
        <w:rPr>
          <w:ins w:id="3982" w:author="Vladymyr Kozyr" w:date="2021-03-15T21:57:00Z"/>
          <w:rPrChange w:id="3983" w:author="Vladymyr Kozyr" w:date="2021-07-31T19:40:00Z">
            <w:rPr>
              <w:ins w:id="3984" w:author="Vladymyr Kozyr" w:date="2021-03-15T21:57:00Z"/>
            </w:rPr>
          </w:rPrChange>
        </w:rPr>
      </w:pPr>
      <w:ins w:id="3985" w:author="Vladymyr Kozyr" w:date="2021-03-15T21:57:00Z">
        <w:r w:rsidRPr="00CE178C">
          <w:rPr>
            <w:rPrChange w:id="3986" w:author="Vladymyr Kozyr" w:date="2021-07-31T19:40:00Z">
              <w:rPr/>
            </w:rPrChange>
          </w:rPr>
          <w:t>Sources: Data collected by DFO regional offices.</w:t>
        </w:r>
      </w:ins>
    </w:p>
    <w:p w14:paraId="549E82CE" w14:textId="762C7367" w:rsidR="00C1576E" w:rsidRPr="00CE178C" w:rsidRDefault="00C1576E" w:rsidP="00C1576E">
      <w:pPr>
        <w:pStyle w:val="1Para"/>
        <w:ind w:firstLine="0"/>
        <w:rPr>
          <w:ins w:id="3987" w:author="Vladymyr Kozyr" w:date="2021-03-15T21:57:00Z"/>
          <w:rPrChange w:id="3988" w:author="Vladymyr Kozyr" w:date="2021-07-31T19:40:00Z">
            <w:rPr>
              <w:ins w:id="3989" w:author="Vladymyr Kozyr" w:date="2021-03-15T21:57:00Z"/>
            </w:rPr>
          </w:rPrChange>
        </w:rPr>
      </w:pPr>
      <w:ins w:id="3990" w:author="Vladymyr Kozyr" w:date="2021-03-15T21:57:00Z">
        <w:r w:rsidRPr="00CE178C">
          <w:rPr>
            <w:rPrChange w:id="3991" w:author="Vladymyr Kozyr" w:date="2021-07-31T19:40:00Z">
              <w:rPr/>
            </w:rPrChange>
          </w:rPr>
          <w:t xml:space="preserve">Data is separated yearly (one Microsoft Excel file for each year) and grouped inside by Canadian provinces for each fish type. In total this dataset consists of 56 files (28 for fish amount in tonnes and 28 for fish total value in </w:t>
        </w:r>
      </w:ins>
      <w:ins w:id="3992" w:author="Vladymyr Kozyr" w:date="2021-07-31T19:45:00Z">
        <w:r w:rsidR="00CE178C" w:rsidRPr="00CE178C">
          <w:rPr>
            <w:rPrChange w:id="3993" w:author="Vladymyr Kozyr" w:date="2021-07-31T19:40:00Z">
              <w:rPr/>
            </w:rPrChange>
          </w:rPr>
          <w:t>thousands</w:t>
        </w:r>
      </w:ins>
      <w:ins w:id="3994" w:author="Vladymyr Kozyr" w:date="2021-03-15T21:57:00Z">
        <w:r w:rsidRPr="00CE178C">
          <w:rPr>
            <w:rPrChange w:id="3995" w:author="Vladymyr Kozyr" w:date="2021-07-31T19:40:00Z">
              <w:rPr/>
            </w:rPrChange>
          </w:rPr>
          <w:t xml:space="preserve"> of Canadian dollars.</w:t>
        </w:r>
      </w:ins>
    </w:p>
    <w:p w14:paraId="1FDC6221" w14:textId="4BE6D129" w:rsidR="00C1576E" w:rsidRPr="00CE178C" w:rsidRDefault="00C1576E">
      <w:pPr>
        <w:pStyle w:val="1Para"/>
        <w:ind w:firstLine="0"/>
        <w:rPr>
          <w:ins w:id="3996" w:author="Vladymyr Kozyr" w:date="2021-03-15T21:57:00Z"/>
          <w:rPrChange w:id="3997" w:author="Vladymyr Kozyr" w:date="2021-07-31T19:40:00Z">
            <w:rPr>
              <w:ins w:id="3998" w:author="Vladymyr Kozyr" w:date="2021-03-15T21:57:00Z"/>
              <w:lang w:val="ru-RU"/>
            </w:rPr>
          </w:rPrChange>
        </w:rPr>
        <w:pPrChange w:id="3999" w:author="Vladymyr Kozyr" w:date="2021-03-28T12:45:00Z">
          <w:pPr>
            <w:spacing w:after="0"/>
            <w:ind w:firstLine="720"/>
          </w:pPr>
        </w:pPrChange>
      </w:pPr>
      <w:commentRangeStart w:id="4000"/>
      <w:ins w:id="4001" w:author="Vladymyr Kozyr" w:date="2021-03-15T21:57:00Z">
        <w:r w:rsidRPr="00CE178C">
          <w:rPr>
            <w:rPrChange w:id="4002" w:author="Vladymyr Kozyr" w:date="2021-07-31T19:40:00Z">
              <w:rPr/>
            </w:rPrChange>
          </w:rPr>
          <w:lastRenderedPageBreak/>
          <w:t>To present such kind of data, it should go through several processes which includes data extraction, cleaning/</w:t>
        </w:r>
      </w:ins>
      <w:ins w:id="4003" w:author="Vladymyr Kozyr" w:date="2021-07-31T19:45:00Z">
        <w:r w:rsidR="00CE178C" w:rsidRPr="00CE178C">
          <w:rPr>
            <w:rPrChange w:id="4004" w:author="Vladymyr Kozyr" w:date="2021-07-31T19:40:00Z">
              <w:rPr/>
            </w:rPrChange>
          </w:rPr>
          <w:t>filtering,</w:t>
        </w:r>
      </w:ins>
      <w:ins w:id="4005" w:author="Vladymyr Kozyr" w:date="2021-03-15T21:57:00Z">
        <w:r w:rsidRPr="00CE178C">
          <w:rPr>
            <w:rPrChange w:id="4006" w:author="Vladymyr Kozyr" w:date="2021-07-31T19:40:00Z">
              <w:rPr/>
            </w:rPrChange>
          </w:rPr>
          <w:t xml:space="preserve"> and massaging (converting into suitable format) which will be discussed in implementation part of the work (chapter 4).</w:t>
        </w:r>
        <w:commentRangeEnd w:id="4000"/>
        <w:r w:rsidRPr="00CE178C">
          <w:rPr>
            <w:rStyle w:val="CommentReference"/>
            <w:rPrChange w:id="4007" w:author="Vladymyr Kozyr" w:date="2021-07-31T19:40:00Z">
              <w:rPr>
                <w:rStyle w:val="CommentReference"/>
              </w:rPr>
            </w:rPrChange>
          </w:rPr>
          <w:commentReference w:id="4000"/>
        </w:r>
      </w:ins>
    </w:p>
    <w:p w14:paraId="6A55C1D7" w14:textId="26DE9650" w:rsidR="004D67AC" w:rsidRPr="00CE178C" w:rsidDel="005256FE" w:rsidRDefault="004D67AC" w:rsidP="004D67AC">
      <w:pPr>
        <w:spacing w:after="0"/>
        <w:ind w:firstLine="720"/>
        <w:rPr>
          <w:ins w:id="4008" w:author="Vladymyr Kozyr [2]" w:date="2021-01-10T22:07:00Z"/>
          <w:del w:id="4009" w:author="Vladymyr Kozyr" w:date="2021-03-13T12:06:00Z"/>
          <w:lang w:val="en-CA"/>
          <w:rPrChange w:id="4010" w:author="Vladymyr Kozyr" w:date="2021-07-31T19:40:00Z">
            <w:rPr>
              <w:ins w:id="4011" w:author="Vladymyr Kozyr [2]" w:date="2021-01-10T22:07:00Z"/>
              <w:del w:id="4012" w:author="Vladymyr Kozyr" w:date="2021-03-13T12:06:00Z"/>
            </w:rPr>
          </w:rPrChange>
        </w:rPr>
      </w:pPr>
      <w:ins w:id="4013" w:author="Vladymyr Kozyr [2]" w:date="2021-01-10T22:03:00Z">
        <w:del w:id="4014" w:author="Vladymyr Kozyr" w:date="2021-03-13T12:06:00Z">
          <w:r w:rsidRPr="00CE178C" w:rsidDel="005256FE">
            <w:rPr>
              <w:lang w:val="en-CA"/>
              <w:rPrChange w:id="4015" w:author="Vladymyr Kozyr" w:date="2021-07-31T19:40:00Z">
                <w:rPr>
                  <w:lang w:val="ru-RU"/>
                </w:rPr>
              </w:rPrChange>
            </w:rPr>
            <w:delText>- Some captions are missing on the charts, which also complicates the perception of the displayed information.</w:delText>
          </w:r>
        </w:del>
      </w:ins>
    </w:p>
    <w:p w14:paraId="65FA6D45" w14:textId="6AF021E0" w:rsidR="004D67AC" w:rsidRPr="00CE178C" w:rsidDel="005256FE" w:rsidRDefault="004D67AC" w:rsidP="004D67AC">
      <w:pPr>
        <w:spacing w:after="0"/>
        <w:ind w:firstLine="720"/>
        <w:rPr>
          <w:ins w:id="4016" w:author="Vladymyr Kozyr [2]" w:date="2021-01-10T22:07:00Z"/>
          <w:del w:id="4017" w:author="Vladymyr Kozyr" w:date="2021-03-13T12:06:00Z"/>
          <w:lang w:val="en-CA"/>
          <w:rPrChange w:id="4018" w:author="Vladymyr Kozyr" w:date="2021-07-31T19:40:00Z">
            <w:rPr>
              <w:ins w:id="4019" w:author="Vladymyr Kozyr [2]" w:date="2021-01-10T22:07:00Z"/>
              <w:del w:id="4020" w:author="Vladymyr Kozyr" w:date="2021-03-13T12:06:00Z"/>
            </w:rPr>
          </w:rPrChange>
        </w:rPr>
      </w:pPr>
      <w:ins w:id="4021" w:author="Vladymyr Kozyr [2]" w:date="2021-01-10T22:07:00Z">
        <w:del w:id="4022" w:author="Vladymyr Kozyr" w:date="2021-03-13T12:06:00Z">
          <w:r w:rsidRPr="00CE178C" w:rsidDel="005256FE">
            <w:rPr>
              <w:lang w:val="en-CA"/>
              <w:rPrChange w:id="4023" w:author="Vladymyr Kozyr" w:date="2021-07-31T19:40:00Z">
                <w:rPr/>
              </w:rPrChange>
            </w:rPr>
            <w:delText>- All visualizations are presented as static images, to use interactions involved.</w:delText>
          </w:r>
        </w:del>
      </w:ins>
      <w:commentRangeEnd w:id="3813"/>
      <w:del w:id="4024" w:author="Vladymyr Kozyr" w:date="2021-03-13T12:06:00Z">
        <w:r w:rsidR="0018565E" w:rsidRPr="00CE178C" w:rsidDel="005256FE">
          <w:rPr>
            <w:rStyle w:val="CommentReference"/>
            <w:lang w:val="en-CA"/>
            <w:rPrChange w:id="4025" w:author="Vladymyr Kozyr" w:date="2021-07-31T19:40:00Z">
              <w:rPr>
                <w:rStyle w:val="CommentReference"/>
              </w:rPr>
            </w:rPrChange>
          </w:rPr>
          <w:commentReference w:id="3813"/>
        </w:r>
      </w:del>
    </w:p>
    <w:p w14:paraId="7EA52238" w14:textId="7351C99F" w:rsidR="004D67AC" w:rsidRPr="00CE178C" w:rsidDel="00BE0E55" w:rsidRDefault="00BE0E55">
      <w:pPr>
        <w:pStyle w:val="Heading2NoNumber"/>
        <w:rPr>
          <w:ins w:id="4026" w:author="Vladymyr Kozyr [2]" w:date="2021-01-10T22:07:00Z"/>
          <w:del w:id="4027" w:author="Vladymyr Kozyr" w:date="2021-02-07T21:09:00Z"/>
          <w:rPrChange w:id="4028" w:author="Vladymyr Kozyr" w:date="2021-07-31T19:40:00Z">
            <w:rPr>
              <w:ins w:id="4029" w:author="Vladymyr Kozyr [2]" w:date="2021-01-10T22:07:00Z"/>
              <w:del w:id="4030" w:author="Vladymyr Kozyr" w:date="2021-02-07T21:09:00Z"/>
            </w:rPr>
          </w:rPrChange>
        </w:rPr>
        <w:pPrChange w:id="4031" w:author="Vladymyr Kozyr" w:date="2021-02-07T21:08:00Z">
          <w:pPr>
            <w:spacing w:after="0"/>
            <w:ind w:firstLine="720"/>
          </w:pPr>
        </w:pPrChange>
      </w:pPr>
      <w:bookmarkStart w:id="4032" w:name="_Toc67830750"/>
      <w:ins w:id="4033" w:author="Vladymyr Kozyr" w:date="2021-02-07T21:08:00Z">
        <w:r w:rsidRPr="00CE178C">
          <w:rPr>
            <w:rPrChange w:id="4034" w:author="Vladymyr Kozyr" w:date="2021-07-31T19:40:00Z">
              <w:rPr/>
            </w:rPrChange>
          </w:rPr>
          <w:t>3.</w:t>
        </w:r>
      </w:ins>
      <w:ins w:id="4035" w:author="Vladymyr Kozyr" w:date="2021-03-15T21:57:00Z">
        <w:r w:rsidR="00C1576E" w:rsidRPr="00CE178C">
          <w:rPr>
            <w:rPrChange w:id="4036" w:author="Vladymyr Kozyr" w:date="2021-07-31T19:40:00Z">
              <w:rPr/>
            </w:rPrChange>
          </w:rPr>
          <w:t>3</w:t>
        </w:r>
      </w:ins>
      <w:ins w:id="4037" w:author="Vladymyr Kozyr" w:date="2021-02-07T21:09:00Z">
        <w:r w:rsidRPr="00CE178C">
          <w:rPr>
            <w:rPrChange w:id="4038" w:author="Vladymyr Kozyr" w:date="2021-07-31T19:40:00Z">
              <w:rPr/>
            </w:rPrChange>
          </w:rPr>
          <w:t>.</w:t>
        </w:r>
      </w:ins>
      <w:ins w:id="4039" w:author="Vladymyr Kozyr" w:date="2021-02-15T14:26:00Z">
        <w:r w:rsidR="00252C5C" w:rsidRPr="00CE178C">
          <w:rPr>
            <w:rPrChange w:id="4040" w:author="Vladymyr Kozyr" w:date="2021-07-31T19:40:00Z">
              <w:rPr/>
            </w:rPrChange>
          </w:rPr>
          <w:tab/>
        </w:r>
      </w:ins>
      <w:ins w:id="4041" w:author="Vladymyr Kozyr" w:date="2021-02-07T21:09:00Z">
        <w:r w:rsidRPr="00CE178C">
          <w:rPr>
            <w:rPrChange w:id="4042" w:author="Vladymyr Kozyr" w:date="2021-07-31T19:40:00Z">
              <w:rPr/>
            </w:rPrChange>
          </w:rPr>
          <w:t>Fishery Domain Problems</w:t>
        </w:r>
      </w:ins>
      <w:bookmarkEnd w:id="4032"/>
    </w:p>
    <w:p w14:paraId="5330D8AE" w14:textId="74B3B1F5" w:rsidR="004D67AC" w:rsidRPr="00CE178C" w:rsidDel="00BE0E55" w:rsidRDefault="004D67AC">
      <w:pPr>
        <w:spacing w:after="0"/>
        <w:rPr>
          <w:del w:id="4043" w:author="Vladymyr Kozyr" w:date="2021-02-07T21:09:00Z"/>
          <w:rFonts w:eastAsia="Times New Roman" w:cs="Arial"/>
          <w:b/>
          <w:bCs/>
          <w:color w:val="000000"/>
          <w:lang w:val="en-CA"/>
          <w:rPrChange w:id="4044" w:author="Vladymyr Kozyr" w:date="2021-07-31T19:40:00Z">
            <w:rPr>
              <w:del w:id="4045" w:author="Vladymyr Kozyr" w:date="2021-02-07T21:09:00Z"/>
              <w:rFonts w:eastAsia="Times New Roman" w:cs="Arial"/>
              <w:color w:val="000000"/>
              <w:lang w:val="ru-RU"/>
            </w:rPr>
          </w:rPrChange>
        </w:rPr>
        <w:pPrChange w:id="4046" w:author="Vladymyr Kozyr" w:date="2021-02-07T21:09:00Z">
          <w:pPr>
            <w:spacing w:after="0"/>
            <w:ind w:firstLine="720"/>
          </w:pPr>
        </w:pPrChange>
      </w:pPr>
      <w:ins w:id="4047" w:author="Vladymyr Kozyr [2]" w:date="2021-01-10T22:07:00Z">
        <w:del w:id="4048" w:author="Vladymyr Kozyr" w:date="2021-02-07T21:09:00Z">
          <w:r w:rsidRPr="00CE178C" w:rsidDel="00BE0E55">
            <w:rPr>
              <w:b/>
              <w:bCs/>
              <w:lang w:val="en-CA"/>
              <w:rPrChange w:id="4049" w:author="Vladymyr Kozyr" w:date="2021-07-31T19:40:00Z">
                <w:rPr>
                  <w:b/>
                  <w:bCs/>
                </w:rPr>
              </w:rPrChange>
            </w:rPr>
            <w:delText>Maybe mo</w:delText>
          </w:r>
        </w:del>
      </w:ins>
      <w:ins w:id="4050" w:author="Vladymyr Kozyr [2]" w:date="2021-01-10T22:08:00Z">
        <w:del w:id="4051" w:author="Vladymyr Kozyr" w:date="2021-02-07T21:09:00Z">
          <w:r w:rsidRPr="00CE178C" w:rsidDel="00BE0E55">
            <w:rPr>
              <w:b/>
              <w:bCs/>
              <w:lang w:val="en-CA"/>
              <w:rPrChange w:id="4052" w:author="Vladymyr Kozyr" w:date="2021-07-31T19:40:00Z">
                <w:rPr>
                  <w:b/>
                  <w:bCs/>
                </w:rPr>
              </w:rPrChange>
            </w:rPr>
            <w:delText>ve the following text into chapter 3.5 as conclusion paragraph of section 3?</w:delText>
          </w:r>
        </w:del>
      </w:ins>
    </w:p>
    <w:p w14:paraId="11D9A4EA" w14:textId="1270A11B" w:rsidR="00275DA3" w:rsidRPr="00CE178C" w:rsidRDefault="00275DA3">
      <w:pPr>
        <w:pStyle w:val="Heading2NoNumber"/>
        <w:rPr>
          <w:rPrChange w:id="4053" w:author="Vladymyr Kozyr" w:date="2021-07-31T19:40:00Z">
            <w:rPr>
              <w:rFonts w:eastAsia="Times New Roman" w:cs="Arial"/>
              <w:color w:val="000000"/>
              <w:lang w:val="ru-RU"/>
            </w:rPr>
          </w:rPrChange>
        </w:rPr>
        <w:pPrChange w:id="4054" w:author="Vladymyr Kozyr" w:date="2021-02-07T21:09:00Z">
          <w:pPr>
            <w:spacing w:after="0"/>
            <w:ind w:firstLine="720"/>
            <w:jc w:val="center"/>
          </w:pPr>
        </w:pPrChange>
      </w:pPr>
    </w:p>
    <w:p w14:paraId="05E13BB0" w14:textId="2EEF69CB" w:rsidR="00781FF1" w:rsidRPr="00CE178C" w:rsidDel="00C33D99" w:rsidRDefault="00781FF1">
      <w:pPr>
        <w:spacing w:after="0"/>
        <w:rPr>
          <w:del w:id="4055" w:author="Vladymyr Kozyr" w:date="2021-03-28T12:55:00Z"/>
          <w:rFonts w:eastAsia="Times New Roman" w:cs="Arial"/>
          <w:color w:val="000000"/>
          <w:lang w:val="en-CA"/>
          <w:rPrChange w:id="4056" w:author="Vladymyr Kozyr" w:date="2021-07-31T19:40:00Z">
            <w:rPr>
              <w:del w:id="4057" w:author="Vladymyr Kozyr" w:date="2021-03-28T12:55:00Z"/>
              <w:rFonts w:eastAsia="Times New Roman" w:cs="Arial"/>
              <w:color w:val="000000"/>
            </w:rPr>
          </w:rPrChange>
        </w:rPr>
      </w:pPr>
      <w:r w:rsidRPr="00CE178C">
        <w:rPr>
          <w:rFonts w:eastAsia="Times New Roman" w:cs="Arial"/>
          <w:color w:val="000000"/>
          <w:lang w:val="en-CA"/>
          <w:rPrChange w:id="4058" w:author="Vladymyr Kozyr" w:date="2021-07-31T19:40:00Z">
            <w:rPr>
              <w:rFonts w:eastAsia="Times New Roman" w:cs="Arial"/>
              <w:color w:val="000000"/>
            </w:rPr>
          </w:rPrChange>
        </w:rPr>
        <w:t xml:space="preserve">It’s also worth </w:t>
      </w:r>
      <w:commentRangeStart w:id="4059"/>
      <w:r w:rsidRPr="00CE178C">
        <w:rPr>
          <w:rFonts w:eastAsia="Times New Roman" w:cs="Arial"/>
          <w:color w:val="000000"/>
          <w:lang w:val="en-CA"/>
          <w:rPrChange w:id="4060" w:author="Vladymyr Kozyr" w:date="2021-07-31T19:40:00Z">
            <w:rPr>
              <w:rFonts w:eastAsia="Times New Roman" w:cs="Arial"/>
              <w:color w:val="000000"/>
            </w:rPr>
          </w:rPrChange>
        </w:rPr>
        <w:t xml:space="preserve">mentioning problems on which marine scientist are eager to work </w:t>
      </w:r>
      <w:commentRangeEnd w:id="4059"/>
      <w:r w:rsidR="00E07A77" w:rsidRPr="00CE178C">
        <w:rPr>
          <w:rStyle w:val="CommentReference"/>
          <w:lang w:val="en-CA"/>
          <w:rPrChange w:id="4061" w:author="Vladymyr Kozyr" w:date="2021-07-31T19:40:00Z">
            <w:rPr>
              <w:rStyle w:val="CommentReference"/>
            </w:rPr>
          </w:rPrChange>
        </w:rPr>
        <w:commentReference w:id="4059"/>
      </w:r>
      <w:r w:rsidRPr="00CE178C">
        <w:rPr>
          <w:rFonts w:eastAsia="Times New Roman" w:cs="Arial"/>
          <w:color w:val="000000"/>
          <w:lang w:val="en-CA"/>
          <w:rPrChange w:id="4062" w:author="Vladymyr Kozyr" w:date="2021-07-31T19:40:00Z">
            <w:rPr>
              <w:rFonts w:eastAsia="Times New Roman" w:cs="Arial"/>
              <w:color w:val="000000"/>
            </w:rPr>
          </w:rPrChange>
        </w:rPr>
        <w:t>on</w:t>
      </w:r>
      <w:ins w:id="4063" w:author="Vladymyr Kozyr" w:date="2021-04-18T12:00:00Z">
        <w:r w:rsidR="00F06F34" w:rsidRPr="00CE178C">
          <w:rPr>
            <w:rFonts w:eastAsia="Times New Roman" w:cs="Arial"/>
            <w:color w:val="000000"/>
            <w:lang w:val="en-CA"/>
            <w:rPrChange w:id="4064" w:author="Vladymyr Kozyr" w:date="2021-07-31T19:40:00Z">
              <w:rPr>
                <w:rFonts w:eastAsia="Times New Roman" w:cs="Arial"/>
                <w:color w:val="000000"/>
              </w:rPr>
            </w:rPrChange>
          </w:rPr>
          <w:t xml:space="preserve"> </w:t>
        </w:r>
      </w:ins>
      <w:ins w:id="4065" w:author="Vladymyr Kozyr" w:date="2021-07-31T19:45:00Z">
        <w:r w:rsidR="00CE178C" w:rsidRPr="00CE178C">
          <w:rPr>
            <w:rFonts w:eastAsia="Times New Roman" w:cs="Arial"/>
            <w:color w:val="000000"/>
            <w:lang w:val="en-CA"/>
            <w:rPrChange w:id="4066" w:author="Vladymyr Kozyr" w:date="2021-07-31T19:40:00Z">
              <w:rPr>
                <w:rFonts w:eastAsia="Times New Roman" w:cs="Arial"/>
                <w:color w:val="000000"/>
                <w:lang w:val="en-CA"/>
              </w:rPr>
            </w:rPrChange>
          </w:rPr>
          <w:t>according</w:t>
        </w:r>
      </w:ins>
      <w:ins w:id="4067" w:author="Vladymyr Kozyr" w:date="2021-04-18T12:00:00Z">
        <w:r w:rsidR="00F06F34" w:rsidRPr="00CE178C">
          <w:rPr>
            <w:rFonts w:eastAsia="Times New Roman" w:cs="Arial"/>
            <w:color w:val="000000"/>
            <w:lang w:val="en-CA"/>
            <w:rPrChange w:id="4068" w:author="Vladymyr Kozyr" w:date="2021-07-31T19:40:00Z">
              <w:rPr>
                <w:rFonts w:eastAsia="Times New Roman" w:cs="Arial"/>
                <w:color w:val="000000"/>
              </w:rPr>
            </w:rPrChange>
          </w:rPr>
          <w:t xml:space="preserve"> to papers and </w:t>
        </w:r>
      </w:ins>
      <w:ins w:id="4069" w:author="Vladymyr Kozyr" w:date="2021-07-31T19:45:00Z">
        <w:r w:rsidR="00CE178C" w:rsidRPr="00CE178C">
          <w:rPr>
            <w:rFonts w:eastAsia="Times New Roman" w:cs="Arial"/>
            <w:color w:val="000000"/>
            <w:lang w:val="en-CA"/>
            <w:rPrChange w:id="4070" w:author="Vladymyr Kozyr" w:date="2021-07-31T19:40:00Z">
              <w:rPr>
                <w:rFonts w:eastAsia="Times New Roman" w:cs="Arial"/>
                <w:color w:val="000000"/>
                <w:lang w:val="en-CA"/>
              </w:rPr>
            </w:rPrChange>
          </w:rPr>
          <w:t>research</w:t>
        </w:r>
      </w:ins>
      <w:r w:rsidRPr="00CE178C">
        <w:rPr>
          <w:rFonts w:eastAsia="Times New Roman" w:cs="Arial"/>
          <w:color w:val="000000"/>
          <w:lang w:val="en-CA"/>
          <w:rPrChange w:id="4071" w:author="Vladymyr Kozyr" w:date="2021-07-31T19:40:00Z">
            <w:rPr>
              <w:rFonts w:eastAsia="Times New Roman" w:cs="Arial"/>
              <w:color w:val="000000"/>
            </w:rPr>
          </w:rPrChange>
        </w:rPr>
        <w:t>.</w:t>
      </w:r>
      <w:ins w:id="4072" w:author="Vladymyr Kozyr" w:date="2021-03-28T12:55:00Z">
        <w:r w:rsidR="00C33D99" w:rsidRPr="00CE178C" w:rsidDel="00C33D99">
          <w:rPr>
            <w:rFonts w:eastAsia="Times New Roman" w:cs="Arial"/>
            <w:color w:val="000000"/>
            <w:lang w:val="en-CA"/>
            <w:rPrChange w:id="4073" w:author="Vladymyr Kozyr" w:date="2021-07-31T19:40:00Z">
              <w:rPr>
                <w:rFonts w:eastAsia="Times New Roman" w:cs="Arial"/>
                <w:color w:val="000000"/>
              </w:rPr>
            </w:rPrChange>
          </w:rPr>
          <w:t xml:space="preserve"> </w:t>
        </w:r>
      </w:ins>
    </w:p>
    <w:p w14:paraId="567CD04C" w14:textId="4D8EAC44" w:rsidR="00507C0A" w:rsidRPr="00CE178C" w:rsidRDefault="00507C0A">
      <w:pPr>
        <w:spacing w:after="0"/>
        <w:rPr>
          <w:lang w:val="en-CA"/>
          <w:rPrChange w:id="4074" w:author="Vladymyr Kozyr" w:date="2021-07-31T19:40:00Z">
            <w:rPr/>
          </w:rPrChange>
        </w:rPr>
        <w:pPrChange w:id="4075" w:author="Vladymyr Kozyr" w:date="2021-03-28T12:55:00Z">
          <w:pPr>
            <w:pStyle w:val="1Para"/>
          </w:pPr>
        </w:pPrChange>
      </w:pPr>
      <w:commentRangeStart w:id="4076"/>
      <w:del w:id="4077" w:author="Vladymyr Kozyr" w:date="2021-03-28T12:55:00Z">
        <w:r w:rsidRPr="00CE178C" w:rsidDel="00C33D99">
          <w:rPr>
            <w:lang w:val="en-CA"/>
            <w:rPrChange w:id="4078" w:author="Vladymyr Kozyr" w:date="2021-07-31T19:40:00Z">
              <w:rPr/>
            </w:rPrChange>
          </w:rPr>
          <w:delText>Ecological:</w:delText>
        </w:r>
        <w:commentRangeEnd w:id="4076"/>
        <w:r w:rsidRPr="00CE178C" w:rsidDel="00C33D99">
          <w:rPr>
            <w:rStyle w:val="CommentReference"/>
            <w:lang w:val="en-CA"/>
            <w:rPrChange w:id="4079" w:author="Vladymyr Kozyr" w:date="2021-07-31T19:40:00Z">
              <w:rPr>
                <w:rStyle w:val="CommentReference"/>
              </w:rPr>
            </w:rPrChange>
          </w:rPr>
          <w:commentReference w:id="4076"/>
        </w:r>
      </w:del>
    </w:p>
    <w:p w14:paraId="60D896FA" w14:textId="77777777" w:rsidR="00704947" w:rsidRPr="00CE178C" w:rsidRDefault="00704947" w:rsidP="00704947">
      <w:pPr>
        <w:pStyle w:val="1Para"/>
        <w:rPr>
          <w:ins w:id="4080" w:author="Vladymyr Kozyr" w:date="2021-03-13T14:12:00Z"/>
          <w:rPrChange w:id="4081" w:author="Vladymyr Kozyr" w:date="2021-07-31T19:40:00Z">
            <w:rPr>
              <w:ins w:id="4082" w:author="Vladymyr Kozyr" w:date="2021-03-13T14:12:00Z"/>
              <w:lang w:val="en-US"/>
            </w:rPr>
          </w:rPrChange>
        </w:rPr>
      </w:pPr>
      <w:ins w:id="4083" w:author="Vladymyr Kozyr" w:date="2021-03-13T14:12:00Z">
        <w:r w:rsidRPr="00CE178C">
          <w:rPr>
            <w:rPrChange w:id="4084" w:author="Vladymyr Kozyr" w:date="2021-07-31T19:40:00Z">
              <w:rPr>
                <w:lang w:val="en-US"/>
              </w:rPr>
            </w:rPrChange>
          </w:rPr>
          <w:t>1) determination of the optimal amount of catch for each type of fish to reduce environmental damage in a specific region. The visualization of the problem analysis can be presented in the form of a bar chart growth/decrease in the catch of a specific type of fish for a particular period in different regions.</w:t>
        </w:r>
      </w:ins>
    </w:p>
    <w:p w14:paraId="7024EC8E" w14:textId="77777777" w:rsidR="00704947" w:rsidRPr="00CE178C" w:rsidRDefault="00704947" w:rsidP="00704947">
      <w:pPr>
        <w:pStyle w:val="1Para"/>
        <w:rPr>
          <w:ins w:id="4085" w:author="Vladymyr Kozyr" w:date="2021-03-13T14:12:00Z"/>
          <w:rPrChange w:id="4086" w:author="Vladymyr Kozyr" w:date="2021-07-31T19:40:00Z">
            <w:rPr>
              <w:ins w:id="4087" w:author="Vladymyr Kozyr" w:date="2021-03-13T14:12:00Z"/>
              <w:lang w:val="en-US"/>
            </w:rPr>
          </w:rPrChange>
        </w:rPr>
      </w:pPr>
      <w:ins w:id="4088" w:author="Vladymyr Kozyr" w:date="2021-03-13T14:12:00Z">
        <w:r w:rsidRPr="00CE178C">
          <w:rPr>
            <w:rPrChange w:id="4089" w:author="Vladymyr Kozyr" w:date="2021-07-31T19:40:00Z">
              <w:rPr>
                <w:lang w:val="en-US"/>
              </w:rPr>
            </w:rPrChange>
          </w:rPr>
          <w:t>2) understanding how the catch affects the ecosystem and other species.  The visualization of the problem can be presented in the form of graphs of two colours.  One of them shows the increase/decrease in the catch, and the graph of the other colour shows the diversity of the ecosystem in the number of species</w:t>
        </w:r>
      </w:ins>
    </w:p>
    <w:p w14:paraId="5393E777" w14:textId="77777777" w:rsidR="00704947" w:rsidRPr="00CE178C" w:rsidRDefault="00704947" w:rsidP="00704947">
      <w:pPr>
        <w:pStyle w:val="1Para"/>
        <w:rPr>
          <w:ins w:id="4090" w:author="Vladymyr Kozyr" w:date="2021-03-13T14:12:00Z"/>
          <w:rPrChange w:id="4091" w:author="Vladymyr Kozyr" w:date="2021-07-31T19:40:00Z">
            <w:rPr>
              <w:ins w:id="4092" w:author="Vladymyr Kozyr" w:date="2021-03-13T14:12:00Z"/>
              <w:lang w:val="en-US"/>
            </w:rPr>
          </w:rPrChange>
        </w:rPr>
      </w:pPr>
      <w:ins w:id="4093" w:author="Vladymyr Kozyr" w:date="2021-03-13T14:12:00Z">
        <w:r w:rsidRPr="00CE178C">
          <w:rPr>
            <w:rPrChange w:id="4094" w:author="Vladymyr Kozyr" w:date="2021-07-31T19:40:00Z">
              <w:rPr>
                <w:lang w:val="en-US"/>
              </w:rPr>
            </w:rPrChange>
          </w:rPr>
          <w:t>3) find out what species of fish and other animals are on the verge of extinction. Visualization can be depicted using pie charts showing endangered species by year.</w:t>
        </w:r>
      </w:ins>
    </w:p>
    <w:p w14:paraId="6C239F03" w14:textId="77777777" w:rsidR="00704947" w:rsidRPr="00CE178C" w:rsidRDefault="00704947" w:rsidP="00704947">
      <w:pPr>
        <w:pStyle w:val="1Para"/>
        <w:rPr>
          <w:ins w:id="4095" w:author="Vladymyr Kozyr" w:date="2021-03-13T14:12:00Z"/>
          <w:rPrChange w:id="4096" w:author="Vladymyr Kozyr" w:date="2021-07-31T19:40:00Z">
            <w:rPr>
              <w:ins w:id="4097" w:author="Vladymyr Kozyr" w:date="2021-03-13T14:12:00Z"/>
              <w:lang w:val="en-US"/>
            </w:rPr>
          </w:rPrChange>
        </w:rPr>
      </w:pPr>
      <w:ins w:id="4098" w:author="Vladymyr Kozyr" w:date="2021-03-13T14:12:00Z">
        <w:r w:rsidRPr="00CE178C">
          <w:rPr>
            <w:rPrChange w:id="4099" w:author="Vladymyr Kozyr" w:date="2021-07-31T19:40:00Z">
              <w:rPr>
                <w:lang w:val="en-US"/>
              </w:rPr>
            </w:rPrChange>
          </w:rPr>
          <w:t>4) identifying the regions that need attention in the first place and introducing measures to restore or prevent species' extinction or changes in the ecosystem. The problem can be visualized in a geo map, where endangered species in a specific region are shown in different colours.</w:t>
        </w:r>
      </w:ins>
    </w:p>
    <w:p w14:paraId="2D982DAD" w14:textId="77777777" w:rsidR="00704947" w:rsidRPr="00CE178C" w:rsidRDefault="00704947" w:rsidP="00704947">
      <w:pPr>
        <w:pStyle w:val="1Para"/>
        <w:rPr>
          <w:ins w:id="4100" w:author="Vladymyr Kozyr" w:date="2021-03-13T14:12:00Z"/>
          <w:rPrChange w:id="4101" w:author="Vladymyr Kozyr" w:date="2021-07-31T19:40:00Z">
            <w:rPr>
              <w:ins w:id="4102" w:author="Vladymyr Kozyr" w:date="2021-03-13T14:12:00Z"/>
              <w:lang w:val="en-US"/>
            </w:rPr>
          </w:rPrChange>
        </w:rPr>
      </w:pPr>
      <w:ins w:id="4103" w:author="Vladymyr Kozyr" w:date="2021-03-13T14:12:00Z">
        <w:r w:rsidRPr="00CE178C">
          <w:rPr>
            <w:rPrChange w:id="4104" w:author="Vladymyr Kozyr" w:date="2021-07-31T19:40:00Z">
              <w:rPr>
                <w:lang w:val="en-US"/>
              </w:rPr>
            </w:rPrChange>
          </w:rPr>
          <w:t>5) predicting which species may also be subject to negative or positive effects (trends). A line chart would be appropriate here, defining the trend in the development of species over some time.</w:t>
        </w:r>
      </w:ins>
    </w:p>
    <w:p w14:paraId="421D1BCA" w14:textId="77777777" w:rsidR="00704947" w:rsidRPr="00CE178C" w:rsidRDefault="00704947" w:rsidP="00704947">
      <w:pPr>
        <w:pStyle w:val="1Para"/>
        <w:rPr>
          <w:ins w:id="4105" w:author="Vladymyr Kozyr" w:date="2021-03-13T14:12:00Z"/>
          <w:rPrChange w:id="4106" w:author="Vladymyr Kozyr" w:date="2021-07-31T19:40:00Z">
            <w:rPr>
              <w:ins w:id="4107" w:author="Vladymyr Kozyr" w:date="2021-03-13T14:12:00Z"/>
              <w:lang w:val="en-US"/>
            </w:rPr>
          </w:rPrChange>
        </w:rPr>
      </w:pPr>
      <w:ins w:id="4108" w:author="Vladymyr Kozyr" w:date="2021-03-13T14:12:00Z">
        <w:r w:rsidRPr="00CE178C">
          <w:rPr>
            <w:rPrChange w:id="4109" w:author="Vladymyr Kozyr" w:date="2021-07-31T19:40:00Z">
              <w:rPr>
                <w:lang w:val="en-US"/>
              </w:rPr>
            </w:rPrChange>
          </w:rPr>
          <w:t>6) the establishment of quotas (the proper amount of unloading of fish) which will minimize the negative impact on the environment. The visualization could be a bar graph showing the dependence between the allowable catch and the accepted catch quotas.</w:t>
        </w:r>
      </w:ins>
    </w:p>
    <w:p w14:paraId="71BFFB55" w14:textId="76F0336F" w:rsidR="00704947" w:rsidRPr="00CE178C" w:rsidRDefault="00704947" w:rsidP="00704947">
      <w:pPr>
        <w:pStyle w:val="1Para"/>
        <w:rPr>
          <w:ins w:id="4110" w:author="Vladymyr Kozyr" w:date="2021-03-13T14:12:00Z"/>
          <w:rPrChange w:id="4111" w:author="Vladymyr Kozyr" w:date="2021-07-31T19:40:00Z">
            <w:rPr>
              <w:ins w:id="4112" w:author="Vladymyr Kozyr" w:date="2021-03-13T14:12:00Z"/>
              <w:lang w:val="en-US"/>
            </w:rPr>
          </w:rPrChange>
        </w:rPr>
      </w:pPr>
      <w:ins w:id="4113" w:author="Vladymyr Kozyr" w:date="2021-03-13T14:12:00Z">
        <w:r w:rsidRPr="00CE178C">
          <w:rPr>
            <w:rPrChange w:id="4114" w:author="Vladymyr Kozyr" w:date="2021-07-31T19:40:00Z">
              <w:rPr>
                <w:lang w:val="en-US"/>
              </w:rPr>
            </w:rPrChange>
          </w:rPr>
          <w:t xml:space="preserve">7) determining the recovery rate of the ecosystem after taking appropriate measures can be displayed using </w:t>
        </w:r>
      </w:ins>
      <w:ins w:id="4115" w:author="Vladymyr Kozyr" w:date="2021-07-31T19:45:00Z">
        <w:r w:rsidR="00CE178C" w:rsidRPr="00CE178C">
          <w:rPr>
            <w:rPrChange w:id="4116" w:author="Vladymyr Kozyr" w:date="2021-07-31T19:40:00Z">
              <w:rPr/>
            </w:rPrChange>
          </w:rPr>
          <w:t>two-line</w:t>
        </w:r>
      </w:ins>
      <w:ins w:id="4117" w:author="Vladymyr Kozyr" w:date="2021-03-13T14:12:00Z">
        <w:r w:rsidRPr="00CE178C">
          <w:rPr>
            <w:rPrChange w:id="4118" w:author="Vladymyr Kozyr" w:date="2021-07-31T19:40:00Z">
              <w:rPr>
                <w:lang w:val="en-US"/>
              </w:rPr>
            </w:rPrChange>
          </w:rPr>
          <w:t xml:space="preserve"> graphs of different colours.</w:t>
        </w:r>
      </w:ins>
    </w:p>
    <w:p w14:paraId="6D19DBBF" w14:textId="2765C459" w:rsidR="00704947" w:rsidRPr="00CE178C" w:rsidRDefault="00704947" w:rsidP="00704947">
      <w:pPr>
        <w:pStyle w:val="1Para"/>
        <w:rPr>
          <w:ins w:id="4119" w:author="Vladymyr Kozyr" w:date="2021-03-13T14:12:00Z"/>
          <w:rPrChange w:id="4120" w:author="Vladymyr Kozyr" w:date="2021-07-31T19:40:00Z">
            <w:rPr>
              <w:ins w:id="4121" w:author="Vladymyr Kozyr" w:date="2021-03-13T14:12:00Z"/>
              <w:lang w:val="en-US"/>
            </w:rPr>
          </w:rPrChange>
        </w:rPr>
      </w:pPr>
      <w:ins w:id="4122" w:author="Vladymyr Kozyr" w:date="2021-03-13T14:12:00Z">
        <w:r w:rsidRPr="00CE178C">
          <w:rPr>
            <w:rPrChange w:id="4123" w:author="Vladymyr Kozyr" w:date="2021-07-31T19:40:00Z">
              <w:rPr>
                <w:lang w:val="en-US"/>
              </w:rPr>
            </w:rPrChange>
          </w:rPr>
          <w:lastRenderedPageBreak/>
          <w:t xml:space="preserve">8) analysis of the safety of methods for catching a particular type of fish in each region. A comparative bar chart can be used to visualize the relationship between safe fishing practices and the fish population </w:t>
        </w:r>
      </w:ins>
      <w:ins w:id="4124" w:author="Vladymyr Kozyr" w:date="2021-07-31T19:45:00Z">
        <w:r w:rsidR="00CE178C" w:rsidRPr="00CE178C">
          <w:rPr>
            <w:rPrChange w:id="4125" w:author="Vladymyr Kozyr" w:date="2021-07-31T19:40:00Z">
              <w:rPr/>
            </w:rPrChange>
          </w:rPr>
          <w:t>in each</w:t>
        </w:r>
      </w:ins>
      <w:ins w:id="4126" w:author="Vladymyr Kozyr" w:date="2021-03-13T14:12:00Z">
        <w:r w:rsidRPr="00CE178C">
          <w:rPr>
            <w:rPrChange w:id="4127" w:author="Vladymyr Kozyr" w:date="2021-07-31T19:40:00Z">
              <w:rPr>
                <w:lang w:val="en-US"/>
              </w:rPr>
            </w:rPrChange>
          </w:rPr>
          <w:t xml:space="preserve"> area.</w:t>
        </w:r>
      </w:ins>
    </w:p>
    <w:p w14:paraId="0D4FDBD7" w14:textId="2925C5BC" w:rsidR="00507C0A" w:rsidRPr="00CE178C" w:rsidDel="00704947" w:rsidRDefault="00704947">
      <w:pPr>
        <w:pStyle w:val="1Para"/>
        <w:ind w:firstLine="0"/>
        <w:rPr>
          <w:del w:id="4128" w:author="Vladymyr Kozyr" w:date="2021-03-13T14:12:00Z"/>
          <w:rPrChange w:id="4129" w:author="Vladymyr Kozyr" w:date="2021-07-31T19:40:00Z">
            <w:rPr>
              <w:del w:id="4130" w:author="Vladymyr Kozyr" w:date="2021-03-13T14:12:00Z"/>
              <w:lang w:val="en-US"/>
            </w:rPr>
          </w:rPrChange>
        </w:rPr>
        <w:pPrChange w:id="4131" w:author="Vladymyr Kozyr" w:date="2021-03-28T12:51:00Z">
          <w:pPr>
            <w:pStyle w:val="1Para"/>
          </w:pPr>
        </w:pPrChange>
      </w:pPr>
      <w:ins w:id="4132" w:author="Vladymyr Kozyr" w:date="2021-03-13T14:12:00Z">
        <w:r w:rsidRPr="00CE178C">
          <w:rPr>
            <w:rPrChange w:id="4133" w:author="Vladymyr Kozyr" w:date="2021-07-31T19:40:00Z">
              <w:rPr>
                <w:lang w:val="en-US"/>
              </w:rPr>
            </w:rPrChange>
          </w:rPr>
          <w:t>Based on the results of the analysis</w:t>
        </w:r>
      </w:ins>
      <w:ins w:id="4134" w:author="Fred Popowich" w:date="2021-03-17T09:41:00Z">
        <w:r w:rsidR="003C0D2E" w:rsidRPr="00CE178C">
          <w:rPr>
            <w:rPrChange w:id="4135" w:author="Vladymyr Kozyr" w:date="2021-07-31T19:40:00Z">
              <w:rPr>
                <w:lang w:val="en-US"/>
              </w:rPr>
            </w:rPrChange>
          </w:rPr>
          <w:t>,</w:t>
        </w:r>
      </w:ins>
      <w:ins w:id="4136" w:author="Vladymyr Kozyr" w:date="2021-03-13T14:14:00Z">
        <w:r w:rsidRPr="00CE178C">
          <w:rPr>
            <w:rPrChange w:id="4137" w:author="Vladymyr Kozyr" w:date="2021-07-31T19:40:00Z">
              <w:rPr>
                <w:lang w:val="en-US"/>
              </w:rPr>
            </w:rPrChange>
          </w:rPr>
          <w:t xml:space="preserve"> scientists</w:t>
        </w:r>
      </w:ins>
      <w:ins w:id="4138" w:author="Vladymyr Kozyr" w:date="2021-03-13T14:12:00Z">
        <w:r w:rsidRPr="00CE178C">
          <w:rPr>
            <w:rPrChange w:id="4139" w:author="Vladymyr Kozyr" w:date="2021-07-31T19:40:00Z">
              <w:rPr>
                <w:lang w:val="en-US"/>
              </w:rPr>
            </w:rPrChange>
          </w:rPr>
          <w:t xml:space="preserve"> </w:t>
        </w:r>
      </w:ins>
      <w:ins w:id="4140" w:author="Vladymyr Kozyr" w:date="2021-03-28T12:44:00Z">
        <w:r w:rsidR="00BC6DA0" w:rsidRPr="00CE178C">
          <w:rPr>
            <w:rPrChange w:id="4141" w:author="Vladymyr Kozyr" w:date="2021-07-31T19:40:00Z">
              <w:rPr>
                <w:lang w:val="en-US"/>
              </w:rPr>
            </w:rPrChange>
          </w:rPr>
          <w:t>adjust</w:t>
        </w:r>
      </w:ins>
      <w:commentRangeStart w:id="4142"/>
      <w:commentRangeEnd w:id="4142"/>
      <w:del w:id="4143" w:author="Vladymyr Kozyr" w:date="2021-03-28T12:44:00Z">
        <w:r w:rsidR="003C0D2E" w:rsidRPr="00CE178C" w:rsidDel="00BC6DA0">
          <w:rPr>
            <w:rStyle w:val="CommentReference"/>
            <w:rPrChange w:id="4144" w:author="Vladymyr Kozyr" w:date="2021-07-31T19:40:00Z">
              <w:rPr>
                <w:rStyle w:val="CommentReference"/>
                <w:lang w:val="en-US"/>
              </w:rPr>
            </w:rPrChange>
          </w:rPr>
          <w:commentReference w:id="4142"/>
        </w:r>
      </w:del>
      <w:ins w:id="4145" w:author="Vladymyr Kozyr" w:date="2021-03-13T14:13:00Z">
        <w:r w:rsidRPr="00CE178C">
          <w:rPr>
            <w:rPrChange w:id="4146" w:author="Vladymyr Kozyr" w:date="2021-07-31T19:40:00Z">
              <w:rPr>
                <w:lang w:val="en-US"/>
              </w:rPr>
            </w:rPrChange>
          </w:rPr>
          <w:t xml:space="preserve"> methods that have adverse effects on the state of the environment and suggest alternative methods</w:t>
        </w:r>
      </w:ins>
      <w:ins w:id="4147" w:author="Vladymyr Kozyr" w:date="2021-03-13T14:14:00Z">
        <w:r w:rsidRPr="00CE178C">
          <w:rPr>
            <w:rPrChange w:id="4148" w:author="Vladymyr Kozyr" w:date="2021-07-31T19:40:00Z">
              <w:rPr>
                <w:lang w:val="en-US"/>
              </w:rPr>
            </w:rPrChange>
          </w:rPr>
          <w:t>.</w:t>
        </w:r>
      </w:ins>
      <w:del w:id="4149" w:author="Vladymyr Kozyr" w:date="2021-03-13T14:12:00Z">
        <w:r w:rsidR="00507C0A" w:rsidRPr="00CE178C" w:rsidDel="00704947">
          <w:rPr>
            <w:rPrChange w:id="4150" w:author="Vladymyr Kozyr" w:date="2021-07-31T19:40:00Z">
              <w:rPr>
                <w:lang w:val="en-US"/>
              </w:rPr>
            </w:rPrChange>
          </w:rPr>
          <w:delText xml:space="preserve">1) </w:delText>
        </w:r>
        <w:commentRangeStart w:id="4151"/>
        <w:r w:rsidR="00507C0A" w:rsidRPr="00CE178C" w:rsidDel="00704947">
          <w:rPr>
            <w:rPrChange w:id="4152" w:author="Vladymyr Kozyr" w:date="2021-07-31T19:40:00Z">
              <w:rPr>
                <w:lang w:val="en-US"/>
              </w:rPr>
            </w:rPrChange>
          </w:rPr>
          <w:delText>determining the optimal amount of catch for each type of fish to reduce environmental damage in a particular region</w:delText>
        </w:r>
        <w:commentRangeEnd w:id="4151"/>
        <w:r w:rsidR="00507C0A" w:rsidRPr="00CE178C" w:rsidDel="00704947">
          <w:rPr>
            <w:rStyle w:val="CommentReference"/>
            <w:rPrChange w:id="4153" w:author="Vladymyr Kozyr" w:date="2021-07-31T19:40:00Z">
              <w:rPr>
                <w:rStyle w:val="CommentReference"/>
                <w:lang w:val="en-US"/>
              </w:rPr>
            </w:rPrChange>
          </w:rPr>
          <w:commentReference w:id="4151"/>
        </w:r>
      </w:del>
    </w:p>
    <w:p w14:paraId="4BB16D9E" w14:textId="673A1529" w:rsidR="00507C0A" w:rsidRPr="00CE178C" w:rsidDel="00704947" w:rsidRDefault="00507C0A">
      <w:pPr>
        <w:pStyle w:val="1Para"/>
        <w:ind w:firstLine="0"/>
        <w:rPr>
          <w:del w:id="4154" w:author="Vladymyr Kozyr" w:date="2021-03-13T14:12:00Z"/>
          <w:rPrChange w:id="4155" w:author="Vladymyr Kozyr" w:date="2021-07-31T19:40:00Z">
            <w:rPr>
              <w:del w:id="4156" w:author="Vladymyr Kozyr" w:date="2021-03-13T14:12:00Z"/>
              <w:lang w:val="en-US"/>
            </w:rPr>
          </w:rPrChange>
        </w:rPr>
        <w:pPrChange w:id="4157" w:author="Vladymyr Kozyr" w:date="2021-03-28T12:51:00Z">
          <w:pPr>
            <w:pStyle w:val="1Para"/>
          </w:pPr>
        </w:pPrChange>
      </w:pPr>
      <w:del w:id="4158" w:author="Vladymyr Kozyr" w:date="2021-03-13T14:12:00Z">
        <w:r w:rsidRPr="00CE178C" w:rsidDel="00704947">
          <w:rPr>
            <w:rPrChange w:id="4159" w:author="Vladymyr Kozyr" w:date="2021-07-31T19:40:00Z">
              <w:rPr>
                <w:lang w:val="en-US"/>
              </w:rPr>
            </w:rPrChange>
          </w:rPr>
          <w:delText>2) understanding how the fish catch affects the ecosystem and other species</w:delText>
        </w:r>
      </w:del>
    </w:p>
    <w:p w14:paraId="70C72E2C" w14:textId="42F35596" w:rsidR="00507C0A" w:rsidRPr="00CE178C" w:rsidDel="00704947" w:rsidRDefault="00507C0A">
      <w:pPr>
        <w:pStyle w:val="1Para"/>
        <w:ind w:firstLine="0"/>
        <w:rPr>
          <w:del w:id="4160" w:author="Vladymyr Kozyr" w:date="2021-03-13T14:12:00Z"/>
          <w:rPrChange w:id="4161" w:author="Vladymyr Kozyr" w:date="2021-07-31T19:40:00Z">
            <w:rPr>
              <w:del w:id="4162" w:author="Vladymyr Kozyr" w:date="2021-03-13T14:12:00Z"/>
              <w:lang w:val="en-US"/>
            </w:rPr>
          </w:rPrChange>
        </w:rPr>
        <w:pPrChange w:id="4163" w:author="Vladymyr Kozyr" w:date="2021-03-28T12:51:00Z">
          <w:pPr>
            <w:pStyle w:val="1Para"/>
          </w:pPr>
        </w:pPrChange>
      </w:pPr>
      <w:del w:id="4164" w:author="Vladymyr Kozyr" w:date="2021-03-13T14:12:00Z">
        <w:r w:rsidRPr="00CE178C" w:rsidDel="00704947">
          <w:rPr>
            <w:rPrChange w:id="4165" w:author="Vladymyr Kozyr" w:date="2021-07-31T19:40:00Z">
              <w:rPr>
                <w:lang w:val="en-US"/>
              </w:rPr>
            </w:rPrChange>
          </w:rPr>
          <w:delText>3) seeing what species of fish and other animals are on the edge of extinction</w:delText>
        </w:r>
      </w:del>
    </w:p>
    <w:p w14:paraId="24433DC8" w14:textId="3E766CDC" w:rsidR="00507C0A" w:rsidRPr="00CE178C" w:rsidDel="00704947" w:rsidRDefault="00507C0A">
      <w:pPr>
        <w:pStyle w:val="1Para"/>
        <w:ind w:firstLine="0"/>
        <w:rPr>
          <w:del w:id="4166" w:author="Vladymyr Kozyr" w:date="2021-03-13T14:12:00Z"/>
          <w:rPrChange w:id="4167" w:author="Vladymyr Kozyr" w:date="2021-07-31T19:40:00Z">
            <w:rPr>
              <w:del w:id="4168" w:author="Vladymyr Kozyr" w:date="2021-03-13T14:12:00Z"/>
              <w:lang w:val="en-US"/>
            </w:rPr>
          </w:rPrChange>
        </w:rPr>
        <w:pPrChange w:id="4169" w:author="Vladymyr Kozyr" w:date="2021-03-28T12:51:00Z">
          <w:pPr>
            <w:pStyle w:val="1Para"/>
          </w:pPr>
        </w:pPrChange>
      </w:pPr>
      <w:del w:id="4170" w:author="Vladymyr Kozyr" w:date="2021-03-13T14:12:00Z">
        <w:r w:rsidRPr="00CE178C" w:rsidDel="00704947">
          <w:rPr>
            <w:rPrChange w:id="4171" w:author="Vladymyr Kozyr" w:date="2021-07-31T19:40:00Z">
              <w:rPr>
                <w:lang w:val="en-US"/>
              </w:rPr>
            </w:rPrChange>
          </w:rPr>
          <w:delText>4) identifying the regions that primarily need attention and the introduction of measures to restore or prevent the disappearance of the species or ecosystem changes</w:delText>
        </w:r>
      </w:del>
    </w:p>
    <w:p w14:paraId="42A5D56F" w14:textId="59FFE405" w:rsidR="00507C0A" w:rsidRPr="00CE178C" w:rsidDel="00704947" w:rsidRDefault="00507C0A">
      <w:pPr>
        <w:pStyle w:val="1Para"/>
        <w:ind w:firstLine="0"/>
        <w:rPr>
          <w:del w:id="4172" w:author="Vladymyr Kozyr" w:date="2021-03-13T14:12:00Z"/>
          <w:rPrChange w:id="4173" w:author="Vladymyr Kozyr" w:date="2021-07-31T19:40:00Z">
            <w:rPr>
              <w:del w:id="4174" w:author="Vladymyr Kozyr" w:date="2021-03-13T14:12:00Z"/>
              <w:lang w:val="en-US"/>
            </w:rPr>
          </w:rPrChange>
        </w:rPr>
        <w:pPrChange w:id="4175" w:author="Vladymyr Kozyr" w:date="2021-03-28T12:51:00Z">
          <w:pPr>
            <w:pStyle w:val="1Para"/>
          </w:pPr>
        </w:pPrChange>
      </w:pPr>
      <w:del w:id="4176" w:author="Vladymyr Kozyr" w:date="2021-03-13T14:12:00Z">
        <w:r w:rsidRPr="00CE178C" w:rsidDel="00704947">
          <w:rPr>
            <w:rPrChange w:id="4177" w:author="Vladymyr Kozyr" w:date="2021-07-31T19:40:00Z">
              <w:rPr>
                <w:lang w:val="en-US"/>
              </w:rPr>
            </w:rPrChange>
          </w:rPr>
          <w:delText>5) predicting which species may also be subject to negative or positive effects (trends)</w:delText>
        </w:r>
      </w:del>
    </w:p>
    <w:p w14:paraId="6EF9CA81" w14:textId="3B252CF3" w:rsidR="00507C0A" w:rsidRPr="00CE178C" w:rsidDel="00704947" w:rsidRDefault="00507C0A">
      <w:pPr>
        <w:pStyle w:val="1Para"/>
        <w:ind w:firstLine="0"/>
        <w:rPr>
          <w:del w:id="4178" w:author="Vladymyr Kozyr" w:date="2021-03-13T14:12:00Z"/>
          <w:rPrChange w:id="4179" w:author="Vladymyr Kozyr" w:date="2021-07-31T19:40:00Z">
            <w:rPr>
              <w:del w:id="4180" w:author="Vladymyr Kozyr" w:date="2021-03-13T14:12:00Z"/>
              <w:lang w:val="en-US"/>
            </w:rPr>
          </w:rPrChange>
        </w:rPr>
        <w:pPrChange w:id="4181" w:author="Vladymyr Kozyr" w:date="2021-03-28T12:51:00Z">
          <w:pPr>
            <w:pStyle w:val="1Para"/>
          </w:pPr>
        </w:pPrChange>
      </w:pPr>
      <w:del w:id="4182" w:author="Vladymyr Kozyr" w:date="2021-03-13T14:12:00Z">
        <w:r w:rsidRPr="00CE178C" w:rsidDel="00704947">
          <w:rPr>
            <w:rPrChange w:id="4183" w:author="Vladymyr Kozyr" w:date="2021-07-31T19:40:00Z">
              <w:rPr>
                <w:lang w:val="en-US"/>
              </w:rPr>
            </w:rPrChange>
          </w:rPr>
          <w:delText>6) establishing quotas (permissible amount of fish landing), which will minimize the negative effect on the environment</w:delText>
        </w:r>
      </w:del>
    </w:p>
    <w:p w14:paraId="7FDAA621" w14:textId="3D54CA66" w:rsidR="00507C0A" w:rsidRPr="00CE178C" w:rsidDel="00704947" w:rsidRDefault="00507C0A">
      <w:pPr>
        <w:pStyle w:val="1Para"/>
        <w:ind w:firstLine="0"/>
        <w:rPr>
          <w:del w:id="4184" w:author="Vladymyr Kozyr" w:date="2021-03-13T14:12:00Z"/>
          <w:rPrChange w:id="4185" w:author="Vladymyr Kozyr" w:date="2021-07-31T19:40:00Z">
            <w:rPr>
              <w:del w:id="4186" w:author="Vladymyr Kozyr" w:date="2021-03-13T14:12:00Z"/>
              <w:lang w:val="en-US"/>
            </w:rPr>
          </w:rPrChange>
        </w:rPr>
        <w:pPrChange w:id="4187" w:author="Vladymyr Kozyr" w:date="2021-03-28T12:51:00Z">
          <w:pPr>
            <w:pStyle w:val="1Para"/>
          </w:pPr>
        </w:pPrChange>
      </w:pPr>
      <w:del w:id="4188" w:author="Vladymyr Kozyr" w:date="2021-03-13T14:12:00Z">
        <w:r w:rsidRPr="00CE178C" w:rsidDel="00704947">
          <w:rPr>
            <w:rPrChange w:id="4189" w:author="Vladymyr Kozyr" w:date="2021-07-31T19:40:00Z">
              <w:rPr>
                <w:lang w:val="en-US"/>
              </w:rPr>
            </w:rPrChange>
          </w:rPr>
          <w:delText>7) determining the rate of ecosystem restoration after the introduction of appropriate measures</w:delText>
        </w:r>
      </w:del>
    </w:p>
    <w:p w14:paraId="02243628" w14:textId="0A4053B9" w:rsidR="00507C0A" w:rsidRPr="00CE178C" w:rsidDel="00704947" w:rsidRDefault="00507C0A">
      <w:pPr>
        <w:pStyle w:val="1Para"/>
        <w:ind w:firstLine="0"/>
        <w:rPr>
          <w:del w:id="4190" w:author="Vladymyr Kozyr" w:date="2021-03-13T14:12:00Z"/>
          <w:rPrChange w:id="4191" w:author="Vladymyr Kozyr" w:date="2021-07-31T19:40:00Z">
            <w:rPr>
              <w:del w:id="4192" w:author="Vladymyr Kozyr" w:date="2021-03-13T14:12:00Z"/>
              <w:lang w:val="en-US"/>
            </w:rPr>
          </w:rPrChange>
        </w:rPr>
        <w:pPrChange w:id="4193" w:author="Vladymyr Kozyr" w:date="2021-03-28T12:51:00Z">
          <w:pPr>
            <w:pStyle w:val="1Para"/>
          </w:pPr>
        </w:pPrChange>
      </w:pPr>
      <w:del w:id="4194" w:author="Vladymyr Kozyr" w:date="2021-03-13T14:12:00Z">
        <w:r w:rsidRPr="00CE178C" w:rsidDel="00704947">
          <w:rPr>
            <w:rPrChange w:id="4195" w:author="Vladymyr Kozyr" w:date="2021-07-31T19:40:00Z">
              <w:rPr>
                <w:lang w:val="en-US"/>
              </w:rPr>
            </w:rPrChange>
          </w:rPr>
          <w:delText>8) analyzing the safety of methods for catching a certain type of fish in each region</w:delText>
        </w:r>
      </w:del>
    </w:p>
    <w:p w14:paraId="423E3AE1" w14:textId="67D5516E" w:rsidR="00507C0A" w:rsidRPr="00CE178C" w:rsidDel="00C33D99" w:rsidRDefault="00507C0A">
      <w:pPr>
        <w:pStyle w:val="1Para"/>
        <w:ind w:firstLine="0"/>
        <w:rPr>
          <w:del w:id="4196" w:author="Vladymyr Kozyr" w:date="2021-03-28T12:50:00Z"/>
          <w:rPrChange w:id="4197" w:author="Vladymyr Kozyr" w:date="2021-07-31T19:40:00Z">
            <w:rPr>
              <w:del w:id="4198" w:author="Vladymyr Kozyr" w:date="2021-03-28T12:50:00Z"/>
              <w:lang w:val="en-US"/>
            </w:rPr>
          </w:rPrChange>
        </w:rPr>
        <w:pPrChange w:id="4199" w:author="Vladymyr Kozyr" w:date="2021-03-28T12:51:00Z">
          <w:pPr>
            <w:pStyle w:val="1Para"/>
          </w:pPr>
        </w:pPrChange>
      </w:pPr>
      <w:del w:id="4200" w:author="Vladymyr Kozyr" w:date="2021-03-13T14:13:00Z">
        <w:r w:rsidRPr="00CE178C" w:rsidDel="00704947">
          <w:rPr>
            <w:rPrChange w:id="4201" w:author="Vladymyr Kozyr" w:date="2021-07-31T19:40:00Z">
              <w:rPr>
                <w:lang w:val="en-US"/>
              </w:rPr>
            </w:rPrChange>
          </w:rPr>
          <w:delText>9) according to the results of the analysis, stop methods that have negative effects on the state of the environment and/or suggest alternative methods</w:delText>
        </w:r>
      </w:del>
    </w:p>
    <w:p w14:paraId="7DA1C472" w14:textId="77777777" w:rsidR="00C33D99" w:rsidRPr="00CE178C" w:rsidRDefault="00C33D99">
      <w:pPr>
        <w:pStyle w:val="1Para"/>
        <w:ind w:firstLine="0"/>
        <w:rPr>
          <w:ins w:id="4202" w:author="Vladymyr Kozyr" w:date="2021-03-28T12:51:00Z"/>
          <w:rPrChange w:id="4203" w:author="Vladymyr Kozyr" w:date="2021-07-31T19:40:00Z">
            <w:rPr>
              <w:ins w:id="4204" w:author="Vladymyr Kozyr" w:date="2021-03-28T12:51:00Z"/>
              <w:lang w:val="en-US"/>
            </w:rPr>
          </w:rPrChange>
        </w:rPr>
        <w:pPrChange w:id="4205" w:author="Vladymyr Kozyr" w:date="2021-03-28T12:51:00Z">
          <w:pPr>
            <w:pStyle w:val="1Para"/>
          </w:pPr>
        </w:pPrChange>
      </w:pPr>
    </w:p>
    <w:p w14:paraId="686592DE" w14:textId="3F825CFA" w:rsidR="00507C0A" w:rsidRPr="00CE178C" w:rsidDel="00C33D99" w:rsidRDefault="00507C0A">
      <w:pPr>
        <w:pStyle w:val="1Para"/>
        <w:ind w:firstLine="0"/>
        <w:rPr>
          <w:del w:id="4206" w:author="Vladymyr Kozyr" w:date="2021-03-28T12:50:00Z"/>
          <w:b/>
          <w:bCs/>
          <w:rPrChange w:id="4207" w:author="Vladymyr Kozyr" w:date="2021-07-31T19:40:00Z">
            <w:rPr>
              <w:del w:id="4208" w:author="Vladymyr Kozyr" w:date="2021-03-28T12:50:00Z"/>
              <w:b/>
              <w:bCs/>
              <w:lang w:val="en-US"/>
            </w:rPr>
          </w:rPrChange>
        </w:rPr>
      </w:pPr>
      <w:del w:id="4209" w:author="Vladymyr Kozyr" w:date="2021-03-28T12:50:00Z">
        <w:r w:rsidRPr="00CE178C" w:rsidDel="00C33D99">
          <w:rPr>
            <w:b/>
            <w:bCs/>
            <w:rPrChange w:id="4210" w:author="Vladymyr Kozyr" w:date="2021-07-31T19:40:00Z">
              <w:rPr>
                <w:b/>
                <w:bCs/>
                <w:lang w:val="en-US"/>
              </w:rPr>
            </w:rPrChange>
          </w:rPr>
          <w:delText>Discussion of ecological factors</w:delText>
        </w:r>
      </w:del>
    </w:p>
    <w:p w14:paraId="1BC04A48" w14:textId="67B6109B" w:rsidR="00507C0A" w:rsidRPr="00CE178C" w:rsidDel="00DD775E" w:rsidRDefault="00507C0A">
      <w:pPr>
        <w:jc w:val="both"/>
        <w:rPr>
          <w:del w:id="4211" w:author="Vladymyr Kozyr" w:date="2021-02-07T20:46:00Z"/>
          <w:rFonts w:asciiTheme="minorHAnsi" w:hAnsiTheme="minorHAnsi"/>
          <w:lang w:val="en-CA"/>
          <w:rPrChange w:id="4212" w:author="Vladymyr Kozyr" w:date="2021-07-31T19:40:00Z">
            <w:rPr>
              <w:del w:id="4213" w:author="Vladymyr Kozyr" w:date="2021-02-07T20:46:00Z"/>
              <w:rFonts w:asciiTheme="minorHAnsi" w:hAnsiTheme="minorHAnsi"/>
            </w:rPr>
          </w:rPrChange>
        </w:rPr>
      </w:pPr>
    </w:p>
    <w:p w14:paraId="05FD2B6A" w14:textId="77777777" w:rsidR="001D0248" w:rsidRPr="00CE178C" w:rsidRDefault="001D0248">
      <w:pPr>
        <w:pStyle w:val="1Para"/>
        <w:ind w:firstLine="0"/>
        <w:rPr>
          <w:ins w:id="4214" w:author="Vladymyr Kozyr" w:date="2021-03-14T09:06:00Z"/>
          <w:rPrChange w:id="4215" w:author="Vladymyr Kozyr" w:date="2021-07-31T19:40:00Z">
            <w:rPr>
              <w:ins w:id="4216" w:author="Vladymyr Kozyr" w:date="2021-03-14T09:06:00Z"/>
              <w:lang w:val="en-US"/>
            </w:rPr>
          </w:rPrChange>
        </w:rPr>
        <w:pPrChange w:id="4217" w:author="Vladymyr Kozyr" w:date="2021-03-28T12:51:00Z">
          <w:pPr>
            <w:pStyle w:val="1Para"/>
          </w:pPr>
        </w:pPrChange>
      </w:pPr>
      <w:ins w:id="4218" w:author="Vladymyr Kozyr" w:date="2021-03-14T09:06:00Z">
        <w:r w:rsidRPr="00CE178C">
          <w:rPr>
            <w:rPrChange w:id="4219" w:author="Vladymyr Kozyr" w:date="2021-07-31T19:40:00Z">
              <w:rPr>
                <w:lang w:val="en-US"/>
              </w:rPr>
            </w:rPrChange>
          </w:rPr>
          <w:t>In a 2008 publication of Bedford Institute of Oceanography [12], which described many factors affecting different ecosystems, aquaculture research, various data collection methods and technologies, the authors mentioned Recovery Objectives for North Atlantic Right Whales, among which the following issues were described:</w:t>
        </w:r>
      </w:ins>
    </w:p>
    <w:p w14:paraId="5C7729BE" w14:textId="77777777" w:rsidR="001D0248" w:rsidRPr="00CE178C" w:rsidRDefault="001D0248" w:rsidP="006D6E06">
      <w:pPr>
        <w:pStyle w:val="1Para"/>
        <w:rPr>
          <w:ins w:id="4220" w:author="Vladymyr Kozyr" w:date="2021-03-14T09:06:00Z"/>
          <w:rPrChange w:id="4221" w:author="Vladymyr Kozyr" w:date="2021-07-31T19:40:00Z">
            <w:rPr>
              <w:ins w:id="4222" w:author="Vladymyr Kozyr" w:date="2021-03-14T09:06:00Z"/>
              <w:lang w:val="en-US"/>
            </w:rPr>
          </w:rPrChange>
        </w:rPr>
      </w:pPr>
      <w:ins w:id="4223" w:author="Vladymyr Kozyr" w:date="2021-03-14T09:06:00Z">
        <w:r w:rsidRPr="00CE178C">
          <w:rPr>
            <w:rPrChange w:id="4224" w:author="Vladymyr Kozyr" w:date="2021-07-31T19:40:00Z">
              <w:rPr>
                <w:lang w:val="en-US"/>
              </w:rPr>
            </w:rPrChange>
          </w:rPr>
          <w:t xml:space="preserve"> - reduction of death and injury from vessel strikes</w:t>
        </w:r>
      </w:ins>
    </w:p>
    <w:p w14:paraId="62894C9E" w14:textId="77777777" w:rsidR="001D0248" w:rsidRPr="00CE178C" w:rsidRDefault="001D0248" w:rsidP="006D6E06">
      <w:pPr>
        <w:pStyle w:val="1Para"/>
        <w:rPr>
          <w:ins w:id="4225" w:author="Vladymyr Kozyr" w:date="2021-03-14T09:06:00Z"/>
          <w:rPrChange w:id="4226" w:author="Vladymyr Kozyr" w:date="2021-07-31T19:40:00Z">
            <w:rPr>
              <w:ins w:id="4227" w:author="Vladymyr Kozyr" w:date="2021-03-14T09:06:00Z"/>
              <w:lang w:val="en-US"/>
            </w:rPr>
          </w:rPrChange>
        </w:rPr>
      </w:pPr>
      <w:ins w:id="4228" w:author="Vladymyr Kozyr" w:date="2021-03-14T09:06:00Z">
        <w:r w:rsidRPr="00CE178C">
          <w:rPr>
            <w:rPrChange w:id="4229" w:author="Vladymyr Kozyr" w:date="2021-07-31T19:40:00Z">
              <w:rPr>
                <w:lang w:val="en-US"/>
              </w:rPr>
            </w:rPrChange>
          </w:rPr>
          <w:t xml:space="preserve"> - reduction of death and injury from fishing gear entanglement</w:t>
        </w:r>
      </w:ins>
    </w:p>
    <w:p w14:paraId="484D2722" w14:textId="77777777" w:rsidR="001D0248" w:rsidRPr="00CE178C" w:rsidRDefault="001D0248" w:rsidP="006D6E06">
      <w:pPr>
        <w:pStyle w:val="1Para"/>
        <w:rPr>
          <w:ins w:id="4230" w:author="Vladymyr Kozyr" w:date="2021-03-14T09:06:00Z"/>
          <w:rPrChange w:id="4231" w:author="Vladymyr Kozyr" w:date="2021-07-31T19:40:00Z">
            <w:rPr>
              <w:ins w:id="4232" w:author="Vladymyr Kozyr" w:date="2021-03-14T09:06:00Z"/>
              <w:lang w:val="en-US"/>
            </w:rPr>
          </w:rPrChange>
        </w:rPr>
      </w:pPr>
      <w:ins w:id="4233" w:author="Vladymyr Kozyr" w:date="2021-03-14T09:06:00Z">
        <w:r w:rsidRPr="00CE178C">
          <w:rPr>
            <w:rPrChange w:id="4234" w:author="Vladymyr Kozyr" w:date="2021-07-31T19:40:00Z">
              <w:rPr>
                <w:lang w:val="en-US"/>
              </w:rPr>
            </w:rPrChange>
          </w:rPr>
          <w:t xml:space="preserve"> - reduction of injury and disturbance from vessel noise, exposure to contaminants, and other forms of habitat degradation</w:t>
        </w:r>
      </w:ins>
    </w:p>
    <w:p w14:paraId="52E3261B" w14:textId="77777777" w:rsidR="001D0248" w:rsidRPr="00CE178C" w:rsidRDefault="001D0248" w:rsidP="006D6E06">
      <w:pPr>
        <w:pStyle w:val="1Para"/>
        <w:rPr>
          <w:ins w:id="4235" w:author="Vladymyr Kozyr" w:date="2021-03-14T09:06:00Z"/>
          <w:rPrChange w:id="4236" w:author="Vladymyr Kozyr" w:date="2021-07-31T19:40:00Z">
            <w:rPr>
              <w:ins w:id="4237" w:author="Vladymyr Kozyr" w:date="2021-03-14T09:06:00Z"/>
              <w:lang w:val="en-US"/>
            </w:rPr>
          </w:rPrChange>
        </w:rPr>
      </w:pPr>
      <w:ins w:id="4238" w:author="Vladymyr Kozyr" w:date="2021-03-14T09:06:00Z">
        <w:r w:rsidRPr="00CE178C">
          <w:rPr>
            <w:rPrChange w:id="4239" w:author="Vladymyr Kozyr" w:date="2021-07-31T19:40:00Z">
              <w:rPr>
                <w:lang w:val="en-US"/>
              </w:rPr>
            </w:rPrChange>
          </w:rPr>
          <w:t xml:space="preserve"> - monitoring populations and threats</w:t>
        </w:r>
      </w:ins>
    </w:p>
    <w:p w14:paraId="6F39C315" w14:textId="05741CEE" w:rsidR="001D0248" w:rsidRPr="00CE178C" w:rsidRDefault="001D0248">
      <w:pPr>
        <w:pStyle w:val="1Para"/>
        <w:ind w:firstLine="0"/>
        <w:rPr>
          <w:ins w:id="4240" w:author="Vladymyr Kozyr" w:date="2021-03-14T09:06:00Z"/>
          <w:rPrChange w:id="4241" w:author="Vladymyr Kozyr" w:date="2021-07-31T19:40:00Z">
            <w:rPr>
              <w:ins w:id="4242" w:author="Vladymyr Kozyr" w:date="2021-03-14T09:06:00Z"/>
              <w:lang w:val="en-US"/>
            </w:rPr>
          </w:rPrChange>
        </w:rPr>
        <w:pPrChange w:id="4243" w:author="Vladymyr Kozyr" w:date="2021-03-28T12:51:00Z">
          <w:pPr>
            <w:pStyle w:val="1Para"/>
          </w:pPr>
        </w:pPrChange>
      </w:pPr>
      <w:commentRangeStart w:id="4244"/>
      <w:ins w:id="4245" w:author="Vladymyr Kozyr" w:date="2021-03-14T09:06:00Z">
        <w:r w:rsidRPr="00CE178C">
          <w:rPr>
            <w:rPrChange w:id="4246" w:author="Vladymyr Kozyr" w:date="2021-07-31T19:40:00Z">
              <w:rPr>
                <w:lang w:val="en-US"/>
              </w:rPr>
            </w:rPrChange>
          </w:rPr>
          <w:t>Based on these data</w:t>
        </w:r>
      </w:ins>
      <w:ins w:id="4247" w:author="Vladymyr Kozyr" w:date="2021-03-28T13:09:00Z">
        <w:r w:rsidR="006D6E06" w:rsidRPr="00CE178C">
          <w:rPr>
            <w:rPrChange w:id="4248" w:author="Vladymyr Kozyr" w:date="2021-07-31T19:40:00Z">
              <w:rPr>
                <w:lang w:val="en-US"/>
              </w:rPr>
            </w:rPrChange>
          </w:rPr>
          <w:t xml:space="preserve"> (amount </w:t>
        </w:r>
      </w:ins>
      <w:ins w:id="4249" w:author="Vladymyr Kozyr" w:date="2021-03-28T13:10:00Z">
        <w:r w:rsidR="006D6E06" w:rsidRPr="00CE178C">
          <w:rPr>
            <w:rPrChange w:id="4250" w:author="Vladymyr Kozyr" w:date="2021-07-31T19:40:00Z">
              <w:rPr>
                <w:lang w:val="en-US"/>
              </w:rPr>
            </w:rPrChange>
          </w:rPr>
          <w:t xml:space="preserve">of injured or accidentally killed animals and </w:t>
        </w:r>
      </w:ins>
      <w:ins w:id="4251" w:author="Vladymyr Kozyr" w:date="2021-03-28T13:11:00Z">
        <w:r w:rsidR="006D6E06" w:rsidRPr="00CE178C">
          <w:rPr>
            <w:rPrChange w:id="4252" w:author="Vladymyr Kozyr" w:date="2021-07-31T19:40:00Z">
              <w:rPr>
                <w:lang w:val="en-US"/>
              </w:rPr>
            </w:rPrChange>
          </w:rPr>
          <w:t>detailed reports on each case</w:t>
        </w:r>
      </w:ins>
      <w:ins w:id="4253" w:author="Vladymyr Kozyr" w:date="2021-03-28T13:09:00Z">
        <w:r w:rsidR="006D6E06" w:rsidRPr="00CE178C">
          <w:rPr>
            <w:rPrChange w:id="4254" w:author="Vladymyr Kozyr" w:date="2021-07-31T19:40:00Z">
              <w:rPr>
                <w:lang w:val="en-US"/>
              </w:rPr>
            </w:rPrChange>
          </w:rPr>
          <w:t>)</w:t>
        </w:r>
      </w:ins>
      <w:ins w:id="4255" w:author="Vladymyr Kozyr" w:date="2021-03-14T09:06:00Z">
        <w:r w:rsidRPr="00CE178C">
          <w:rPr>
            <w:rPrChange w:id="4256" w:author="Vladymyr Kozyr" w:date="2021-07-31T19:40:00Z">
              <w:rPr>
                <w:lang w:val="en-US"/>
              </w:rPr>
            </w:rPrChange>
          </w:rPr>
          <w:t xml:space="preserve"> it can be concluded </w:t>
        </w:r>
      </w:ins>
      <w:commentRangeEnd w:id="4244"/>
      <w:r w:rsidR="000363CA" w:rsidRPr="00CE178C">
        <w:rPr>
          <w:rStyle w:val="CommentReference"/>
          <w:rPrChange w:id="4257" w:author="Vladymyr Kozyr" w:date="2021-07-31T19:40:00Z">
            <w:rPr>
              <w:rStyle w:val="CommentReference"/>
              <w:lang w:val="en-US"/>
            </w:rPr>
          </w:rPrChange>
        </w:rPr>
        <w:commentReference w:id="4244"/>
      </w:r>
      <w:ins w:id="4258" w:author="Vladymyr Kozyr" w:date="2021-03-14T09:06:00Z">
        <w:r w:rsidRPr="00CE178C">
          <w:rPr>
            <w:rPrChange w:id="4259" w:author="Vladymyr Kozyr" w:date="2021-07-31T19:40:00Z">
              <w:rPr>
                <w:lang w:val="en-US"/>
              </w:rPr>
            </w:rPrChange>
          </w:rPr>
          <w:t>that the environment is adversely affected by the rising amount of fishing vessels and equipment for fishing in the ocean.</w:t>
        </w:r>
      </w:ins>
    </w:p>
    <w:p w14:paraId="15FDDE57" w14:textId="77777777" w:rsidR="001D0248" w:rsidRPr="00CE178C" w:rsidRDefault="001D0248">
      <w:pPr>
        <w:pStyle w:val="1Para"/>
        <w:ind w:firstLine="0"/>
        <w:rPr>
          <w:ins w:id="4260" w:author="Vladymyr Kozyr" w:date="2021-03-14T09:06:00Z"/>
          <w:rPrChange w:id="4261" w:author="Vladymyr Kozyr" w:date="2021-07-31T19:40:00Z">
            <w:rPr>
              <w:ins w:id="4262" w:author="Vladymyr Kozyr" w:date="2021-03-14T09:06:00Z"/>
              <w:lang w:val="en-US"/>
            </w:rPr>
          </w:rPrChange>
        </w:rPr>
        <w:pPrChange w:id="4263" w:author="Vladymyr Kozyr" w:date="2021-03-28T12:51:00Z">
          <w:pPr>
            <w:pStyle w:val="1Para"/>
          </w:pPr>
        </w:pPrChange>
      </w:pPr>
      <w:ins w:id="4264" w:author="Vladymyr Kozyr" w:date="2021-03-14T09:06:00Z">
        <w:r w:rsidRPr="00CE178C">
          <w:rPr>
            <w:rPrChange w:id="4265" w:author="Vladymyr Kozyr" w:date="2021-07-31T19:40:00Z">
              <w:rPr>
                <w:lang w:val="en-US"/>
              </w:rPr>
            </w:rPrChange>
          </w:rPr>
          <w:t>The Federal Register - The Daily Journal of the United States Government [13] provides data on Marine Mammal Species and Stocks Incidentally Killed or Injured during the 2018 fishing catch.</w:t>
        </w:r>
      </w:ins>
    </w:p>
    <w:p w14:paraId="47475DB0" w14:textId="77777777" w:rsidR="001D0248" w:rsidRPr="00CE178C" w:rsidRDefault="001D0248">
      <w:pPr>
        <w:pStyle w:val="1Para"/>
        <w:ind w:firstLine="0"/>
        <w:rPr>
          <w:ins w:id="4266" w:author="Vladymyr Kozyr" w:date="2021-03-14T09:06:00Z"/>
          <w:rPrChange w:id="4267" w:author="Vladymyr Kozyr" w:date="2021-07-31T19:40:00Z">
            <w:rPr>
              <w:ins w:id="4268" w:author="Vladymyr Kozyr" w:date="2021-03-14T09:06:00Z"/>
              <w:lang w:val="en-US"/>
            </w:rPr>
          </w:rPrChange>
        </w:rPr>
        <w:pPrChange w:id="4269" w:author="Vladymyr Kozyr" w:date="2021-03-28T12:51:00Z">
          <w:pPr>
            <w:pStyle w:val="1Para"/>
          </w:pPr>
        </w:pPrChange>
      </w:pPr>
      <w:ins w:id="4270" w:author="Vladymyr Kozyr" w:date="2021-03-14T09:06:00Z">
        <w:r w:rsidRPr="00CE178C">
          <w:rPr>
            <w:rPrChange w:id="4271" w:author="Vladymyr Kozyr" w:date="2021-07-31T19:40:00Z">
              <w:rPr>
                <w:lang w:val="en-US"/>
              </w:rPr>
            </w:rPrChange>
          </w:rPr>
          <w:t>By obtaining the average annual data on the number of accidentally killed or damaged fish during the catch for Canada and comparing it with the data about the number of fish caught in the same year, it is possible to estimate the environmental damage. Depending on the amount and detail of the data, it is possible to estimate the damage for a specific type of fish and/or for each region. Also, fish species can be combined into groups according to their catching methods, and ecological influence can be analyzed for each group.</w:t>
        </w:r>
      </w:ins>
    </w:p>
    <w:p w14:paraId="3AEE7AC2" w14:textId="39F9C888" w:rsidR="00507C0A" w:rsidRPr="00CE178C" w:rsidDel="001D0248" w:rsidRDefault="00C1576E">
      <w:pPr>
        <w:ind w:left="720" w:hanging="720"/>
        <w:rPr>
          <w:del w:id="4272" w:author="Vladymyr Kozyr" w:date="2021-03-14T09:06:00Z"/>
          <w:lang w:val="en-CA"/>
          <w:rPrChange w:id="4273" w:author="Vladymyr Kozyr" w:date="2021-07-31T19:40:00Z">
            <w:rPr>
              <w:del w:id="4274" w:author="Vladymyr Kozyr" w:date="2021-03-14T09:06:00Z"/>
            </w:rPr>
          </w:rPrChange>
        </w:rPr>
        <w:pPrChange w:id="4275" w:author="Vladymyr Kozyr" w:date="2021-03-15T21:58:00Z">
          <w:pPr>
            <w:ind w:firstLine="720"/>
          </w:pPr>
        </w:pPrChange>
      </w:pPr>
      <w:bookmarkStart w:id="4276" w:name="_Toc67830751"/>
      <w:ins w:id="4277" w:author="Vladymyr Kozyr" w:date="2021-03-15T21:58:00Z">
        <w:r w:rsidRPr="00CE178C">
          <w:rPr>
            <w:lang w:val="en-CA"/>
            <w:rPrChange w:id="4278" w:author="Vladymyr Kozyr" w:date="2021-07-31T19:40:00Z">
              <w:rPr/>
            </w:rPrChange>
          </w:rPr>
          <w:lastRenderedPageBreak/>
          <w:t>3.4.</w:t>
        </w:r>
        <w:bookmarkEnd w:id="4276"/>
        <w:r w:rsidRPr="00CE178C">
          <w:rPr>
            <w:lang w:val="en-CA"/>
            <w:rPrChange w:id="4279" w:author="Vladymyr Kozyr" w:date="2021-07-31T19:40:00Z">
              <w:rPr/>
            </w:rPrChange>
          </w:rPr>
          <w:tab/>
        </w:r>
      </w:ins>
      <w:commentRangeStart w:id="4280"/>
      <w:del w:id="4281" w:author="Vladymyr Kozyr" w:date="2021-03-14T09:06:00Z">
        <w:r w:rsidR="00507C0A" w:rsidRPr="00CE178C" w:rsidDel="001D0248">
          <w:rPr>
            <w:lang w:val="en-CA"/>
            <w:rPrChange w:id="4282" w:author="Vladymyr Kozyr" w:date="2021-07-31T19:40:00Z">
              <w:rPr/>
            </w:rPrChange>
          </w:rPr>
          <w:delText>In a 2008 publication of Bedford Institute of Oceanography, which described many factors affecting different ecosystems, aquaculture research, various data collection methods and technologies, the authors mentioned Recovery Objectives for North Atlantic Right Whales, among which the following issues were described:</w:delText>
        </w:r>
      </w:del>
    </w:p>
    <w:p w14:paraId="69E82CB5" w14:textId="75D537A4" w:rsidR="00507C0A" w:rsidRPr="00CE178C" w:rsidDel="001D0248" w:rsidRDefault="00507C0A">
      <w:pPr>
        <w:ind w:left="720" w:hanging="720"/>
        <w:rPr>
          <w:del w:id="4283" w:author="Vladymyr Kozyr" w:date="2021-03-14T09:06:00Z"/>
          <w:lang w:val="en-CA"/>
          <w:rPrChange w:id="4284" w:author="Vladymyr Kozyr" w:date="2021-07-31T19:40:00Z">
            <w:rPr>
              <w:del w:id="4285" w:author="Vladymyr Kozyr" w:date="2021-03-14T09:06:00Z"/>
            </w:rPr>
          </w:rPrChange>
        </w:rPr>
        <w:pPrChange w:id="4286" w:author="Vladymyr Kozyr" w:date="2021-03-15T21:58:00Z">
          <w:pPr>
            <w:ind w:left="720"/>
          </w:pPr>
        </w:pPrChange>
      </w:pPr>
      <w:del w:id="4287" w:author="Vladymyr Kozyr" w:date="2021-03-14T09:06:00Z">
        <w:r w:rsidRPr="00CE178C" w:rsidDel="001D0248">
          <w:rPr>
            <w:lang w:val="en-CA"/>
            <w:rPrChange w:id="4288" w:author="Vladymyr Kozyr" w:date="2021-07-31T19:40:00Z">
              <w:rPr/>
            </w:rPrChange>
          </w:rPr>
          <w:delText xml:space="preserve"> - reduction of death and injury from vessel strikes</w:delText>
        </w:r>
      </w:del>
    </w:p>
    <w:p w14:paraId="0B07F97E" w14:textId="0372774D" w:rsidR="00507C0A" w:rsidRPr="00CE178C" w:rsidDel="001D0248" w:rsidRDefault="00507C0A">
      <w:pPr>
        <w:ind w:left="720" w:hanging="720"/>
        <w:rPr>
          <w:del w:id="4289" w:author="Vladymyr Kozyr" w:date="2021-03-14T09:06:00Z"/>
          <w:lang w:val="en-CA"/>
          <w:rPrChange w:id="4290" w:author="Vladymyr Kozyr" w:date="2021-07-31T19:40:00Z">
            <w:rPr>
              <w:del w:id="4291" w:author="Vladymyr Kozyr" w:date="2021-03-14T09:06:00Z"/>
            </w:rPr>
          </w:rPrChange>
        </w:rPr>
        <w:pPrChange w:id="4292" w:author="Vladymyr Kozyr" w:date="2021-03-15T21:58:00Z">
          <w:pPr>
            <w:ind w:left="720"/>
          </w:pPr>
        </w:pPrChange>
      </w:pPr>
      <w:del w:id="4293" w:author="Vladymyr Kozyr" w:date="2021-03-14T09:06:00Z">
        <w:r w:rsidRPr="00CE178C" w:rsidDel="001D0248">
          <w:rPr>
            <w:lang w:val="en-CA"/>
            <w:rPrChange w:id="4294" w:author="Vladymyr Kozyr" w:date="2021-07-31T19:40:00Z">
              <w:rPr/>
            </w:rPrChange>
          </w:rPr>
          <w:delText xml:space="preserve"> - reduction of death and injury from fishing gear entanglement</w:delText>
        </w:r>
      </w:del>
    </w:p>
    <w:p w14:paraId="4BFB132A" w14:textId="6F73B395" w:rsidR="00507C0A" w:rsidRPr="00CE178C" w:rsidDel="001D0248" w:rsidRDefault="00507C0A">
      <w:pPr>
        <w:ind w:left="720" w:hanging="720"/>
        <w:rPr>
          <w:del w:id="4295" w:author="Vladymyr Kozyr" w:date="2021-03-14T09:06:00Z"/>
          <w:lang w:val="en-CA"/>
          <w:rPrChange w:id="4296" w:author="Vladymyr Kozyr" w:date="2021-07-31T19:40:00Z">
            <w:rPr>
              <w:del w:id="4297" w:author="Vladymyr Kozyr" w:date="2021-03-14T09:06:00Z"/>
            </w:rPr>
          </w:rPrChange>
        </w:rPr>
        <w:pPrChange w:id="4298" w:author="Vladymyr Kozyr" w:date="2021-03-15T21:58:00Z">
          <w:pPr>
            <w:ind w:left="720"/>
          </w:pPr>
        </w:pPrChange>
      </w:pPr>
      <w:del w:id="4299" w:author="Vladymyr Kozyr" w:date="2021-03-14T09:06:00Z">
        <w:r w:rsidRPr="00CE178C" w:rsidDel="001D0248">
          <w:rPr>
            <w:lang w:val="en-CA"/>
            <w:rPrChange w:id="4300" w:author="Vladymyr Kozyr" w:date="2021-07-31T19:40:00Z">
              <w:rPr/>
            </w:rPrChange>
          </w:rPr>
          <w:delText xml:space="preserve"> - reduction of injury and disturbance from vessel noise, exposure to contaminants, and other forms of habitat degradation</w:delText>
        </w:r>
      </w:del>
    </w:p>
    <w:p w14:paraId="7A1B1B87" w14:textId="00A4F189" w:rsidR="00507C0A" w:rsidRPr="00CE178C" w:rsidDel="001D0248" w:rsidRDefault="00507C0A">
      <w:pPr>
        <w:ind w:left="720" w:hanging="720"/>
        <w:rPr>
          <w:del w:id="4301" w:author="Vladymyr Kozyr" w:date="2021-03-14T09:06:00Z"/>
          <w:lang w:val="en-CA"/>
          <w:rPrChange w:id="4302" w:author="Vladymyr Kozyr" w:date="2021-07-31T19:40:00Z">
            <w:rPr>
              <w:del w:id="4303" w:author="Vladymyr Kozyr" w:date="2021-03-14T09:06:00Z"/>
            </w:rPr>
          </w:rPrChange>
        </w:rPr>
        <w:pPrChange w:id="4304" w:author="Vladymyr Kozyr" w:date="2021-03-15T21:58:00Z">
          <w:pPr>
            <w:ind w:left="720"/>
          </w:pPr>
        </w:pPrChange>
      </w:pPr>
      <w:del w:id="4305" w:author="Vladymyr Kozyr" w:date="2021-03-14T09:06:00Z">
        <w:r w:rsidRPr="00CE178C" w:rsidDel="001D0248">
          <w:rPr>
            <w:lang w:val="en-CA"/>
            <w:rPrChange w:id="4306" w:author="Vladymyr Kozyr" w:date="2021-07-31T19:40:00Z">
              <w:rPr/>
            </w:rPrChange>
          </w:rPr>
          <w:delText xml:space="preserve"> - </w:delText>
        </w:r>
        <w:commentRangeStart w:id="4307"/>
        <w:r w:rsidRPr="00CE178C" w:rsidDel="001D0248">
          <w:rPr>
            <w:lang w:val="en-CA"/>
            <w:rPrChange w:id="4308" w:author="Vladymyr Kozyr" w:date="2021-07-31T19:40:00Z">
              <w:rPr/>
            </w:rPrChange>
          </w:rPr>
          <w:delText>monitoring populations and threats</w:delText>
        </w:r>
        <w:commentRangeEnd w:id="4307"/>
        <w:r w:rsidRPr="00CE178C" w:rsidDel="001D0248">
          <w:rPr>
            <w:rStyle w:val="CommentReference"/>
            <w:lang w:val="en-CA"/>
            <w:rPrChange w:id="4309" w:author="Vladymyr Kozyr" w:date="2021-07-31T19:40:00Z">
              <w:rPr>
                <w:rStyle w:val="CommentReference"/>
              </w:rPr>
            </w:rPrChange>
          </w:rPr>
          <w:commentReference w:id="4307"/>
        </w:r>
      </w:del>
    </w:p>
    <w:p w14:paraId="7CFC121C" w14:textId="68C0A36B" w:rsidR="00507C0A" w:rsidRPr="00CE178C" w:rsidDel="001D0248" w:rsidRDefault="00507C0A">
      <w:pPr>
        <w:ind w:left="720" w:hanging="720"/>
        <w:rPr>
          <w:del w:id="4310" w:author="Vladymyr Kozyr" w:date="2021-03-14T09:06:00Z"/>
          <w:lang w:val="en-CA"/>
          <w:rPrChange w:id="4311" w:author="Vladymyr Kozyr" w:date="2021-07-31T19:40:00Z">
            <w:rPr>
              <w:del w:id="4312" w:author="Vladymyr Kozyr" w:date="2021-03-14T09:06:00Z"/>
              <w:lang w:val="en-CA"/>
            </w:rPr>
          </w:rPrChange>
        </w:rPr>
        <w:pPrChange w:id="4313" w:author="Vladymyr Kozyr" w:date="2021-03-15T21:58:00Z">
          <w:pPr/>
        </w:pPrChange>
      </w:pPr>
      <w:del w:id="4314" w:author="Vladymyr Kozyr" w:date="2021-03-14T09:06:00Z">
        <w:r w:rsidRPr="00CE178C" w:rsidDel="001D0248">
          <w:rPr>
            <w:lang w:val="en-CA"/>
            <w:rPrChange w:id="4315" w:author="Vladymyr Kozyr" w:date="2021-07-31T19:40:00Z">
              <w:rPr/>
            </w:rPrChange>
          </w:rPr>
          <w:delText>Based on these data, it can be concluded that the environment is adversely affected by the raising amount of fishing vessels and equipment for fishing in the ocean.</w:delText>
        </w:r>
      </w:del>
    </w:p>
    <w:p w14:paraId="6D4FB6FA" w14:textId="3943D505" w:rsidR="00507C0A" w:rsidRPr="00CE178C" w:rsidDel="00DD775E" w:rsidRDefault="00EE0EA4">
      <w:pPr>
        <w:ind w:left="720" w:hanging="720"/>
        <w:rPr>
          <w:del w:id="4316" w:author="Vladymyr Kozyr" w:date="2021-02-07T20:50:00Z"/>
          <w:color w:val="000000" w:themeColor="text1"/>
          <w:lang w:val="en-CA"/>
          <w:rPrChange w:id="4317" w:author="Vladymyr Kozyr" w:date="2021-07-31T19:40:00Z">
            <w:rPr>
              <w:del w:id="4318" w:author="Vladymyr Kozyr" w:date="2021-02-07T20:50:00Z"/>
              <w:color w:val="000000" w:themeColor="text1"/>
            </w:rPr>
          </w:rPrChange>
        </w:rPr>
        <w:pPrChange w:id="4319" w:author="Vladymyr Kozyr" w:date="2021-03-15T21:58:00Z">
          <w:pPr/>
        </w:pPrChange>
      </w:pPr>
      <w:del w:id="4320" w:author="Vladymyr Kozyr" w:date="2021-02-07T20:50:00Z">
        <w:r w:rsidRPr="00CE178C" w:rsidDel="00DD775E">
          <w:rPr>
            <w:lang w:val="en-CA"/>
            <w:rPrChange w:id="4321" w:author="Vladymyr Kozyr" w:date="2021-07-31T19:40:00Z">
              <w:rPr/>
            </w:rPrChange>
          </w:rPr>
          <w:fldChar w:fldCharType="begin"/>
        </w:r>
        <w:r w:rsidRPr="00CE178C" w:rsidDel="00DD775E">
          <w:rPr>
            <w:lang w:val="en-CA"/>
            <w:rPrChange w:id="4322" w:author="Vladymyr Kozyr" w:date="2021-07-31T19:40:00Z">
              <w:rPr/>
            </w:rPrChange>
          </w:rPr>
          <w:delInstrText xml:space="preserve"> HYPERLINK "https://www.federalregister.gov/documents/2018/02/07/2018-02442/list-of-fisheries-for-2018" </w:delInstrText>
        </w:r>
        <w:r w:rsidRPr="00CE178C" w:rsidDel="00DD775E">
          <w:rPr>
            <w:lang w:val="en-CA"/>
            <w:rPrChange w:id="4323" w:author="Vladymyr Kozyr" w:date="2021-07-31T19:40:00Z">
              <w:rPr/>
            </w:rPrChange>
          </w:rPr>
          <w:fldChar w:fldCharType="separate"/>
        </w:r>
        <w:r w:rsidR="00507C0A" w:rsidRPr="00CE178C" w:rsidDel="00DD775E">
          <w:rPr>
            <w:rStyle w:val="Hyperlink"/>
            <w:lang w:val="en-CA"/>
            <w:rPrChange w:id="4324" w:author="Vladymyr Kozyr" w:date="2021-07-31T19:40:00Z">
              <w:rPr>
                <w:rStyle w:val="Hyperlink"/>
              </w:rPr>
            </w:rPrChange>
          </w:rPr>
          <w:delText>https://www.federalregister.gov/documents/2018/02/07/2018-02442/list-of-fisheries-for-2018</w:delText>
        </w:r>
        <w:r w:rsidRPr="00CE178C" w:rsidDel="00DD775E">
          <w:rPr>
            <w:rStyle w:val="Hyperlink"/>
            <w:lang w:val="en-CA"/>
            <w:rPrChange w:id="4325" w:author="Vladymyr Kozyr" w:date="2021-07-31T19:40:00Z">
              <w:rPr>
                <w:rStyle w:val="Hyperlink"/>
              </w:rPr>
            </w:rPrChange>
          </w:rPr>
          <w:fldChar w:fldCharType="end"/>
        </w:r>
      </w:del>
    </w:p>
    <w:p w14:paraId="262B89EF" w14:textId="422DC258" w:rsidR="00507C0A" w:rsidRPr="00CE178C" w:rsidDel="001D0248" w:rsidRDefault="00507C0A">
      <w:pPr>
        <w:pStyle w:val="1Para"/>
        <w:ind w:left="720" w:hanging="720"/>
        <w:rPr>
          <w:del w:id="4326" w:author="Vladymyr Kozyr" w:date="2021-03-14T09:06:00Z"/>
          <w:rPrChange w:id="4327" w:author="Vladymyr Kozyr" w:date="2021-07-31T19:40:00Z">
            <w:rPr>
              <w:del w:id="4328" w:author="Vladymyr Kozyr" w:date="2021-03-14T09:06:00Z"/>
              <w:lang w:val="en-US"/>
            </w:rPr>
          </w:rPrChange>
        </w:rPr>
        <w:pPrChange w:id="4329" w:author="Vladymyr Kozyr" w:date="2021-03-15T21:58:00Z">
          <w:pPr>
            <w:pStyle w:val="1Para"/>
          </w:pPr>
        </w:pPrChange>
      </w:pPr>
      <w:del w:id="4330" w:author="Vladymyr Kozyr" w:date="2021-03-14T09:06:00Z">
        <w:r w:rsidRPr="00CE178C" w:rsidDel="001D0248">
          <w:rPr>
            <w:rPrChange w:id="4331" w:author="Vladymyr Kozyr" w:date="2021-07-31T19:40:00Z">
              <w:rPr>
                <w:lang w:val="en-US"/>
              </w:rPr>
            </w:rPrChange>
          </w:rPr>
          <w:delText>The Federal Register - The Daily Journal of the United States Government provides data on Marine Mammal Species and Stocks Incidentally Killed or Injured during the 2018 fishing catch.</w:delText>
        </w:r>
      </w:del>
    </w:p>
    <w:p w14:paraId="6F576C10" w14:textId="46C27C9A" w:rsidR="00507C0A" w:rsidRPr="00CE178C" w:rsidDel="00DD775E" w:rsidRDefault="00507C0A">
      <w:pPr>
        <w:pStyle w:val="1Para"/>
        <w:ind w:left="720" w:hanging="720"/>
        <w:rPr>
          <w:del w:id="4332" w:author="Vladymyr Kozyr" w:date="2021-02-07T20:43:00Z"/>
          <w:rPrChange w:id="4333" w:author="Vladymyr Kozyr" w:date="2021-07-31T19:40:00Z">
            <w:rPr>
              <w:del w:id="4334" w:author="Vladymyr Kozyr" w:date="2021-02-07T20:43:00Z"/>
              <w:lang w:val="en-US"/>
            </w:rPr>
          </w:rPrChange>
        </w:rPr>
        <w:pPrChange w:id="4335" w:author="Vladymyr Kozyr" w:date="2021-03-15T21:58:00Z">
          <w:pPr>
            <w:pStyle w:val="1Para"/>
          </w:pPr>
        </w:pPrChange>
      </w:pPr>
      <w:del w:id="4336" w:author="Vladymyr Kozyr" w:date="2021-03-14T09:06:00Z">
        <w:r w:rsidRPr="00CE178C" w:rsidDel="001D0248">
          <w:rPr>
            <w:rPrChange w:id="4337" w:author="Vladymyr Kozyr" w:date="2021-07-31T19:40:00Z">
              <w:rPr>
                <w:lang w:val="en-US"/>
              </w:rPr>
            </w:rPrChange>
          </w:rPr>
          <w:delText>By obtaining the average annual data on the number of accidentally killed or damaged fish during the catch for Canada and comparing it with the data about the number of fish caught in the same year, it is possible to estimate the environmental damage during the catch. Depending on the amount and detail of the data, it is possible to estimate the damage for a specific type of fish and / or for each region. Also, fish species can be combined into groups according to their catching methods and ecological influence can be analyzed for each group.</w:delText>
        </w:r>
      </w:del>
    </w:p>
    <w:p w14:paraId="07D9A4A4" w14:textId="2E32F1FE" w:rsidR="00507C0A" w:rsidRPr="00CE178C" w:rsidDel="001D0248" w:rsidRDefault="00507C0A">
      <w:pPr>
        <w:pStyle w:val="1Para"/>
        <w:ind w:left="720" w:hanging="720"/>
        <w:rPr>
          <w:del w:id="4338" w:author="Vladymyr Kozyr" w:date="2021-03-14T09:06:00Z"/>
          <w:b/>
          <w:bCs/>
          <w:rPrChange w:id="4339" w:author="Vladymyr Kozyr" w:date="2021-07-31T19:40:00Z">
            <w:rPr>
              <w:del w:id="4340" w:author="Vladymyr Kozyr" w:date="2021-03-14T09:06:00Z"/>
              <w:b/>
              <w:bCs/>
              <w:lang w:val="en-US"/>
            </w:rPr>
          </w:rPrChange>
        </w:rPr>
        <w:pPrChange w:id="4341" w:author="Vladymyr Kozyr" w:date="2021-03-15T21:58:00Z">
          <w:pPr>
            <w:pStyle w:val="1Para"/>
          </w:pPr>
        </w:pPrChange>
      </w:pPr>
    </w:p>
    <w:p w14:paraId="438DE0C0" w14:textId="3BA00C10" w:rsidR="00507C0A" w:rsidRPr="00CE178C" w:rsidDel="001D0248" w:rsidRDefault="00507C0A">
      <w:pPr>
        <w:pStyle w:val="1Para"/>
        <w:ind w:left="720" w:hanging="720"/>
        <w:rPr>
          <w:del w:id="4342" w:author="Vladymyr Kozyr" w:date="2021-03-14T09:06:00Z"/>
          <w:rPrChange w:id="4343" w:author="Vladymyr Kozyr" w:date="2021-07-31T19:40:00Z">
            <w:rPr>
              <w:del w:id="4344" w:author="Vladymyr Kozyr" w:date="2021-03-14T09:06:00Z"/>
              <w:lang w:val="en-US"/>
            </w:rPr>
          </w:rPrChange>
        </w:rPr>
        <w:pPrChange w:id="4345" w:author="Vladymyr Kozyr" w:date="2021-03-15T21:58:00Z">
          <w:pPr>
            <w:pStyle w:val="1Para"/>
          </w:pPr>
        </w:pPrChange>
      </w:pPr>
      <w:del w:id="4346" w:author="Vladymyr Kozyr" w:date="2021-03-14T09:06:00Z">
        <w:r w:rsidRPr="00CE178C" w:rsidDel="001D0248">
          <w:rPr>
            <w:rPrChange w:id="4347" w:author="Vladymyr Kozyr" w:date="2021-07-31T19:40:00Z">
              <w:rPr>
                <w:lang w:val="en-US"/>
              </w:rPr>
            </w:rPrChange>
          </w:rPr>
          <w:delText>Economical:</w:delText>
        </w:r>
      </w:del>
    </w:p>
    <w:p w14:paraId="34F3EFEE" w14:textId="67E22534" w:rsidR="00507C0A" w:rsidRPr="00CE178C" w:rsidDel="001D0248" w:rsidRDefault="00507C0A">
      <w:pPr>
        <w:pStyle w:val="1Para"/>
        <w:ind w:left="720" w:hanging="720"/>
        <w:rPr>
          <w:del w:id="4348" w:author="Vladymyr Kozyr" w:date="2021-03-14T09:06:00Z"/>
          <w:rPrChange w:id="4349" w:author="Vladymyr Kozyr" w:date="2021-07-31T19:40:00Z">
            <w:rPr>
              <w:del w:id="4350" w:author="Vladymyr Kozyr" w:date="2021-03-14T09:06:00Z"/>
              <w:lang w:val="en-US"/>
            </w:rPr>
          </w:rPrChange>
        </w:rPr>
        <w:pPrChange w:id="4351" w:author="Vladymyr Kozyr" w:date="2021-03-15T21:58:00Z">
          <w:pPr>
            <w:pStyle w:val="1Para"/>
          </w:pPr>
        </w:pPrChange>
      </w:pPr>
      <w:del w:id="4352" w:author="Vladymyr Kozyr" w:date="2021-03-14T09:06:00Z">
        <w:r w:rsidRPr="00CE178C" w:rsidDel="001D0248">
          <w:rPr>
            <w:rPrChange w:id="4353" w:author="Vladymyr Kozyr" w:date="2021-07-31T19:40:00Z">
              <w:rPr>
                <w:lang w:val="en-US"/>
              </w:rPr>
            </w:rPrChange>
          </w:rPr>
          <w:delText>1) analyzing supply and demand,</w:delText>
        </w:r>
      </w:del>
      <w:del w:id="4354" w:author="Vladymyr Kozyr" w:date="2021-02-15T13:42:00Z">
        <w:r w:rsidRPr="00CE178C" w:rsidDel="003A2EB3">
          <w:rPr>
            <w:rPrChange w:id="4355" w:author="Vladymyr Kozyr" w:date="2021-07-31T19:40:00Z">
              <w:rPr>
                <w:lang w:val="en-US"/>
              </w:rPr>
            </w:rPrChange>
          </w:rPr>
          <w:delText xml:space="preserve"> then,</w:delText>
        </w:r>
      </w:del>
      <w:del w:id="4356" w:author="Vladymyr Kozyr" w:date="2021-03-14T09:06:00Z">
        <w:r w:rsidRPr="00CE178C" w:rsidDel="001D0248">
          <w:rPr>
            <w:rPrChange w:id="4357" w:author="Vladymyr Kozyr" w:date="2021-07-31T19:40:00Z">
              <w:rPr>
                <w:lang w:val="en-US"/>
              </w:rPr>
            </w:rPrChange>
          </w:rPr>
          <w:delText xml:space="preserve"> establishing the optimal amount of fish catch</w:delText>
        </w:r>
      </w:del>
    </w:p>
    <w:p w14:paraId="0D48508F" w14:textId="479A0C8B" w:rsidR="00507C0A" w:rsidRPr="00CE178C" w:rsidDel="001D0248" w:rsidRDefault="00507C0A">
      <w:pPr>
        <w:pStyle w:val="1Para"/>
        <w:ind w:left="720" w:hanging="720"/>
        <w:rPr>
          <w:del w:id="4358" w:author="Vladymyr Kozyr" w:date="2021-03-14T09:06:00Z"/>
          <w:rPrChange w:id="4359" w:author="Vladymyr Kozyr" w:date="2021-07-31T19:40:00Z">
            <w:rPr>
              <w:del w:id="4360" w:author="Vladymyr Kozyr" w:date="2021-03-14T09:06:00Z"/>
              <w:lang w:val="en-US"/>
            </w:rPr>
          </w:rPrChange>
        </w:rPr>
        <w:pPrChange w:id="4361" w:author="Vladymyr Kozyr" w:date="2021-03-15T21:58:00Z">
          <w:pPr>
            <w:pStyle w:val="1Para"/>
          </w:pPr>
        </w:pPrChange>
      </w:pPr>
      <w:del w:id="4362" w:author="Vladymyr Kozyr" w:date="2021-03-14T09:06:00Z">
        <w:r w:rsidRPr="00CE178C" w:rsidDel="001D0248">
          <w:rPr>
            <w:rPrChange w:id="4363" w:author="Vladymyr Kozyr" w:date="2021-07-31T19:40:00Z">
              <w:rPr>
                <w:lang w:val="en-US"/>
              </w:rPr>
            </w:rPrChange>
          </w:rPr>
          <w:delText>2) identifying factors affecting demand</w:delText>
        </w:r>
      </w:del>
    </w:p>
    <w:p w14:paraId="2A474249" w14:textId="4834FE10" w:rsidR="00507C0A" w:rsidRPr="00CE178C" w:rsidDel="00074BDB" w:rsidRDefault="00507C0A">
      <w:pPr>
        <w:pStyle w:val="1Para"/>
        <w:ind w:left="720" w:hanging="720"/>
        <w:rPr>
          <w:del w:id="4364" w:author="Vladymyr Kozyr" w:date="2021-02-15T14:10:00Z"/>
          <w:rPrChange w:id="4365" w:author="Vladymyr Kozyr" w:date="2021-07-31T19:40:00Z">
            <w:rPr>
              <w:del w:id="4366" w:author="Vladymyr Kozyr" w:date="2021-02-15T14:10:00Z"/>
              <w:lang w:val="en-US"/>
            </w:rPr>
          </w:rPrChange>
        </w:rPr>
        <w:pPrChange w:id="4367" w:author="Vladymyr Kozyr" w:date="2021-03-15T21:58:00Z">
          <w:pPr>
            <w:pStyle w:val="1Para"/>
          </w:pPr>
        </w:pPrChange>
      </w:pPr>
      <w:del w:id="4368" w:author="Vladymyr Kozyr" w:date="2021-03-14T09:06:00Z">
        <w:r w:rsidRPr="00CE178C" w:rsidDel="001D0248">
          <w:rPr>
            <w:rPrChange w:id="4369" w:author="Vladymyr Kozyr" w:date="2021-07-31T19:40:00Z">
              <w:rPr>
                <w:lang w:val="en-US"/>
              </w:rPr>
            </w:rPrChange>
          </w:rPr>
          <w:delText>3) comparing alternative methods for benefits and profits (fish farms etc.)</w:delText>
        </w:r>
      </w:del>
      <w:del w:id="4370" w:author="Vladymyr Kozyr" w:date="2021-02-15T14:10:00Z">
        <w:r w:rsidRPr="00CE178C" w:rsidDel="00074BDB">
          <w:rPr>
            <w:rPrChange w:id="4371" w:author="Vladymyr Kozyr" w:date="2021-07-31T19:40:00Z">
              <w:rPr>
                <w:lang w:val="en-US"/>
              </w:rPr>
            </w:rPrChange>
          </w:rPr>
          <w:br/>
        </w:r>
      </w:del>
    </w:p>
    <w:p w14:paraId="0645AF55" w14:textId="6F183C01" w:rsidR="00C10319" w:rsidRPr="00CE178C" w:rsidDel="00074BDB" w:rsidRDefault="00DB0C62">
      <w:pPr>
        <w:pStyle w:val="Heading2"/>
        <w:numPr>
          <w:ilvl w:val="0"/>
          <w:numId w:val="0"/>
        </w:numPr>
        <w:ind w:left="720" w:hanging="720"/>
        <w:rPr>
          <w:del w:id="4372" w:author="Vladymyr Kozyr" w:date="2021-02-15T14:10:00Z"/>
          <w:rPrChange w:id="4373" w:author="Vladymyr Kozyr" w:date="2021-07-31T19:40:00Z">
            <w:rPr>
              <w:del w:id="4374" w:author="Vladymyr Kozyr" w:date="2021-02-15T14:10:00Z"/>
            </w:rPr>
          </w:rPrChange>
        </w:rPr>
        <w:pPrChange w:id="4375" w:author="Vladymyr Kozyr" w:date="2021-03-15T21:58:00Z">
          <w:pPr>
            <w:pStyle w:val="Heading2"/>
          </w:pPr>
        </w:pPrChange>
      </w:pPr>
      <w:commentRangeStart w:id="4376"/>
      <w:commentRangeStart w:id="4377"/>
      <w:del w:id="4378" w:author="Vladymyr Kozyr" w:date="2021-02-15T14:10:00Z">
        <w:r w:rsidRPr="00CE178C" w:rsidDel="00074BDB">
          <w:rPr>
            <w:rPrChange w:id="4379" w:author="Vladymyr Kozyr" w:date="2021-07-31T19:40:00Z">
              <w:rPr/>
            </w:rPrChange>
          </w:rPr>
          <w:delText>Data Source</w:delText>
        </w:r>
        <w:r w:rsidR="00CB2779" w:rsidRPr="00CE178C" w:rsidDel="00074BDB">
          <w:rPr>
            <w:rPrChange w:id="4380" w:author="Vladymyr Kozyr" w:date="2021-07-31T19:40:00Z">
              <w:rPr/>
            </w:rPrChange>
          </w:rPr>
          <w:delText>s</w:delText>
        </w:r>
        <w:r w:rsidRPr="00CE178C" w:rsidDel="00074BDB">
          <w:rPr>
            <w:rPrChange w:id="4381" w:author="Vladymyr Kozyr" w:date="2021-07-31T19:40:00Z">
              <w:rPr/>
            </w:rPrChange>
          </w:rPr>
          <w:delText xml:space="preserve"> </w:delText>
        </w:r>
        <w:commentRangeEnd w:id="4376"/>
        <w:r w:rsidR="00CD611E" w:rsidRPr="00CE178C" w:rsidDel="00074BDB">
          <w:rPr>
            <w:rStyle w:val="CommentReference"/>
            <w:rFonts w:eastAsiaTheme="minorHAnsi" w:cstheme="minorBidi"/>
            <w:b w:val="0"/>
            <w:color w:val="auto"/>
            <w:rPrChange w:id="4382" w:author="Vladymyr Kozyr" w:date="2021-07-31T19:40:00Z">
              <w:rPr>
                <w:rStyle w:val="CommentReference"/>
                <w:rFonts w:eastAsiaTheme="minorHAnsi" w:cstheme="minorBidi"/>
                <w:b w:val="0"/>
                <w:color w:val="auto"/>
                <w:lang w:val="en-US"/>
              </w:rPr>
            </w:rPrChange>
          </w:rPr>
          <w:commentReference w:id="4376"/>
        </w:r>
        <w:commentRangeEnd w:id="4377"/>
        <w:r w:rsidR="00A458B4" w:rsidRPr="00CE178C" w:rsidDel="00074BDB">
          <w:rPr>
            <w:rStyle w:val="CommentReference"/>
            <w:rFonts w:eastAsiaTheme="minorHAnsi" w:cstheme="minorBidi"/>
            <w:b w:val="0"/>
            <w:color w:val="auto"/>
            <w:rPrChange w:id="4383" w:author="Vladymyr Kozyr" w:date="2021-07-31T19:40:00Z">
              <w:rPr>
                <w:rStyle w:val="CommentReference"/>
                <w:rFonts w:eastAsiaTheme="minorHAnsi" w:cstheme="minorBidi"/>
                <w:b w:val="0"/>
                <w:color w:val="auto"/>
                <w:lang w:val="en-US"/>
              </w:rPr>
            </w:rPrChange>
          </w:rPr>
          <w:commentReference w:id="4377"/>
        </w:r>
        <w:r w:rsidR="00507C0A" w:rsidRPr="00CE178C" w:rsidDel="00074BDB">
          <w:rPr>
            <w:rPrChange w:id="4384" w:author="Vladymyr Kozyr" w:date="2021-07-31T19:40:00Z">
              <w:rPr/>
            </w:rPrChange>
          </w:rPr>
          <w:delText>and Data Proccessing</w:delText>
        </w:r>
      </w:del>
    </w:p>
    <w:p w14:paraId="03D8D65B" w14:textId="520BF054" w:rsidR="00DB0C62" w:rsidRPr="00CE178C" w:rsidDel="00074BDB" w:rsidRDefault="00DB0C62">
      <w:pPr>
        <w:pStyle w:val="1Para"/>
        <w:ind w:left="720" w:hanging="720"/>
        <w:rPr>
          <w:del w:id="4385" w:author="Vladymyr Kozyr" w:date="2021-02-15T14:10:00Z"/>
          <w:rFonts w:ascii="Helvetica" w:hAnsi="Helvetica"/>
          <w:color w:val="333333"/>
          <w:sz w:val="33"/>
          <w:szCs w:val="33"/>
          <w:rPrChange w:id="4386" w:author="Vladymyr Kozyr" w:date="2021-07-31T19:40:00Z">
            <w:rPr>
              <w:del w:id="4387" w:author="Vladymyr Kozyr" w:date="2021-02-15T14:10:00Z"/>
              <w:rFonts w:ascii="Helvetica" w:hAnsi="Helvetica"/>
              <w:color w:val="333333"/>
              <w:sz w:val="33"/>
              <w:szCs w:val="33"/>
            </w:rPr>
          </w:rPrChange>
        </w:rPr>
        <w:pPrChange w:id="4388" w:author="Vladymyr Kozyr" w:date="2021-03-15T21:58:00Z">
          <w:pPr>
            <w:pStyle w:val="1Para"/>
          </w:pPr>
        </w:pPrChange>
      </w:pPr>
      <w:del w:id="4389" w:author="Vladymyr Kozyr" w:date="2021-02-15T14:10:00Z">
        <w:r w:rsidRPr="00CE178C" w:rsidDel="00074BDB">
          <w:rPr>
            <w:rPrChange w:id="4390" w:author="Vladymyr Kozyr" w:date="2021-07-31T19:40:00Z">
              <w:rPr/>
            </w:rPrChange>
          </w:rPr>
          <w:delText>Data source for the visualization is taken from DFO Canada website</w:delText>
        </w:r>
        <w:r w:rsidR="00A711E1" w:rsidRPr="00CE178C" w:rsidDel="00074BDB">
          <w:rPr>
            <w:rPrChange w:id="4391" w:author="Vladymyr Kozyr" w:date="2021-07-31T19:40:00Z">
              <w:rPr/>
            </w:rPrChange>
          </w:rPr>
          <w:delText xml:space="preserve"> for provincial seafisheries</w:delText>
        </w:r>
        <w:r w:rsidRPr="00CE178C" w:rsidDel="00074BDB">
          <w:rPr>
            <w:rPrChange w:id="4392" w:author="Vladymyr Kozyr" w:date="2021-07-31T19:40:00Z">
              <w:rPr/>
            </w:rPrChange>
          </w:rPr>
          <w:delText>.</w:delText>
        </w:r>
      </w:del>
    </w:p>
    <w:p w14:paraId="30A41177" w14:textId="7719CEC0" w:rsidR="00DB0C62" w:rsidRPr="00CE178C" w:rsidDel="00074BDB" w:rsidRDefault="00DB0C62">
      <w:pPr>
        <w:pStyle w:val="1Para"/>
        <w:ind w:left="720" w:hanging="720"/>
        <w:rPr>
          <w:del w:id="4393" w:author="Vladymyr Kozyr" w:date="2021-02-15T14:10:00Z"/>
          <w:sz w:val="24"/>
          <w:szCs w:val="24"/>
          <w:rPrChange w:id="4394" w:author="Vladymyr Kozyr" w:date="2021-07-31T19:40:00Z">
            <w:rPr>
              <w:del w:id="4395" w:author="Vladymyr Kozyr" w:date="2021-02-15T14:10:00Z"/>
              <w:sz w:val="24"/>
              <w:szCs w:val="24"/>
            </w:rPr>
          </w:rPrChange>
        </w:rPr>
        <w:pPrChange w:id="4396" w:author="Vladymyr Kozyr" w:date="2021-03-15T21:58:00Z">
          <w:pPr>
            <w:pStyle w:val="1Para"/>
          </w:pPr>
        </w:pPrChange>
      </w:pPr>
      <w:del w:id="4397" w:author="Vladymyr Kozyr" w:date="2021-02-15T14:10:00Z">
        <w:r w:rsidRPr="00CE178C" w:rsidDel="00074BDB">
          <w:rPr>
            <w:rPrChange w:id="4398" w:author="Vladymyr Kozyr" w:date="2021-07-31T19:40:00Z">
              <w:rPr/>
            </w:rPrChange>
          </w:rPr>
          <w:delText>Format: Data tables provide the volume and value of seafisheries landings. Data is organized by species-groups, by main species</w:delText>
        </w:r>
        <w:r w:rsidR="00A711E1" w:rsidRPr="00CE178C" w:rsidDel="00074BDB">
          <w:rPr>
            <w:rPrChange w:id="4399" w:author="Vladymyr Kozyr" w:date="2021-07-31T19:40:00Z">
              <w:rPr/>
            </w:rPrChange>
          </w:rPr>
          <w:delText xml:space="preserve"> and</w:delText>
        </w:r>
        <w:r w:rsidRPr="00CE178C" w:rsidDel="00074BDB">
          <w:rPr>
            <w:rPrChange w:id="4400" w:author="Vladymyr Kozyr" w:date="2021-07-31T19:40:00Z">
              <w:rPr/>
            </w:rPrChange>
          </w:rPr>
          <w:delText xml:space="preserve"> by province</w:delText>
        </w:r>
        <w:r w:rsidR="00A711E1" w:rsidRPr="00CE178C" w:rsidDel="00074BDB">
          <w:rPr>
            <w:rPrChange w:id="4401" w:author="Vladymyr Kozyr" w:date="2021-07-31T19:40:00Z">
              <w:rPr/>
            </w:rPrChange>
          </w:rPr>
          <w:delText>.</w:delText>
        </w:r>
      </w:del>
    </w:p>
    <w:p w14:paraId="213EC2BF" w14:textId="037493A8" w:rsidR="00DB0C62" w:rsidRPr="00CE178C" w:rsidDel="00074BDB" w:rsidRDefault="00DB0C62">
      <w:pPr>
        <w:pStyle w:val="1Para"/>
        <w:ind w:left="720" w:hanging="720"/>
        <w:rPr>
          <w:del w:id="4402" w:author="Vladymyr Kozyr" w:date="2021-02-15T14:10:00Z"/>
          <w:rPrChange w:id="4403" w:author="Vladymyr Kozyr" w:date="2021-07-31T19:40:00Z">
            <w:rPr>
              <w:del w:id="4404" w:author="Vladymyr Kozyr" w:date="2021-02-15T14:10:00Z"/>
            </w:rPr>
          </w:rPrChange>
        </w:rPr>
        <w:pPrChange w:id="4405" w:author="Vladymyr Kozyr" w:date="2021-03-15T21:58:00Z">
          <w:pPr>
            <w:pStyle w:val="1Para"/>
          </w:pPr>
        </w:pPrChange>
      </w:pPr>
      <w:del w:id="4406" w:author="Vladymyr Kozyr" w:date="2021-02-15T14:10:00Z">
        <w:r w:rsidRPr="00CE178C" w:rsidDel="00074BDB">
          <w:rPr>
            <w:rPrChange w:id="4407" w:author="Vladymyr Kozyr" w:date="2021-07-31T19:40:00Z">
              <w:rPr/>
            </w:rPrChange>
          </w:rPr>
          <w:delText xml:space="preserve">Period covered: Data is available from 1990 to </w:delText>
        </w:r>
        <w:r w:rsidR="00A711E1" w:rsidRPr="00CE178C" w:rsidDel="00074BDB">
          <w:rPr>
            <w:rPrChange w:id="4408" w:author="Vladymyr Kozyr" w:date="2021-07-31T19:40:00Z">
              <w:rPr/>
            </w:rPrChange>
          </w:rPr>
          <w:delText>2018</w:delText>
        </w:r>
        <w:r w:rsidRPr="00CE178C" w:rsidDel="00074BDB">
          <w:rPr>
            <w:rPrChange w:id="4409" w:author="Vladymyr Kozyr" w:date="2021-07-31T19:40:00Z">
              <w:rPr/>
            </w:rPrChange>
          </w:rPr>
          <w:delText xml:space="preserve"> year before the current fishing season, data prior to 1990 is available upon request.</w:delText>
        </w:r>
      </w:del>
    </w:p>
    <w:p w14:paraId="31E5E129" w14:textId="5DC22F6E" w:rsidR="00A711E1" w:rsidRPr="00CE178C" w:rsidDel="00074BDB" w:rsidRDefault="00DB0C62">
      <w:pPr>
        <w:pStyle w:val="1Para"/>
        <w:ind w:left="720" w:hanging="720"/>
        <w:rPr>
          <w:del w:id="4410" w:author="Vladymyr Kozyr" w:date="2021-02-15T14:10:00Z"/>
          <w:rPrChange w:id="4411" w:author="Vladymyr Kozyr" w:date="2021-07-31T19:40:00Z">
            <w:rPr>
              <w:del w:id="4412" w:author="Vladymyr Kozyr" w:date="2021-02-15T14:10:00Z"/>
            </w:rPr>
          </w:rPrChange>
        </w:rPr>
        <w:pPrChange w:id="4413" w:author="Vladymyr Kozyr" w:date="2021-03-15T21:58:00Z">
          <w:pPr>
            <w:pStyle w:val="1Para"/>
          </w:pPr>
        </w:pPrChange>
      </w:pPr>
      <w:del w:id="4414" w:author="Vladymyr Kozyr" w:date="2021-02-15T14:10:00Z">
        <w:r w:rsidRPr="00CE178C" w:rsidDel="00074BDB">
          <w:rPr>
            <w:rPrChange w:id="4415" w:author="Vladymyr Kozyr" w:date="2021-07-31T19:40:00Z">
              <w:rPr/>
            </w:rPrChange>
          </w:rPr>
          <w:delText>Sources: Data collected by DFO regional offices</w:delText>
        </w:r>
        <w:r w:rsidR="00A711E1" w:rsidRPr="00CE178C" w:rsidDel="00074BDB">
          <w:rPr>
            <w:rPrChange w:id="4416" w:author="Vladymyr Kozyr" w:date="2021-07-31T19:40:00Z">
              <w:rPr/>
            </w:rPrChange>
          </w:rPr>
          <w:delText>.</w:delText>
        </w:r>
      </w:del>
    </w:p>
    <w:p w14:paraId="6A448D76" w14:textId="065A7CD4" w:rsidR="00A711E1" w:rsidRPr="00CE178C" w:rsidDel="00074BDB" w:rsidRDefault="00A711E1">
      <w:pPr>
        <w:pStyle w:val="1Para"/>
        <w:ind w:left="720" w:hanging="720"/>
        <w:rPr>
          <w:del w:id="4417" w:author="Vladymyr Kozyr" w:date="2021-02-15T14:10:00Z"/>
          <w:rPrChange w:id="4418" w:author="Vladymyr Kozyr" w:date="2021-07-31T19:40:00Z">
            <w:rPr>
              <w:del w:id="4419" w:author="Vladymyr Kozyr" w:date="2021-02-15T14:10:00Z"/>
            </w:rPr>
          </w:rPrChange>
        </w:rPr>
        <w:pPrChange w:id="4420" w:author="Vladymyr Kozyr" w:date="2021-03-15T21:58:00Z">
          <w:pPr>
            <w:pStyle w:val="1Para"/>
          </w:pPr>
        </w:pPrChange>
      </w:pPr>
      <w:del w:id="4421" w:author="Vladymyr Kozyr" w:date="2021-02-15T14:10:00Z">
        <w:r w:rsidRPr="00CE178C" w:rsidDel="00074BDB">
          <w:rPr>
            <w:rPrChange w:id="4422" w:author="Vladymyr Kozyr" w:date="2021-07-31T19:40:00Z">
              <w:rPr/>
            </w:rPrChange>
          </w:rPr>
          <w:delText xml:space="preserve">Data is separated yearly </w:delText>
        </w:r>
        <w:r w:rsidR="00B7595D" w:rsidRPr="00CE178C" w:rsidDel="00074BDB">
          <w:rPr>
            <w:rPrChange w:id="4423" w:author="Vladymyr Kozyr" w:date="2021-07-31T19:40:00Z">
              <w:rPr/>
            </w:rPrChange>
          </w:rPr>
          <w:delText>(one</w:delText>
        </w:r>
        <w:r w:rsidR="00D15815" w:rsidRPr="00CE178C" w:rsidDel="00074BDB">
          <w:rPr>
            <w:rPrChange w:id="4424" w:author="Vladymyr Kozyr" w:date="2021-07-31T19:40:00Z">
              <w:rPr/>
            </w:rPrChange>
          </w:rPr>
          <w:delText xml:space="preserve"> Microsoft</w:delText>
        </w:r>
        <w:r w:rsidR="00B7595D" w:rsidRPr="00CE178C" w:rsidDel="00074BDB">
          <w:rPr>
            <w:rPrChange w:id="4425" w:author="Vladymyr Kozyr" w:date="2021-07-31T19:40:00Z">
              <w:rPr/>
            </w:rPrChange>
          </w:rPr>
          <w:delText xml:space="preserve"> Excel file for each year) and grouped inside by Canadian provinces for each fish type.</w:delText>
        </w:r>
        <w:r w:rsidR="00D15815" w:rsidRPr="00CE178C" w:rsidDel="00074BDB">
          <w:rPr>
            <w:rPrChange w:id="4426" w:author="Vladymyr Kozyr" w:date="2021-07-31T19:40:00Z">
              <w:rPr/>
            </w:rPrChange>
          </w:rPr>
          <w:delText xml:space="preserve"> In total this dataset consists of 56 files (28 for fish amount in tonnes and 28 for fish total value in thousand of Canadian dollars.</w:delText>
        </w:r>
      </w:del>
    </w:p>
    <w:p w14:paraId="7A945DA4" w14:textId="2AD988DB" w:rsidR="00CB2779" w:rsidRPr="00CE178C" w:rsidDel="00074BDB" w:rsidRDefault="00CB2779">
      <w:pPr>
        <w:pStyle w:val="1Para"/>
        <w:ind w:left="720" w:hanging="720"/>
        <w:rPr>
          <w:del w:id="4427" w:author="Vladymyr Kozyr" w:date="2021-02-15T14:10:00Z"/>
          <w:rPrChange w:id="4428" w:author="Vladymyr Kozyr" w:date="2021-07-31T19:40:00Z">
            <w:rPr>
              <w:del w:id="4429" w:author="Vladymyr Kozyr" w:date="2021-02-15T14:10:00Z"/>
            </w:rPr>
          </w:rPrChange>
        </w:rPr>
        <w:pPrChange w:id="4430" w:author="Vladymyr Kozyr" w:date="2021-03-15T21:58:00Z">
          <w:pPr>
            <w:pStyle w:val="1Para"/>
          </w:pPr>
        </w:pPrChange>
      </w:pPr>
      <w:del w:id="4431" w:author="Vladymyr Kozyr" w:date="2021-02-15T14:10:00Z">
        <w:r w:rsidRPr="00CE178C" w:rsidDel="00074BDB">
          <w:rPr>
            <w:rPrChange w:id="4432" w:author="Vladymyr Kozyr" w:date="2021-07-31T19:40:00Z">
              <w:rPr/>
            </w:rPrChange>
          </w:rPr>
          <w:delText>To present such kind of data, it should go through several processes which includes data extraction, cleaning/filtering and ma</w:delText>
        </w:r>
        <w:r w:rsidR="0098108B" w:rsidRPr="00CE178C" w:rsidDel="00074BDB">
          <w:rPr>
            <w:rPrChange w:id="4433" w:author="Vladymyr Kozyr" w:date="2021-07-31T19:40:00Z">
              <w:rPr/>
            </w:rPrChange>
          </w:rPr>
          <w:delText>ss</w:delText>
        </w:r>
        <w:r w:rsidRPr="00CE178C" w:rsidDel="00074BDB">
          <w:rPr>
            <w:rPrChange w:id="4434" w:author="Vladymyr Kozyr" w:date="2021-07-31T19:40:00Z">
              <w:rPr/>
            </w:rPrChange>
          </w:rPr>
          <w:delText>aging (converting into suitable format).</w:delText>
        </w:r>
      </w:del>
    </w:p>
    <w:p w14:paraId="5439F7DB" w14:textId="759CE081" w:rsidR="00CB2779" w:rsidRPr="00CE178C" w:rsidDel="00074BDB" w:rsidRDefault="0002111E">
      <w:pPr>
        <w:pStyle w:val="1Para"/>
        <w:ind w:left="720" w:hanging="720"/>
        <w:rPr>
          <w:del w:id="4435" w:author="Vladymyr Kozyr" w:date="2021-02-15T14:10:00Z"/>
          <w:rPrChange w:id="4436" w:author="Vladymyr Kozyr" w:date="2021-07-31T19:40:00Z">
            <w:rPr>
              <w:del w:id="4437" w:author="Vladymyr Kozyr" w:date="2021-02-15T14:10:00Z"/>
            </w:rPr>
          </w:rPrChange>
        </w:rPr>
        <w:pPrChange w:id="4438" w:author="Vladymyr Kozyr" w:date="2021-03-15T21:58:00Z">
          <w:pPr>
            <w:pStyle w:val="1Para"/>
            <w:numPr>
              <w:numId w:val="3"/>
            </w:numPr>
            <w:ind w:left="1080" w:hanging="360"/>
          </w:pPr>
        </w:pPrChange>
      </w:pPr>
      <w:del w:id="4439" w:author="Vladymyr Kozyr" w:date="2021-02-15T14:10:00Z">
        <w:r w:rsidRPr="00CE178C" w:rsidDel="00074BDB">
          <w:rPr>
            <w:rPrChange w:id="4440" w:author="Vladymyr Kozyr" w:date="2021-07-31T19:40:00Z">
              <w:rPr/>
            </w:rPrChange>
          </w:rPr>
          <w:delText>Data extraction</w:delText>
        </w:r>
      </w:del>
    </w:p>
    <w:p w14:paraId="5C5E7FF9" w14:textId="0DD7A6AD" w:rsidR="0002111E" w:rsidRPr="00CE178C" w:rsidDel="00074BDB" w:rsidRDefault="0002111E">
      <w:pPr>
        <w:pStyle w:val="1Para"/>
        <w:ind w:left="720" w:hanging="720"/>
        <w:rPr>
          <w:del w:id="4441" w:author="Vladymyr Kozyr" w:date="2021-02-15T14:10:00Z"/>
          <w:rPrChange w:id="4442" w:author="Vladymyr Kozyr" w:date="2021-07-31T19:40:00Z">
            <w:rPr>
              <w:del w:id="4443" w:author="Vladymyr Kozyr" w:date="2021-02-15T14:10:00Z"/>
            </w:rPr>
          </w:rPrChange>
        </w:rPr>
        <w:pPrChange w:id="4444" w:author="Vladymyr Kozyr" w:date="2021-03-15T21:58:00Z">
          <w:pPr>
            <w:pStyle w:val="1Para"/>
          </w:pPr>
        </w:pPrChange>
      </w:pPr>
      <w:del w:id="4445" w:author="Vladymyr Kozyr" w:date="2021-02-15T14:10:00Z">
        <w:r w:rsidRPr="00CE178C" w:rsidDel="00074BDB">
          <w:rPr>
            <w:rPrChange w:id="4446" w:author="Vladymyr Kozyr" w:date="2021-07-31T19:40:00Z">
              <w:rPr/>
            </w:rPrChange>
          </w:rPr>
          <w:delText>Data extraction step is basically downloading Excel files from DFO official website. It doesn’t require any extra permissions, data is publically available. However</w:delText>
        </w:r>
        <w:r w:rsidR="00B4748D" w:rsidRPr="00CE178C" w:rsidDel="00074BDB">
          <w:rPr>
            <w:rPrChange w:id="4447" w:author="Vladymyr Kozyr" w:date="2021-07-31T19:40:00Z">
              <w:rPr/>
            </w:rPrChange>
          </w:rPr>
          <w:delText xml:space="preserve">, process of downloading is manual, can be improved if DFO </w:delText>
        </w:r>
        <w:r w:rsidR="0098108B" w:rsidRPr="00CE178C" w:rsidDel="00074BDB">
          <w:rPr>
            <w:rPrChange w:id="4448" w:author="Vladymyr Kozyr" w:date="2021-07-31T19:40:00Z">
              <w:rPr>
                <w:lang w:val="en-US"/>
              </w:rPr>
            </w:rPrChange>
          </w:rPr>
          <w:delText>could</w:delText>
        </w:r>
        <w:r w:rsidR="00B4748D" w:rsidRPr="00CE178C" w:rsidDel="00074BDB">
          <w:rPr>
            <w:rPrChange w:id="4449" w:author="Vladymyr Kozyr" w:date="2021-07-31T19:40:00Z">
              <w:rPr/>
            </w:rPrChange>
          </w:rPr>
          <w:delText xml:space="preserve"> provide </w:delText>
        </w:r>
        <w:r w:rsidR="0098108B" w:rsidRPr="00CE178C" w:rsidDel="00074BDB">
          <w:rPr>
            <w:rPrChange w:id="4450" w:author="Vladymyr Kozyr" w:date="2021-07-31T19:40:00Z">
              <w:rPr/>
            </w:rPrChange>
          </w:rPr>
          <w:delText>API to use for getting up-to-date data if necessary.</w:delText>
        </w:r>
      </w:del>
    </w:p>
    <w:p w14:paraId="2955C65F" w14:textId="20426907" w:rsidR="0098108B" w:rsidRPr="00CE178C" w:rsidDel="00074BDB" w:rsidRDefault="0098108B">
      <w:pPr>
        <w:pStyle w:val="1Para"/>
        <w:ind w:left="720" w:hanging="720"/>
        <w:rPr>
          <w:del w:id="4451" w:author="Vladymyr Kozyr" w:date="2021-02-15T14:10:00Z"/>
          <w:rPrChange w:id="4452" w:author="Vladymyr Kozyr" w:date="2021-07-31T19:40:00Z">
            <w:rPr>
              <w:del w:id="4453" w:author="Vladymyr Kozyr" w:date="2021-02-15T14:10:00Z"/>
            </w:rPr>
          </w:rPrChange>
        </w:rPr>
        <w:pPrChange w:id="4454" w:author="Vladymyr Kozyr" w:date="2021-03-15T21:58:00Z">
          <w:pPr>
            <w:pStyle w:val="1Para"/>
            <w:numPr>
              <w:numId w:val="3"/>
            </w:numPr>
            <w:ind w:left="1080" w:hanging="360"/>
          </w:pPr>
        </w:pPrChange>
      </w:pPr>
      <w:del w:id="4455" w:author="Vladymyr Kozyr" w:date="2021-02-15T14:10:00Z">
        <w:r w:rsidRPr="00CE178C" w:rsidDel="00074BDB">
          <w:rPr>
            <w:rPrChange w:id="4456" w:author="Vladymyr Kozyr" w:date="2021-07-31T19:40:00Z">
              <w:rPr/>
            </w:rPrChange>
          </w:rPr>
          <w:delText>Data cleaning</w:delText>
        </w:r>
      </w:del>
    </w:p>
    <w:p w14:paraId="2337D4B5" w14:textId="623B6162" w:rsidR="0098108B" w:rsidRPr="00CE178C" w:rsidDel="00074BDB" w:rsidRDefault="0098108B">
      <w:pPr>
        <w:pStyle w:val="1Para"/>
        <w:ind w:left="720" w:hanging="720"/>
        <w:rPr>
          <w:del w:id="4457" w:author="Vladymyr Kozyr" w:date="2021-02-15T14:10:00Z"/>
          <w:rPrChange w:id="4458" w:author="Vladymyr Kozyr" w:date="2021-07-31T19:40:00Z">
            <w:rPr>
              <w:del w:id="4459" w:author="Vladymyr Kozyr" w:date="2021-02-15T14:10:00Z"/>
            </w:rPr>
          </w:rPrChange>
        </w:rPr>
        <w:pPrChange w:id="4460" w:author="Vladymyr Kozyr" w:date="2021-03-15T21:58:00Z">
          <w:pPr>
            <w:pStyle w:val="1Para"/>
          </w:pPr>
        </w:pPrChange>
      </w:pPr>
      <w:del w:id="4461" w:author="Vladymyr Kozyr" w:date="2021-02-15T14:10:00Z">
        <w:r w:rsidRPr="00CE178C" w:rsidDel="00074BDB">
          <w:rPr>
            <w:rPrChange w:id="4462" w:author="Vladymyr Kozyr" w:date="2021-07-31T19:40:00Z">
              <w:rPr/>
            </w:rPrChange>
          </w:rPr>
          <w:delText>Excel files contains some information, which is not relevant for visualization (for ex. table borders, text color, other meta data, etc.) So it is removed at this step.</w:delText>
        </w:r>
      </w:del>
    </w:p>
    <w:p w14:paraId="71AF386F" w14:textId="611DE9CE" w:rsidR="0098108B" w:rsidRPr="00CE178C" w:rsidDel="00074BDB" w:rsidRDefault="0098108B">
      <w:pPr>
        <w:pStyle w:val="1Para"/>
        <w:ind w:left="720" w:hanging="720"/>
        <w:rPr>
          <w:del w:id="4463" w:author="Vladymyr Kozyr" w:date="2021-02-15T14:10:00Z"/>
          <w:rPrChange w:id="4464" w:author="Vladymyr Kozyr" w:date="2021-07-31T19:40:00Z">
            <w:rPr>
              <w:del w:id="4465" w:author="Vladymyr Kozyr" w:date="2021-02-15T14:10:00Z"/>
            </w:rPr>
          </w:rPrChange>
        </w:rPr>
        <w:pPrChange w:id="4466" w:author="Vladymyr Kozyr" w:date="2021-03-15T21:58:00Z">
          <w:pPr>
            <w:pStyle w:val="1Para"/>
            <w:numPr>
              <w:numId w:val="3"/>
            </w:numPr>
            <w:ind w:left="1080" w:hanging="360"/>
          </w:pPr>
        </w:pPrChange>
      </w:pPr>
      <w:del w:id="4467" w:author="Vladymyr Kozyr" w:date="2021-02-15T14:10:00Z">
        <w:r w:rsidRPr="00CE178C" w:rsidDel="00074BDB">
          <w:rPr>
            <w:rPrChange w:id="4468" w:author="Vladymyr Kozyr" w:date="2021-07-31T19:40:00Z">
              <w:rPr/>
            </w:rPrChange>
          </w:rPr>
          <w:delText>Data converting</w:delText>
        </w:r>
      </w:del>
    </w:p>
    <w:p w14:paraId="14223EEF" w14:textId="4BC6BF26" w:rsidR="0098108B" w:rsidRPr="00CE178C" w:rsidDel="00074BDB" w:rsidRDefault="0098108B">
      <w:pPr>
        <w:pStyle w:val="1Para"/>
        <w:ind w:left="720" w:hanging="720"/>
        <w:rPr>
          <w:del w:id="4469" w:author="Vladymyr Kozyr" w:date="2021-02-15T14:10:00Z"/>
          <w:rPrChange w:id="4470" w:author="Vladymyr Kozyr" w:date="2021-07-31T19:40:00Z">
            <w:rPr>
              <w:del w:id="4471" w:author="Vladymyr Kozyr" w:date="2021-02-15T14:10:00Z"/>
            </w:rPr>
          </w:rPrChange>
        </w:rPr>
        <w:pPrChange w:id="4472" w:author="Vladymyr Kozyr" w:date="2021-03-15T21:58:00Z">
          <w:pPr>
            <w:pStyle w:val="1Para"/>
            <w:ind w:left="720" w:firstLine="0"/>
          </w:pPr>
        </w:pPrChange>
      </w:pPr>
      <w:del w:id="4473" w:author="Vladymyr Kozyr" w:date="2021-02-15T14:10:00Z">
        <w:r w:rsidRPr="00CE178C" w:rsidDel="00074BDB">
          <w:rPr>
            <w:rPrChange w:id="4474" w:author="Vladymyr Kozyr" w:date="2021-07-31T19:40:00Z">
              <w:rPr/>
            </w:rPrChange>
          </w:rPr>
          <w:delText xml:space="preserve">The last step of data processing is converting </w:delText>
        </w:r>
        <w:r w:rsidR="00605C63" w:rsidRPr="00CE178C" w:rsidDel="00074BDB">
          <w:rPr>
            <w:rPrChange w:id="4475" w:author="Vladymyr Kozyr" w:date="2021-07-31T19:40:00Z">
              <w:rPr/>
            </w:rPrChange>
          </w:rPr>
          <w:delText>Excel file to CSV (as intermediate step) and then jonverting it into JSON file whi</w:delText>
        </w:r>
        <w:r w:rsidR="00D40624" w:rsidRPr="00CE178C" w:rsidDel="00074BDB">
          <w:rPr>
            <w:rPrChange w:id="4476" w:author="Vladymyr Kozyr" w:date="2021-07-31T19:40:00Z">
              <w:rPr/>
            </w:rPrChange>
          </w:rPr>
          <w:delText>ch can be easily interpreted by visualization library and any modern browser.</w:delText>
        </w:r>
      </w:del>
    </w:p>
    <w:p w14:paraId="629B7E60" w14:textId="34038474" w:rsidR="0098108B" w:rsidRPr="00CE178C" w:rsidDel="001D0248" w:rsidRDefault="0098108B">
      <w:pPr>
        <w:pStyle w:val="1Para"/>
        <w:ind w:left="720" w:hanging="720"/>
        <w:rPr>
          <w:del w:id="4477" w:author="Vladymyr Kozyr" w:date="2021-03-14T09:06:00Z"/>
          <w:rPrChange w:id="4478" w:author="Vladymyr Kozyr" w:date="2021-07-31T19:40:00Z">
            <w:rPr>
              <w:del w:id="4479" w:author="Vladymyr Kozyr" w:date="2021-03-14T09:06:00Z"/>
              <w:lang w:val="en-US"/>
            </w:rPr>
          </w:rPrChange>
        </w:rPr>
        <w:pPrChange w:id="4480" w:author="Vladymyr Kozyr" w:date="2021-03-15T21:58:00Z">
          <w:pPr>
            <w:pStyle w:val="1Para"/>
          </w:pPr>
        </w:pPrChange>
      </w:pPr>
    </w:p>
    <w:p w14:paraId="7ACFB551" w14:textId="43A8DB08" w:rsidR="00CB2779" w:rsidRPr="00CE178C" w:rsidRDefault="00CB2779">
      <w:pPr>
        <w:pStyle w:val="Heading2"/>
        <w:numPr>
          <w:ilvl w:val="0"/>
          <w:numId w:val="0"/>
        </w:numPr>
        <w:ind w:left="720" w:hanging="720"/>
        <w:rPr>
          <w:rPrChange w:id="4481" w:author="Vladymyr Kozyr" w:date="2021-07-31T19:40:00Z">
            <w:rPr/>
          </w:rPrChange>
        </w:rPr>
        <w:pPrChange w:id="4482" w:author="Vladymyr Kozyr" w:date="2021-03-15T21:58:00Z">
          <w:pPr>
            <w:pStyle w:val="Heading2"/>
          </w:pPr>
        </w:pPrChange>
      </w:pPr>
      <w:bookmarkStart w:id="4483" w:name="_Toc67830752"/>
      <w:r w:rsidRPr="00CE178C">
        <w:rPr>
          <w:rPrChange w:id="4484" w:author="Vladymyr Kozyr" w:date="2021-07-31T19:40:00Z">
            <w:rPr/>
          </w:rPrChange>
        </w:rPr>
        <w:t>Visualization Motivation</w:t>
      </w:r>
      <w:commentRangeEnd w:id="4280"/>
      <w:r w:rsidR="005D6265" w:rsidRPr="00CE178C">
        <w:rPr>
          <w:rStyle w:val="CommentReference"/>
          <w:rFonts w:eastAsiaTheme="minorHAnsi" w:cstheme="minorBidi"/>
          <w:b w:val="0"/>
          <w:color w:val="auto"/>
          <w:rPrChange w:id="4485" w:author="Vladymyr Kozyr" w:date="2021-07-31T19:40:00Z">
            <w:rPr>
              <w:rStyle w:val="CommentReference"/>
              <w:rFonts w:eastAsiaTheme="minorHAnsi" w:cstheme="minorBidi"/>
              <w:b w:val="0"/>
              <w:color w:val="auto"/>
              <w:lang w:val="en-US"/>
            </w:rPr>
          </w:rPrChange>
        </w:rPr>
        <w:commentReference w:id="4280"/>
      </w:r>
      <w:bookmarkEnd w:id="4483"/>
    </w:p>
    <w:p w14:paraId="4FEDBABD" w14:textId="7A57EE65" w:rsidR="00D15815" w:rsidRPr="00CE178C" w:rsidRDefault="00D15815">
      <w:pPr>
        <w:pStyle w:val="1Para"/>
        <w:ind w:firstLine="0"/>
        <w:rPr>
          <w:rPrChange w:id="4486" w:author="Vladymyr Kozyr" w:date="2021-07-31T19:40:00Z">
            <w:rPr/>
          </w:rPrChange>
        </w:rPr>
        <w:pPrChange w:id="4487" w:author="Vladymyr Kozyr" w:date="2021-02-15T13:42:00Z">
          <w:pPr>
            <w:pStyle w:val="1Para"/>
          </w:pPr>
        </w:pPrChange>
      </w:pPr>
      <w:commentRangeStart w:id="4488"/>
      <w:r w:rsidRPr="00CE178C">
        <w:rPr>
          <w:rPrChange w:id="4489" w:author="Vladymyr Kozyr" w:date="2021-07-31T19:40:00Z">
            <w:rPr/>
          </w:rPrChange>
        </w:rPr>
        <w:t xml:space="preserve">Analysis of the data presented in </w:t>
      </w:r>
      <w:r w:rsidR="00CB2779" w:rsidRPr="00CE178C">
        <w:rPr>
          <w:rPrChange w:id="4490" w:author="Vladymyr Kozyr" w:date="2021-07-31T19:40:00Z">
            <w:rPr/>
          </w:rPrChange>
        </w:rPr>
        <w:t>table or text</w:t>
      </w:r>
      <w:r w:rsidRPr="00CE178C">
        <w:rPr>
          <w:rPrChange w:id="4491" w:author="Vladymyr Kozyr" w:date="2021-07-31T19:40:00Z">
            <w:rPr/>
          </w:rPrChange>
        </w:rPr>
        <w:t xml:space="preserve"> format may take significant amount of time</w:t>
      </w:r>
      <w:commentRangeEnd w:id="4488"/>
      <w:r w:rsidR="00181673" w:rsidRPr="00CE178C">
        <w:rPr>
          <w:rStyle w:val="CommentReference"/>
          <w:rPrChange w:id="4492" w:author="Vladymyr Kozyr" w:date="2021-07-31T19:40:00Z">
            <w:rPr>
              <w:rStyle w:val="CommentReference"/>
              <w:lang w:val="en-US"/>
            </w:rPr>
          </w:rPrChange>
        </w:rPr>
        <w:commentReference w:id="4488"/>
      </w:r>
      <w:ins w:id="4493" w:author="Vladymyr Kozyr" w:date="2021-06-21T23:10:00Z">
        <w:r w:rsidR="00A54DF6" w:rsidRPr="00CE178C">
          <w:rPr>
            <w:rPrChange w:id="4494" w:author="Vladymyr Kozyr" w:date="2021-07-31T19:40:00Z">
              <w:rPr/>
            </w:rPrChange>
          </w:rPr>
          <w:t>.</w:t>
        </w:r>
      </w:ins>
      <w:del w:id="4495" w:author="Vladymyr Kozyr" w:date="2021-06-21T23:10:00Z">
        <w:r w:rsidRPr="00CE178C" w:rsidDel="00A54DF6">
          <w:rPr>
            <w:rPrChange w:id="4496" w:author="Vladymyr Kozyr" w:date="2021-07-31T19:40:00Z">
              <w:rPr/>
            </w:rPrChange>
          </w:rPr>
          <w:delText>.</w:delText>
        </w:r>
      </w:del>
      <w:r w:rsidRPr="00CE178C">
        <w:rPr>
          <w:rPrChange w:id="4497" w:author="Vladymyr Kozyr" w:date="2021-07-31T19:40:00Z">
            <w:rPr/>
          </w:rPrChange>
        </w:rPr>
        <w:t xml:space="preserve"> For example, it is hard to see trends, how values change through the years, as well as comparing data for different provinces and fish type. Another thing which is hard to capture </w:t>
      </w:r>
      <w:commentRangeStart w:id="4498"/>
      <w:r w:rsidRPr="00CE178C">
        <w:rPr>
          <w:rPrChange w:id="4499" w:author="Vladymyr Kozyr" w:date="2021-07-31T19:40:00Z">
            <w:rPr/>
          </w:rPrChange>
        </w:rPr>
        <w:t>is correlation</w:t>
      </w:r>
      <w:ins w:id="4500" w:author="Vladymyr Kozyr" w:date="2021-06-21T23:11:00Z">
        <w:r w:rsidR="005E09C6" w:rsidRPr="00CE178C">
          <w:rPr>
            <w:rPrChange w:id="4501" w:author="Vladymyr Kozyr" w:date="2021-07-31T19:40:00Z">
              <w:rPr/>
            </w:rPrChange>
          </w:rPr>
          <w:t xml:space="preserve"> </w:t>
        </w:r>
      </w:ins>
      <w:del w:id="4502" w:author="Vladymyr Kozyr" w:date="2021-06-21T23:11:00Z">
        <w:r w:rsidRPr="00CE178C" w:rsidDel="005E09C6">
          <w:rPr>
            <w:rPrChange w:id="4503" w:author="Vladymyr Kozyr" w:date="2021-07-31T19:40:00Z">
              <w:rPr/>
            </w:rPrChange>
          </w:rPr>
          <w:delText xml:space="preserve"> </w:delText>
        </w:r>
        <w:commentRangeEnd w:id="4498"/>
        <w:r w:rsidR="00181673" w:rsidRPr="00CE178C" w:rsidDel="005E09C6">
          <w:rPr>
            <w:rStyle w:val="CommentReference"/>
            <w:rPrChange w:id="4504" w:author="Vladymyr Kozyr" w:date="2021-07-31T19:40:00Z">
              <w:rPr>
                <w:rStyle w:val="CommentReference"/>
                <w:lang w:val="en-US"/>
              </w:rPr>
            </w:rPrChange>
          </w:rPr>
          <w:commentReference w:id="4498"/>
        </w:r>
      </w:del>
      <w:r w:rsidRPr="00CE178C">
        <w:rPr>
          <w:rPrChange w:id="4505" w:author="Vladymyr Kozyr" w:date="2021-07-31T19:40:00Z">
            <w:rPr/>
          </w:rPrChange>
        </w:rPr>
        <w:t>between price and quantities of a specific types of fish for a certain period.</w:t>
      </w:r>
    </w:p>
    <w:p w14:paraId="6ADEBA69" w14:textId="702FDA21" w:rsidR="0020364C" w:rsidRPr="00CE178C" w:rsidRDefault="00D15815">
      <w:pPr>
        <w:pStyle w:val="1Para"/>
        <w:ind w:firstLine="0"/>
        <w:rPr>
          <w:ins w:id="4506" w:author="Vladymyr Kozyr" w:date="2021-03-28T13:16:00Z"/>
          <w:rPrChange w:id="4507" w:author="Vladymyr Kozyr" w:date="2021-07-31T19:40:00Z">
            <w:rPr>
              <w:ins w:id="4508" w:author="Vladymyr Kozyr" w:date="2021-03-28T13:16:00Z"/>
            </w:rPr>
          </w:rPrChange>
        </w:rPr>
      </w:pPr>
      <w:r w:rsidRPr="00CE178C">
        <w:rPr>
          <w:rPrChange w:id="4509" w:author="Vladymyr Kozyr" w:date="2021-07-31T19:40:00Z">
            <w:rPr/>
          </w:rPrChange>
        </w:rPr>
        <w:t xml:space="preserve">The tool itself and </w:t>
      </w:r>
      <w:del w:id="4510" w:author="Vladymyr Kozyr" w:date="2021-07-31T19:46:00Z">
        <w:r w:rsidRPr="00CE178C" w:rsidDel="00CE178C">
          <w:rPr>
            <w:rPrChange w:id="4511" w:author="Vladymyr Kozyr" w:date="2021-07-31T19:40:00Z">
              <w:rPr/>
            </w:rPrChange>
          </w:rPr>
          <w:delText>it’s</w:delText>
        </w:r>
      </w:del>
      <w:ins w:id="4512" w:author="Vladymyr Kozyr" w:date="2021-07-31T19:46:00Z">
        <w:r w:rsidR="00CE178C" w:rsidRPr="00CE178C">
          <w:rPr>
            <w:rPrChange w:id="4513" w:author="Vladymyr Kozyr" w:date="2021-07-31T19:40:00Z">
              <w:rPr/>
            </w:rPrChange>
          </w:rPr>
          <w:t>its</w:t>
        </w:r>
      </w:ins>
      <w:r w:rsidRPr="00CE178C">
        <w:rPr>
          <w:rPrChange w:id="4514" w:author="Vladymyr Kozyr" w:date="2021-07-31T19:40:00Z">
            <w:rPr/>
          </w:rPrChange>
        </w:rPr>
        <w:t xml:space="preserve"> implementation will be discussed in Chapter </w:t>
      </w:r>
      <w:del w:id="4515" w:author="Vladymyr Kozyr" w:date="2021-07-31T19:46:00Z">
        <w:r w:rsidRPr="00CE178C" w:rsidDel="00CE178C">
          <w:rPr>
            <w:rPrChange w:id="4516" w:author="Vladymyr Kozyr" w:date="2021-07-31T19:40:00Z">
              <w:rPr/>
            </w:rPrChange>
          </w:rPr>
          <w:delText>4,</w:delText>
        </w:r>
      </w:del>
      <w:ins w:id="4517" w:author="Vladymyr Kozyr" w:date="2021-07-31T19:46:00Z">
        <w:r w:rsidR="00CE178C" w:rsidRPr="00CE178C">
          <w:rPr>
            <w:rPrChange w:id="4518" w:author="Vladymyr Kozyr" w:date="2021-07-31T19:40:00Z">
              <w:rPr/>
            </w:rPrChange>
          </w:rPr>
          <w:t>4;</w:t>
        </w:r>
      </w:ins>
      <w:r w:rsidRPr="00CE178C">
        <w:rPr>
          <w:rPrChange w:id="4519" w:author="Vladymyr Kozyr" w:date="2021-07-31T19:40:00Z">
            <w:rPr/>
          </w:rPrChange>
        </w:rPr>
        <w:t xml:space="preserve"> however, it is worth mentioning that it is developed for</w:t>
      </w:r>
      <w:r w:rsidR="0020364C" w:rsidRPr="00CE178C">
        <w:rPr>
          <w:rPrChange w:id="4520" w:author="Vladymyr Kozyr" w:date="2021-07-31T19:40:00Z">
            <w:rPr/>
          </w:rPrChange>
        </w:rPr>
        <w:t xml:space="preserve"> people who may not be data scientists. The main goal is to make it usable for people with average knowledge about computers. It also will not require any installation steps, because it is a web application which can be accessible just by typing </w:t>
      </w:r>
      <w:del w:id="4521" w:author="Vladymyr Kozyr" w:date="2021-07-31T19:46:00Z">
        <w:r w:rsidR="0020364C" w:rsidRPr="00CE178C" w:rsidDel="00CE178C">
          <w:rPr>
            <w:rPrChange w:id="4522" w:author="Vladymyr Kozyr" w:date="2021-07-31T19:40:00Z">
              <w:rPr/>
            </w:rPrChange>
          </w:rPr>
          <w:delText>url</w:delText>
        </w:r>
      </w:del>
      <w:ins w:id="4523" w:author="Vladymyr Kozyr" w:date="2021-07-31T19:46:00Z">
        <w:r w:rsidR="00CE178C" w:rsidRPr="00CE178C">
          <w:rPr>
            <w:rPrChange w:id="4524" w:author="Vladymyr Kozyr" w:date="2021-07-31T19:40:00Z">
              <w:rPr/>
            </w:rPrChange>
          </w:rPr>
          <w:t>URL</w:t>
        </w:r>
      </w:ins>
      <w:r w:rsidR="0020364C" w:rsidRPr="00CE178C">
        <w:rPr>
          <w:rPrChange w:id="4525" w:author="Vladymyr Kozyr" w:date="2021-07-31T19:40:00Z">
            <w:rPr/>
          </w:rPrChange>
        </w:rPr>
        <w:t xml:space="preserve"> in any of the modern browsers. Another </w:t>
      </w:r>
      <w:r w:rsidR="00A458B4" w:rsidRPr="00CE178C">
        <w:rPr>
          <w:rPrChange w:id="4526" w:author="Vladymyr Kozyr" w:date="2021-07-31T19:40:00Z">
            <w:rPr/>
          </w:rPrChange>
        </w:rPr>
        <w:t>feature of the</w:t>
      </w:r>
      <w:r w:rsidR="0020364C" w:rsidRPr="00CE178C">
        <w:rPr>
          <w:rPrChange w:id="4527" w:author="Vladymyr Kozyr" w:date="2021-07-31T19:40:00Z">
            <w:rPr/>
          </w:rPrChange>
        </w:rPr>
        <w:t xml:space="preserve"> tool</w:t>
      </w:r>
      <w:r w:rsidR="00A458B4" w:rsidRPr="00CE178C">
        <w:rPr>
          <w:rPrChange w:id="4528" w:author="Vladymyr Kozyr" w:date="2021-07-31T19:40:00Z">
            <w:rPr/>
          </w:rPrChange>
        </w:rPr>
        <w:t xml:space="preserve"> is that it</w:t>
      </w:r>
      <w:r w:rsidR="0020364C" w:rsidRPr="00CE178C">
        <w:rPr>
          <w:rPrChange w:id="4529" w:author="Vladymyr Kozyr" w:date="2021-07-31T19:40:00Z">
            <w:rPr/>
          </w:rPrChange>
        </w:rPr>
        <w:t xml:space="preserve"> will allow user to select range, </w:t>
      </w:r>
      <w:del w:id="4530" w:author="Vladymyr Kozyr" w:date="2021-07-31T19:46:00Z">
        <w:r w:rsidR="0020364C" w:rsidRPr="00CE178C" w:rsidDel="00CE178C">
          <w:rPr>
            <w:rPrChange w:id="4531" w:author="Vladymyr Kozyr" w:date="2021-07-31T19:40:00Z">
              <w:rPr/>
            </w:rPrChange>
          </w:rPr>
          <w:delText>provinces</w:delText>
        </w:r>
      </w:del>
      <w:ins w:id="4532" w:author="Vladymyr Kozyr" w:date="2021-07-31T19:46:00Z">
        <w:r w:rsidR="00CE178C" w:rsidRPr="00CE178C">
          <w:rPr>
            <w:rPrChange w:id="4533" w:author="Vladymyr Kozyr" w:date="2021-07-31T19:40:00Z">
              <w:rPr/>
            </w:rPrChange>
          </w:rPr>
          <w:t>provinces,</w:t>
        </w:r>
      </w:ins>
      <w:r w:rsidR="0020364C" w:rsidRPr="00CE178C">
        <w:rPr>
          <w:rPrChange w:id="4534" w:author="Vladymyr Kozyr" w:date="2021-07-31T19:40:00Z">
            <w:rPr/>
          </w:rPrChange>
        </w:rPr>
        <w:t xml:space="preserve"> and any fish type from dropdowns, zoom into details etc. This type of UI experience if not available if it is done through Excel charts or Python library </w:t>
      </w:r>
      <w:r w:rsidR="006002D9" w:rsidRPr="00CE178C">
        <w:rPr>
          <w:rPrChange w:id="4535" w:author="Vladymyr Kozyr" w:date="2021-07-31T19:40:00Z">
            <w:rPr/>
          </w:rPrChange>
        </w:rPr>
        <w:t xml:space="preserve">PyPlot. Visualizations in these cases are static and should be re-rendered if some parameters of visualization are changed. </w:t>
      </w:r>
      <w:del w:id="4536" w:author="Vladymyr Kozyr" w:date="2021-07-31T19:46:00Z">
        <w:r w:rsidR="006002D9" w:rsidRPr="00CE178C" w:rsidDel="00CE178C">
          <w:rPr>
            <w:rPrChange w:id="4537" w:author="Vladymyr Kozyr" w:date="2021-07-31T19:40:00Z">
              <w:rPr/>
            </w:rPrChange>
          </w:rPr>
          <w:delText>Also</w:delText>
        </w:r>
      </w:del>
      <w:ins w:id="4538" w:author="Vladymyr Kozyr" w:date="2021-07-31T19:46:00Z">
        <w:r w:rsidR="00CE178C" w:rsidRPr="00CE178C">
          <w:rPr>
            <w:rPrChange w:id="4539" w:author="Vladymyr Kozyr" w:date="2021-07-31T19:40:00Z">
              <w:rPr/>
            </w:rPrChange>
          </w:rPr>
          <w:t>Also,</w:t>
        </w:r>
      </w:ins>
      <w:r w:rsidR="006002D9" w:rsidRPr="00CE178C">
        <w:rPr>
          <w:rPrChange w:id="4540" w:author="Vladymyr Kozyr" w:date="2021-07-31T19:40:00Z">
            <w:rPr/>
          </w:rPrChange>
        </w:rPr>
        <w:t xml:space="preserve"> it requires advanced knowledge of Microsoft Excel or programming.</w:t>
      </w:r>
    </w:p>
    <w:p w14:paraId="61F30D32" w14:textId="77777777" w:rsidR="006D6E06" w:rsidRPr="00CE178C" w:rsidRDefault="006D6E06" w:rsidP="006D6E06">
      <w:pPr>
        <w:spacing w:after="0" w:line="240" w:lineRule="auto"/>
        <w:rPr>
          <w:ins w:id="4541" w:author="Vladymyr Kozyr" w:date="2021-03-28T13:16:00Z"/>
          <w:rFonts w:eastAsia="Times New Roman" w:cs="Arial"/>
          <w:lang w:val="en-CA"/>
          <w:rPrChange w:id="4542" w:author="Vladymyr Kozyr" w:date="2021-07-31T19:40:00Z">
            <w:rPr>
              <w:ins w:id="4543" w:author="Vladymyr Kozyr" w:date="2021-03-28T13:16:00Z"/>
              <w:rFonts w:eastAsia="Times New Roman" w:cs="Arial"/>
              <w:lang w:val="en-CA"/>
            </w:rPr>
          </w:rPrChange>
        </w:rPr>
      </w:pPr>
      <w:ins w:id="4544" w:author="Vladymyr Kozyr" w:date="2021-03-28T13:16:00Z">
        <w:r w:rsidRPr="00CE178C">
          <w:rPr>
            <w:rFonts w:eastAsia="Times New Roman" w:cs="Arial"/>
            <w:lang w:val="en-CA"/>
            <w:rPrChange w:id="4545" w:author="Vladymyr Kozyr" w:date="2021-07-31T19:40:00Z">
              <w:rPr>
                <w:rFonts w:eastAsia="Times New Roman" w:cs="Arial"/>
                <w:lang w:val="en-CA"/>
              </w:rPr>
            </w:rPrChange>
          </w:rPr>
          <w:t>Design requirements for visualization were set based on the informal task abstractions discussed above and literature research (real reports which people use for marine operations from section 3.1).</w:t>
        </w:r>
      </w:ins>
    </w:p>
    <w:p w14:paraId="444E216A" w14:textId="77777777" w:rsidR="006D6E06" w:rsidRPr="00CE178C" w:rsidRDefault="006D6E06" w:rsidP="006D6E06">
      <w:pPr>
        <w:spacing w:after="0" w:line="240" w:lineRule="auto"/>
        <w:rPr>
          <w:ins w:id="4546" w:author="Vladymyr Kozyr" w:date="2021-03-28T13:16:00Z"/>
          <w:rFonts w:eastAsia="Times New Roman" w:cs="Arial"/>
          <w:lang w:val="en-CA"/>
          <w:rPrChange w:id="4547" w:author="Vladymyr Kozyr" w:date="2021-07-31T19:40:00Z">
            <w:rPr>
              <w:ins w:id="4548" w:author="Vladymyr Kozyr" w:date="2021-03-28T13:16:00Z"/>
              <w:rFonts w:eastAsia="Times New Roman" w:cs="Arial"/>
              <w:lang w:val="en-CA"/>
            </w:rPr>
          </w:rPrChange>
        </w:rPr>
      </w:pPr>
    </w:p>
    <w:p w14:paraId="0464A8B7" w14:textId="77777777" w:rsidR="006D6E06" w:rsidRPr="00CE178C" w:rsidRDefault="006D6E06" w:rsidP="006D6E06">
      <w:pPr>
        <w:spacing w:after="0" w:line="240" w:lineRule="auto"/>
        <w:rPr>
          <w:ins w:id="4549" w:author="Vladymyr Kozyr" w:date="2021-03-28T13:16:00Z"/>
          <w:rFonts w:eastAsia="Times New Roman" w:cs="Arial"/>
          <w:b/>
          <w:bCs/>
          <w:lang w:val="en-CA"/>
          <w:rPrChange w:id="4550" w:author="Vladymyr Kozyr" w:date="2021-07-31T19:40:00Z">
            <w:rPr>
              <w:ins w:id="4551" w:author="Vladymyr Kozyr" w:date="2021-03-28T13:16:00Z"/>
              <w:rFonts w:eastAsia="Times New Roman" w:cs="Arial"/>
              <w:b/>
              <w:bCs/>
              <w:lang w:val="en-CA"/>
            </w:rPr>
          </w:rPrChange>
        </w:rPr>
      </w:pPr>
      <w:ins w:id="4552" w:author="Vladymyr Kozyr" w:date="2021-03-28T13:16:00Z">
        <w:r w:rsidRPr="00CE178C">
          <w:rPr>
            <w:rFonts w:eastAsia="Times New Roman" w:cs="Arial"/>
            <w:b/>
            <w:bCs/>
            <w:lang w:val="en-CA"/>
            <w:rPrChange w:id="4553" w:author="Vladymyr Kozyr" w:date="2021-07-31T19:40:00Z">
              <w:rPr>
                <w:rFonts w:eastAsia="Times New Roman" w:cs="Arial"/>
                <w:b/>
                <w:bCs/>
                <w:lang w:val="en-CA"/>
              </w:rPr>
            </w:rPrChange>
          </w:rPr>
          <w:t>Requirement 1. Interactivity</w:t>
        </w:r>
      </w:ins>
    </w:p>
    <w:p w14:paraId="24A939B7" w14:textId="77777777" w:rsidR="006D6E06" w:rsidRPr="00CE178C" w:rsidRDefault="006D6E06" w:rsidP="006D6E06">
      <w:pPr>
        <w:spacing w:after="0" w:line="240" w:lineRule="auto"/>
        <w:rPr>
          <w:ins w:id="4554" w:author="Vladymyr Kozyr" w:date="2021-03-28T13:16:00Z"/>
          <w:rFonts w:eastAsia="Times New Roman" w:cs="Arial"/>
          <w:lang w:val="en-CA"/>
          <w:rPrChange w:id="4555" w:author="Vladymyr Kozyr" w:date="2021-07-31T19:40:00Z">
            <w:rPr>
              <w:ins w:id="4556" w:author="Vladymyr Kozyr" w:date="2021-03-28T13:16:00Z"/>
              <w:rFonts w:eastAsia="Times New Roman" w:cs="Arial"/>
              <w:lang w:val="en-CA"/>
            </w:rPr>
          </w:rPrChange>
        </w:rPr>
      </w:pPr>
    </w:p>
    <w:p w14:paraId="0B17F507" w14:textId="77777777" w:rsidR="006D6E06" w:rsidRPr="00CE178C" w:rsidRDefault="006D6E06" w:rsidP="006D6E06">
      <w:pPr>
        <w:spacing w:after="0" w:line="240" w:lineRule="auto"/>
        <w:rPr>
          <w:ins w:id="4557" w:author="Vladymyr Kozyr" w:date="2021-03-28T13:16:00Z"/>
          <w:rFonts w:eastAsia="Times New Roman" w:cs="Arial"/>
          <w:lang w:val="en-CA"/>
          <w:rPrChange w:id="4558" w:author="Vladymyr Kozyr" w:date="2021-07-31T19:40:00Z">
            <w:rPr>
              <w:ins w:id="4559" w:author="Vladymyr Kozyr" w:date="2021-03-28T13:16:00Z"/>
              <w:rFonts w:eastAsia="Times New Roman" w:cs="Arial"/>
              <w:lang w:val="en-CA"/>
            </w:rPr>
          </w:rPrChange>
        </w:rPr>
      </w:pPr>
      <w:ins w:id="4560" w:author="Vladymyr Kozyr" w:date="2021-03-28T13:16:00Z">
        <w:r w:rsidRPr="00CE178C">
          <w:rPr>
            <w:rFonts w:eastAsia="Times New Roman" w:cs="Arial"/>
            <w:lang w:val="en-CA"/>
            <w:rPrChange w:id="4561" w:author="Vladymyr Kozyr" w:date="2021-07-31T19:40:00Z">
              <w:rPr>
                <w:rFonts w:eastAsia="Times New Roman" w:cs="Arial"/>
                <w:lang w:val="en-CA"/>
              </w:rPr>
            </w:rPrChange>
          </w:rPr>
          <w:t>The main difference between existing static reports and this tool is that tool allows user to interact with data before producing visualization (filtering, zooming etc.)</w:t>
        </w:r>
      </w:ins>
    </w:p>
    <w:p w14:paraId="311FD553" w14:textId="77777777" w:rsidR="006D6E06" w:rsidRPr="00CE178C" w:rsidRDefault="006D6E06" w:rsidP="006D6E06">
      <w:pPr>
        <w:spacing w:after="0" w:line="240" w:lineRule="auto"/>
        <w:rPr>
          <w:ins w:id="4562" w:author="Vladymyr Kozyr" w:date="2021-03-28T13:16:00Z"/>
          <w:rFonts w:eastAsia="Times New Roman" w:cs="Arial"/>
          <w:lang w:val="en-CA"/>
          <w:rPrChange w:id="4563" w:author="Vladymyr Kozyr" w:date="2021-07-31T19:40:00Z">
            <w:rPr>
              <w:ins w:id="4564" w:author="Vladymyr Kozyr" w:date="2021-03-28T13:16:00Z"/>
              <w:rFonts w:eastAsia="Times New Roman" w:cs="Arial"/>
              <w:lang w:val="en-CA"/>
            </w:rPr>
          </w:rPrChange>
        </w:rPr>
      </w:pPr>
    </w:p>
    <w:p w14:paraId="2D47AB71" w14:textId="77777777" w:rsidR="006D6E06" w:rsidRPr="00CE178C" w:rsidRDefault="006D6E06" w:rsidP="006D6E06">
      <w:pPr>
        <w:spacing w:after="0" w:line="240" w:lineRule="auto"/>
        <w:rPr>
          <w:ins w:id="4565" w:author="Vladymyr Kozyr" w:date="2021-03-28T13:16:00Z"/>
          <w:rFonts w:eastAsia="Times New Roman" w:cs="Arial"/>
          <w:b/>
          <w:bCs/>
          <w:lang w:val="en-CA"/>
          <w:rPrChange w:id="4566" w:author="Vladymyr Kozyr" w:date="2021-07-31T19:40:00Z">
            <w:rPr>
              <w:ins w:id="4567" w:author="Vladymyr Kozyr" w:date="2021-03-28T13:16:00Z"/>
              <w:rFonts w:eastAsia="Times New Roman" w:cs="Arial"/>
              <w:b/>
              <w:bCs/>
              <w:lang w:val="en-CA"/>
            </w:rPr>
          </w:rPrChange>
        </w:rPr>
      </w:pPr>
      <w:ins w:id="4568" w:author="Vladymyr Kozyr" w:date="2021-03-28T13:16:00Z">
        <w:r w:rsidRPr="00CE178C">
          <w:rPr>
            <w:rFonts w:eastAsia="Times New Roman" w:cs="Arial"/>
            <w:b/>
            <w:bCs/>
            <w:lang w:val="en-CA"/>
            <w:rPrChange w:id="4569" w:author="Vladymyr Kozyr" w:date="2021-07-31T19:40:00Z">
              <w:rPr>
                <w:rFonts w:eastAsia="Times New Roman" w:cs="Arial"/>
                <w:b/>
                <w:bCs/>
                <w:lang w:val="en-CA"/>
              </w:rPr>
            </w:rPrChange>
          </w:rPr>
          <w:t>Requirement 2. Data Scaling for Further Analysis</w:t>
        </w:r>
      </w:ins>
    </w:p>
    <w:p w14:paraId="3188E32C" w14:textId="77777777" w:rsidR="006D6E06" w:rsidRPr="00CE178C" w:rsidRDefault="006D6E06" w:rsidP="006D6E06">
      <w:pPr>
        <w:spacing w:after="0" w:line="240" w:lineRule="auto"/>
        <w:rPr>
          <w:ins w:id="4570" w:author="Vladymyr Kozyr" w:date="2021-03-28T13:16:00Z"/>
          <w:rFonts w:eastAsia="Times New Roman" w:cs="Arial"/>
          <w:lang w:val="en-CA"/>
          <w:rPrChange w:id="4571" w:author="Vladymyr Kozyr" w:date="2021-07-31T19:40:00Z">
            <w:rPr>
              <w:ins w:id="4572" w:author="Vladymyr Kozyr" w:date="2021-03-28T13:16:00Z"/>
              <w:rFonts w:eastAsia="Times New Roman" w:cs="Arial"/>
              <w:lang w:val="en-CA"/>
            </w:rPr>
          </w:rPrChange>
        </w:rPr>
      </w:pPr>
    </w:p>
    <w:p w14:paraId="6B7FCFA5" w14:textId="0343EA59" w:rsidR="006D6E06" w:rsidRPr="00CE178C" w:rsidRDefault="006D6E06" w:rsidP="006D6E06">
      <w:pPr>
        <w:spacing w:after="0" w:line="240" w:lineRule="auto"/>
        <w:rPr>
          <w:ins w:id="4573" w:author="Vladymyr Kozyr" w:date="2021-03-28T13:16:00Z"/>
          <w:rFonts w:eastAsia="Times New Roman" w:cs="Arial"/>
          <w:lang w:val="en-CA"/>
          <w:rPrChange w:id="4574" w:author="Vladymyr Kozyr" w:date="2021-07-31T19:40:00Z">
            <w:rPr>
              <w:ins w:id="4575" w:author="Vladymyr Kozyr" w:date="2021-03-28T13:16:00Z"/>
              <w:rFonts w:eastAsia="Times New Roman" w:cs="Arial"/>
              <w:lang w:val="en-CA"/>
            </w:rPr>
          </w:rPrChange>
        </w:rPr>
      </w:pPr>
      <w:ins w:id="4576" w:author="Vladymyr Kozyr" w:date="2021-03-28T13:16:00Z">
        <w:r w:rsidRPr="00CE178C">
          <w:rPr>
            <w:rFonts w:eastAsia="Times New Roman" w:cs="Arial"/>
            <w:lang w:val="en-CA"/>
            <w:rPrChange w:id="4577" w:author="Vladymyr Kozyr" w:date="2021-07-31T19:40:00Z">
              <w:rPr>
                <w:rFonts w:eastAsia="Times New Roman" w:cs="Arial"/>
                <w:lang w:val="en-CA"/>
              </w:rPr>
            </w:rPrChange>
          </w:rPr>
          <w:t xml:space="preserve">Tool should allow users to discover patterns, </w:t>
        </w:r>
      </w:ins>
      <w:ins w:id="4578" w:author="Vladymyr Kozyr" w:date="2021-07-31T19:46:00Z">
        <w:r w:rsidR="00CE178C" w:rsidRPr="00CE178C">
          <w:rPr>
            <w:rFonts w:eastAsia="Times New Roman" w:cs="Arial"/>
            <w:lang w:val="en-CA"/>
            <w:rPrChange w:id="4579" w:author="Vladymyr Kozyr" w:date="2021-07-31T19:40:00Z">
              <w:rPr>
                <w:rFonts w:eastAsia="Times New Roman" w:cs="Arial"/>
                <w:lang w:val="en-CA"/>
              </w:rPr>
            </w:rPrChange>
          </w:rPr>
          <w:t>trends,</w:t>
        </w:r>
      </w:ins>
      <w:ins w:id="4580" w:author="Vladymyr Kozyr" w:date="2021-03-28T13:16:00Z">
        <w:r w:rsidRPr="00CE178C">
          <w:rPr>
            <w:rFonts w:eastAsia="Times New Roman" w:cs="Arial"/>
            <w:lang w:val="en-CA"/>
            <w:rPrChange w:id="4581" w:author="Vladymyr Kozyr" w:date="2021-07-31T19:40:00Z">
              <w:rPr>
                <w:rFonts w:eastAsia="Times New Roman" w:cs="Arial"/>
                <w:lang w:val="en-CA"/>
              </w:rPr>
            </w:rPrChange>
          </w:rPr>
          <w:t xml:space="preserve"> and anomalies (Task 1 and Task 2)</w:t>
        </w:r>
      </w:ins>
    </w:p>
    <w:p w14:paraId="214DE3C8" w14:textId="77777777" w:rsidR="006D6E06" w:rsidRPr="00CE178C" w:rsidRDefault="006D6E06" w:rsidP="006D6E06">
      <w:pPr>
        <w:spacing w:after="0" w:line="240" w:lineRule="auto"/>
        <w:rPr>
          <w:ins w:id="4582" w:author="Vladymyr Kozyr" w:date="2021-03-28T13:16:00Z"/>
          <w:rFonts w:eastAsia="Times New Roman" w:cs="Arial"/>
          <w:lang w:val="en-CA"/>
          <w:rPrChange w:id="4583" w:author="Vladymyr Kozyr" w:date="2021-07-31T19:40:00Z">
            <w:rPr>
              <w:ins w:id="4584" w:author="Vladymyr Kozyr" w:date="2021-03-28T13:16:00Z"/>
              <w:rFonts w:eastAsia="Times New Roman" w:cs="Arial"/>
              <w:lang w:val="en-CA"/>
            </w:rPr>
          </w:rPrChange>
        </w:rPr>
      </w:pPr>
    </w:p>
    <w:p w14:paraId="4428266E" w14:textId="77777777" w:rsidR="006D6E06" w:rsidRPr="00CE178C" w:rsidRDefault="006D6E06" w:rsidP="006D6E06">
      <w:pPr>
        <w:spacing w:after="0" w:line="240" w:lineRule="auto"/>
        <w:rPr>
          <w:ins w:id="4585" w:author="Vladymyr Kozyr" w:date="2021-03-28T13:16:00Z"/>
          <w:rFonts w:eastAsia="Times New Roman" w:cs="Arial"/>
          <w:b/>
          <w:bCs/>
          <w:lang w:val="en-CA"/>
          <w:rPrChange w:id="4586" w:author="Vladymyr Kozyr" w:date="2021-07-31T19:40:00Z">
            <w:rPr>
              <w:ins w:id="4587" w:author="Vladymyr Kozyr" w:date="2021-03-28T13:16:00Z"/>
              <w:rFonts w:eastAsia="Times New Roman" w:cs="Arial"/>
              <w:b/>
              <w:bCs/>
              <w:lang w:val="en-CA"/>
            </w:rPr>
          </w:rPrChange>
        </w:rPr>
      </w:pPr>
      <w:ins w:id="4588" w:author="Vladymyr Kozyr" w:date="2021-03-28T13:16:00Z">
        <w:r w:rsidRPr="00CE178C">
          <w:rPr>
            <w:rFonts w:eastAsia="Times New Roman" w:cs="Arial"/>
            <w:b/>
            <w:bCs/>
            <w:lang w:val="en-CA"/>
            <w:rPrChange w:id="4589" w:author="Vladymyr Kozyr" w:date="2021-07-31T19:40:00Z">
              <w:rPr>
                <w:rFonts w:eastAsia="Times New Roman" w:cs="Arial"/>
                <w:b/>
                <w:bCs/>
                <w:lang w:val="en-CA"/>
              </w:rPr>
            </w:rPrChange>
          </w:rPr>
          <w:t>Requirement 3. Summary and Overall Statistics</w:t>
        </w:r>
      </w:ins>
    </w:p>
    <w:p w14:paraId="53571B55" w14:textId="77777777" w:rsidR="006D6E06" w:rsidRPr="00CE178C" w:rsidRDefault="006D6E06" w:rsidP="006D6E06">
      <w:pPr>
        <w:spacing w:after="0" w:line="240" w:lineRule="auto"/>
        <w:rPr>
          <w:ins w:id="4590" w:author="Vladymyr Kozyr" w:date="2021-03-28T13:16:00Z"/>
          <w:rFonts w:ascii="Times New Roman" w:eastAsia="Times New Roman" w:hAnsi="Times New Roman" w:cs="Times New Roman"/>
          <w:sz w:val="24"/>
          <w:szCs w:val="24"/>
          <w:lang w:val="en-CA"/>
          <w:rPrChange w:id="4591" w:author="Vladymyr Kozyr" w:date="2021-07-31T19:40:00Z">
            <w:rPr>
              <w:ins w:id="4592" w:author="Vladymyr Kozyr" w:date="2021-03-28T13:16:00Z"/>
              <w:rFonts w:ascii="Times New Roman" w:eastAsia="Times New Roman" w:hAnsi="Times New Roman" w:cs="Times New Roman"/>
              <w:sz w:val="24"/>
              <w:szCs w:val="24"/>
              <w:lang w:val="en-CA"/>
            </w:rPr>
          </w:rPrChange>
        </w:rPr>
      </w:pPr>
    </w:p>
    <w:p w14:paraId="718ABBE0" w14:textId="6E8AF7F4" w:rsidR="00074BDB" w:rsidRPr="00CE178C" w:rsidDel="00074BDB" w:rsidRDefault="006D6E06" w:rsidP="00074BDB">
      <w:pPr>
        <w:pStyle w:val="1Para"/>
        <w:ind w:firstLine="0"/>
        <w:rPr>
          <w:del w:id="4593" w:author="Vladymyr Kozyr" w:date="2021-02-15T14:11:00Z"/>
          <w:rPrChange w:id="4594" w:author="Vladymyr Kozyr" w:date="2021-07-31T19:40:00Z">
            <w:rPr>
              <w:del w:id="4595" w:author="Vladymyr Kozyr" w:date="2021-02-15T14:11:00Z"/>
            </w:rPr>
          </w:rPrChange>
        </w:rPr>
      </w:pPr>
      <w:ins w:id="4596" w:author="Vladymyr Kozyr" w:date="2021-03-28T13:16:00Z">
        <w:r w:rsidRPr="00CE178C">
          <w:rPr>
            <w:rPrChange w:id="4597" w:author="Vladymyr Kozyr" w:date="2021-07-31T19:40:00Z">
              <w:rPr>
                <w:lang w:val="en-US"/>
              </w:rPr>
            </w:rPrChange>
          </w:rPr>
          <w:t>Visualizations for Task 3 and Task 4 are designed to show global summarized data</w:t>
        </w:r>
      </w:ins>
      <w:ins w:id="4598" w:author="Vladymyr Kozyr" w:date="2021-03-28T13:17:00Z">
        <w:r w:rsidR="00A842AD" w:rsidRPr="00CE178C">
          <w:rPr>
            <w:rPrChange w:id="4599" w:author="Vladymyr Kozyr" w:date="2021-07-31T19:40:00Z">
              <w:rPr>
                <w:lang w:val="en-US"/>
              </w:rPr>
            </w:rPrChange>
          </w:rPr>
          <w:t>.</w:t>
        </w:r>
      </w:ins>
    </w:p>
    <w:p w14:paraId="69EA6690" w14:textId="77777777" w:rsidR="00074BDB" w:rsidRPr="00CE178C" w:rsidRDefault="00074BDB">
      <w:pPr>
        <w:pStyle w:val="1Para"/>
        <w:ind w:firstLine="0"/>
        <w:rPr>
          <w:ins w:id="4600" w:author="Vladymyr Kozyr" w:date="2021-02-15T14:12:00Z"/>
          <w:rPrChange w:id="4601" w:author="Vladymyr Kozyr" w:date="2021-07-31T19:40:00Z">
            <w:rPr>
              <w:ins w:id="4602" w:author="Vladymyr Kozyr" w:date="2021-02-15T14:12:00Z"/>
            </w:rPr>
          </w:rPrChange>
        </w:rPr>
        <w:pPrChange w:id="4603" w:author="Vladymyr Kozyr" w:date="2021-02-15T14:11:00Z">
          <w:pPr>
            <w:pStyle w:val="1Para"/>
          </w:pPr>
        </w:pPrChange>
      </w:pPr>
    </w:p>
    <w:p w14:paraId="09F7CD6F" w14:textId="7DC8B6D4" w:rsidR="00DB0C62" w:rsidRPr="00CE178C" w:rsidRDefault="004D0850">
      <w:pPr>
        <w:pStyle w:val="Heading2"/>
        <w:numPr>
          <w:ilvl w:val="1"/>
          <w:numId w:val="14"/>
        </w:numPr>
        <w:rPr>
          <w:rPrChange w:id="4604" w:author="Vladymyr Kozyr" w:date="2021-07-31T19:40:00Z">
            <w:rPr/>
          </w:rPrChange>
        </w:rPr>
        <w:pPrChange w:id="4605" w:author="Vladymyr Kozyr" w:date="2021-03-15T21:58:00Z">
          <w:pPr>
            <w:pStyle w:val="Heading2"/>
          </w:pPr>
        </w:pPrChange>
      </w:pPr>
      <w:commentRangeStart w:id="4606"/>
      <w:commentRangeStart w:id="4607"/>
      <w:del w:id="4608" w:author="Vladymyr Kozyr" w:date="2021-02-15T13:49:00Z">
        <w:r w:rsidRPr="00CE178C" w:rsidDel="000905C2">
          <w:rPr>
            <w:rPrChange w:id="4609" w:author="Vladymyr Kozyr" w:date="2021-07-31T19:40:00Z">
              <w:rPr/>
            </w:rPrChange>
          </w:rPr>
          <w:lastRenderedPageBreak/>
          <w:delText xml:space="preserve">Problem </w:delText>
        </w:r>
      </w:del>
      <w:bookmarkStart w:id="4610" w:name="_Toc67830753"/>
      <w:ins w:id="4611" w:author="Vladymyr Kozyr" w:date="2021-02-15T13:49:00Z">
        <w:r w:rsidR="000905C2" w:rsidRPr="00CE178C">
          <w:rPr>
            <w:rPrChange w:id="4612" w:author="Vladymyr Kozyr" w:date="2021-07-31T19:40:00Z">
              <w:rPr/>
            </w:rPrChange>
          </w:rPr>
          <w:t xml:space="preserve">Task </w:t>
        </w:r>
      </w:ins>
      <w:del w:id="4613" w:author="Vladymyr Kozyr" w:date="2021-02-15T14:08:00Z">
        <w:r w:rsidRPr="00CE178C" w:rsidDel="001650DD">
          <w:rPr>
            <w:rPrChange w:id="4614" w:author="Vladymyr Kozyr" w:date="2021-07-31T19:40:00Z">
              <w:rPr/>
            </w:rPrChange>
          </w:rPr>
          <w:delText>Set</w:delText>
        </w:r>
      </w:del>
      <w:ins w:id="4615" w:author="Vladymyr Kozyr" w:date="2021-02-15T14:08:00Z">
        <w:r w:rsidR="001650DD" w:rsidRPr="00CE178C">
          <w:rPr>
            <w:rPrChange w:id="4616" w:author="Vladymyr Kozyr" w:date="2021-07-31T19:40:00Z">
              <w:rPr/>
            </w:rPrChange>
          </w:rPr>
          <w:t>Abstraction</w:t>
        </w:r>
      </w:ins>
      <w:commentRangeEnd w:id="4606"/>
      <w:r w:rsidR="00705992" w:rsidRPr="00CE178C">
        <w:rPr>
          <w:rStyle w:val="CommentReference"/>
          <w:rFonts w:eastAsiaTheme="minorHAnsi" w:cstheme="minorBidi"/>
          <w:b w:val="0"/>
          <w:color w:val="auto"/>
          <w:rPrChange w:id="4617" w:author="Vladymyr Kozyr" w:date="2021-07-31T19:40:00Z">
            <w:rPr>
              <w:rStyle w:val="CommentReference"/>
              <w:rFonts w:eastAsiaTheme="minorHAnsi" w:cstheme="minorBidi"/>
              <w:b w:val="0"/>
              <w:color w:val="auto"/>
              <w:lang w:val="en-US"/>
            </w:rPr>
          </w:rPrChange>
        </w:rPr>
        <w:commentReference w:id="4606"/>
      </w:r>
      <w:commentRangeEnd w:id="4607"/>
      <w:r w:rsidR="00301680" w:rsidRPr="00CE178C">
        <w:rPr>
          <w:rStyle w:val="CommentReference"/>
          <w:rFonts w:eastAsiaTheme="minorHAnsi" w:cstheme="minorBidi"/>
          <w:b w:val="0"/>
          <w:color w:val="auto"/>
          <w:rPrChange w:id="4618" w:author="Vladymyr Kozyr" w:date="2021-07-31T19:40:00Z">
            <w:rPr>
              <w:rStyle w:val="CommentReference"/>
              <w:rFonts w:eastAsiaTheme="minorHAnsi" w:cstheme="minorBidi"/>
              <w:b w:val="0"/>
              <w:color w:val="auto"/>
              <w:lang w:val="en-US"/>
            </w:rPr>
          </w:rPrChange>
        </w:rPr>
        <w:commentReference w:id="4607"/>
      </w:r>
      <w:bookmarkEnd w:id="4610"/>
    </w:p>
    <w:p w14:paraId="51234274" w14:textId="0D17C9B9" w:rsidR="004D0850" w:rsidRPr="00CE178C" w:rsidDel="00905BAE" w:rsidRDefault="00C10319" w:rsidP="004D0850">
      <w:pPr>
        <w:pStyle w:val="Heading3"/>
        <w:spacing w:after="0"/>
        <w:rPr>
          <w:del w:id="4619" w:author="Vladymyr Kozyr" w:date="2021-02-07T22:30:00Z"/>
          <w:rPrChange w:id="4620" w:author="Vladymyr Kozyr" w:date="2021-07-31T19:40:00Z">
            <w:rPr>
              <w:del w:id="4621" w:author="Vladymyr Kozyr" w:date="2021-02-07T22:30:00Z"/>
            </w:rPr>
          </w:rPrChange>
        </w:rPr>
      </w:pPr>
      <w:del w:id="4622" w:author="Vladymyr Kozyr" w:date="2021-02-15T13:49:00Z">
        <w:r w:rsidRPr="00CE178C" w:rsidDel="000905C2">
          <w:rPr>
            <w:rPrChange w:id="4623" w:author="Vladymyr Kozyr" w:date="2021-07-31T19:40:00Z">
              <w:rPr/>
            </w:rPrChange>
          </w:rPr>
          <w:delText xml:space="preserve">Problem </w:delText>
        </w:r>
      </w:del>
      <w:bookmarkStart w:id="4624" w:name="_Toc67830754"/>
      <w:ins w:id="4625" w:author="Vladymyr Kozyr" w:date="2021-02-15T13:49:00Z">
        <w:r w:rsidR="000905C2" w:rsidRPr="00CE178C">
          <w:rPr>
            <w:rPrChange w:id="4626" w:author="Vladymyr Kozyr" w:date="2021-07-31T19:40:00Z">
              <w:rPr/>
            </w:rPrChange>
          </w:rPr>
          <w:t xml:space="preserve">Task </w:t>
        </w:r>
      </w:ins>
      <w:r w:rsidRPr="00CE178C">
        <w:rPr>
          <w:rPrChange w:id="4627" w:author="Vladymyr Kozyr" w:date="2021-07-31T19:40:00Z">
            <w:rPr/>
          </w:rPrChange>
        </w:rPr>
        <w:t>1</w:t>
      </w:r>
      <w:del w:id="4628" w:author="Vladymyr Kozyr" w:date="2021-02-15T14:27:00Z">
        <w:r w:rsidR="004D0850" w:rsidRPr="00CE178C" w:rsidDel="00252C5C">
          <w:rPr>
            <w:rPrChange w:id="4629" w:author="Vladymyr Kozyr" w:date="2021-07-31T19:40:00Z">
              <w:rPr/>
            </w:rPrChange>
          </w:rPr>
          <w:br/>
        </w:r>
        <w:r w:rsidR="004D0850" w:rsidRPr="00CE178C" w:rsidDel="00252C5C">
          <w:rPr>
            <w:rPrChange w:id="4630" w:author="Vladymyr Kozyr" w:date="2021-07-31T19:40:00Z">
              <w:rPr/>
            </w:rPrChange>
          </w:rPr>
          <w:br/>
        </w:r>
      </w:del>
      <w:ins w:id="4631" w:author="Vladymyr Kozyr" w:date="2021-02-15T14:27:00Z">
        <w:r w:rsidR="00252C5C" w:rsidRPr="00CE178C">
          <w:rPr>
            <w:rPrChange w:id="4632" w:author="Vladymyr Kozyr" w:date="2021-07-31T19:40:00Z">
              <w:rPr/>
            </w:rPrChange>
          </w:rPr>
          <w:t xml:space="preserve">. </w:t>
        </w:r>
      </w:ins>
      <w:r w:rsidR="00F17FDE" w:rsidRPr="00CE178C">
        <w:rPr>
          <w:rPrChange w:id="4633" w:author="Vladymyr Kozyr" w:date="2021-07-31T19:40:00Z">
            <w:rPr/>
          </w:rPrChange>
        </w:rPr>
        <w:t xml:space="preserve">Exploring Relationships </w:t>
      </w:r>
      <w:del w:id="4634" w:author="Vladymyr Kozyr" w:date="2021-02-15T14:29:00Z">
        <w:r w:rsidR="00F17FDE" w:rsidRPr="00CE178C" w:rsidDel="00252C5C">
          <w:rPr>
            <w:rPrChange w:id="4635" w:author="Vladymyr Kozyr" w:date="2021-07-31T19:40:00Z">
              <w:rPr/>
            </w:rPrChange>
          </w:rPr>
          <w:delText xml:space="preserve">between </w:delText>
        </w:r>
      </w:del>
      <w:ins w:id="4636" w:author="Vladymyr Kozyr" w:date="2021-02-15T14:29:00Z">
        <w:r w:rsidR="00252C5C" w:rsidRPr="00CE178C">
          <w:rPr>
            <w:rPrChange w:id="4637" w:author="Vladymyr Kozyr" w:date="2021-07-31T19:40:00Z">
              <w:rPr/>
            </w:rPrChange>
          </w:rPr>
          <w:t xml:space="preserve">for </w:t>
        </w:r>
      </w:ins>
      <w:r w:rsidR="00F17FDE" w:rsidRPr="00CE178C">
        <w:rPr>
          <w:rPrChange w:id="4638" w:author="Vladymyr Kozyr" w:date="2021-07-31T19:40:00Z">
            <w:rPr/>
          </w:rPrChange>
        </w:rPr>
        <w:t>Fish Amount</w:t>
      </w:r>
      <w:del w:id="4639" w:author="Vladymyr Kozyr" w:date="2021-02-15T14:28:00Z">
        <w:r w:rsidR="00F17FDE" w:rsidRPr="00CE178C" w:rsidDel="00252C5C">
          <w:rPr>
            <w:rPrChange w:id="4640" w:author="Vladymyr Kozyr" w:date="2021-07-31T19:40:00Z">
              <w:rPr/>
            </w:rPrChange>
          </w:rPr>
          <w:delText>s</w:delText>
        </w:r>
      </w:del>
      <w:r w:rsidR="00F17FDE" w:rsidRPr="00CE178C">
        <w:rPr>
          <w:rPrChange w:id="4641" w:author="Vladymyr Kozyr" w:date="2021-07-31T19:40:00Z">
            <w:rPr/>
          </w:rPrChange>
        </w:rPr>
        <w:t xml:space="preserve"> and Price</w:t>
      </w:r>
      <w:bookmarkEnd w:id="4624"/>
    </w:p>
    <w:p w14:paraId="22050534" w14:textId="754BEE72" w:rsidR="00FF39D4" w:rsidRPr="00CE178C" w:rsidRDefault="007A2436">
      <w:pPr>
        <w:pStyle w:val="Heading3"/>
        <w:spacing w:after="0"/>
        <w:rPr>
          <w:rPrChange w:id="4642" w:author="Vladymyr Kozyr" w:date="2021-07-31T19:40:00Z">
            <w:rPr/>
          </w:rPrChange>
        </w:rPr>
        <w:pPrChange w:id="4643" w:author="Vladymyr Kozyr" w:date="2021-02-07T22:30:00Z">
          <w:pPr>
            <w:pStyle w:val="1Para"/>
          </w:pPr>
        </w:pPrChange>
      </w:pPr>
      <w:moveFromRangeStart w:id="4644" w:author="Vladymyr Kozyr" w:date="2021-02-07T22:28:00Z" w:name="move63629355"/>
      <w:moveFrom w:id="4645" w:author="Vladymyr Kozyr" w:date="2021-02-07T22:28:00Z">
        <w:r w:rsidRPr="00CE178C" w:rsidDel="00FF39D4">
          <w:rPr>
            <w:rPrChange w:id="4646" w:author="Vladymyr Kozyr" w:date="2021-07-31T19:40:00Z">
              <w:rPr/>
            </w:rPrChange>
          </w:rPr>
          <w:t xml:space="preserve">This visualization will be a </w:t>
        </w:r>
        <w:commentRangeStart w:id="4647"/>
        <w:r w:rsidRPr="00CE178C" w:rsidDel="00FF39D4">
          <w:rPr>
            <w:rPrChange w:id="4648" w:author="Vladymyr Kozyr" w:date="2021-07-31T19:40:00Z">
              <w:rPr/>
            </w:rPrChange>
          </w:rPr>
          <w:t xml:space="preserve">multiline chart with </w:t>
        </w:r>
        <w:commentRangeEnd w:id="4647"/>
        <w:r w:rsidR="00D14182" w:rsidRPr="00CE178C" w:rsidDel="00FF39D4">
          <w:rPr>
            <w:rStyle w:val="CommentReference"/>
            <w:rPrChange w:id="4649" w:author="Vladymyr Kozyr" w:date="2021-07-31T19:40:00Z">
              <w:rPr>
                <w:rStyle w:val="CommentReference"/>
                <w:lang w:val="en-US"/>
              </w:rPr>
            </w:rPrChange>
          </w:rPr>
          <w:commentReference w:id="4647"/>
        </w:r>
        <w:r w:rsidRPr="00CE178C" w:rsidDel="00FF39D4">
          <w:rPr>
            <w:rPrChange w:id="4650" w:author="Vladymyr Kozyr" w:date="2021-07-31T19:40:00Z">
              <w:rPr/>
            </w:rPrChange>
          </w:rPr>
          <w:t xml:space="preserve">time (years) as horizontal axis and price and quantity on vertical axis. For each province there will be color coding defined so correlation between these two values will be easily visible. Dropdown with selected fish type will be filtering summary values. </w:t>
        </w:r>
      </w:moveFrom>
      <w:bookmarkStart w:id="4651" w:name="_Toc67830755"/>
      <w:bookmarkEnd w:id="4651"/>
      <w:moveFromRangeEnd w:id="4644"/>
    </w:p>
    <w:p w14:paraId="77B5F993" w14:textId="051594D7" w:rsidR="00DF17FD" w:rsidRPr="00CE178C" w:rsidRDefault="0078619D">
      <w:pPr>
        <w:pStyle w:val="1Para"/>
        <w:ind w:firstLine="0"/>
        <w:rPr>
          <w:ins w:id="4652" w:author="Vladymyr Kozyr" w:date="2021-02-08T20:30:00Z"/>
          <w:rPrChange w:id="4653" w:author="Vladymyr Kozyr" w:date="2021-07-31T19:40:00Z">
            <w:rPr>
              <w:ins w:id="4654" w:author="Vladymyr Kozyr" w:date="2021-02-08T20:30:00Z"/>
              <w:lang w:val="en-US"/>
            </w:rPr>
          </w:rPrChange>
        </w:rPr>
        <w:pPrChange w:id="4655" w:author="Vladymyr Kozyr" w:date="2021-02-15T13:42:00Z">
          <w:pPr>
            <w:pStyle w:val="1Para"/>
          </w:pPr>
        </w:pPrChange>
      </w:pPr>
      <w:ins w:id="4656" w:author="Fred Popowich" w:date="2021-03-09T11:55:00Z">
        <w:r w:rsidRPr="00CE178C">
          <w:rPr>
            <w:rPrChange w:id="4657" w:author="Vladymyr Kozyr" w:date="2021-07-31T19:40:00Z">
              <w:rPr>
                <w:lang w:val="en-US"/>
              </w:rPr>
            </w:rPrChange>
          </w:rPr>
          <w:t>In section 3.</w:t>
        </w:r>
      </w:ins>
      <w:ins w:id="4658" w:author="Vladymyr Kozyr" w:date="2021-03-28T12:54:00Z">
        <w:r w:rsidR="00C33D99" w:rsidRPr="00CE178C">
          <w:rPr>
            <w:rPrChange w:id="4659" w:author="Vladymyr Kozyr" w:date="2021-07-31T19:40:00Z">
              <w:rPr>
                <w:lang w:val="en-US"/>
              </w:rPr>
            </w:rPrChange>
          </w:rPr>
          <w:t>1</w:t>
        </w:r>
      </w:ins>
      <w:ins w:id="4660" w:author="Fred Popowich" w:date="2021-03-09T11:55:00Z">
        <w:del w:id="4661" w:author="Vladymyr Kozyr" w:date="2021-03-28T12:54:00Z">
          <w:r w:rsidRPr="00CE178C" w:rsidDel="00C33D99">
            <w:rPr>
              <w:rPrChange w:id="4662" w:author="Vladymyr Kozyr" w:date="2021-07-31T19:40:00Z">
                <w:rPr>
                  <w:lang w:val="en-US"/>
                </w:rPr>
              </w:rPrChange>
            </w:rPr>
            <w:delText>X</w:delText>
          </w:r>
        </w:del>
        <w:r w:rsidRPr="00CE178C">
          <w:rPr>
            <w:rPrChange w:id="4663" w:author="Vladymyr Kozyr" w:date="2021-07-31T19:40:00Z">
              <w:rPr>
                <w:lang w:val="en-US"/>
              </w:rPr>
            </w:rPrChange>
          </w:rPr>
          <w:t xml:space="preserve">, we introduced a </w:t>
        </w:r>
      </w:ins>
      <w:ins w:id="4664" w:author="Vladymyr Kozyr" w:date="2021-02-08T20:23:00Z">
        <w:del w:id="4665" w:author="Fred Popowich" w:date="2021-03-09T11:55:00Z">
          <w:r w:rsidR="00DF17FD" w:rsidRPr="00CE178C" w:rsidDel="0078619D">
            <w:rPr>
              <w:rPrChange w:id="4666" w:author="Vladymyr Kozyr" w:date="2021-07-31T19:40:00Z">
                <w:rPr>
                  <w:lang w:val="en-US"/>
                </w:rPr>
              </w:rPrChange>
            </w:rPr>
            <w:delText xml:space="preserve">Scottish </w:delText>
          </w:r>
        </w:del>
        <w:r w:rsidR="00DF17FD" w:rsidRPr="00CE178C">
          <w:rPr>
            <w:rPrChange w:id="4667" w:author="Vladymyr Kozyr" w:date="2021-07-31T19:40:00Z">
              <w:rPr>
                <w:lang w:val="en-US"/>
              </w:rPr>
            </w:rPrChange>
          </w:rPr>
          <w:t>report</w:t>
        </w:r>
      </w:ins>
      <w:ins w:id="4668" w:author="Vladymyr Kozyr" w:date="2021-02-08T20:24:00Z">
        <w:r w:rsidR="00DF17FD" w:rsidRPr="00CE178C">
          <w:rPr>
            <w:rPrChange w:id="4669" w:author="Vladymyr Kozyr" w:date="2021-07-31T19:40:00Z">
              <w:rPr>
                <w:lang w:val="en-US"/>
              </w:rPr>
            </w:rPrChange>
          </w:rPr>
          <w:t xml:space="preserve"> </w:t>
        </w:r>
      </w:ins>
      <w:customXmlInsRangeStart w:id="4670" w:author="Vladymyr Kozyr" w:date="2021-02-08T20:24:00Z"/>
      <w:sdt>
        <w:sdtPr>
          <w:rPr>
            <w:rPrChange w:id="4671" w:author="Vladymyr Kozyr" w:date="2021-07-31T19:40:00Z">
              <w:rPr>
                <w:lang w:val="en-US"/>
              </w:rPr>
            </w:rPrChange>
          </w:rPr>
          <w:id w:val="-1501422307"/>
          <w:citation/>
        </w:sdtPr>
        <w:sdtEndPr>
          <w:rPr>
            <w:rPrChange w:id="4672" w:author="Vladymyr Kozyr" w:date="2021-07-31T19:40:00Z">
              <w:rPr/>
            </w:rPrChange>
          </w:rPr>
        </w:sdtEndPr>
        <w:sdtContent>
          <w:customXmlInsRangeEnd w:id="4670"/>
          <w:ins w:id="4673" w:author="Vladymyr Kozyr" w:date="2021-02-08T20:24:00Z">
            <w:r w:rsidR="00DF17FD" w:rsidRPr="00CE178C">
              <w:rPr>
                <w:rPrChange w:id="4674" w:author="Vladymyr Kozyr" w:date="2021-07-31T19:40:00Z">
                  <w:rPr>
                    <w:lang w:val="en-US"/>
                  </w:rPr>
                </w:rPrChange>
              </w:rPr>
              <w:fldChar w:fldCharType="begin"/>
            </w:r>
            <w:r w:rsidR="00DF17FD" w:rsidRPr="00CE178C">
              <w:rPr>
                <w:rPrChange w:id="4675" w:author="Vladymyr Kozyr" w:date="2021-07-31T19:40:00Z">
                  <w:rPr/>
                </w:rPrChange>
              </w:rPr>
              <w:instrText xml:space="preserve"> CITATION Sco19 \l 4105 </w:instrText>
            </w:r>
          </w:ins>
          <w:r w:rsidR="00DF17FD" w:rsidRPr="00CE178C">
            <w:rPr>
              <w:rPrChange w:id="4676" w:author="Vladymyr Kozyr" w:date="2021-07-31T19:40:00Z">
                <w:rPr>
                  <w:lang w:val="en-US"/>
                </w:rPr>
              </w:rPrChange>
            </w:rPr>
            <w:fldChar w:fldCharType="separate"/>
          </w:r>
          <w:r w:rsidR="008B60A9" w:rsidRPr="008B60A9">
            <w:rPr>
              <w:noProof/>
            </w:rPr>
            <w:t>[11]</w:t>
          </w:r>
          <w:ins w:id="4677" w:author="Vladymyr Kozyr" w:date="2021-02-08T20:24:00Z">
            <w:r w:rsidR="00DF17FD" w:rsidRPr="00CE178C">
              <w:rPr>
                <w:rPrChange w:id="4678" w:author="Vladymyr Kozyr" w:date="2021-07-31T19:40:00Z">
                  <w:rPr>
                    <w:lang w:val="en-US"/>
                  </w:rPr>
                </w:rPrChange>
              </w:rPr>
              <w:fldChar w:fldCharType="end"/>
            </w:r>
          </w:ins>
          <w:customXmlInsRangeStart w:id="4679" w:author="Vladymyr Kozyr" w:date="2021-02-08T20:24:00Z"/>
        </w:sdtContent>
      </w:sdt>
      <w:customXmlInsRangeEnd w:id="4679"/>
      <w:ins w:id="4680" w:author="Vladymyr Kozyr" w:date="2021-02-08T20:26:00Z">
        <w:r w:rsidR="00DF17FD" w:rsidRPr="00CE178C">
          <w:rPr>
            <w:rPrChange w:id="4681" w:author="Vladymyr Kozyr" w:date="2021-07-31T19:40:00Z">
              <w:rPr>
                <w:lang w:val="en-US"/>
              </w:rPr>
            </w:rPrChange>
          </w:rPr>
          <w:t xml:space="preserve"> shows that c</w:t>
        </w:r>
      </w:ins>
      <w:ins w:id="4682" w:author="Vladymyr Kozyr" w:date="2021-02-08T20:27:00Z">
        <w:r w:rsidR="00DF17FD" w:rsidRPr="00CE178C">
          <w:rPr>
            <w:rPrChange w:id="4683" w:author="Vladymyr Kozyr" w:date="2021-07-31T19:40:00Z">
              <w:rPr>
                <w:lang w:val="en-US"/>
              </w:rPr>
            </w:rPrChange>
          </w:rPr>
          <w:t>harts for the fish amounts and price are relevant for people who work in</w:t>
        </w:r>
      </w:ins>
      <w:ins w:id="4684" w:author="Vladymyr Kozyr" w:date="2021-02-08T20:28:00Z">
        <w:r w:rsidR="00DF17FD" w:rsidRPr="00CE178C">
          <w:rPr>
            <w:rPrChange w:id="4685" w:author="Vladymyr Kozyr" w:date="2021-07-31T19:40:00Z">
              <w:rPr>
                <w:lang w:val="en-US"/>
              </w:rPr>
            </w:rPrChange>
          </w:rPr>
          <w:t xml:space="preserve"> marine industry. This work contains </w:t>
        </w:r>
      </w:ins>
      <w:commentRangeStart w:id="4686"/>
      <w:commentRangeStart w:id="4687"/>
      <w:commentRangeEnd w:id="4686"/>
      <w:del w:id="4688" w:author="Vladymyr Kozyr" w:date="2021-03-10T20:27:00Z">
        <w:r w:rsidRPr="00CE178C" w:rsidDel="00E71A0F">
          <w:rPr>
            <w:rStyle w:val="CommentReference"/>
            <w:rPrChange w:id="4689" w:author="Vladymyr Kozyr" w:date="2021-07-31T19:40:00Z">
              <w:rPr>
                <w:rStyle w:val="CommentReference"/>
                <w:lang w:val="en-US"/>
              </w:rPr>
            </w:rPrChange>
          </w:rPr>
          <w:commentReference w:id="4686"/>
        </w:r>
        <w:commentRangeEnd w:id="4687"/>
        <w:r w:rsidRPr="00CE178C" w:rsidDel="00E71A0F">
          <w:rPr>
            <w:rStyle w:val="CommentReference"/>
            <w:rPrChange w:id="4690" w:author="Vladymyr Kozyr" w:date="2021-07-31T19:40:00Z">
              <w:rPr>
                <w:rStyle w:val="CommentReference"/>
                <w:lang w:val="en-US"/>
              </w:rPr>
            </w:rPrChange>
          </w:rPr>
          <w:commentReference w:id="4687"/>
        </w:r>
      </w:del>
      <w:ins w:id="4691" w:author="Vladymyr Kozyr" w:date="2021-02-08T20:28:00Z">
        <w:r w:rsidR="00DF17FD" w:rsidRPr="00CE178C">
          <w:rPr>
            <w:rPrChange w:id="4692" w:author="Vladymyr Kozyr" w:date="2021-07-31T19:40:00Z">
              <w:rPr>
                <w:lang w:val="en-US"/>
              </w:rPr>
            </w:rPrChange>
          </w:rPr>
          <w:t xml:space="preserve">plots for fish amount and prices </w:t>
        </w:r>
      </w:ins>
      <w:ins w:id="4693" w:author="Vladymyr Kozyr" w:date="2021-02-08T20:29:00Z">
        <w:r w:rsidR="00DF17FD" w:rsidRPr="00CE178C">
          <w:rPr>
            <w:rPrChange w:id="4694" w:author="Vladymyr Kozyr" w:date="2021-07-31T19:40:00Z">
              <w:rPr>
                <w:lang w:val="en-US"/>
              </w:rPr>
            </w:rPrChange>
          </w:rPr>
          <w:t>separately on differen</w:t>
        </w:r>
      </w:ins>
      <w:ins w:id="4695" w:author="Fred Popowich" w:date="2021-03-09T11:55:00Z">
        <w:r w:rsidRPr="00CE178C">
          <w:rPr>
            <w:rPrChange w:id="4696" w:author="Vladymyr Kozyr" w:date="2021-07-31T19:40:00Z">
              <w:rPr>
                <w:lang w:val="en-US"/>
              </w:rPr>
            </w:rPrChange>
          </w:rPr>
          <w:t>t</w:t>
        </w:r>
      </w:ins>
      <w:ins w:id="4697" w:author="Vladymyr Kozyr" w:date="2021-02-08T20:29:00Z">
        <w:r w:rsidR="00DF17FD" w:rsidRPr="00CE178C">
          <w:rPr>
            <w:rPrChange w:id="4698" w:author="Vladymyr Kozyr" w:date="2021-07-31T19:40:00Z">
              <w:rPr>
                <w:lang w:val="en-US"/>
              </w:rPr>
            </w:rPrChange>
          </w:rPr>
          <w:t xml:space="preserve"> figures. They also have different </w:t>
        </w:r>
        <w:commentRangeStart w:id="4699"/>
        <w:r w:rsidR="00DF17FD" w:rsidRPr="00CE178C">
          <w:rPr>
            <w:rPrChange w:id="4700" w:author="Vladymyr Kozyr" w:date="2021-07-31T19:40:00Z">
              <w:rPr>
                <w:lang w:val="en-US"/>
              </w:rPr>
            </w:rPrChange>
          </w:rPr>
          <w:t>visualizations</w:t>
        </w:r>
      </w:ins>
      <w:ins w:id="4701" w:author="Vladymyr Kozyr" w:date="2021-03-28T13:34:00Z">
        <w:r w:rsidR="00FD00CC" w:rsidRPr="00CE178C">
          <w:rPr>
            <w:rPrChange w:id="4702" w:author="Vladymyr Kozyr" w:date="2021-07-31T19:40:00Z">
              <w:rPr>
                <w:lang w:val="en-US"/>
              </w:rPr>
            </w:rPrChange>
          </w:rPr>
          <w:t xml:space="preserve"> (bar charts, line chart</w:t>
        </w:r>
      </w:ins>
      <w:ins w:id="4703" w:author="Vladymyr Kozyr" w:date="2021-03-28T13:35:00Z">
        <w:r w:rsidR="00FD00CC" w:rsidRPr="00CE178C">
          <w:rPr>
            <w:rPrChange w:id="4704" w:author="Vladymyr Kozyr" w:date="2021-07-31T19:40:00Z">
              <w:rPr>
                <w:lang w:val="en-US"/>
              </w:rPr>
            </w:rPrChange>
          </w:rPr>
          <w:t>, pie charts)</w:t>
        </w:r>
      </w:ins>
      <w:ins w:id="4705" w:author="Vladymyr Kozyr" w:date="2021-02-08T20:29:00Z">
        <w:r w:rsidR="00DF17FD" w:rsidRPr="00CE178C">
          <w:rPr>
            <w:rPrChange w:id="4706" w:author="Vladymyr Kozyr" w:date="2021-07-31T19:40:00Z">
              <w:rPr>
                <w:lang w:val="en-US"/>
              </w:rPr>
            </w:rPrChange>
          </w:rPr>
          <w:t xml:space="preserve"> </w:t>
        </w:r>
      </w:ins>
      <w:commentRangeEnd w:id="4699"/>
      <w:r w:rsidRPr="00CE178C">
        <w:rPr>
          <w:rStyle w:val="CommentReference"/>
          <w:rPrChange w:id="4707" w:author="Vladymyr Kozyr" w:date="2021-07-31T19:40:00Z">
            <w:rPr>
              <w:rStyle w:val="CommentReference"/>
              <w:lang w:val="en-US"/>
            </w:rPr>
          </w:rPrChange>
        </w:rPr>
        <w:commentReference w:id="4699"/>
      </w:r>
      <w:ins w:id="4708" w:author="Vladymyr Kozyr" w:date="2021-02-08T20:29:00Z">
        <w:r w:rsidR="00DF17FD" w:rsidRPr="00CE178C">
          <w:rPr>
            <w:rPrChange w:id="4709" w:author="Vladymyr Kozyr" w:date="2021-07-31T19:40:00Z">
              <w:rPr>
                <w:lang w:val="en-US"/>
              </w:rPr>
            </w:rPrChange>
          </w:rPr>
          <w:t>for the prices and tonnage of the fish of</w:t>
        </w:r>
      </w:ins>
      <w:ins w:id="4710" w:author="Vladymyr Kozyr" w:date="2021-02-08T20:30:00Z">
        <w:r w:rsidR="00DF17FD" w:rsidRPr="00CE178C">
          <w:rPr>
            <w:rPrChange w:id="4711" w:author="Vladymyr Kozyr" w:date="2021-07-31T19:40:00Z">
              <w:rPr>
                <w:lang w:val="en-US"/>
              </w:rPr>
            </w:rPrChange>
          </w:rPr>
          <w:t xml:space="preserve"> specific type.</w:t>
        </w:r>
      </w:ins>
    </w:p>
    <w:p w14:paraId="1E8B7A28" w14:textId="13113818" w:rsidR="00DF17FD" w:rsidRPr="00CE178C" w:rsidRDefault="00DF17FD">
      <w:pPr>
        <w:pStyle w:val="1Para"/>
        <w:ind w:firstLine="0"/>
        <w:rPr>
          <w:ins w:id="4712" w:author="Vladymyr Kozyr" w:date="2021-02-08T20:23:00Z"/>
          <w:rPrChange w:id="4713" w:author="Vladymyr Kozyr" w:date="2021-07-31T19:40:00Z">
            <w:rPr>
              <w:ins w:id="4714" w:author="Vladymyr Kozyr" w:date="2021-02-08T20:23:00Z"/>
              <w:lang w:val="en-US"/>
            </w:rPr>
          </w:rPrChange>
        </w:rPr>
        <w:pPrChange w:id="4715" w:author="Vladymyr Kozyr" w:date="2021-02-15T13:42:00Z">
          <w:pPr>
            <w:pStyle w:val="1Para"/>
          </w:pPr>
        </w:pPrChange>
      </w:pPr>
      <w:commentRangeStart w:id="4716"/>
      <w:ins w:id="4717" w:author="Vladymyr Kozyr" w:date="2021-02-08T20:30:00Z">
        <w:r w:rsidRPr="00CE178C">
          <w:rPr>
            <w:rPrChange w:id="4718" w:author="Vladymyr Kozyr" w:date="2021-07-31T19:40:00Z">
              <w:rPr>
                <w:lang w:val="en-US"/>
              </w:rPr>
            </w:rPrChange>
          </w:rPr>
          <w:t>Improvement of that report would be placing them o</w:t>
        </w:r>
      </w:ins>
      <w:ins w:id="4719" w:author="Vladymyr Kozyr" w:date="2021-02-08T20:31:00Z">
        <w:r w:rsidRPr="00CE178C">
          <w:rPr>
            <w:rPrChange w:id="4720" w:author="Vladymyr Kozyr" w:date="2021-07-31T19:40:00Z">
              <w:rPr>
                <w:lang w:val="en-US"/>
              </w:rPr>
            </w:rPrChange>
          </w:rPr>
          <w:t xml:space="preserve">n one line chart with two axes to help user see both </w:t>
        </w:r>
      </w:ins>
      <w:ins w:id="4721" w:author="Vladymyr Kozyr" w:date="2021-07-31T19:47:00Z">
        <w:r w:rsidR="00CE178C">
          <w:t>measurements</w:t>
        </w:r>
      </w:ins>
      <w:ins w:id="4722" w:author="Vladymyr Kozyr" w:date="2021-02-08T20:31:00Z">
        <w:r w:rsidRPr="00CE178C">
          <w:rPr>
            <w:rPrChange w:id="4723" w:author="Vladymyr Kozyr" w:date="2021-07-31T19:40:00Z">
              <w:rPr>
                <w:lang w:val="en-US"/>
              </w:rPr>
            </w:rPrChange>
          </w:rPr>
          <w:t xml:space="preserve"> at the same time</w:t>
        </w:r>
      </w:ins>
      <w:commentRangeEnd w:id="4716"/>
      <w:r w:rsidR="00705992" w:rsidRPr="00CE178C">
        <w:rPr>
          <w:rStyle w:val="CommentReference"/>
          <w:rPrChange w:id="4724" w:author="Vladymyr Kozyr" w:date="2021-07-31T19:40:00Z">
            <w:rPr>
              <w:rStyle w:val="CommentReference"/>
              <w:lang w:val="en-US"/>
            </w:rPr>
          </w:rPrChange>
        </w:rPr>
        <w:commentReference w:id="4716"/>
      </w:r>
      <w:ins w:id="4725" w:author="Vladymyr Kozyr" w:date="2021-02-08T20:31:00Z">
        <w:r w:rsidRPr="00CE178C">
          <w:rPr>
            <w:rPrChange w:id="4726" w:author="Vladymyr Kozyr" w:date="2021-07-31T19:40:00Z">
              <w:rPr>
                <w:lang w:val="en-US"/>
              </w:rPr>
            </w:rPrChange>
          </w:rPr>
          <w:t>. This hel</w:t>
        </w:r>
      </w:ins>
      <w:ins w:id="4727" w:author="Vladymyr Kozyr" w:date="2021-02-08T20:32:00Z">
        <w:r w:rsidRPr="00CE178C">
          <w:rPr>
            <w:rPrChange w:id="4728" w:author="Vladymyr Kozyr" w:date="2021-07-31T19:40:00Z">
              <w:rPr>
                <w:lang w:val="en-US"/>
              </w:rPr>
            </w:rPrChange>
          </w:rPr>
          <w:t xml:space="preserve">ps to understand correlation between the values and quantities without a need for </w:t>
        </w:r>
      </w:ins>
      <w:ins w:id="4729" w:author="Vladymyr Kozyr" w:date="2021-02-08T20:33:00Z">
        <w:r w:rsidR="00D50AC8" w:rsidRPr="00CE178C">
          <w:rPr>
            <w:rPrChange w:id="4730" w:author="Vladymyr Kozyr" w:date="2021-07-31T19:40:00Z">
              <w:rPr>
                <w:lang w:val="en-US"/>
              </w:rPr>
            </w:rPrChange>
          </w:rPr>
          <w:t>looking into two different charts (they may be in different scale etc.) o</w:t>
        </w:r>
      </w:ins>
      <w:ins w:id="4731" w:author="Vladymyr Kozyr" w:date="2021-02-08T20:34:00Z">
        <w:r w:rsidR="00D50AC8" w:rsidRPr="00CE178C">
          <w:rPr>
            <w:rPrChange w:id="4732" w:author="Vladymyr Kozyr" w:date="2021-07-31T19:40:00Z">
              <w:rPr>
                <w:lang w:val="en-US"/>
              </w:rPr>
            </w:rPrChange>
          </w:rPr>
          <w:t>r</w:t>
        </w:r>
      </w:ins>
      <w:ins w:id="4733" w:author="Vladymyr Kozyr" w:date="2021-02-08T20:33:00Z">
        <w:r w:rsidR="00D50AC8" w:rsidRPr="00CE178C">
          <w:rPr>
            <w:rPrChange w:id="4734" w:author="Vladymyr Kozyr" w:date="2021-07-31T19:40:00Z">
              <w:rPr>
                <w:lang w:val="en-US"/>
              </w:rPr>
            </w:rPrChange>
          </w:rPr>
          <w:t xml:space="preserve"> comparing row table data.</w:t>
        </w:r>
      </w:ins>
    </w:p>
    <w:p w14:paraId="357C2EAA" w14:textId="3F6DF0A6" w:rsidR="007A2436" w:rsidRPr="00CE178C" w:rsidRDefault="007A2436">
      <w:pPr>
        <w:pStyle w:val="1Para"/>
        <w:ind w:firstLine="0"/>
        <w:rPr>
          <w:rPrChange w:id="4735" w:author="Vladymyr Kozyr" w:date="2021-07-31T19:40:00Z">
            <w:rPr>
              <w:lang w:val="en-US"/>
            </w:rPr>
          </w:rPrChange>
        </w:rPr>
        <w:pPrChange w:id="4736" w:author="Vladymyr Kozyr" w:date="2021-02-15T13:42:00Z">
          <w:pPr>
            <w:pStyle w:val="1Para"/>
          </w:pPr>
        </w:pPrChange>
      </w:pPr>
      <w:r w:rsidRPr="00CE178C">
        <w:rPr>
          <w:rPrChange w:id="4737" w:author="Vladymyr Kozyr" w:date="2021-07-31T19:40:00Z">
            <w:rPr>
              <w:lang w:val="en-US"/>
            </w:rPr>
          </w:rPrChange>
        </w:rPr>
        <w:t xml:space="preserve">Visualization (combined with </w:t>
      </w:r>
      <w:commentRangeStart w:id="4738"/>
      <w:commentRangeStart w:id="4739"/>
      <w:r w:rsidRPr="00CE178C">
        <w:rPr>
          <w:rPrChange w:id="4740" w:author="Vladymyr Kozyr" w:date="2021-07-31T19:40:00Z">
            <w:rPr>
              <w:lang w:val="en-US"/>
            </w:rPr>
          </w:rPrChange>
        </w:rPr>
        <w:t xml:space="preserve">external </w:t>
      </w:r>
      <w:r w:rsidR="00F17FDE" w:rsidRPr="00CE178C">
        <w:rPr>
          <w:rPrChange w:id="4741" w:author="Vladymyr Kozyr" w:date="2021-07-31T19:40:00Z">
            <w:rPr>
              <w:lang w:val="en-US"/>
            </w:rPr>
          </w:rPrChange>
        </w:rPr>
        <w:t>data sources</w:t>
      </w:r>
      <w:r w:rsidRPr="00CE178C">
        <w:rPr>
          <w:rPrChange w:id="4742" w:author="Vladymyr Kozyr" w:date="2021-07-31T19:40:00Z">
            <w:rPr>
              <w:lang w:val="en-US"/>
            </w:rPr>
          </w:rPrChange>
        </w:rPr>
        <w:t xml:space="preserve"> </w:t>
      </w:r>
      <w:commentRangeEnd w:id="4738"/>
      <w:r w:rsidR="000616F8" w:rsidRPr="00CE178C">
        <w:rPr>
          <w:rStyle w:val="CommentReference"/>
          <w:rPrChange w:id="4743" w:author="Vladymyr Kozyr" w:date="2021-07-31T19:40:00Z">
            <w:rPr>
              <w:rStyle w:val="CommentReference"/>
              <w:lang w:val="en-US"/>
            </w:rPr>
          </w:rPrChange>
        </w:rPr>
        <w:commentReference w:id="4738"/>
      </w:r>
      <w:commentRangeEnd w:id="4739"/>
      <w:r w:rsidR="00A458B4" w:rsidRPr="00CE178C">
        <w:rPr>
          <w:rStyle w:val="CommentReference"/>
          <w:rPrChange w:id="4744" w:author="Vladymyr Kozyr" w:date="2021-07-31T19:40:00Z">
            <w:rPr>
              <w:rStyle w:val="CommentReference"/>
              <w:lang w:val="en-US"/>
            </w:rPr>
          </w:rPrChange>
        </w:rPr>
        <w:commentReference w:id="4739"/>
      </w:r>
      <w:r w:rsidRPr="00CE178C">
        <w:rPr>
          <w:rPrChange w:id="4745" w:author="Vladymyr Kozyr" w:date="2021-07-31T19:40:00Z">
            <w:rPr>
              <w:lang w:val="en-US"/>
            </w:rPr>
          </w:rPrChange>
        </w:rPr>
        <w:t xml:space="preserve">and/or </w:t>
      </w:r>
      <w:commentRangeStart w:id="4746"/>
      <w:r w:rsidRPr="00CE178C">
        <w:rPr>
          <w:rPrChange w:id="4747" w:author="Vladymyr Kozyr" w:date="2021-07-31T19:40:00Z">
            <w:rPr>
              <w:lang w:val="en-US"/>
            </w:rPr>
          </w:rPrChange>
        </w:rPr>
        <w:t>user</w:t>
      </w:r>
      <w:r w:rsidR="00A458B4" w:rsidRPr="00CE178C">
        <w:rPr>
          <w:rPrChange w:id="4748" w:author="Vladymyr Kozyr" w:date="2021-07-31T19:40:00Z">
            <w:rPr>
              <w:lang w:val="en-US"/>
            </w:rPr>
          </w:rPrChange>
        </w:rPr>
        <w:t>’s knowledge and</w:t>
      </w:r>
      <w:r w:rsidRPr="00CE178C">
        <w:rPr>
          <w:rPrChange w:id="4749" w:author="Vladymyr Kozyr" w:date="2021-07-31T19:40:00Z">
            <w:rPr>
              <w:lang w:val="en-US"/>
            </w:rPr>
          </w:rPrChange>
        </w:rPr>
        <w:t xml:space="preserve"> experience</w:t>
      </w:r>
      <w:r w:rsidR="00A458B4" w:rsidRPr="00CE178C">
        <w:rPr>
          <w:rPrChange w:id="4750" w:author="Vladymyr Kozyr" w:date="2021-07-31T19:40:00Z">
            <w:rPr>
              <w:lang w:val="en-US"/>
            </w:rPr>
          </w:rPrChange>
        </w:rPr>
        <w:t xml:space="preserve"> in the domain</w:t>
      </w:r>
      <w:commentRangeEnd w:id="4746"/>
      <w:r w:rsidR="000616F8" w:rsidRPr="00CE178C">
        <w:rPr>
          <w:rStyle w:val="CommentReference"/>
          <w:rPrChange w:id="4751" w:author="Vladymyr Kozyr" w:date="2021-07-31T19:40:00Z">
            <w:rPr>
              <w:rStyle w:val="CommentReference"/>
              <w:lang w:val="en-US"/>
            </w:rPr>
          </w:rPrChange>
        </w:rPr>
        <w:commentReference w:id="4746"/>
      </w:r>
      <w:r w:rsidRPr="00CE178C">
        <w:rPr>
          <w:rPrChange w:id="4752" w:author="Vladymyr Kozyr" w:date="2021-07-31T19:40:00Z">
            <w:rPr>
              <w:lang w:val="en-US"/>
            </w:rPr>
          </w:rPrChange>
        </w:rPr>
        <w:t>) may be used by users for solving range of issues such as</w:t>
      </w:r>
      <w:r w:rsidR="00CF4700" w:rsidRPr="00CE178C">
        <w:rPr>
          <w:rPrChange w:id="4753" w:author="Vladymyr Kozyr" w:date="2021-07-31T19:40:00Z">
            <w:rPr>
              <w:lang w:val="en-US"/>
            </w:rPr>
          </w:rPrChange>
        </w:rPr>
        <w:t xml:space="preserve"> listed </w:t>
      </w:r>
      <w:r w:rsidR="00507C0A" w:rsidRPr="00CE178C">
        <w:rPr>
          <w:rPrChange w:id="4754" w:author="Vladymyr Kozyr" w:date="2021-07-31T19:40:00Z">
            <w:rPr>
              <w:lang w:val="en-US"/>
            </w:rPr>
          </w:rPrChange>
        </w:rPr>
        <w:t>in chapter 3.1</w:t>
      </w:r>
      <w:r w:rsidR="00CF4700" w:rsidRPr="00CE178C">
        <w:rPr>
          <w:rPrChange w:id="4755" w:author="Vladymyr Kozyr" w:date="2021-07-31T19:40:00Z">
            <w:rPr>
              <w:lang w:val="en-US"/>
            </w:rPr>
          </w:rPrChange>
        </w:rPr>
        <w:t>.</w:t>
      </w:r>
    </w:p>
    <w:p w14:paraId="432E8846" w14:textId="55A3B821" w:rsidR="00BA1CDB" w:rsidRPr="00CE178C" w:rsidRDefault="004D0850">
      <w:pPr>
        <w:pStyle w:val="Heading3"/>
        <w:spacing w:after="0"/>
        <w:rPr>
          <w:ins w:id="4756" w:author="Vladymyr Kozyr" w:date="2021-02-07T22:38:00Z"/>
          <w:rPrChange w:id="4757" w:author="Vladymyr Kozyr" w:date="2021-07-31T19:40:00Z">
            <w:rPr>
              <w:ins w:id="4758" w:author="Vladymyr Kozyr" w:date="2021-02-07T22:38:00Z"/>
            </w:rPr>
          </w:rPrChange>
        </w:rPr>
      </w:pPr>
      <w:commentRangeStart w:id="4759"/>
      <w:del w:id="4760" w:author="Vladymyr Kozyr" w:date="2021-02-15T14:09:00Z">
        <w:r w:rsidRPr="00CE178C" w:rsidDel="001650DD">
          <w:rPr>
            <w:rPrChange w:id="4761" w:author="Vladymyr Kozyr" w:date="2021-07-31T19:40:00Z">
              <w:rPr/>
            </w:rPrChange>
          </w:rPr>
          <w:delText xml:space="preserve">Problem </w:delText>
        </w:r>
      </w:del>
      <w:bookmarkStart w:id="4762" w:name="_Toc67830756"/>
      <w:ins w:id="4763" w:author="Vladymyr Kozyr" w:date="2021-02-15T14:09:00Z">
        <w:r w:rsidR="001650DD" w:rsidRPr="00CE178C">
          <w:rPr>
            <w:rPrChange w:id="4764" w:author="Vladymyr Kozyr" w:date="2021-07-31T19:40:00Z">
              <w:rPr/>
            </w:rPrChange>
          </w:rPr>
          <w:t xml:space="preserve">Task </w:t>
        </w:r>
      </w:ins>
      <w:r w:rsidRPr="00CE178C">
        <w:rPr>
          <w:rPrChange w:id="4765" w:author="Vladymyr Kozyr" w:date="2021-07-31T19:40:00Z">
            <w:rPr/>
          </w:rPrChange>
        </w:rPr>
        <w:t>2</w:t>
      </w:r>
      <w:commentRangeEnd w:id="4759"/>
      <w:r w:rsidR="00C8620E" w:rsidRPr="00CE178C">
        <w:rPr>
          <w:rStyle w:val="CommentReference"/>
          <w:rFonts w:eastAsiaTheme="minorHAnsi" w:cstheme="minorBidi"/>
          <w:b w:val="0"/>
          <w:color w:val="auto"/>
          <w:rPrChange w:id="4766" w:author="Vladymyr Kozyr" w:date="2021-07-31T19:40:00Z">
            <w:rPr>
              <w:rStyle w:val="CommentReference"/>
              <w:rFonts w:eastAsiaTheme="minorHAnsi" w:cstheme="minorBidi"/>
              <w:b w:val="0"/>
              <w:color w:val="auto"/>
              <w:lang w:val="en-US"/>
            </w:rPr>
          </w:rPrChange>
        </w:rPr>
        <w:commentReference w:id="4759"/>
      </w:r>
      <w:del w:id="4767" w:author="Vladymyr Kozyr" w:date="2021-02-15T14:27:00Z">
        <w:r w:rsidRPr="00CE178C" w:rsidDel="00252C5C">
          <w:rPr>
            <w:rPrChange w:id="4768" w:author="Vladymyr Kozyr" w:date="2021-07-31T19:40:00Z">
              <w:rPr/>
            </w:rPrChange>
          </w:rPr>
          <w:br/>
        </w:r>
        <w:r w:rsidRPr="00CE178C" w:rsidDel="00252C5C">
          <w:rPr>
            <w:rPrChange w:id="4769" w:author="Vladymyr Kozyr" w:date="2021-07-31T19:40:00Z">
              <w:rPr/>
            </w:rPrChange>
          </w:rPr>
          <w:br/>
        </w:r>
      </w:del>
      <w:ins w:id="4770" w:author="Vladymyr Kozyr" w:date="2021-02-15T14:27:00Z">
        <w:r w:rsidR="00252C5C" w:rsidRPr="00CE178C">
          <w:rPr>
            <w:rPrChange w:id="4771" w:author="Vladymyr Kozyr" w:date="2021-07-31T19:40:00Z">
              <w:rPr/>
            </w:rPrChange>
          </w:rPr>
          <w:t xml:space="preserve">. </w:t>
        </w:r>
      </w:ins>
      <w:del w:id="4772" w:author="Vladymyr Kozyr" w:date="2021-02-07T21:10:00Z">
        <w:r w:rsidRPr="00CE178C" w:rsidDel="00BE0E55">
          <w:rPr>
            <w:rPrChange w:id="4773" w:author="Vladymyr Kozyr" w:date="2021-07-31T19:40:00Z">
              <w:rPr/>
            </w:rPrChange>
          </w:rPr>
          <w:delText xml:space="preserve">Scatter Plot for </w:delText>
        </w:r>
      </w:del>
      <w:r w:rsidRPr="00CE178C">
        <w:rPr>
          <w:rPrChange w:id="4774" w:author="Vladymyr Kozyr" w:date="2021-07-31T19:40:00Z">
            <w:rPr/>
          </w:rPrChange>
        </w:rPr>
        <w:t xml:space="preserve">Paired Time Series </w:t>
      </w:r>
      <w:ins w:id="4775" w:author="Vladymyr Kozyr" w:date="2021-02-15T14:29:00Z">
        <w:r w:rsidR="00252C5C" w:rsidRPr="00CE178C">
          <w:rPr>
            <w:rPrChange w:id="4776" w:author="Vladymyr Kozyr" w:date="2021-07-31T19:40:00Z">
              <w:rPr/>
            </w:rPrChange>
          </w:rPr>
          <w:t xml:space="preserve">for </w:t>
        </w:r>
      </w:ins>
      <w:del w:id="4777" w:author="Vladymyr Kozyr" w:date="2021-02-15T14:29:00Z">
        <w:r w:rsidRPr="00CE178C" w:rsidDel="00252C5C">
          <w:rPr>
            <w:rPrChange w:id="4778" w:author="Vladymyr Kozyr" w:date="2021-07-31T19:40:00Z">
              <w:rPr/>
            </w:rPrChange>
          </w:rPr>
          <w:delText>(</w:delText>
        </w:r>
      </w:del>
      <w:r w:rsidRPr="00CE178C">
        <w:rPr>
          <w:rPrChange w:id="4779" w:author="Vladymyr Kozyr" w:date="2021-07-31T19:40:00Z">
            <w:rPr/>
          </w:rPrChange>
        </w:rPr>
        <w:t>Fish Amount and Price</w:t>
      </w:r>
      <w:bookmarkEnd w:id="4762"/>
      <w:del w:id="4780" w:author="Vladymyr Kozyr" w:date="2021-02-15T14:29:00Z">
        <w:r w:rsidRPr="00CE178C" w:rsidDel="00252C5C">
          <w:rPr>
            <w:rPrChange w:id="4781" w:author="Vladymyr Kozyr" w:date="2021-07-31T19:40:00Z">
              <w:rPr/>
            </w:rPrChange>
          </w:rPr>
          <w:delText>)</w:delText>
        </w:r>
      </w:del>
    </w:p>
    <w:p w14:paraId="4CA1B6D4" w14:textId="275824CF" w:rsidR="00BA1CDB" w:rsidRPr="00CE178C" w:rsidRDefault="00BA1CDB">
      <w:pPr>
        <w:pStyle w:val="1Para"/>
        <w:ind w:firstLine="0"/>
        <w:rPr>
          <w:ins w:id="4782" w:author="Vladymyr Kozyr" w:date="2021-02-07T22:45:00Z"/>
          <w:rFonts w:cs="Arial"/>
          <w:rPrChange w:id="4783" w:author="Vladymyr Kozyr" w:date="2021-07-31T19:40:00Z">
            <w:rPr>
              <w:ins w:id="4784" w:author="Vladymyr Kozyr" w:date="2021-02-07T22:45:00Z"/>
              <w:rFonts w:cs="Arial"/>
            </w:rPr>
          </w:rPrChange>
        </w:rPr>
        <w:pPrChange w:id="4785" w:author="Vladymyr Kozyr" w:date="2021-02-15T13:42:00Z">
          <w:pPr>
            <w:autoSpaceDE w:val="0"/>
            <w:autoSpaceDN w:val="0"/>
            <w:adjustRightInd w:val="0"/>
            <w:spacing w:after="0" w:line="240" w:lineRule="auto"/>
          </w:pPr>
        </w:pPrChange>
      </w:pPr>
      <w:ins w:id="4786" w:author="Vladymyr Kozyr" w:date="2021-02-07T22:38:00Z">
        <w:r w:rsidRPr="00CE178C">
          <w:rPr>
            <w:rPrChange w:id="4787" w:author="Vladymyr Kozyr" w:date="2021-07-31T19:40:00Z">
              <w:rPr/>
            </w:rPrChange>
          </w:rPr>
          <w:t>Visualization of the paired time series pl</w:t>
        </w:r>
      </w:ins>
      <w:ins w:id="4788" w:author="Vladymyr Kozyr" w:date="2021-02-08T20:27:00Z">
        <w:r w:rsidR="00DF17FD" w:rsidRPr="00CE178C">
          <w:rPr>
            <w:rPrChange w:id="4789" w:author="Vladymyr Kozyr" w:date="2021-07-31T19:40:00Z">
              <w:rPr/>
            </w:rPrChange>
          </w:rPr>
          <w:t>a</w:t>
        </w:r>
      </w:ins>
      <w:ins w:id="4790" w:author="Vladymyr Kozyr" w:date="2021-02-07T22:38:00Z">
        <w:r w:rsidRPr="00CE178C">
          <w:rPr>
            <w:rPrChange w:id="4791" w:author="Vladymyr Kozyr" w:date="2021-07-31T19:40:00Z">
              <w:rPr/>
            </w:rPrChange>
          </w:rPr>
          <w:t>y</w:t>
        </w:r>
      </w:ins>
      <w:ins w:id="4792" w:author="Vladymyr Kozyr" w:date="2021-02-15T14:09:00Z">
        <w:r w:rsidR="001650DD" w:rsidRPr="00CE178C">
          <w:rPr>
            <w:rPrChange w:id="4793" w:author="Vladymyr Kozyr" w:date="2021-07-31T19:40:00Z">
              <w:rPr/>
            </w:rPrChange>
          </w:rPr>
          <w:t>s</w:t>
        </w:r>
      </w:ins>
      <w:ins w:id="4794" w:author="Vladymyr Kozyr" w:date="2021-02-07T22:38:00Z">
        <w:r w:rsidRPr="00CE178C">
          <w:rPr>
            <w:rPrChange w:id="4795" w:author="Vladymyr Kozyr" w:date="2021-07-31T19:40:00Z">
              <w:rPr/>
            </w:rPrChange>
          </w:rPr>
          <w:t xml:space="preserve"> an important role in the marine </w:t>
        </w:r>
      </w:ins>
      <w:ins w:id="4796" w:author="Vladymyr Kozyr" w:date="2021-02-07T22:39:00Z">
        <w:r w:rsidRPr="00CE178C">
          <w:rPr>
            <w:rPrChange w:id="4797" w:author="Vladymyr Kozyr" w:date="2021-07-31T19:40:00Z">
              <w:rPr/>
            </w:rPrChange>
          </w:rPr>
          <w:t xml:space="preserve">fishery industry, such as in work </w:t>
        </w:r>
      </w:ins>
      <w:ins w:id="4798" w:author="Vladymyr Kozyr" w:date="2021-07-31T19:47:00Z">
        <w:r w:rsidR="00CE178C" w:rsidRPr="00CE178C">
          <w:rPr>
            <w:rPrChange w:id="4799" w:author="Vladymyr Kozyr" w:date="2021-07-31T19:40:00Z">
              <w:rPr/>
            </w:rPrChange>
          </w:rPr>
          <w:t>related</w:t>
        </w:r>
      </w:ins>
      <w:ins w:id="4800" w:author="Vladymyr Kozyr" w:date="2021-02-07T22:39:00Z">
        <w:r w:rsidRPr="00CE178C">
          <w:rPr>
            <w:rPrChange w:id="4801" w:author="Vladymyr Kozyr" w:date="2021-07-31T19:40:00Z">
              <w:rPr/>
            </w:rPrChange>
          </w:rPr>
          <w:t xml:space="preserve"> </w:t>
        </w:r>
      </w:ins>
      <w:ins w:id="4802" w:author="Vladymyr Kozyr" w:date="2021-02-07T22:40:00Z">
        <w:r w:rsidRPr="00CE178C">
          <w:rPr>
            <w:rPrChange w:id="4803" w:author="Vladymyr Kozyr" w:date="2021-07-31T19:40:00Z">
              <w:rPr/>
            </w:rPrChange>
          </w:rPr>
          <w:t xml:space="preserve">to parrotfish population by Valle </w:t>
        </w:r>
        <w:r w:rsidRPr="00CE178C">
          <w:rPr>
            <w:rFonts w:cs="Arial"/>
            <w:rPrChange w:id="4804" w:author="Vladymyr Kozyr" w:date="2021-07-31T19:40:00Z">
              <w:rPr>
                <w:rFonts w:cs="Arial"/>
              </w:rPr>
            </w:rPrChange>
          </w:rPr>
          <w:t>and O</w:t>
        </w:r>
      </w:ins>
      <w:ins w:id="4805" w:author="Vladymyr Kozyr" w:date="2021-02-07T22:41:00Z">
        <w:r w:rsidRPr="00CE178C">
          <w:rPr>
            <w:rFonts w:cs="Arial"/>
            <w:rPrChange w:id="4806" w:author="Vladymyr Kozyr" w:date="2021-07-31T19:40:00Z">
              <w:rPr>
                <w:rFonts w:cs="Arial"/>
              </w:rPr>
            </w:rPrChange>
          </w:rPr>
          <w:t xml:space="preserve">xenford </w:t>
        </w:r>
      </w:ins>
      <w:customXmlInsRangeStart w:id="4807" w:author="Vladymyr Kozyr" w:date="2021-02-07T22:41:00Z"/>
      <w:sdt>
        <w:sdtPr>
          <w:rPr>
            <w:rFonts w:cs="Arial"/>
            <w:rPrChange w:id="4808" w:author="Vladymyr Kozyr" w:date="2021-07-31T19:40:00Z">
              <w:rPr>
                <w:rFonts w:cs="Arial"/>
              </w:rPr>
            </w:rPrChange>
          </w:rPr>
          <w:id w:val="-1079520522"/>
          <w:citation/>
        </w:sdtPr>
        <w:sdtEndPr>
          <w:rPr>
            <w:rPrChange w:id="4809" w:author="Vladymyr Kozyr" w:date="2021-07-31T19:40:00Z">
              <w:rPr/>
            </w:rPrChange>
          </w:rPr>
        </w:sdtEndPr>
        <w:sdtContent>
          <w:customXmlInsRangeEnd w:id="4807"/>
          <w:ins w:id="4810" w:author="Vladymyr Kozyr" w:date="2021-02-07T22:41:00Z">
            <w:r w:rsidRPr="00CE178C">
              <w:rPr>
                <w:rFonts w:cs="Arial"/>
                <w:rPrChange w:id="4811" w:author="Vladymyr Kozyr" w:date="2021-07-31T19:40:00Z">
                  <w:rPr>
                    <w:rFonts w:cs="Arial"/>
                  </w:rPr>
                </w:rPrChange>
              </w:rPr>
              <w:fldChar w:fldCharType="begin"/>
            </w:r>
            <w:r w:rsidRPr="00CE178C">
              <w:rPr>
                <w:rFonts w:cs="Arial"/>
                <w:rPrChange w:id="4812" w:author="Vladymyr Kozyr" w:date="2021-07-31T19:40:00Z">
                  <w:rPr>
                    <w:rFonts w:cs="Arial"/>
                  </w:rPr>
                </w:rPrChange>
              </w:rPr>
              <w:instrText xml:space="preserve"> CITATION Hen14 \l 4105 </w:instrText>
            </w:r>
          </w:ins>
          <w:r w:rsidRPr="00CE178C">
            <w:rPr>
              <w:rFonts w:cs="Arial"/>
              <w:rPrChange w:id="4813" w:author="Vladymyr Kozyr" w:date="2021-07-31T19:40:00Z">
                <w:rPr>
                  <w:rFonts w:cs="Arial"/>
                </w:rPr>
              </w:rPrChange>
            </w:rPr>
            <w:fldChar w:fldCharType="separate"/>
          </w:r>
          <w:r w:rsidR="008B60A9" w:rsidRPr="008B60A9">
            <w:rPr>
              <w:rFonts w:cs="Arial"/>
              <w:noProof/>
            </w:rPr>
            <w:t>[13]</w:t>
          </w:r>
          <w:ins w:id="4814" w:author="Vladymyr Kozyr" w:date="2021-02-07T22:41:00Z">
            <w:r w:rsidRPr="00CE178C">
              <w:rPr>
                <w:rFonts w:cs="Arial"/>
                <w:rPrChange w:id="4815" w:author="Vladymyr Kozyr" w:date="2021-07-31T19:40:00Z">
                  <w:rPr>
                    <w:rFonts w:cs="Arial"/>
                  </w:rPr>
                </w:rPrChange>
              </w:rPr>
              <w:fldChar w:fldCharType="end"/>
            </w:r>
          </w:ins>
          <w:customXmlInsRangeStart w:id="4816" w:author="Vladymyr Kozyr" w:date="2021-02-07T22:41:00Z"/>
        </w:sdtContent>
      </w:sdt>
      <w:customXmlInsRangeEnd w:id="4816"/>
      <w:ins w:id="4817" w:author="Vladymyr Kozyr" w:date="2021-02-07T22:41:00Z">
        <w:r w:rsidRPr="00CE178C">
          <w:rPr>
            <w:rFonts w:cs="Arial"/>
            <w:rPrChange w:id="4818" w:author="Vladymyr Kozyr" w:date="2021-07-31T19:40:00Z">
              <w:rPr>
                <w:rFonts w:cs="Arial"/>
              </w:rPr>
            </w:rPrChange>
          </w:rPr>
          <w:t xml:space="preserve">. In this paper </w:t>
        </w:r>
      </w:ins>
      <w:ins w:id="4819" w:author="Vladymyr Kozyr" w:date="2021-02-07T22:42:00Z">
        <w:r w:rsidRPr="00CE178C">
          <w:rPr>
            <w:rFonts w:cs="Arial"/>
            <w:rPrChange w:id="4820" w:author="Vladymyr Kozyr" w:date="2021-07-31T19:40:00Z">
              <w:rPr>
                <w:rFonts w:cs="Arial"/>
              </w:rPr>
            </w:rPrChange>
          </w:rPr>
          <w:t xml:space="preserve">there are </w:t>
        </w:r>
      </w:ins>
      <w:ins w:id="4821" w:author="Vladymyr Kozyr" w:date="2021-07-31T19:47:00Z">
        <w:r w:rsidR="00CE178C" w:rsidRPr="00CE178C">
          <w:rPr>
            <w:rFonts w:cs="Arial"/>
            <w:rPrChange w:id="4822" w:author="Vladymyr Kozyr" w:date="2021-07-31T19:40:00Z">
              <w:rPr>
                <w:rFonts w:cs="Arial"/>
              </w:rPr>
            </w:rPrChange>
          </w:rPr>
          <w:t>scatterplots</w:t>
        </w:r>
      </w:ins>
      <w:ins w:id="4823" w:author="Vladymyr Kozyr" w:date="2021-02-07T22:42:00Z">
        <w:r w:rsidRPr="00CE178C">
          <w:rPr>
            <w:rFonts w:cs="Arial"/>
            <w:rPrChange w:id="4824" w:author="Vladymyr Kozyr" w:date="2021-07-31T19:40:00Z">
              <w:rPr>
                <w:rFonts w:ascii="AppleSystemUIFont" w:hAnsi="AppleSystemUIFont" w:cs="AppleSystemUIFont"/>
                <w:sz w:val="26"/>
                <w:szCs w:val="26"/>
              </w:rPr>
            </w:rPrChange>
          </w:rPr>
          <w:t xml:space="preserve"> showing relationships between human population size and fish density for selected fish groups across the Caribbean</w:t>
        </w:r>
      </w:ins>
      <w:ins w:id="4825" w:author="Vladymyr Kozyr" w:date="2021-02-07T22:45:00Z">
        <w:r w:rsidRPr="00CE178C">
          <w:rPr>
            <w:rFonts w:cs="Arial"/>
            <w:rPrChange w:id="4826" w:author="Vladymyr Kozyr" w:date="2021-07-31T19:40:00Z">
              <w:rPr>
                <w:rFonts w:cs="Arial"/>
              </w:rPr>
            </w:rPrChange>
          </w:rPr>
          <w:t xml:space="preserve"> (</w:t>
        </w:r>
      </w:ins>
      <w:ins w:id="4827" w:author="Vladymyr Kozyr" w:date="2021-02-07T22:46:00Z">
        <w:r w:rsidRPr="00CE178C">
          <w:rPr>
            <w:rFonts w:cs="Arial"/>
            <w:rPrChange w:id="4828" w:author="Vladymyr Kozyr" w:date="2021-07-31T19:40:00Z">
              <w:rPr>
                <w:rFonts w:cs="Arial"/>
              </w:rPr>
            </w:rPrChange>
          </w:rPr>
          <w:t>fig. 3.5.2.1)</w:t>
        </w:r>
      </w:ins>
      <w:ins w:id="4829" w:author="Vladymyr Kozyr" w:date="2021-02-07T22:43:00Z">
        <w:r w:rsidRPr="00CE178C">
          <w:rPr>
            <w:rFonts w:cs="Arial"/>
            <w:rPrChange w:id="4830" w:author="Vladymyr Kozyr" w:date="2021-07-31T19:40:00Z">
              <w:rPr>
                <w:rFonts w:cs="Arial"/>
              </w:rPr>
            </w:rPrChange>
          </w:rPr>
          <w:t>.</w:t>
        </w:r>
      </w:ins>
    </w:p>
    <w:p w14:paraId="697A78CB" w14:textId="48702066" w:rsidR="00BA1CDB" w:rsidRPr="00CE178C" w:rsidRDefault="00BA1CDB" w:rsidP="00BA1CDB">
      <w:pPr>
        <w:autoSpaceDE w:val="0"/>
        <w:autoSpaceDN w:val="0"/>
        <w:adjustRightInd w:val="0"/>
        <w:spacing w:after="0" w:line="240" w:lineRule="auto"/>
        <w:rPr>
          <w:ins w:id="4831" w:author="Vladymyr Kozyr" w:date="2021-02-07T22:45:00Z"/>
          <w:rFonts w:cs="Arial"/>
          <w:lang w:val="en-CA"/>
          <w:rPrChange w:id="4832" w:author="Vladymyr Kozyr" w:date="2021-07-31T19:40:00Z">
            <w:rPr>
              <w:ins w:id="4833" w:author="Vladymyr Kozyr" w:date="2021-02-07T22:45:00Z"/>
              <w:rFonts w:cs="Arial"/>
            </w:rPr>
          </w:rPrChange>
        </w:rPr>
      </w:pPr>
    </w:p>
    <w:p w14:paraId="1097C944" w14:textId="5B3091D6" w:rsidR="00BA1CDB" w:rsidRPr="00CE178C" w:rsidRDefault="00BA1CDB" w:rsidP="00BA1CDB">
      <w:pPr>
        <w:autoSpaceDE w:val="0"/>
        <w:autoSpaceDN w:val="0"/>
        <w:adjustRightInd w:val="0"/>
        <w:spacing w:after="0" w:line="240" w:lineRule="auto"/>
        <w:rPr>
          <w:ins w:id="4834" w:author="Vladymyr Kozyr" w:date="2021-02-07T22:46:00Z"/>
          <w:rFonts w:cs="Arial"/>
          <w:lang w:val="en-CA"/>
          <w:rPrChange w:id="4835" w:author="Vladymyr Kozyr" w:date="2021-07-31T19:40:00Z">
            <w:rPr>
              <w:ins w:id="4836" w:author="Vladymyr Kozyr" w:date="2021-02-07T22:46:00Z"/>
              <w:rFonts w:cs="Arial"/>
            </w:rPr>
          </w:rPrChange>
        </w:rPr>
      </w:pPr>
      <w:ins w:id="4837" w:author="Vladymyr Kozyr" w:date="2021-02-07T22:45:00Z">
        <w:r w:rsidRPr="00CE178C">
          <w:rPr>
            <w:rFonts w:cs="Arial"/>
            <w:lang w:val="en-CA"/>
            <w:rPrChange w:id="4838" w:author="Vladymyr Kozyr" w:date="2021-07-31T19:40:00Z">
              <w:rPr>
                <w:rFonts w:cs="Arial"/>
                <w:noProof/>
              </w:rPr>
            </w:rPrChange>
          </w:rPr>
          <w:lastRenderedPageBreak/>
          <w:drawing>
            <wp:inline distT="0" distB="0" distL="0" distR="0" wp14:anchorId="7D62DB41" wp14:editId="3F5053B1">
              <wp:extent cx="5486400" cy="308800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8"/>
                      <a:stretch>
                        <a:fillRect/>
                      </a:stretch>
                    </pic:blipFill>
                    <pic:spPr>
                      <a:xfrm>
                        <a:off x="0" y="0"/>
                        <a:ext cx="5486400" cy="3088005"/>
                      </a:xfrm>
                      <a:prstGeom prst="rect">
                        <a:avLst/>
                      </a:prstGeom>
                    </pic:spPr>
                  </pic:pic>
                </a:graphicData>
              </a:graphic>
            </wp:inline>
          </w:drawing>
        </w:r>
      </w:ins>
    </w:p>
    <w:p w14:paraId="7157937C" w14:textId="099376AB" w:rsidR="00BA1CDB" w:rsidRPr="00CE178C" w:rsidRDefault="00BA1CDB" w:rsidP="00BA1CDB">
      <w:pPr>
        <w:autoSpaceDE w:val="0"/>
        <w:autoSpaceDN w:val="0"/>
        <w:adjustRightInd w:val="0"/>
        <w:spacing w:after="0" w:line="240" w:lineRule="auto"/>
        <w:jc w:val="center"/>
        <w:rPr>
          <w:ins w:id="4839" w:author="Vladymyr Kozyr" w:date="2021-02-07T22:46:00Z"/>
          <w:rFonts w:cs="Arial"/>
          <w:lang w:val="en-CA"/>
          <w:rPrChange w:id="4840" w:author="Vladymyr Kozyr" w:date="2021-07-31T19:40:00Z">
            <w:rPr>
              <w:ins w:id="4841" w:author="Vladymyr Kozyr" w:date="2021-02-07T22:46:00Z"/>
              <w:rFonts w:cs="Arial"/>
            </w:rPr>
          </w:rPrChange>
        </w:rPr>
      </w:pPr>
      <w:ins w:id="4842" w:author="Vladymyr Kozyr" w:date="2021-02-07T22:46:00Z">
        <w:r w:rsidRPr="00CE178C">
          <w:rPr>
            <w:rFonts w:cs="Arial"/>
            <w:lang w:val="en-CA"/>
            <w:rPrChange w:id="4843" w:author="Vladymyr Kozyr" w:date="2021-07-31T19:40:00Z">
              <w:rPr>
                <w:rFonts w:cs="Arial"/>
              </w:rPr>
            </w:rPrChange>
          </w:rPr>
          <w:t>fig. 3.5.2.1</w:t>
        </w:r>
      </w:ins>
    </w:p>
    <w:p w14:paraId="793C21B5" w14:textId="12E627AD" w:rsidR="00BA1CDB" w:rsidRPr="00CE178C" w:rsidRDefault="00BA1CDB" w:rsidP="00BA1CDB">
      <w:pPr>
        <w:autoSpaceDE w:val="0"/>
        <w:autoSpaceDN w:val="0"/>
        <w:adjustRightInd w:val="0"/>
        <w:spacing w:after="0" w:line="240" w:lineRule="auto"/>
        <w:jc w:val="center"/>
        <w:rPr>
          <w:ins w:id="4844" w:author="Vladymyr Kozyr" w:date="2021-02-07T22:46:00Z"/>
          <w:rFonts w:cs="Arial"/>
          <w:lang w:val="en-CA"/>
          <w:rPrChange w:id="4845" w:author="Vladymyr Kozyr" w:date="2021-07-31T19:40:00Z">
            <w:rPr>
              <w:ins w:id="4846" w:author="Vladymyr Kozyr" w:date="2021-02-07T22:46:00Z"/>
              <w:rFonts w:cs="Arial"/>
            </w:rPr>
          </w:rPrChange>
        </w:rPr>
      </w:pPr>
    </w:p>
    <w:p w14:paraId="3B0D8E8B" w14:textId="77EC99EC" w:rsidR="00905BAE" w:rsidRPr="00CE178C" w:rsidRDefault="00F436D4">
      <w:pPr>
        <w:pStyle w:val="1Para"/>
        <w:ind w:firstLine="0"/>
        <w:rPr>
          <w:rPrChange w:id="4847" w:author="Vladymyr Kozyr" w:date="2021-07-31T19:40:00Z">
            <w:rPr>
              <w:lang w:val="en-US"/>
            </w:rPr>
          </w:rPrChange>
        </w:rPr>
        <w:pPrChange w:id="4848" w:author="Vladymyr Kozyr" w:date="2021-02-15T13:42:00Z">
          <w:pPr>
            <w:pStyle w:val="Heading3"/>
            <w:spacing w:after="0"/>
          </w:pPr>
        </w:pPrChange>
      </w:pPr>
      <w:ins w:id="4849" w:author="Vladymyr Kozyr" w:date="2021-02-07T22:46:00Z">
        <w:r w:rsidRPr="00CE178C">
          <w:rPr>
            <w:rPrChange w:id="4850" w:author="Vladymyr Kozyr" w:date="2021-07-31T19:40:00Z">
              <w:rPr/>
            </w:rPrChange>
          </w:rPr>
          <w:t>F</w:t>
        </w:r>
      </w:ins>
      <w:ins w:id="4851" w:author="Vladymyr Kozyr" w:date="2021-02-07T22:47:00Z">
        <w:r w:rsidRPr="00CE178C">
          <w:rPr>
            <w:rPrChange w:id="4852" w:author="Vladymyr Kozyr" w:date="2021-07-31T19:40:00Z">
              <w:rPr/>
            </w:rPrChange>
          </w:rPr>
          <w:t xml:space="preserve">or DFO data visualization was used similar approach but with </w:t>
        </w:r>
      </w:ins>
      <w:ins w:id="4853" w:author="Vladymyr Kozyr" w:date="2021-02-07T22:48:00Z">
        <w:r w:rsidRPr="00CE178C">
          <w:rPr>
            <w:rPrChange w:id="4854" w:author="Vladymyr Kozyr" w:date="2021-07-31T19:40:00Z">
              <w:rPr/>
            </w:rPrChange>
          </w:rPr>
          <w:t>different time series (fish amount and quantities).</w:t>
        </w:r>
      </w:ins>
      <w:ins w:id="4855" w:author="Vladymyr Kozyr" w:date="2021-02-07T22:31:00Z">
        <w:r w:rsidR="00905BAE" w:rsidRPr="00CE178C">
          <w:rPr>
            <w:rPrChange w:id="4856" w:author="Vladymyr Kozyr" w:date="2021-07-31T19:40:00Z">
              <w:rPr>
                <w:lang w:val="en-US"/>
              </w:rPr>
            </w:rPrChange>
          </w:rPr>
          <w:t xml:space="preserve"> </w:t>
        </w:r>
      </w:ins>
      <w:ins w:id="4857" w:author="Vladymyr Kozyr" w:date="2021-02-07T22:48:00Z">
        <w:r w:rsidRPr="00CE178C">
          <w:rPr>
            <w:rPrChange w:id="4858" w:author="Vladymyr Kozyr" w:date="2021-07-31T19:40:00Z">
              <w:rPr>
                <w:lang w:val="en-US"/>
              </w:rPr>
            </w:rPrChange>
          </w:rPr>
          <w:t>O</w:t>
        </w:r>
      </w:ins>
      <w:ins w:id="4859" w:author="Vladymyr Kozyr" w:date="2021-02-07T22:31:00Z">
        <w:r w:rsidR="00905BAE" w:rsidRPr="00CE178C">
          <w:rPr>
            <w:rPrChange w:id="4860" w:author="Vladymyr Kozyr" w:date="2021-07-31T19:40:00Z">
              <w:rPr>
                <w:lang w:val="en-US"/>
              </w:rPr>
            </w:rPrChange>
          </w:rPr>
          <w:t xml:space="preserve">ne axis </w:t>
        </w:r>
      </w:ins>
      <w:ins w:id="4861" w:author="Vladymyr Kozyr" w:date="2021-02-07T22:48:00Z">
        <w:r w:rsidRPr="00CE178C">
          <w:rPr>
            <w:rPrChange w:id="4862" w:author="Vladymyr Kozyr" w:date="2021-07-31T19:40:00Z">
              <w:rPr>
                <w:lang w:val="en-US"/>
              </w:rPr>
            </w:rPrChange>
          </w:rPr>
          <w:t>is</w:t>
        </w:r>
      </w:ins>
      <w:ins w:id="4863" w:author="Vladymyr Kozyr" w:date="2021-02-07T22:31:00Z">
        <w:r w:rsidR="00905BAE" w:rsidRPr="00CE178C">
          <w:rPr>
            <w:rPrChange w:id="4864" w:author="Vladymyr Kozyr" w:date="2021-07-31T19:40:00Z">
              <w:rPr>
                <w:lang w:val="en-US"/>
              </w:rPr>
            </w:rPrChange>
          </w:rPr>
          <w:t xml:space="preserve"> </w:t>
        </w:r>
      </w:ins>
      <w:ins w:id="4865" w:author="Vladymyr Kozyr" w:date="2021-02-07T22:48:00Z">
        <w:r w:rsidRPr="00CE178C">
          <w:rPr>
            <w:rPrChange w:id="4866" w:author="Vladymyr Kozyr" w:date="2021-07-31T19:40:00Z">
              <w:rPr>
                <w:lang w:val="en-US"/>
              </w:rPr>
            </w:rPrChange>
          </w:rPr>
          <w:t xml:space="preserve">fish </w:t>
        </w:r>
      </w:ins>
      <w:ins w:id="4867" w:author="Vladymyr Kozyr" w:date="2021-02-07T22:31:00Z">
        <w:r w:rsidR="00905BAE" w:rsidRPr="00CE178C">
          <w:rPr>
            <w:rPrChange w:id="4868" w:author="Vladymyr Kozyr" w:date="2021-07-31T19:40:00Z">
              <w:rPr>
                <w:lang w:val="en-US"/>
              </w:rPr>
            </w:rPrChange>
          </w:rPr>
          <w:t xml:space="preserve">quantity, second </w:t>
        </w:r>
      </w:ins>
      <w:ins w:id="4869" w:author="Vladymyr Kozyr" w:date="2021-02-07T22:48:00Z">
        <w:r w:rsidRPr="00CE178C">
          <w:rPr>
            <w:rPrChange w:id="4870" w:author="Vladymyr Kozyr" w:date="2021-07-31T19:40:00Z">
              <w:rPr>
                <w:lang w:val="en-US"/>
              </w:rPr>
            </w:rPrChange>
          </w:rPr>
          <w:t>is</w:t>
        </w:r>
      </w:ins>
      <w:ins w:id="4871" w:author="Vladymyr Kozyr" w:date="2021-02-07T22:31:00Z">
        <w:r w:rsidR="00905BAE" w:rsidRPr="00CE178C">
          <w:rPr>
            <w:rPrChange w:id="4872" w:author="Vladymyr Kozyr" w:date="2021-07-31T19:40:00Z">
              <w:rPr>
                <w:lang w:val="en-US"/>
              </w:rPr>
            </w:rPrChange>
          </w:rPr>
          <w:t xml:space="preserve"> </w:t>
        </w:r>
      </w:ins>
      <w:ins w:id="4873" w:author="Vladymyr Kozyr" w:date="2021-02-07T22:48:00Z">
        <w:r w:rsidRPr="00CE178C">
          <w:rPr>
            <w:rPrChange w:id="4874" w:author="Vladymyr Kozyr" w:date="2021-07-31T19:40:00Z">
              <w:rPr>
                <w:lang w:val="en-US"/>
              </w:rPr>
            </w:rPrChange>
          </w:rPr>
          <w:t xml:space="preserve">fish </w:t>
        </w:r>
      </w:ins>
      <w:ins w:id="4875" w:author="Vladymyr Kozyr" w:date="2021-02-07T22:31:00Z">
        <w:r w:rsidR="00905BAE" w:rsidRPr="00CE178C">
          <w:rPr>
            <w:rPrChange w:id="4876" w:author="Vladymyr Kozyr" w:date="2021-07-31T19:40:00Z">
              <w:rPr>
                <w:lang w:val="en-US"/>
              </w:rPr>
            </w:rPrChange>
          </w:rPr>
          <w:t>price and dots represent years</w:t>
        </w:r>
      </w:ins>
      <w:ins w:id="4877" w:author="Vladymyr Kozyr" w:date="2021-02-08T20:34:00Z">
        <w:r w:rsidR="00D50AC8" w:rsidRPr="00CE178C">
          <w:rPr>
            <w:rPrChange w:id="4878" w:author="Vladymyr Kozyr" w:date="2021-07-31T19:40:00Z">
              <w:rPr>
                <w:lang w:val="en-US"/>
              </w:rPr>
            </w:rPrChange>
          </w:rPr>
          <w:t xml:space="preserve"> which is a third dimension in that case</w:t>
        </w:r>
      </w:ins>
      <w:ins w:id="4879" w:author="Vladymyr Kozyr" w:date="2021-02-07T22:31:00Z">
        <w:r w:rsidR="00905BAE" w:rsidRPr="00CE178C">
          <w:rPr>
            <w:rPrChange w:id="4880" w:author="Vladymyr Kozyr" w:date="2021-07-31T19:40:00Z">
              <w:rPr>
                <w:lang w:val="en-US"/>
              </w:rPr>
            </w:rPrChange>
          </w:rPr>
          <w:t xml:space="preserve">. </w:t>
        </w:r>
      </w:ins>
      <w:ins w:id="4881" w:author="Vladymyr Kozyr" w:date="2021-02-07T22:49:00Z">
        <w:r w:rsidRPr="00CE178C">
          <w:rPr>
            <w:rPrChange w:id="4882" w:author="Vladymyr Kozyr" w:date="2021-07-31T19:40:00Z">
              <w:rPr>
                <w:lang w:val="en-US"/>
              </w:rPr>
            </w:rPrChange>
          </w:rPr>
          <w:t>Visualization shows</w:t>
        </w:r>
      </w:ins>
      <w:ins w:id="4883" w:author="Vladymyr Kozyr" w:date="2021-02-07T22:31:00Z">
        <w:r w:rsidR="00905BAE" w:rsidRPr="00CE178C">
          <w:rPr>
            <w:rPrChange w:id="4884" w:author="Vladymyr Kozyr" w:date="2021-07-31T19:40:00Z">
              <w:rPr>
                <w:lang w:val="en-US"/>
              </w:rPr>
            </w:rPrChange>
          </w:rPr>
          <w:t xml:space="preserve"> user the trend of how these values change over time together.</w:t>
        </w:r>
      </w:ins>
      <w:ins w:id="4885" w:author="Vladymyr Kozyr" w:date="2021-02-07T22:50:00Z">
        <w:r w:rsidRPr="00CE178C">
          <w:rPr>
            <w:rPrChange w:id="4886" w:author="Vladymyr Kozyr" w:date="2021-07-31T19:40:00Z">
              <w:rPr>
                <w:lang w:val="en-US"/>
              </w:rPr>
            </w:rPrChange>
          </w:rPr>
          <w:t xml:space="preserve"> Improvements of the visualization</w:t>
        </w:r>
      </w:ins>
      <w:ins w:id="4887" w:author="Vladymyr Kozyr" w:date="2021-02-07T22:51:00Z">
        <w:r w:rsidRPr="00CE178C">
          <w:rPr>
            <w:rPrChange w:id="4888" w:author="Vladymyr Kozyr" w:date="2021-07-31T19:40:00Z">
              <w:rPr>
                <w:lang w:val="en-US"/>
              </w:rPr>
            </w:rPrChange>
          </w:rPr>
          <w:t xml:space="preserve"> comparing to the paper </w:t>
        </w:r>
      </w:ins>
      <w:customXmlInsRangeStart w:id="4889" w:author="Vladymyr Kozyr" w:date="2021-02-07T22:51:00Z"/>
      <w:sdt>
        <w:sdtPr>
          <w:rPr>
            <w:rPrChange w:id="4890" w:author="Vladymyr Kozyr" w:date="2021-07-31T19:40:00Z">
              <w:rPr>
                <w:lang w:val="en-US"/>
              </w:rPr>
            </w:rPrChange>
          </w:rPr>
          <w:id w:val="585040385"/>
          <w:citation/>
        </w:sdtPr>
        <w:sdtEndPr>
          <w:rPr>
            <w:rPrChange w:id="4891" w:author="Vladymyr Kozyr" w:date="2021-07-31T19:40:00Z">
              <w:rPr/>
            </w:rPrChange>
          </w:rPr>
        </w:sdtEndPr>
        <w:sdtContent>
          <w:customXmlInsRangeEnd w:id="4889"/>
          <w:ins w:id="4892" w:author="Vladymyr Kozyr" w:date="2021-02-07T22:51:00Z">
            <w:r w:rsidRPr="00CE178C">
              <w:rPr>
                <w:rPrChange w:id="4893" w:author="Vladymyr Kozyr" w:date="2021-07-31T19:40:00Z">
                  <w:rPr>
                    <w:lang w:val="en-US"/>
                  </w:rPr>
                </w:rPrChange>
              </w:rPr>
              <w:fldChar w:fldCharType="begin"/>
            </w:r>
            <w:r w:rsidRPr="00CE178C">
              <w:rPr>
                <w:rPrChange w:id="4894" w:author="Vladymyr Kozyr" w:date="2021-07-31T19:40:00Z">
                  <w:rPr/>
                </w:rPrChange>
              </w:rPr>
              <w:instrText xml:space="preserve"> CITATION Hen14 \l 4105 </w:instrText>
            </w:r>
          </w:ins>
          <w:r w:rsidRPr="00CE178C">
            <w:rPr>
              <w:rPrChange w:id="4895" w:author="Vladymyr Kozyr" w:date="2021-07-31T19:40:00Z">
                <w:rPr>
                  <w:lang w:val="en-US"/>
                </w:rPr>
              </w:rPrChange>
            </w:rPr>
            <w:fldChar w:fldCharType="separate"/>
          </w:r>
          <w:r w:rsidR="008B60A9" w:rsidRPr="008B60A9">
            <w:rPr>
              <w:noProof/>
            </w:rPr>
            <w:t>[13]</w:t>
          </w:r>
          <w:ins w:id="4896" w:author="Vladymyr Kozyr" w:date="2021-02-07T22:51:00Z">
            <w:r w:rsidRPr="00CE178C">
              <w:rPr>
                <w:rPrChange w:id="4897" w:author="Vladymyr Kozyr" w:date="2021-07-31T19:40:00Z">
                  <w:rPr>
                    <w:lang w:val="en-US"/>
                  </w:rPr>
                </w:rPrChange>
              </w:rPr>
              <w:fldChar w:fldCharType="end"/>
            </w:r>
          </w:ins>
          <w:customXmlInsRangeStart w:id="4898" w:author="Vladymyr Kozyr" w:date="2021-02-07T22:51:00Z"/>
        </w:sdtContent>
      </w:sdt>
      <w:customXmlInsRangeEnd w:id="4898"/>
      <w:ins w:id="4899" w:author="Vladymyr Kozyr" w:date="2021-02-07T22:50:00Z">
        <w:r w:rsidRPr="00CE178C">
          <w:rPr>
            <w:rPrChange w:id="4900" w:author="Vladymyr Kozyr" w:date="2021-07-31T19:40:00Z">
              <w:rPr>
                <w:lang w:val="en-US"/>
              </w:rPr>
            </w:rPrChange>
          </w:rPr>
          <w:t xml:space="preserve"> are that it has more advanced filtering</w:t>
        </w:r>
      </w:ins>
      <w:ins w:id="4901" w:author="Vladymyr Kozyr" w:date="2021-02-07T22:51:00Z">
        <w:r w:rsidRPr="00CE178C">
          <w:rPr>
            <w:rPrChange w:id="4902" w:author="Vladymyr Kozyr" w:date="2021-07-31T19:40:00Z">
              <w:rPr>
                <w:lang w:val="en-US"/>
              </w:rPr>
            </w:rPrChange>
          </w:rPr>
          <w:t>, zooming and</w:t>
        </w:r>
      </w:ins>
      <w:ins w:id="4903" w:author="Vladymyr Kozyr" w:date="2021-02-07T22:53:00Z">
        <w:r w:rsidRPr="00CE178C">
          <w:rPr>
            <w:rPrChange w:id="4904" w:author="Vladymyr Kozyr" w:date="2021-07-31T19:40:00Z">
              <w:rPr>
                <w:lang w:val="en-US"/>
              </w:rPr>
            </w:rPrChange>
          </w:rPr>
          <w:t xml:space="preserve"> used interaction. Details of implementa</w:t>
        </w:r>
      </w:ins>
      <w:ins w:id="4905" w:author="Vladymyr Kozyr" w:date="2021-02-08T20:51:00Z">
        <w:r w:rsidR="00271831" w:rsidRPr="00CE178C">
          <w:rPr>
            <w:rPrChange w:id="4906" w:author="Vladymyr Kozyr" w:date="2021-07-31T19:40:00Z">
              <w:rPr>
                <w:lang w:val="en-US"/>
              </w:rPr>
            </w:rPrChange>
          </w:rPr>
          <w:t>t</w:t>
        </w:r>
      </w:ins>
      <w:ins w:id="4907" w:author="Vladymyr Kozyr" w:date="2021-02-07T22:53:00Z">
        <w:r w:rsidRPr="00CE178C">
          <w:rPr>
            <w:rPrChange w:id="4908" w:author="Vladymyr Kozyr" w:date="2021-07-31T19:40:00Z">
              <w:rPr>
                <w:lang w:val="en-US"/>
              </w:rPr>
            </w:rPrChange>
          </w:rPr>
          <w:t>ion are discussed in the following c</w:t>
        </w:r>
      </w:ins>
      <w:ins w:id="4909" w:author="Vladymyr Kozyr" w:date="2021-02-07T22:54:00Z">
        <w:r w:rsidRPr="00CE178C">
          <w:rPr>
            <w:rPrChange w:id="4910" w:author="Vladymyr Kozyr" w:date="2021-07-31T19:40:00Z">
              <w:rPr>
                <w:lang w:val="en-US"/>
              </w:rPr>
            </w:rPrChange>
          </w:rPr>
          <w:t>hapter 4.</w:t>
        </w:r>
      </w:ins>
    </w:p>
    <w:p w14:paraId="46C67243" w14:textId="2F963C0B" w:rsidR="00507C0A" w:rsidRPr="00CE178C" w:rsidDel="00905BAE" w:rsidRDefault="00F17FDE" w:rsidP="00507C0A">
      <w:pPr>
        <w:pStyle w:val="1Para"/>
        <w:rPr>
          <w:del w:id="4911" w:author="Vladymyr Kozyr" w:date="2021-02-07T22:31:00Z"/>
          <w:rPrChange w:id="4912" w:author="Vladymyr Kozyr" w:date="2021-07-31T19:40:00Z">
            <w:rPr>
              <w:del w:id="4913" w:author="Vladymyr Kozyr" w:date="2021-02-07T22:31:00Z"/>
              <w:lang w:val="en-US"/>
            </w:rPr>
          </w:rPrChange>
        </w:rPr>
      </w:pPr>
      <w:del w:id="4914" w:author="Vladymyr Kozyr" w:date="2021-02-07T22:31:00Z">
        <w:r w:rsidRPr="00CE178C" w:rsidDel="00905BAE">
          <w:rPr>
            <w:rPrChange w:id="4915" w:author="Vladymyr Kozyr" w:date="2021-07-31T19:40:00Z">
              <w:rPr>
                <w:lang w:val="en-US"/>
              </w:rPr>
            </w:rPrChange>
          </w:rPr>
          <w:delText>This is visualization of the same data but in different view. So one axis will be quantity, second will be price and dots will repre</w:delText>
        </w:r>
        <w:r w:rsidR="00E07E43" w:rsidRPr="00CE178C" w:rsidDel="00905BAE">
          <w:rPr>
            <w:rPrChange w:id="4916" w:author="Vladymyr Kozyr" w:date="2021-07-31T19:40:00Z">
              <w:rPr>
                <w:lang w:val="en-US"/>
              </w:rPr>
            </w:rPrChange>
          </w:rPr>
          <w:delText>sent years. Dots will be connected by lines, that will show user the trend of how these values change over time together.</w:delText>
        </w:r>
        <w:bookmarkStart w:id="4917" w:name="_Toc63711367"/>
        <w:bookmarkStart w:id="4918" w:name="_Toc64291571"/>
        <w:bookmarkStart w:id="4919" w:name="_Toc64293366"/>
        <w:bookmarkStart w:id="4920" w:name="_Toc65527229"/>
        <w:bookmarkStart w:id="4921" w:name="_Toc66300650"/>
        <w:bookmarkStart w:id="4922" w:name="_Toc66300726"/>
        <w:bookmarkStart w:id="4923" w:name="_Toc67830618"/>
        <w:bookmarkStart w:id="4924" w:name="_Toc67830757"/>
        <w:bookmarkEnd w:id="4917"/>
        <w:bookmarkEnd w:id="4918"/>
        <w:bookmarkEnd w:id="4919"/>
        <w:bookmarkEnd w:id="4920"/>
        <w:bookmarkEnd w:id="4921"/>
        <w:bookmarkEnd w:id="4922"/>
        <w:bookmarkEnd w:id="4923"/>
        <w:bookmarkEnd w:id="4924"/>
      </w:del>
    </w:p>
    <w:p w14:paraId="32CE8974" w14:textId="4FEF2928" w:rsidR="00507C0A" w:rsidRPr="00CE178C" w:rsidDel="00252C5C" w:rsidRDefault="00507C0A" w:rsidP="00507C0A">
      <w:pPr>
        <w:pStyle w:val="Heading3"/>
        <w:rPr>
          <w:del w:id="4925" w:author="Vladymyr Kozyr" w:date="2021-02-15T14:28:00Z"/>
          <w:rPrChange w:id="4926" w:author="Vladymyr Kozyr" w:date="2021-07-31T19:40:00Z">
            <w:rPr>
              <w:del w:id="4927" w:author="Vladymyr Kozyr" w:date="2021-02-15T14:28:00Z"/>
            </w:rPr>
          </w:rPrChange>
        </w:rPr>
      </w:pPr>
      <w:del w:id="4928" w:author="Vladymyr Kozyr" w:date="2021-02-15T14:09:00Z">
        <w:r w:rsidRPr="00CE178C" w:rsidDel="001650DD">
          <w:rPr>
            <w:rPrChange w:id="4929" w:author="Vladymyr Kozyr" w:date="2021-07-31T19:40:00Z">
              <w:rPr/>
            </w:rPrChange>
          </w:rPr>
          <w:delText>Problem</w:delText>
        </w:r>
      </w:del>
      <w:bookmarkStart w:id="4930" w:name="_Toc67830758"/>
      <w:ins w:id="4931" w:author="Vladymyr Kozyr" w:date="2021-02-15T14:09:00Z">
        <w:r w:rsidR="001650DD" w:rsidRPr="00CE178C">
          <w:rPr>
            <w:rPrChange w:id="4932" w:author="Vladymyr Kozyr" w:date="2021-07-31T19:40:00Z">
              <w:rPr/>
            </w:rPrChange>
          </w:rPr>
          <w:t>Task</w:t>
        </w:r>
      </w:ins>
      <w:r w:rsidRPr="00CE178C">
        <w:rPr>
          <w:rPrChange w:id="4933" w:author="Vladymyr Kozyr" w:date="2021-07-31T19:40:00Z">
            <w:rPr/>
          </w:rPrChange>
        </w:rPr>
        <w:t xml:space="preserve"> 3</w:t>
      </w:r>
      <w:ins w:id="4934" w:author="Vladymyr Kozyr" w:date="2021-02-15T14:28:00Z">
        <w:r w:rsidR="00252C5C" w:rsidRPr="00CE178C">
          <w:rPr>
            <w:rPrChange w:id="4935" w:author="Vladymyr Kozyr" w:date="2021-07-31T19:40:00Z">
              <w:rPr/>
            </w:rPrChange>
          </w:rPr>
          <w:t>.</w:t>
        </w:r>
        <w:bookmarkEnd w:id="4930"/>
        <w:r w:rsidR="00252C5C" w:rsidRPr="00CE178C">
          <w:rPr>
            <w:rPrChange w:id="4936" w:author="Vladymyr Kozyr" w:date="2021-07-31T19:40:00Z">
              <w:rPr/>
            </w:rPrChange>
          </w:rPr>
          <w:t xml:space="preserve"> </w:t>
        </w:r>
      </w:ins>
    </w:p>
    <w:p w14:paraId="586EFF32" w14:textId="154280FB" w:rsidR="00507C0A" w:rsidRPr="00CE178C" w:rsidRDefault="00507C0A">
      <w:pPr>
        <w:pStyle w:val="Heading3"/>
        <w:rPr>
          <w:rPrChange w:id="4937" w:author="Vladymyr Kozyr" w:date="2021-07-31T19:40:00Z">
            <w:rPr/>
          </w:rPrChange>
        </w:rPr>
        <w:pPrChange w:id="4938" w:author="Vladymyr Kozyr" w:date="2021-02-15T14:28:00Z">
          <w:pPr>
            <w:pStyle w:val="Heading3"/>
            <w:numPr>
              <w:ilvl w:val="0"/>
              <w:numId w:val="0"/>
            </w:numPr>
            <w:spacing w:after="0"/>
            <w:ind w:left="0" w:firstLine="0"/>
          </w:pPr>
        </w:pPrChange>
      </w:pPr>
      <w:del w:id="4939" w:author="Vladymyr Kozyr" w:date="2021-02-07T21:15:00Z">
        <w:r w:rsidRPr="00CE178C" w:rsidDel="00BC069E">
          <w:rPr>
            <w:rPrChange w:id="4940" w:author="Vladymyr Kozyr" w:date="2021-07-31T19:40:00Z">
              <w:rPr/>
            </w:rPrChange>
          </w:rPr>
          <w:delText>Pie Chart for</w:delText>
        </w:r>
      </w:del>
      <w:bookmarkStart w:id="4941" w:name="_Toc67830759"/>
      <w:ins w:id="4942" w:author="Vladymyr Kozyr" w:date="2021-02-07T21:15:00Z">
        <w:r w:rsidR="00BC069E" w:rsidRPr="00CE178C">
          <w:rPr>
            <w:rPrChange w:id="4943" w:author="Vladymyr Kozyr" w:date="2021-07-31T19:40:00Z">
              <w:rPr/>
            </w:rPrChange>
          </w:rPr>
          <w:t>Identifying</w:t>
        </w:r>
      </w:ins>
      <w:r w:rsidRPr="00CE178C">
        <w:rPr>
          <w:rPrChange w:id="4944" w:author="Vladymyr Kozyr" w:date="2021-07-31T19:40:00Z">
            <w:rPr/>
          </w:rPrChange>
        </w:rPr>
        <w:t xml:space="preserve"> Top Fish Species</w:t>
      </w:r>
      <w:ins w:id="4945" w:author="Vladymyr Kozyr" w:date="2021-02-07T21:16:00Z">
        <w:r w:rsidR="00BC069E" w:rsidRPr="00CE178C">
          <w:rPr>
            <w:rPrChange w:id="4946" w:author="Vladymyr Kozyr" w:date="2021-07-31T19:40:00Z">
              <w:rPr/>
            </w:rPrChange>
          </w:rPr>
          <w:t xml:space="preserve"> by Catch Amount or Price</w:t>
        </w:r>
      </w:ins>
      <w:bookmarkEnd w:id="4941"/>
    </w:p>
    <w:p w14:paraId="19DD044A" w14:textId="5BC92165" w:rsidR="00D50AC8" w:rsidRPr="00CE178C" w:rsidRDefault="004B0D2A" w:rsidP="00D50AC8">
      <w:pPr>
        <w:pStyle w:val="1Para"/>
        <w:ind w:firstLine="0"/>
        <w:rPr>
          <w:ins w:id="4947" w:author="Vladymyr Kozyr" w:date="2021-02-08T20:45:00Z"/>
          <w:rPrChange w:id="4948" w:author="Vladymyr Kozyr" w:date="2021-07-31T19:40:00Z">
            <w:rPr>
              <w:ins w:id="4949" w:author="Vladymyr Kozyr" w:date="2021-02-08T20:45:00Z"/>
            </w:rPr>
          </w:rPrChange>
        </w:rPr>
      </w:pPr>
      <w:ins w:id="4950" w:author="Vladymyr Kozyr" w:date="2021-02-08T20:43:00Z">
        <w:r w:rsidRPr="00CE178C">
          <w:rPr>
            <w:rPrChange w:id="4951" w:author="Vladymyr Kozyr" w:date="2021-07-31T19:40:00Z">
              <w:rPr/>
            </w:rPrChange>
          </w:rPr>
          <w:t>Knowing which types of fish give the</w:t>
        </w:r>
      </w:ins>
      <w:ins w:id="4952" w:author="Vladymyr Kozyr" w:date="2021-02-08T20:44:00Z">
        <w:r w:rsidRPr="00CE178C">
          <w:rPr>
            <w:rPrChange w:id="4953" w:author="Vladymyr Kozyr" w:date="2021-07-31T19:40:00Z">
              <w:rPr/>
            </w:rPrChange>
          </w:rPr>
          <w:t xml:space="preserve"> biggest income is valuable for the fisherm</w:t>
        </w:r>
      </w:ins>
      <w:ins w:id="4954" w:author="Vladymyr Kozyr" w:date="2021-02-08T20:47:00Z">
        <w:r w:rsidR="00271831" w:rsidRPr="00CE178C">
          <w:rPr>
            <w:rPrChange w:id="4955" w:author="Vladymyr Kozyr" w:date="2021-07-31T19:40:00Z">
              <w:rPr/>
            </w:rPrChange>
          </w:rPr>
          <w:t>en</w:t>
        </w:r>
      </w:ins>
      <w:ins w:id="4956" w:author="Vladymyr Kozyr" w:date="2021-02-08T20:44:00Z">
        <w:r w:rsidRPr="00CE178C">
          <w:rPr>
            <w:rPrChange w:id="4957" w:author="Vladymyr Kozyr" w:date="2021-07-31T19:40:00Z">
              <w:rPr/>
            </w:rPrChange>
          </w:rPr>
          <w:t xml:space="preserve"> and management. In British reports </w:t>
        </w:r>
      </w:ins>
      <w:customXmlInsRangeStart w:id="4958" w:author="Vladymyr Kozyr" w:date="2021-02-08T20:44:00Z"/>
      <w:sdt>
        <w:sdtPr>
          <w:rPr>
            <w:rPrChange w:id="4959" w:author="Vladymyr Kozyr" w:date="2021-07-31T19:40:00Z">
              <w:rPr/>
            </w:rPrChange>
          </w:rPr>
          <w:id w:val="-465895825"/>
          <w:citation/>
        </w:sdtPr>
        <w:sdtEndPr>
          <w:rPr>
            <w:rPrChange w:id="4960" w:author="Vladymyr Kozyr" w:date="2021-07-31T19:40:00Z">
              <w:rPr/>
            </w:rPrChange>
          </w:rPr>
        </w:sdtEndPr>
        <w:sdtContent>
          <w:customXmlInsRangeEnd w:id="4958"/>
          <w:ins w:id="4961" w:author="Vladymyr Kozyr" w:date="2021-02-08T20:44:00Z">
            <w:r w:rsidRPr="00CE178C">
              <w:rPr>
                <w:rPrChange w:id="4962" w:author="Vladymyr Kozyr" w:date="2021-07-31T19:40:00Z">
                  <w:rPr/>
                </w:rPrChange>
              </w:rPr>
              <w:fldChar w:fldCharType="begin"/>
            </w:r>
            <w:r w:rsidRPr="00CE178C">
              <w:rPr>
                <w:rPrChange w:id="4963" w:author="Vladymyr Kozyr" w:date="2021-07-31T19:40:00Z">
                  <w:rPr/>
                </w:rPrChange>
              </w:rPr>
              <w:instrText xml:space="preserve"> CITATION Sco19 \l 4105 </w:instrText>
            </w:r>
          </w:ins>
          <w:r w:rsidRPr="00CE178C">
            <w:rPr>
              <w:rPrChange w:id="4964" w:author="Vladymyr Kozyr" w:date="2021-07-31T19:40:00Z">
                <w:rPr/>
              </w:rPrChange>
            </w:rPr>
            <w:fldChar w:fldCharType="separate"/>
          </w:r>
          <w:r w:rsidR="008B60A9" w:rsidRPr="008B60A9">
            <w:rPr>
              <w:noProof/>
            </w:rPr>
            <w:t>[11]</w:t>
          </w:r>
          <w:ins w:id="4965" w:author="Vladymyr Kozyr" w:date="2021-02-08T20:44:00Z">
            <w:r w:rsidRPr="00CE178C">
              <w:rPr>
                <w:rPrChange w:id="4966" w:author="Vladymyr Kozyr" w:date="2021-07-31T19:40:00Z">
                  <w:rPr/>
                </w:rPrChange>
              </w:rPr>
              <w:fldChar w:fldCharType="end"/>
            </w:r>
          </w:ins>
          <w:customXmlInsRangeStart w:id="4967" w:author="Vladymyr Kozyr" w:date="2021-02-08T20:44:00Z"/>
        </w:sdtContent>
      </w:sdt>
      <w:customXmlInsRangeEnd w:id="4967"/>
      <w:ins w:id="4968" w:author="Vladymyr Kozyr" w:date="2021-02-08T20:45:00Z">
        <w:r w:rsidR="00271831" w:rsidRPr="00CE178C">
          <w:rPr>
            <w:rPrChange w:id="4969" w:author="Vladymyr Kozyr" w:date="2021-07-31T19:40:00Z">
              <w:rPr/>
            </w:rPrChange>
          </w:rPr>
          <w:t xml:space="preserve"> there are pie charts which briefly describe the data for the year.</w:t>
        </w:r>
      </w:ins>
    </w:p>
    <w:p w14:paraId="24E77B54" w14:textId="0B5130CF" w:rsidR="00271831" w:rsidRPr="00CE178C" w:rsidRDefault="00271831">
      <w:pPr>
        <w:pStyle w:val="1Para"/>
        <w:ind w:firstLine="0"/>
        <w:rPr>
          <w:ins w:id="4970" w:author="Vladymyr Kozyr" w:date="2021-02-15T14:29:00Z"/>
          <w:rPrChange w:id="4971" w:author="Vladymyr Kozyr" w:date="2021-07-31T19:40:00Z">
            <w:rPr>
              <w:ins w:id="4972" w:author="Vladymyr Kozyr" w:date="2021-02-15T14:29:00Z"/>
            </w:rPr>
          </w:rPrChange>
        </w:rPr>
      </w:pPr>
      <w:ins w:id="4973" w:author="Vladymyr Kozyr" w:date="2021-02-08T20:45:00Z">
        <w:r w:rsidRPr="00CE178C">
          <w:rPr>
            <w:rPrChange w:id="4974" w:author="Vladymyr Kozyr" w:date="2021-07-31T19:40:00Z">
              <w:rPr/>
            </w:rPrChange>
          </w:rPr>
          <w:t>P</w:t>
        </w:r>
      </w:ins>
      <w:ins w:id="4975" w:author="Vladymyr Kozyr" w:date="2021-02-08T20:46:00Z">
        <w:r w:rsidRPr="00CE178C">
          <w:rPr>
            <w:rPrChange w:id="4976" w:author="Vladymyr Kozyr" w:date="2021-07-31T19:40:00Z">
              <w:rPr/>
            </w:rPrChange>
          </w:rPr>
          <w:t xml:space="preserve">ie charts presented in this </w:t>
        </w:r>
      </w:ins>
      <w:ins w:id="4977" w:author="Vladymyr Kozyr" w:date="2021-06-21T23:15:00Z">
        <w:r w:rsidR="00A01DEA" w:rsidRPr="00CE178C">
          <w:rPr>
            <w:rPrChange w:id="4978" w:author="Vladymyr Kozyr" w:date="2021-07-31T19:40:00Z">
              <w:rPr/>
            </w:rPrChange>
          </w:rPr>
          <w:t>project</w:t>
        </w:r>
      </w:ins>
      <w:ins w:id="4979" w:author="Vladymyr Kozyr" w:date="2021-02-08T20:46:00Z">
        <w:r w:rsidRPr="00CE178C">
          <w:rPr>
            <w:rPrChange w:id="4980" w:author="Vladymyr Kozyr" w:date="2021-07-31T19:40:00Z">
              <w:rPr/>
            </w:rPrChange>
          </w:rPr>
          <w:t xml:space="preserve"> are more advanced. </w:t>
        </w:r>
        <w:r w:rsidR="00CE178C" w:rsidRPr="00A15360">
          <w:t>This visualization can help to find</w:t>
        </w:r>
      </w:ins>
      <w:ins w:id="4981" w:author="Vladymyr Kozyr" w:date="2021-02-08T20:47:00Z">
        <w:r w:rsidR="00CE178C" w:rsidRPr="00CE178C">
          <w:rPr>
            <w:rPrChange w:id="4982" w:author="Vladymyr Kozyr" w:date="2021-07-31T19:40:00Z">
              <w:rPr/>
            </w:rPrChange>
          </w:rPr>
          <w:t xml:space="preserve"> </w:t>
        </w:r>
      </w:ins>
      <w:ins w:id="4983" w:author="Vladymyr Kozyr" w:date="2021-07-31T19:48:00Z">
        <w:r w:rsidR="00CE178C" w:rsidRPr="00CE178C">
          <w:rPr>
            <w:rPrChange w:id="4984" w:author="Vladymyr Kozyr" w:date="2021-07-31T19:40:00Z">
              <w:rPr/>
            </w:rPrChange>
          </w:rPr>
          <w:t>outliers</w:t>
        </w:r>
      </w:ins>
      <w:ins w:id="4985" w:author="Vladymyr Kozyr" w:date="2021-02-08T20:47:00Z">
        <w:r w:rsidR="00CE178C" w:rsidRPr="00CE178C">
          <w:rPr>
            <w:rPrChange w:id="4986" w:author="Vladymyr Kozyr" w:date="2021-07-31T19:40:00Z">
              <w:rPr/>
            </w:rPrChange>
          </w:rPr>
          <w:t xml:space="preserve"> for </w:t>
        </w:r>
      </w:ins>
      <w:ins w:id="4987" w:author="Vladymyr Kozyr" w:date="2021-02-08T20:48:00Z">
        <w:r w:rsidR="00CE178C" w:rsidRPr="00CE178C">
          <w:rPr>
            <w:rPrChange w:id="4988" w:author="Vladymyr Kozyr" w:date="2021-07-31T19:40:00Z">
              <w:rPr/>
            </w:rPrChange>
          </w:rPr>
          <w:t>the selecte</w:t>
        </w:r>
      </w:ins>
      <w:ins w:id="4989" w:author="Vladymyr Kozyr" w:date="2021-02-15T14:20:00Z">
        <w:r w:rsidR="00CE178C" w:rsidRPr="00CE178C">
          <w:rPr>
            <w:rPrChange w:id="4990" w:author="Vladymyr Kozyr" w:date="2021-07-31T19:40:00Z">
              <w:rPr/>
            </w:rPrChange>
          </w:rPr>
          <w:t>d</w:t>
        </w:r>
      </w:ins>
      <w:ins w:id="4991" w:author="Vladymyr Kozyr" w:date="2021-02-08T20:48:00Z">
        <w:r w:rsidR="00CE178C" w:rsidRPr="00CE178C">
          <w:rPr>
            <w:rPrChange w:id="4992" w:author="Vladymyr Kozyr" w:date="2021-07-31T19:40:00Z">
              <w:rPr/>
            </w:rPrChange>
          </w:rPr>
          <w:t xml:space="preserve"> year. </w:t>
        </w:r>
      </w:ins>
    </w:p>
    <w:p w14:paraId="6616995F" w14:textId="77777777" w:rsidR="00252C5C" w:rsidRPr="00CE178C" w:rsidRDefault="00252C5C">
      <w:pPr>
        <w:pStyle w:val="1Para"/>
        <w:ind w:firstLine="0"/>
        <w:rPr>
          <w:rPrChange w:id="4993" w:author="Vladymyr Kozyr" w:date="2021-07-31T19:40:00Z">
            <w:rPr/>
          </w:rPrChange>
        </w:rPr>
        <w:pPrChange w:id="4994" w:author="Vladymyr Kozyr" w:date="2021-02-08T20:34:00Z">
          <w:pPr>
            <w:pStyle w:val="1Para"/>
          </w:pPr>
        </w:pPrChange>
      </w:pPr>
    </w:p>
    <w:p w14:paraId="64C7E202" w14:textId="4B64FFD0" w:rsidR="00507C0A" w:rsidRPr="00CE178C" w:rsidDel="00252C5C" w:rsidRDefault="00507C0A">
      <w:pPr>
        <w:pStyle w:val="Heading3"/>
        <w:rPr>
          <w:del w:id="4995" w:author="Vladymyr Kozyr" w:date="2021-02-15T14:29:00Z"/>
          <w:rPrChange w:id="4996" w:author="Vladymyr Kozyr" w:date="2021-07-31T19:40:00Z">
            <w:rPr>
              <w:del w:id="4997" w:author="Vladymyr Kozyr" w:date="2021-02-15T14:29:00Z"/>
            </w:rPr>
          </w:rPrChange>
        </w:rPr>
      </w:pPr>
      <w:del w:id="4998" w:author="Vladymyr Kozyr" w:date="2021-02-15T14:09:00Z">
        <w:r w:rsidRPr="00CE178C" w:rsidDel="001650DD">
          <w:rPr>
            <w:rPrChange w:id="4999" w:author="Vladymyr Kozyr" w:date="2021-07-31T19:40:00Z">
              <w:rPr/>
            </w:rPrChange>
          </w:rPr>
          <w:lastRenderedPageBreak/>
          <w:delText xml:space="preserve">Problem </w:delText>
        </w:r>
      </w:del>
      <w:bookmarkStart w:id="5000" w:name="_Toc67830760"/>
      <w:ins w:id="5001" w:author="Vladymyr Kozyr" w:date="2021-02-15T14:09:00Z">
        <w:r w:rsidR="001650DD" w:rsidRPr="00CE178C">
          <w:rPr>
            <w:rPrChange w:id="5002" w:author="Vladymyr Kozyr" w:date="2021-07-31T19:40:00Z">
              <w:rPr/>
            </w:rPrChange>
          </w:rPr>
          <w:t xml:space="preserve">Task </w:t>
        </w:r>
      </w:ins>
      <w:r w:rsidRPr="00CE178C">
        <w:rPr>
          <w:rPrChange w:id="5003" w:author="Vladymyr Kozyr" w:date="2021-07-31T19:40:00Z">
            <w:rPr/>
          </w:rPrChange>
        </w:rPr>
        <w:t>4</w:t>
      </w:r>
      <w:ins w:id="5004" w:author="Vladymyr Kozyr" w:date="2021-02-15T14:29:00Z">
        <w:r w:rsidR="00252C5C" w:rsidRPr="00CE178C">
          <w:rPr>
            <w:rPrChange w:id="5005" w:author="Vladymyr Kozyr" w:date="2021-07-31T19:40:00Z">
              <w:rPr/>
            </w:rPrChange>
          </w:rPr>
          <w:t>.</w:t>
        </w:r>
        <w:bookmarkEnd w:id="5000"/>
        <w:r w:rsidR="00252C5C" w:rsidRPr="00CE178C">
          <w:rPr>
            <w:rPrChange w:id="5006" w:author="Vladymyr Kozyr" w:date="2021-07-31T19:40:00Z">
              <w:rPr/>
            </w:rPrChange>
          </w:rPr>
          <w:t xml:space="preserve"> </w:t>
        </w:r>
      </w:ins>
    </w:p>
    <w:p w14:paraId="63364E0D" w14:textId="0048D626" w:rsidR="00507C0A" w:rsidRPr="00CE178C" w:rsidRDefault="00507C0A">
      <w:pPr>
        <w:pStyle w:val="Heading3"/>
        <w:rPr>
          <w:rPrChange w:id="5007" w:author="Vladymyr Kozyr" w:date="2021-07-31T19:40:00Z">
            <w:rPr>
              <w:lang w:val="en-US"/>
            </w:rPr>
          </w:rPrChange>
        </w:rPr>
        <w:pPrChange w:id="5008" w:author="Vladymyr Kozyr" w:date="2021-02-15T14:29:00Z">
          <w:pPr>
            <w:pStyle w:val="Heading3"/>
            <w:numPr>
              <w:ilvl w:val="0"/>
              <w:numId w:val="0"/>
            </w:numPr>
            <w:spacing w:after="0"/>
            <w:ind w:left="0" w:firstLine="0"/>
          </w:pPr>
        </w:pPrChange>
      </w:pPr>
      <w:del w:id="5009" w:author="Vladymyr Kozyr" w:date="2021-02-07T21:10:00Z">
        <w:r w:rsidRPr="00CE178C" w:rsidDel="00BE0E55">
          <w:rPr>
            <w:rPrChange w:id="5010" w:author="Vladymyr Kozyr" w:date="2021-07-31T19:40:00Z">
              <w:rPr/>
            </w:rPrChange>
          </w:rPr>
          <w:delText>Bar Chart for</w:delText>
        </w:r>
      </w:del>
      <w:bookmarkStart w:id="5011" w:name="_Toc67830761"/>
      <w:ins w:id="5012" w:author="Vladymyr Kozyr" w:date="2021-02-07T21:10:00Z">
        <w:r w:rsidR="00BE0E55" w:rsidRPr="00CE178C">
          <w:rPr>
            <w:rPrChange w:id="5013" w:author="Vladymyr Kozyr" w:date="2021-07-31T19:40:00Z">
              <w:rPr/>
            </w:rPrChange>
          </w:rPr>
          <w:t>Consequent</w:t>
        </w:r>
      </w:ins>
      <w:r w:rsidRPr="00CE178C">
        <w:rPr>
          <w:rPrChange w:id="5014" w:author="Vladymyr Kozyr" w:date="2021-07-31T19:40:00Z">
            <w:rPr/>
          </w:rPrChange>
        </w:rPr>
        <w:t xml:space="preserve"> Year</w:t>
      </w:r>
      <w:ins w:id="5015" w:author="Vladymyr Kozyr" w:date="2021-02-07T21:16:00Z">
        <w:r w:rsidR="00BC069E" w:rsidRPr="00CE178C">
          <w:rPr>
            <w:rPrChange w:id="5016" w:author="Vladymyr Kozyr" w:date="2021-07-31T19:40:00Z">
              <w:rPr/>
            </w:rPrChange>
          </w:rPr>
          <w:t>s</w:t>
        </w:r>
      </w:ins>
      <w:del w:id="5017" w:author="Vladymyr Kozyr" w:date="2021-02-07T21:16:00Z">
        <w:r w:rsidRPr="00CE178C" w:rsidDel="00BC069E">
          <w:rPr>
            <w:rPrChange w:id="5018" w:author="Vladymyr Kozyr" w:date="2021-07-31T19:40:00Z">
              <w:rPr/>
            </w:rPrChange>
          </w:rPr>
          <w:delText>ly</w:delText>
        </w:r>
      </w:del>
      <w:r w:rsidRPr="00CE178C">
        <w:rPr>
          <w:rPrChange w:id="5019" w:author="Vladymyr Kozyr" w:date="2021-07-31T19:40:00Z">
            <w:rPr/>
          </w:rPrChange>
        </w:rPr>
        <w:t xml:space="preserve"> </w:t>
      </w:r>
      <w:ins w:id="5020" w:author="Vladymyr Kozyr" w:date="2021-02-07T21:10:00Z">
        <w:r w:rsidR="00BE0E55" w:rsidRPr="00CE178C">
          <w:rPr>
            <w:rPrChange w:id="5021" w:author="Vladymyr Kozyr" w:date="2021-07-31T19:40:00Z">
              <w:rPr/>
            </w:rPrChange>
          </w:rPr>
          <w:t xml:space="preserve">Fishery Data </w:t>
        </w:r>
      </w:ins>
      <w:r w:rsidRPr="00CE178C">
        <w:rPr>
          <w:rPrChange w:id="5022" w:author="Vladymyr Kozyr" w:date="2021-07-31T19:40:00Z">
            <w:rPr/>
          </w:rPrChange>
        </w:rPr>
        <w:t>Comparison</w:t>
      </w:r>
      <w:bookmarkEnd w:id="5011"/>
    </w:p>
    <w:p w14:paraId="572FEDF0" w14:textId="6321A205" w:rsidR="00507C0A" w:rsidRPr="00CE178C" w:rsidRDefault="00CE178C">
      <w:pPr>
        <w:pStyle w:val="1Para"/>
        <w:ind w:firstLine="0"/>
        <w:rPr>
          <w:ins w:id="5023" w:author="Vladymyr Kozyr" w:date="2021-02-08T20:56:00Z"/>
          <w:rPrChange w:id="5024" w:author="Vladymyr Kozyr" w:date="2021-07-31T19:40:00Z">
            <w:rPr>
              <w:ins w:id="5025" w:author="Vladymyr Kozyr" w:date="2021-02-08T20:56:00Z"/>
              <w:lang w:val="en-US"/>
            </w:rPr>
          </w:rPrChange>
        </w:rPr>
        <w:pPrChange w:id="5026" w:author="Vladymyr Kozyr" w:date="2021-02-15T13:43:00Z">
          <w:pPr>
            <w:pStyle w:val="1Para"/>
          </w:pPr>
        </w:pPrChange>
      </w:pPr>
      <w:ins w:id="5027" w:author="Vladymyr Kozyr" w:date="2021-07-31T19:48:00Z">
        <w:r w:rsidRPr="00CE178C">
          <w:rPr>
            <w:rPrChange w:id="5028" w:author="Vladymyr Kozyr" w:date="2021-07-31T19:40:00Z">
              <w:rPr/>
            </w:rPrChange>
          </w:rPr>
          <w:t>Similarly,</w:t>
        </w:r>
      </w:ins>
      <w:ins w:id="5029" w:author="Vladymyr Kozyr" w:date="2021-02-08T20:54:00Z">
        <w:r w:rsidR="00815675" w:rsidRPr="00CE178C">
          <w:rPr>
            <w:rPrChange w:id="5030" w:author="Vladymyr Kozyr" w:date="2021-07-31T19:40:00Z">
              <w:rPr>
                <w:lang w:val="en-US"/>
              </w:rPr>
            </w:rPrChange>
          </w:rPr>
          <w:t xml:space="preserve"> to the previous section</w:t>
        </w:r>
      </w:ins>
      <w:ins w:id="5031" w:author="Vladymyr Kozyr" w:date="2021-02-08T20:55:00Z">
        <w:r w:rsidR="00815675" w:rsidRPr="00CE178C">
          <w:rPr>
            <w:rPrChange w:id="5032" w:author="Vladymyr Kozyr" w:date="2021-07-31T19:40:00Z">
              <w:rPr>
                <w:lang w:val="en-US"/>
              </w:rPr>
            </w:rPrChange>
          </w:rPr>
          <w:t xml:space="preserve"> 3.5.3, there is a visualizatio</w:t>
        </w:r>
      </w:ins>
      <w:ins w:id="5033" w:author="Vladymyr Kozyr" w:date="2021-02-08T20:56:00Z">
        <w:r w:rsidR="00815675" w:rsidRPr="00CE178C">
          <w:rPr>
            <w:rPrChange w:id="5034" w:author="Vladymyr Kozyr" w:date="2021-07-31T19:40:00Z">
              <w:rPr>
                <w:lang w:val="en-US"/>
              </w:rPr>
            </w:rPrChange>
          </w:rPr>
          <w:t xml:space="preserve">n for two </w:t>
        </w:r>
      </w:ins>
      <w:ins w:id="5035" w:author="Vladymyr Kozyr" w:date="2021-07-31T19:48:00Z">
        <w:r w:rsidRPr="00CE178C">
          <w:rPr>
            <w:rPrChange w:id="5036" w:author="Vladymyr Kozyr" w:date="2021-07-31T19:40:00Z">
              <w:rPr/>
            </w:rPrChange>
          </w:rPr>
          <w:t>consecutive</w:t>
        </w:r>
      </w:ins>
      <w:ins w:id="5037" w:author="Vladymyr Kozyr" w:date="2021-02-08T20:56:00Z">
        <w:r w:rsidR="00815675" w:rsidRPr="00CE178C">
          <w:rPr>
            <w:rPrChange w:id="5038" w:author="Vladymyr Kozyr" w:date="2021-07-31T19:40:00Z">
              <w:rPr>
                <w:lang w:val="en-US"/>
              </w:rPr>
            </w:rPrChange>
          </w:rPr>
          <w:t xml:space="preserve"> years DFO data.</w:t>
        </w:r>
      </w:ins>
    </w:p>
    <w:p w14:paraId="02EF5E05" w14:textId="35815315" w:rsidR="00815675" w:rsidRPr="00CE178C" w:rsidRDefault="00815675">
      <w:pPr>
        <w:pStyle w:val="1Para"/>
        <w:ind w:firstLine="0"/>
        <w:rPr>
          <w:ins w:id="5039" w:author="Vladymyr Kozyr" w:date="2021-02-08T20:58:00Z"/>
          <w:rPrChange w:id="5040" w:author="Vladymyr Kozyr" w:date="2021-07-31T19:40:00Z">
            <w:rPr>
              <w:ins w:id="5041" w:author="Vladymyr Kozyr" w:date="2021-02-08T20:58:00Z"/>
              <w:lang w:val="en-US"/>
            </w:rPr>
          </w:rPrChange>
        </w:rPr>
        <w:pPrChange w:id="5042" w:author="Vladymyr Kozyr" w:date="2021-02-15T13:43:00Z">
          <w:pPr>
            <w:pStyle w:val="1Para"/>
          </w:pPr>
        </w:pPrChange>
      </w:pPr>
      <w:ins w:id="5043" w:author="Vladymyr Kozyr" w:date="2021-02-08T20:56:00Z">
        <w:r w:rsidRPr="00CE178C">
          <w:rPr>
            <w:rPrChange w:id="5044" w:author="Vladymyr Kozyr" w:date="2021-07-31T19:40:00Z">
              <w:rPr>
                <w:lang w:val="en-US"/>
              </w:rPr>
            </w:rPrChange>
          </w:rPr>
          <w:t>The main point for th</w:t>
        </w:r>
      </w:ins>
      <w:ins w:id="5045" w:author="Vladymyr Kozyr" w:date="2021-02-08T20:57:00Z">
        <w:r w:rsidRPr="00CE178C">
          <w:rPr>
            <w:rPrChange w:id="5046" w:author="Vladymyr Kozyr" w:date="2021-07-31T19:40:00Z">
              <w:rPr>
                <w:lang w:val="en-US"/>
              </w:rPr>
            </w:rPrChange>
          </w:rPr>
          <w:t>is kind of visualization is to show fishery management and policy makers trend for th</w:t>
        </w:r>
      </w:ins>
      <w:ins w:id="5047" w:author="Vladymyr Kozyr" w:date="2021-02-08T20:58:00Z">
        <w:r w:rsidRPr="00CE178C">
          <w:rPr>
            <w:rPrChange w:id="5048" w:author="Vladymyr Kozyr" w:date="2021-07-31T19:40:00Z">
              <w:rPr>
                <w:lang w:val="en-US"/>
              </w:rPr>
            </w:rPrChange>
          </w:rPr>
          <w:t>e quantities and fish price.</w:t>
        </w:r>
      </w:ins>
    </w:p>
    <w:p w14:paraId="3D5D1DA0" w14:textId="639E04A9" w:rsidR="00815675" w:rsidRPr="00CE178C" w:rsidRDefault="00815675">
      <w:pPr>
        <w:pStyle w:val="1Para"/>
        <w:ind w:firstLine="0"/>
        <w:rPr>
          <w:ins w:id="5049" w:author="Vladymyr Kozyr" w:date="2021-02-08T21:03:00Z"/>
          <w:rPrChange w:id="5050" w:author="Vladymyr Kozyr" w:date="2021-07-31T19:40:00Z">
            <w:rPr>
              <w:ins w:id="5051" w:author="Vladymyr Kozyr" w:date="2021-02-08T21:03:00Z"/>
              <w:lang w:val="en-US"/>
            </w:rPr>
          </w:rPrChange>
        </w:rPr>
        <w:pPrChange w:id="5052" w:author="Vladymyr Kozyr" w:date="2021-02-15T13:43:00Z">
          <w:pPr>
            <w:pStyle w:val="1Para"/>
          </w:pPr>
        </w:pPrChange>
      </w:pPr>
      <w:ins w:id="5053" w:author="Vladymyr Kozyr" w:date="2021-02-08T20:58:00Z">
        <w:r w:rsidRPr="00CE178C">
          <w:rPr>
            <w:rPrChange w:id="5054" w:author="Vladymyr Kozyr" w:date="2021-07-31T19:40:00Z">
              <w:rPr>
                <w:lang w:val="en-US"/>
              </w:rPr>
            </w:rPrChange>
          </w:rPr>
          <w:t>Policy makers and</w:t>
        </w:r>
      </w:ins>
      <w:ins w:id="5055" w:author="Vladymyr Kozyr" w:date="2021-02-08T20:59:00Z">
        <w:r w:rsidRPr="00CE178C">
          <w:rPr>
            <w:rPrChange w:id="5056" w:author="Vladymyr Kozyr" w:date="2021-07-31T19:40:00Z">
              <w:rPr>
                <w:lang w:val="en-US"/>
              </w:rPr>
            </w:rPrChange>
          </w:rPr>
          <w:t xml:space="preserve"> environment workers or biologists are mostly interested in se</w:t>
        </w:r>
      </w:ins>
      <w:ins w:id="5057" w:author="Vladymyr Kozyr" w:date="2021-02-08T21:00:00Z">
        <w:r w:rsidRPr="00CE178C">
          <w:rPr>
            <w:rPrChange w:id="5058" w:author="Vladymyr Kozyr" w:date="2021-07-31T19:40:00Z">
              <w:rPr>
                <w:lang w:val="en-US"/>
              </w:rPr>
            </w:rPrChange>
          </w:rPr>
          <w:t>eing fish quantities trend to determine if the decisions made in previous year lead do the desire</w:t>
        </w:r>
      </w:ins>
      <w:ins w:id="5059" w:author="Vladymyr Kozyr" w:date="2021-02-08T21:01:00Z">
        <w:r w:rsidRPr="00CE178C">
          <w:rPr>
            <w:rPrChange w:id="5060" w:author="Vladymyr Kozyr" w:date="2021-07-31T19:40:00Z">
              <w:rPr>
                <w:lang w:val="en-US"/>
              </w:rPr>
            </w:rPrChange>
          </w:rPr>
          <w:t>d results in the current (such as es</w:t>
        </w:r>
      </w:ins>
      <w:ins w:id="5061" w:author="Vladymyr Kozyr" w:date="2021-02-08T21:02:00Z">
        <w:r w:rsidRPr="00CE178C">
          <w:rPr>
            <w:rPrChange w:id="5062" w:author="Vladymyr Kozyr" w:date="2021-07-31T19:40:00Z">
              <w:rPr>
                <w:lang w:val="en-US"/>
              </w:rPr>
            </w:rPrChange>
          </w:rPr>
          <w:t>t</w:t>
        </w:r>
      </w:ins>
      <w:ins w:id="5063" w:author="Vladymyr Kozyr" w:date="2021-02-08T21:01:00Z">
        <w:r w:rsidRPr="00CE178C">
          <w:rPr>
            <w:rPrChange w:id="5064" w:author="Vladymyr Kozyr" w:date="2021-07-31T19:40:00Z">
              <w:rPr>
                <w:lang w:val="en-US"/>
              </w:rPr>
            </w:rPrChange>
          </w:rPr>
          <w:t>ablishing</w:t>
        </w:r>
      </w:ins>
      <w:ins w:id="5065" w:author="Vladymyr Kozyr" w:date="2021-02-08T21:02:00Z">
        <w:r w:rsidRPr="00CE178C">
          <w:rPr>
            <w:rPrChange w:id="5066" w:author="Vladymyr Kozyr" w:date="2021-07-31T19:40:00Z">
              <w:rPr>
                <w:lang w:val="en-US"/>
              </w:rPr>
            </w:rPrChange>
          </w:rPr>
          <w:t xml:space="preserve"> fishing quotas, studying how some kinds of pollu</w:t>
        </w:r>
      </w:ins>
      <w:ins w:id="5067" w:author="Vladymyr Kozyr" w:date="2021-02-08T21:03:00Z">
        <w:r w:rsidRPr="00CE178C">
          <w:rPr>
            <w:rPrChange w:id="5068" w:author="Vladymyr Kozyr" w:date="2021-07-31T19:40:00Z">
              <w:rPr>
                <w:lang w:val="en-US"/>
              </w:rPr>
            </w:rPrChange>
          </w:rPr>
          <w:t>tions affect fishing population).</w:t>
        </w:r>
      </w:ins>
    </w:p>
    <w:p w14:paraId="4025BC5C" w14:textId="33C4A990" w:rsidR="00815675" w:rsidRPr="00CE178C" w:rsidRDefault="00CE178C">
      <w:pPr>
        <w:pStyle w:val="1Para"/>
        <w:ind w:firstLine="0"/>
        <w:rPr>
          <w:ins w:id="5069" w:author="Vladymyr Kozyr" w:date="2021-02-08T21:04:00Z"/>
          <w:rPrChange w:id="5070" w:author="Vladymyr Kozyr" w:date="2021-07-31T19:40:00Z">
            <w:rPr>
              <w:ins w:id="5071" w:author="Vladymyr Kozyr" w:date="2021-02-08T21:04:00Z"/>
              <w:lang w:val="en-US"/>
            </w:rPr>
          </w:rPrChange>
        </w:rPr>
        <w:pPrChange w:id="5072" w:author="Vladymyr Kozyr" w:date="2021-02-15T13:43:00Z">
          <w:pPr>
            <w:pStyle w:val="1Para"/>
          </w:pPr>
        </w:pPrChange>
      </w:pPr>
      <w:ins w:id="5073" w:author="Vladymyr Kozyr" w:date="2021-07-31T19:48:00Z">
        <w:r w:rsidRPr="00CE178C">
          <w:rPr>
            <w:rPrChange w:id="5074" w:author="Vladymyr Kozyr" w:date="2021-07-31T19:40:00Z">
              <w:rPr/>
            </w:rPrChange>
          </w:rPr>
          <w:t>However</w:t>
        </w:r>
      </w:ins>
      <w:ins w:id="5075" w:author="Vladymyr Kozyr" w:date="2021-02-08T21:03:00Z">
        <w:r w:rsidR="00815675" w:rsidRPr="00CE178C">
          <w:rPr>
            <w:rPrChange w:id="5076" w:author="Vladymyr Kozyr" w:date="2021-07-31T19:40:00Z">
              <w:rPr>
                <w:lang w:val="en-US"/>
              </w:rPr>
            </w:rPrChange>
          </w:rPr>
          <w:t xml:space="preserve">, fishery management are </w:t>
        </w:r>
        <w:r w:rsidR="00043B80" w:rsidRPr="00CE178C">
          <w:rPr>
            <w:rPrChange w:id="5077" w:author="Vladymyr Kozyr" w:date="2021-07-31T19:40:00Z">
              <w:rPr>
                <w:lang w:val="en-US"/>
              </w:rPr>
            </w:rPrChange>
          </w:rPr>
          <w:t>more looking into fish price to de</w:t>
        </w:r>
      </w:ins>
      <w:ins w:id="5078" w:author="Vladymyr Kozyr" w:date="2021-02-08T21:04:00Z">
        <w:r w:rsidR="00043B80" w:rsidRPr="00CE178C">
          <w:rPr>
            <w:rPrChange w:id="5079" w:author="Vladymyr Kozyr" w:date="2021-07-31T19:40:00Z">
              <w:rPr>
                <w:lang w:val="en-US"/>
              </w:rPr>
            </w:rPrChange>
          </w:rPr>
          <w:t>cide which kind of fish has more sense to aim for catching for the following year.</w:t>
        </w:r>
      </w:ins>
    </w:p>
    <w:p w14:paraId="413BB2D3" w14:textId="5D4F50C9" w:rsidR="00A50449" w:rsidRPr="00CE178C" w:rsidRDefault="00043B80">
      <w:pPr>
        <w:pStyle w:val="1Para"/>
        <w:ind w:firstLine="0"/>
        <w:rPr>
          <w:ins w:id="5080" w:author="Vladymyr Kozyr" w:date="2021-02-08T21:08:00Z"/>
          <w:szCs w:val="30"/>
          <w:rPrChange w:id="5081" w:author="Vladymyr Kozyr" w:date="2021-07-31T19:40:00Z">
            <w:rPr>
              <w:ins w:id="5082" w:author="Vladymyr Kozyr" w:date="2021-02-08T21:08:00Z"/>
              <w:szCs w:val="30"/>
            </w:rPr>
          </w:rPrChange>
        </w:rPr>
        <w:pPrChange w:id="5083" w:author="Vladymyr Kozyr" w:date="2021-03-28T13:16:00Z">
          <w:pPr>
            <w:pStyle w:val="1Para"/>
          </w:pPr>
        </w:pPrChange>
      </w:pPr>
      <w:ins w:id="5084" w:author="Vladymyr Kozyr" w:date="2021-02-08T21:04:00Z">
        <w:r w:rsidRPr="00CE178C">
          <w:rPr>
            <w:rPrChange w:id="5085" w:author="Vladymyr Kozyr" w:date="2021-07-31T19:40:00Z">
              <w:rPr>
                <w:lang w:val="en-US"/>
              </w:rPr>
            </w:rPrChange>
          </w:rPr>
          <w:t xml:space="preserve">This chart also </w:t>
        </w:r>
      </w:ins>
      <w:ins w:id="5086" w:author="Vladymyr Kozyr" w:date="2021-02-08T21:05:00Z">
        <w:r w:rsidRPr="00CE178C">
          <w:rPr>
            <w:rPrChange w:id="5087" w:author="Vladymyr Kozyr" w:date="2021-07-31T19:40:00Z">
              <w:rPr>
                <w:lang w:val="en-US"/>
              </w:rPr>
            </w:rPrChange>
          </w:rPr>
          <w:t>helps en</w:t>
        </w:r>
      </w:ins>
      <w:ins w:id="5088" w:author="Vladymyr Kozyr" w:date="2021-04-26T18:07:00Z">
        <w:r w:rsidR="002E57D1" w:rsidRPr="00CE178C">
          <w:rPr>
            <w:rPrChange w:id="5089" w:author="Vladymyr Kozyr" w:date="2021-07-31T19:40:00Z">
              <w:rPr>
                <w:lang w:val="en-US"/>
              </w:rPr>
            </w:rPrChange>
          </w:rPr>
          <w:t>v</w:t>
        </w:r>
      </w:ins>
      <w:ins w:id="5090" w:author="Vladymyr Kozyr" w:date="2021-02-08T21:05:00Z">
        <w:r w:rsidRPr="00CE178C">
          <w:rPr>
            <w:rPrChange w:id="5091" w:author="Vladymyr Kozyr" w:date="2021-07-31T19:40:00Z">
              <w:rPr>
                <w:lang w:val="en-US"/>
              </w:rPr>
            </w:rPrChange>
          </w:rPr>
          <w:t>ironmentalists and fishery management to communicate with each other</w:t>
        </w:r>
      </w:ins>
      <w:ins w:id="5092" w:author="Vladymyr Kozyr" w:date="2021-02-08T21:07:00Z">
        <w:r w:rsidRPr="00CE178C">
          <w:rPr>
            <w:rPrChange w:id="5093" w:author="Vladymyr Kozyr" w:date="2021-07-31T19:40:00Z">
              <w:rPr>
                <w:lang w:val="en-US"/>
              </w:rPr>
            </w:rPrChange>
          </w:rPr>
          <w:t>.</w:t>
        </w:r>
      </w:ins>
      <w:ins w:id="5094" w:author="Vladymyr Kozyr" w:date="2021-02-08T21:05:00Z">
        <w:r w:rsidRPr="00CE178C">
          <w:rPr>
            <w:rPrChange w:id="5095" w:author="Vladymyr Kozyr" w:date="2021-07-31T19:40:00Z">
              <w:rPr>
                <w:lang w:val="en-US"/>
              </w:rPr>
            </w:rPrChange>
          </w:rPr>
          <w:t xml:space="preserve"> </w:t>
        </w:r>
      </w:ins>
      <w:ins w:id="5096" w:author="Vladymyr Kozyr" w:date="2021-02-08T21:07:00Z">
        <w:r w:rsidRPr="00CE178C">
          <w:rPr>
            <w:rPrChange w:id="5097" w:author="Vladymyr Kozyr" w:date="2021-07-31T19:40:00Z">
              <w:rPr>
                <w:lang w:val="en-US"/>
              </w:rPr>
            </w:rPrChange>
          </w:rPr>
          <w:t>In</w:t>
        </w:r>
      </w:ins>
      <w:ins w:id="5098" w:author="Vladymyr Kozyr" w:date="2021-02-08T21:05:00Z">
        <w:r w:rsidRPr="00CE178C">
          <w:rPr>
            <w:rPrChange w:id="5099" w:author="Vladymyr Kozyr" w:date="2021-07-31T19:40:00Z">
              <w:rPr>
                <w:lang w:val="en-US"/>
              </w:rPr>
            </w:rPrChange>
          </w:rPr>
          <w:t xml:space="preserve"> a w</w:t>
        </w:r>
      </w:ins>
      <w:ins w:id="5100" w:author="Vladymyr Kozyr" w:date="2021-02-08T21:06:00Z">
        <w:r w:rsidRPr="00CE178C">
          <w:rPr>
            <w:rPrChange w:id="5101" w:author="Vladymyr Kozyr" w:date="2021-07-31T19:40:00Z">
              <w:rPr>
                <w:lang w:val="en-US"/>
              </w:rPr>
            </w:rPrChange>
          </w:rPr>
          <w:t xml:space="preserve">ay that based on these values fishery management requests which type </w:t>
        </w:r>
      </w:ins>
      <w:ins w:id="5102" w:author="Vladymyr Kozyr" w:date="2021-02-08T21:07:00Z">
        <w:r w:rsidRPr="00CE178C">
          <w:rPr>
            <w:rPrChange w:id="5103" w:author="Vladymyr Kozyr" w:date="2021-07-31T19:40:00Z">
              <w:rPr>
                <w:lang w:val="en-US"/>
              </w:rPr>
            </w:rPrChange>
          </w:rPr>
          <w:t>and how much fish are they planning to catch. And p</w:t>
        </w:r>
      </w:ins>
      <w:ins w:id="5104" w:author="Vladymyr Kozyr" w:date="2021-02-08T21:08:00Z">
        <w:r w:rsidRPr="00CE178C">
          <w:rPr>
            <w:rPrChange w:id="5105" w:author="Vladymyr Kozyr" w:date="2021-07-31T19:40:00Z">
              <w:rPr>
                <w:lang w:val="en-US"/>
              </w:rPr>
            </w:rPrChange>
          </w:rPr>
          <w:t>olicy makers based on the same plot and internal data and knowledge approve or deny a request.</w:t>
        </w:r>
      </w:ins>
    </w:p>
    <w:p w14:paraId="4DCB4BFE" w14:textId="1B4366DF" w:rsidR="00043B80" w:rsidRPr="00CE178C" w:rsidDel="00E07916" w:rsidRDefault="00043B80" w:rsidP="00E07916">
      <w:pPr>
        <w:pStyle w:val="1Para"/>
        <w:ind w:firstLine="0"/>
        <w:rPr>
          <w:del w:id="5106" w:author="Vladymyr Kozyr" w:date="2021-02-15T14:21:00Z"/>
          <w:rFonts w:cs="Arial"/>
          <w:rPrChange w:id="5107" w:author="Vladymyr Kozyr" w:date="2021-07-31T19:40:00Z">
            <w:rPr>
              <w:del w:id="5108" w:author="Vladymyr Kozyr" w:date="2021-02-15T14:21:00Z"/>
              <w:rFonts w:cs="Arial"/>
              <w:lang w:val="en-US"/>
            </w:rPr>
          </w:rPrChange>
        </w:rPr>
      </w:pPr>
    </w:p>
    <w:p w14:paraId="5922F955" w14:textId="3C8356A3" w:rsidR="00507C0A" w:rsidRPr="00CE178C" w:rsidDel="00B017E8" w:rsidRDefault="00507C0A">
      <w:pPr>
        <w:pStyle w:val="1Para"/>
        <w:ind w:firstLine="0"/>
        <w:rPr>
          <w:del w:id="5109" w:author="Vladymyr Kozyr" w:date="2021-02-15T14:53:00Z"/>
          <w:rPrChange w:id="5110" w:author="Vladymyr Kozyr" w:date="2021-07-31T19:40:00Z">
            <w:rPr>
              <w:del w:id="5111" w:author="Vladymyr Kozyr" w:date="2021-02-15T14:53:00Z"/>
              <w:lang w:val="en-US"/>
            </w:rPr>
          </w:rPrChange>
        </w:rPr>
        <w:pPrChange w:id="5112" w:author="Vladymyr Kozyr" w:date="2021-02-15T14:31:00Z">
          <w:pPr>
            <w:pStyle w:val="1Para"/>
          </w:pPr>
        </w:pPrChange>
      </w:pPr>
    </w:p>
    <w:p w14:paraId="5305D180" w14:textId="77777777" w:rsidR="00C10319" w:rsidRPr="00CE178C" w:rsidDel="00F436D4" w:rsidRDefault="00C10319" w:rsidP="00C10319">
      <w:pPr>
        <w:pStyle w:val="1Para"/>
        <w:rPr>
          <w:del w:id="5113" w:author="Vladymyr Kozyr" w:date="2021-02-07T22:54:00Z"/>
          <w:rPrChange w:id="5114" w:author="Vladymyr Kozyr" w:date="2021-07-31T19:40:00Z">
            <w:rPr>
              <w:del w:id="5115" w:author="Vladymyr Kozyr" w:date="2021-02-07T22:54:00Z"/>
            </w:rPr>
          </w:rPrChange>
        </w:rPr>
      </w:pPr>
    </w:p>
    <w:p w14:paraId="37501A61" w14:textId="77777777" w:rsidR="00364877" w:rsidRPr="00CE178C" w:rsidDel="00F436D4" w:rsidRDefault="00364877" w:rsidP="00364877">
      <w:pPr>
        <w:pStyle w:val="1Para"/>
        <w:rPr>
          <w:del w:id="5116" w:author="Vladymyr Kozyr" w:date="2021-02-07T22:54:00Z"/>
          <w:rPrChange w:id="5117" w:author="Vladymyr Kozyr" w:date="2021-07-31T19:40:00Z">
            <w:rPr>
              <w:del w:id="5118" w:author="Vladymyr Kozyr" w:date="2021-02-07T22:54:00Z"/>
            </w:rPr>
          </w:rPrChange>
        </w:rPr>
      </w:pPr>
    </w:p>
    <w:p w14:paraId="7D503579" w14:textId="09206676" w:rsidR="00927976" w:rsidRPr="00CE178C" w:rsidRDefault="00927976">
      <w:pPr>
        <w:pStyle w:val="1Para"/>
        <w:ind w:firstLine="0"/>
        <w:rPr>
          <w:rPrChange w:id="5119" w:author="Vladymyr Kozyr" w:date="2021-07-31T19:40:00Z">
            <w:rPr/>
          </w:rPrChange>
        </w:rPr>
        <w:pPrChange w:id="5120" w:author="Vladymyr Kozyr" w:date="2021-02-07T22:54:00Z">
          <w:pPr>
            <w:pStyle w:val="1Para"/>
          </w:pPr>
        </w:pPrChange>
      </w:pPr>
    </w:p>
    <w:p w14:paraId="3B0767F4" w14:textId="18C2FAB9" w:rsidR="00927976" w:rsidRPr="00CE178C" w:rsidRDefault="00927976" w:rsidP="00927976">
      <w:pPr>
        <w:pStyle w:val="Heading1"/>
        <w:rPr>
          <w:ins w:id="5121" w:author="Vladymyr Kozyr" w:date="2021-04-26T18:07:00Z"/>
          <w:rPrChange w:id="5122" w:author="Vladymyr Kozyr" w:date="2021-07-31T19:40:00Z">
            <w:rPr>
              <w:ins w:id="5123" w:author="Vladymyr Kozyr" w:date="2021-04-26T18:07:00Z"/>
            </w:rPr>
          </w:rPrChange>
        </w:rPr>
      </w:pPr>
      <w:bookmarkStart w:id="5124" w:name="_Toc67830762"/>
      <w:r w:rsidRPr="00CE178C">
        <w:rPr>
          <w:rPrChange w:id="5125" w:author="Vladymyr Kozyr" w:date="2021-07-31T19:40:00Z">
            <w:rPr/>
          </w:rPrChange>
        </w:rPr>
        <w:lastRenderedPageBreak/>
        <w:t>Implementation</w:t>
      </w:r>
      <w:bookmarkEnd w:id="5124"/>
      <w:del w:id="5126" w:author="Vladymyr Kozyr" w:date="2021-02-02T21:30:00Z">
        <w:r w:rsidRPr="00CE178C" w:rsidDel="00401C22">
          <w:rPr>
            <w:rPrChange w:id="5127" w:author="Vladymyr Kozyr" w:date="2021-07-31T19:40:00Z">
              <w:rPr/>
            </w:rPrChange>
          </w:rPr>
          <w:delText xml:space="preserve"> (Tool</w:delText>
        </w:r>
        <w:r w:rsidR="00E22473" w:rsidRPr="00CE178C" w:rsidDel="00401C22">
          <w:rPr>
            <w:rPrChange w:id="5128" w:author="Vladymyr Kozyr" w:date="2021-07-31T19:40:00Z">
              <w:rPr/>
            </w:rPrChange>
          </w:rPr>
          <w:delText xml:space="preserve"> Overview)</w:delText>
        </w:r>
      </w:del>
    </w:p>
    <w:p w14:paraId="0B19492D" w14:textId="171E4352" w:rsidR="002E57D1" w:rsidRPr="00CE178C" w:rsidRDefault="002E57D1">
      <w:pPr>
        <w:pStyle w:val="1Para"/>
        <w:ind w:firstLine="0"/>
        <w:rPr>
          <w:ins w:id="5129" w:author="Vladymyr Kozyr" w:date="2021-04-22T10:13:00Z"/>
          <w:rPrChange w:id="5130" w:author="Vladymyr Kozyr" w:date="2021-07-31T19:40:00Z">
            <w:rPr>
              <w:ins w:id="5131" w:author="Vladymyr Kozyr" w:date="2021-04-22T10:13:00Z"/>
            </w:rPr>
          </w:rPrChange>
        </w:rPr>
        <w:pPrChange w:id="5132" w:author="Vladymyr Kozyr" w:date="2021-04-26T18:07:00Z">
          <w:pPr>
            <w:pStyle w:val="Heading1"/>
          </w:pPr>
        </w:pPrChange>
      </w:pPr>
      <w:ins w:id="5133" w:author="Vladymyr Kozyr" w:date="2021-04-26T18:07:00Z">
        <w:r w:rsidRPr="00CE178C">
          <w:rPr>
            <w:rPrChange w:id="5134" w:author="Vladymyr Kozyr" w:date="2021-07-31T19:40:00Z">
              <w:rPr/>
            </w:rPrChange>
          </w:rPr>
          <w:t>In this chap</w:t>
        </w:r>
      </w:ins>
      <w:ins w:id="5135" w:author="Vladymyr Kozyr" w:date="2021-04-26T18:08:00Z">
        <w:r w:rsidRPr="00CE178C">
          <w:rPr>
            <w:rPrChange w:id="5136" w:author="Vladymyr Kozyr" w:date="2021-07-31T19:40:00Z">
              <w:rPr/>
            </w:rPrChange>
          </w:rPr>
          <w:t xml:space="preserve">ter there will be </w:t>
        </w:r>
      </w:ins>
      <w:ins w:id="5137" w:author="Vladymyr Kozyr" w:date="2021-04-26T18:09:00Z">
        <w:r w:rsidRPr="00CE178C">
          <w:rPr>
            <w:rPrChange w:id="5138" w:author="Vladymyr Kozyr" w:date="2021-07-31T19:40:00Z">
              <w:rPr/>
            </w:rPrChange>
          </w:rPr>
          <w:t>discussions</w:t>
        </w:r>
      </w:ins>
      <w:ins w:id="5139" w:author="Vladymyr Kozyr" w:date="2021-04-26T18:10:00Z">
        <w:r w:rsidRPr="00CE178C">
          <w:rPr>
            <w:rPrChange w:id="5140" w:author="Vladymyr Kozyr" w:date="2021-07-31T19:40:00Z">
              <w:rPr/>
            </w:rPrChange>
          </w:rPr>
          <w:t xml:space="preserve"> related to the </w:t>
        </w:r>
      </w:ins>
      <w:ins w:id="5141" w:author="Vladymyr Kozyr" w:date="2021-07-31T19:48:00Z">
        <w:r w:rsidR="00CE178C" w:rsidRPr="00CE178C">
          <w:rPr>
            <w:rPrChange w:id="5142" w:author="Vladymyr Kozyr" w:date="2021-07-31T19:40:00Z">
              <w:rPr/>
            </w:rPrChange>
          </w:rPr>
          <w:t>implementation</w:t>
        </w:r>
      </w:ins>
      <w:ins w:id="5143" w:author="Vladymyr Kozyr" w:date="2021-04-26T18:10:00Z">
        <w:r w:rsidRPr="00CE178C">
          <w:rPr>
            <w:rPrChange w:id="5144" w:author="Vladymyr Kozyr" w:date="2021-07-31T19:40:00Z">
              <w:rPr/>
            </w:rPrChange>
          </w:rPr>
          <w:t xml:space="preserve"> of the tool, it’s structure, architecture l</w:t>
        </w:r>
      </w:ins>
      <w:ins w:id="5145" w:author="Vladymyr Kozyr" w:date="2021-04-26T18:11:00Z">
        <w:r w:rsidRPr="00CE178C">
          <w:rPr>
            <w:rPrChange w:id="5146" w:author="Vladymyr Kozyr" w:date="2021-07-31T19:40:00Z">
              <w:rPr/>
            </w:rPrChange>
          </w:rPr>
          <w:t>evels and explanations</w:t>
        </w:r>
      </w:ins>
      <w:ins w:id="5147" w:author="Vladymyr Kozyr" w:date="2021-04-26T18:14:00Z">
        <w:r w:rsidRPr="00CE178C">
          <w:rPr>
            <w:rPrChange w:id="5148" w:author="Vladymyr Kozyr" w:date="2021-07-31T19:40:00Z">
              <w:rPr/>
            </w:rPrChange>
          </w:rPr>
          <w:t xml:space="preserve"> of visualization methods for each use case (task).</w:t>
        </w:r>
      </w:ins>
    </w:p>
    <w:p w14:paraId="3FD1DFFF" w14:textId="6A1CD0B2" w:rsidR="00483ACD" w:rsidRPr="00CE178C" w:rsidRDefault="00483ACD">
      <w:pPr>
        <w:pStyle w:val="1Para"/>
        <w:ind w:firstLine="0"/>
        <w:rPr>
          <w:ins w:id="5149" w:author="Vladymyr Kozyr" w:date="2021-04-22T10:13:00Z"/>
          <w:rPrChange w:id="5150" w:author="Vladymyr Kozyr" w:date="2021-07-31T19:40:00Z">
            <w:rPr>
              <w:ins w:id="5151" w:author="Vladymyr Kozyr" w:date="2021-04-22T10:13:00Z"/>
            </w:rPr>
          </w:rPrChange>
        </w:rPr>
        <w:pPrChange w:id="5152" w:author="Vladymyr Kozyr" w:date="2021-04-22T10:13:00Z">
          <w:pPr>
            <w:pStyle w:val="1Para"/>
          </w:pPr>
        </w:pPrChange>
      </w:pPr>
      <w:ins w:id="5153" w:author="Vladymyr Kozyr" w:date="2021-04-22T10:13:00Z">
        <w:r w:rsidRPr="00CE178C">
          <w:rPr>
            <w:rPrChange w:id="5154" w:author="Vladymyr Kozyr" w:date="2021-07-31T19:40:00Z">
              <w:rPr/>
            </w:rPrChange>
          </w:rPr>
          <w:t xml:space="preserve">The goal of the current </w:t>
        </w:r>
      </w:ins>
      <w:ins w:id="5155" w:author="Vladymyr Kozyr" w:date="2021-04-26T18:11:00Z">
        <w:r w:rsidR="002E57D1" w:rsidRPr="00CE178C">
          <w:rPr>
            <w:rPrChange w:id="5156" w:author="Vladymyr Kozyr" w:date="2021-07-31T19:40:00Z">
              <w:rPr/>
            </w:rPrChange>
          </w:rPr>
          <w:t>thesis project</w:t>
        </w:r>
      </w:ins>
      <w:ins w:id="5157" w:author="Vladymyr Kozyr" w:date="2021-04-22T10:13:00Z">
        <w:r w:rsidRPr="00CE178C">
          <w:rPr>
            <w:rPrChange w:id="5158" w:author="Vladymyr Kozyr" w:date="2021-07-31T19:40:00Z">
              <w:rPr/>
            </w:rPrChange>
          </w:rPr>
          <w:t xml:space="preserve"> is to create a visualization tool to help people understand/analyze table data in a more suitable format as charts, comparison diagrams, etc.</w:t>
        </w:r>
      </w:ins>
    </w:p>
    <w:p w14:paraId="718B1160" w14:textId="2EB632BD" w:rsidR="00483ACD" w:rsidRPr="00CE178C" w:rsidRDefault="00483ACD">
      <w:pPr>
        <w:pStyle w:val="1Para"/>
        <w:ind w:firstLine="0"/>
        <w:rPr>
          <w:ins w:id="5159" w:author="Vladymyr Kozyr" w:date="2021-04-22T10:13:00Z"/>
          <w:rPrChange w:id="5160" w:author="Vladymyr Kozyr" w:date="2021-07-31T19:40:00Z">
            <w:rPr>
              <w:ins w:id="5161" w:author="Vladymyr Kozyr" w:date="2021-04-22T10:13:00Z"/>
            </w:rPr>
          </w:rPrChange>
        </w:rPr>
        <w:pPrChange w:id="5162" w:author="Vladymyr Kozyr" w:date="2021-04-22T10:14:00Z">
          <w:pPr>
            <w:pStyle w:val="1Para"/>
          </w:pPr>
        </w:pPrChange>
      </w:pPr>
      <w:ins w:id="5163" w:author="Vladymyr Kozyr" w:date="2021-04-22T10:13:00Z">
        <w:r w:rsidRPr="00CE178C">
          <w:rPr>
            <w:rPrChange w:id="5164" w:author="Vladymyr Kozyr" w:date="2021-07-31T19:40:00Z">
              <w:rPr/>
            </w:rPrChange>
          </w:rPr>
          <w:t xml:space="preserve">The tool itself is implemented in </w:t>
        </w:r>
      </w:ins>
      <w:ins w:id="5165" w:author="Vladymyr Kozyr" w:date="2021-04-26T18:12:00Z">
        <w:r w:rsidR="002E57D1" w:rsidRPr="00CE178C">
          <w:rPr>
            <w:rPrChange w:id="5166" w:author="Vladymyr Kozyr" w:date="2021-07-31T19:40:00Z">
              <w:rPr/>
            </w:rPrChange>
          </w:rPr>
          <w:t>T</w:t>
        </w:r>
      </w:ins>
      <w:ins w:id="5167" w:author="Vladymyr Kozyr" w:date="2021-04-22T10:13:00Z">
        <w:r w:rsidRPr="00CE178C">
          <w:rPr>
            <w:rPrChange w:id="5168" w:author="Vladymyr Kozyr" w:date="2021-07-31T19:40:00Z">
              <w:rPr/>
            </w:rPrChange>
          </w:rPr>
          <w:t>ype</w:t>
        </w:r>
      </w:ins>
      <w:ins w:id="5169" w:author="Vladymyr Kozyr" w:date="2021-04-26T18:12:00Z">
        <w:r w:rsidR="002E57D1" w:rsidRPr="00CE178C">
          <w:rPr>
            <w:rPrChange w:id="5170" w:author="Vladymyr Kozyr" w:date="2021-07-31T19:40:00Z">
              <w:rPr/>
            </w:rPrChange>
          </w:rPr>
          <w:t>S</w:t>
        </w:r>
      </w:ins>
      <w:ins w:id="5171" w:author="Vladymyr Kozyr" w:date="2021-04-22T10:13:00Z">
        <w:r w:rsidRPr="00CE178C">
          <w:rPr>
            <w:rPrChange w:id="5172" w:author="Vladymyr Kozyr" w:date="2021-07-31T19:40:00Z">
              <w:rPr/>
            </w:rPrChange>
          </w:rPr>
          <w:t xml:space="preserve">cript (wrapper for JavaScript) from Microsoft. The front-end framework is </w:t>
        </w:r>
      </w:ins>
      <w:ins w:id="5173" w:author="Vladymyr Kozyr" w:date="2021-04-26T18:12:00Z">
        <w:r w:rsidR="002E57D1" w:rsidRPr="00CE178C">
          <w:rPr>
            <w:rPrChange w:id="5174" w:author="Vladymyr Kozyr" w:date="2021-07-31T19:40:00Z">
              <w:rPr/>
            </w:rPrChange>
          </w:rPr>
          <w:t>A</w:t>
        </w:r>
      </w:ins>
      <w:ins w:id="5175" w:author="Vladymyr Kozyr" w:date="2021-04-22T10:13:00Z">
        <w:r w:rsidRPr="00CE178C">
          <w:rPr>
            <w:rPrChange w:id="5176" w:author="Vladymyr Kozyr" w:date="2021-07-31T19:40:00Z">
              <w:rPr/>
            </w:rPrChange>
          </w:rPr>
          <w:t>ngular 10, one of the most powerful and highly used web engines. The back end is not needed for now as it is a test project. If the data source is changed, there will be minimum code modifications to get/process data.</w:t>
        </w:r>
      </w:ins>
    </w:p>
    <w:p w14:paraId="523CD406" w14:textId="320DBE01" w:rsidR="00483ACD" w:rsidRPr="00CE178C" w:rsidDel="002E57D1" w:rsidRDefault="00483ACD">
      <w:pPr>
        <w:pStyle w:val="1Para"/>
        <w:ind w:firstLine="0"/>
        <w:rPr>
          <w:del w:id="5177" w:author="Vladymyr Kozyr" w:date="2021-04-26T18:12:00Z"/>
          <w:rPrChange w:id="5178" w:author="Vladymyr Kozyr" w:date="2021-07-31T19:40:00Z">
            <w:rPr>
              <w:del w:id="5179" w:author="Vladymyr Kozyr" w:date="2021-04-26T18:12:00Z"/>
            </w:rPr>
          </w:rPrChange>
        </w:rPr>
      </w:pPr>
      <w:ins w:id="5180" w:author="Vladymyr Kozyr" w:date="2021-04-22T10:13:00Z">
        <w:r w:rsidRPr="00CE178C">
          <w:rPr>
            <w:rPrChange w:id="5181" w:author="Vladymyr Kozyr" w:date="2021-07-31T19:40:00Z">
              <w:rPr/>
            </w:rPrChange>
          </w:rPr>
          <w:t>The main reason for choosing a web solution for implementing the visualization is that it will be accessible for users without needing the installation of any additional software.</w:t>
        </w:r>
      </w:ins>
      <w:ins w:id="5182" w:author="Vladymyr Kozyr" w:date="2021-07-31T20:20:00Z">
        <w:r w:rsidR="00022AAC">
          <w:t xml:space="preserve"> </w:t>
        </w:r>
      </w:ins>
      <w:proofErr w:type="gramStart"/>
      <w:ins w:id="5183" w:author="Vladymyr Kozyr" w:date="2021-04-22T10:13:00Z">
        <w:r w:rsidRPr="00CE178C">
          <w:rPr>
            <w:rPrChange w:id="5184" w:author="Vladymyr Kozyr" w:date="2021-07-31T19:40:00Z">
              <w:rPr/>
            </w:rPrChange>
          </w:rPr>
          <w:t>Having</w:t>
        </w:r>
        <w:proofErr w:type="gramEnd"/>
        <w:r w:rsidRPr="00CE178C">
          <w:rPr>
            <w:rPrChange w:id="5185" w:author="Vladymyr Kozyr" w:date="2021-07-31T19:40:00Z">
              <w:rPr/>
            </w:rPrChange>
          </w:rPr>
          <w:t xml:space="preserve"> everything in a web browser is a modern way of viewing and sharing visualizations. The user doesn’t have to do any extra manipulations with a computer system to access visualizations.</w:t>
        </w:r>
      </w:ins>
    </w:p>
    <w:p w14:paraId="061253B0" w14:textId="35E1A44A" w:rsidR="00E22473" w:rsidRPr="00CE178C" w:rsidRDefault="00E22473">
      <w:pPr>
        <w:pStyle w:val="1Para"/>
        <w:ind w:firstLine="0"/>
        <w:rPr>
          <w:ins w:id="5186" w:author="Vladymyr Kozyr" w:date="2021-04-26T18:12:00Z"/>
          <w:rPrChange w:id="5187" w:author="Vladymyr Kozyr" w:date="2021-07-31T19:40:00Z">
            <w:rPr>
              <w:ins w:id="5188" w:author="Vladymyr Kozyr" w:date="2021-04-26T18:12:00Z"/>
            </w:rPr>
          </w:rPrChange>
        </w:rPr>
      </w:pPr>
      <w:moveFromRangeStart w:id="5189" w:author="Vladymyr Kozyr" w:date="2021-02-15T14:15:00Z" w:name="move64290936"/>
      <w:moveFrom w:id="5190" w:author="Vladymyr Kozyr" w:date="2021-02-15T14:15:00Z">
        <w:r w:rsidRPr="00CE178C" w:rsidDel="00074BDB">
          <w:rPr>
            <w:rPrChange w:id="5191" w:author="Vladymyr Kozyr" w:date="2021-07-31T19:40:00Z">
              <w:rPr/>
            </w:rPrChange>
          </w:rPr>
          <w:t>The datasource comes from DFO (Fisheries and Oceans Canada). It is about fishing amount catches and money profit for years from 1990 until 2018.</w:t>
        </w:r>
      </w:moveFrom>
    </w:p>
    <w:p w14:paraId="2C687B95" w14:textId="5F08D75F" w:rsidR="002E57D1" w:rsidRPr="00CE178C" w:rsidDel="00074BDB" w:rsidRDefault="002E57D1">
      <w:pPr>
        <w:pStyle w:val="1Para"/>
        <w:ind w:firstLine="0"/>
        <w:rPr>
          <w:moveFrom w:id="5192" w:author="Vladymyr Kozyr" w:date="2021-02-15T14:15:00Z"/>
          <w:rFonts w:ascii="Times New Roman" w:hAnsi="Times New Roman" w:cs="Times New Roman"/>
          <w:sz w:val="24"/>
          <w:szCs w:val="24"/>
          <w:rPrChange w:id="5193" w:author="Vladymyr Kozyr" w:date="2021-07-31T19:40:00Z">
            <w:rPr>
              <w:moveFrom w:id="5194" w:author="Vladymyr Kozyr" w:date="2021-02-15T14:15:00Z"/>
              <w:rFonts w:ascii="Times New Roman" w:hAnsi="Times New Roman" w:cs="Times New Roman"/>
              <w:sz w:val="24"/>
              <w:szCs w:val="24"/>
            </w:rPr>
          </w:rPrChange>
        </w:rPr>
        <w:pPrChange w:id="5195" w:author="Vladymyr Kozyr" w:date="2021-02-15T13:43:00Z">
          <w:pPr>
            <w:pStyle w:val="1Para"/>
          </w:pPr>
        </w:pPrChange>
      </w:pPr>
      <w:ins w:id="5196" w:author="Vladymyr Kozyr" w:date="2021-04-26T18:13:00Z">
        <w:r w:rsidRPr="00CE178C">
          <w:rPr>
            <w:rPrChange w:id="5197" w:author="Vladymyr Kozyr" w:date="2021-07-31T19:40:00Z">
              <w:rPr/>
            </w:rPrChange>
          </w:rPr>
          <w:t xml:space="preserve">Next sections will be describing tool </w:t>
        </w:r>
      </w:ins>
      <w:ins w:id="5198" w:author="Vladymyr Kozyr" w:date="2021-07-31T19:48:00Z">
        <w:r w:rsidR="00CE178C" w:rsidRPr="00CE178C">
          <w:rPr>
            <w:rPrChange w:id="5199" w:author="Vladymyr Kozyr" w:date="2021-07-31T19:40:00Z">
              <w:rPr/>
            </w:rPrChange>
          </w:rPr>
          <w:t>architecture</w:t>
        </w:r>
      </w:ins>
      <w:ins w:id="5200" w:author="Vladymyr Kozyr" w:date="2021-04-26T18:13:00Z">
        <w:r w:rsidRPr="00CE178C">
          <w:rPr>
            <w:rPrChange w:id="5201" w:author="Vladymyr Kozyr" w:date="2021-07-31T19:40:00Z">
              <w:rPr/>
            </w:rPrChange>
          </w:rPr>
          <w:t xml:space="preserve"> and design decisions </w:t>
        </w:r>
      </w:ins>
      <w:ins w:id="5202" w:author="Vladymyr Kozyr" w:date="2021-04-26T18:14:00Z">
        <w:r w:rsidRPr="00CE178C">
          <w:rPr>
            <w:rPrChange w:id="5203" w:author="Vladymyr Kozyr" w:date="2021-07-31T19:40:00Z">
              <w:rPr/>
            </w:rPrChange>
          </w:rPr>
          <w:t>in detail.</w:t>
        </w:r>
      </w:ins>
    </w:p>
    <w:moveFromRangeEnd w:id="5189"/>
    <w:p w14:paraId="08214A87" w14:textId="6B420F1D" w:rsidR="00E22473" w:rsidRPr="00CE178C" w:rsidDel="00483ACD" w:rsidRDefault="000947E7">
      <w:pPr>
        <w:pStyle w:val="1Para"/>
        <w:ind w:firstLine="0"/>
        <w:rPr>
          <w:del w:id="5204" w:author="Vladymyr Kozyr" w:date="2021-04-22T10:13:00Z"/>
          <w:rFonts w:ascii="Times New Roman" w:hAnsi="Times New Roman" w:cs="Times New Roman"/>
          <w:sz w:val="24"/>
          <w:szCs w:val="24"/>
          <w:rPrChange w:id="5205" w:author="Vladymyr Kozyr" w:date="2021-07-31T19:40:00Z">
            <w:rPr>
              <w:del w:id="5206" w:author="Vladymyr Kozyr" w:date="2021-04-22T10:13:00Z"/>
              <w:rFonts w:ascii="Times New Roman" w:hAnsi="Times New Roman" w:cs="Times New Roman"/>
              <w:sz w:val="24"/>
              <w:szCs w:val="24"/>
            </w:rPr>
          </w:rPrChange>
        </w:rPr>
        <w:pPrChange w:id="5207" w:author="Vladymyr Kozyr" w:date="2021-02-15T13:43:00Z">
          <w:pPr>
            <w:pStyle w:val="1Para"/>
          </w:pPr>
        </w:pPrChange>
      </w:pPr>
      <w:ins w:id="5208" w:author="Fred Popowich" w:date="2021-03-09T11:57:00Z">
        <w:del w:id="5209" w:author="Vladymyr Kozyr" w:date="2021-04-22T10:13:00Z">
          <w:r w:rsidRPr="00CE178C" w:rsidDel="00483ACD">
            <w:rPr>
              <w:rPrChange w:id="5210" w:author="Vladymyr Kozyr" w:date="2021-07-31T19:40:00Z">
                <w:rPr/>
              </w:rPrChange>
            </w:rPr>
            <w:delText xml:space="preserve"> the </w:delText>
          </w:r>
        </w:del>
      </w:ins>
      <w:commentRangeStart w:id="5211"/>
      <w:del w:id="5212" w:author="Vladymyr Kozyr" w:date="2021-02-15T14:14:00Z">
        <w:r w:rsidR="00E22473" w:rsidRPr="00CE178C" w:rsidDel="00074BDB">
          <w:rPr>
            <w:rPrChange w:id="5213" w:author="Vladymyr Kozyr" w:date="2021-07-31T19:40:00Z">
              <w:rPr/>
            </w:rPrChange>
          </w:rPr>
          <w:delText>I am</w:delText>
        </w:r>
      </w:del>
      <w:del w:id="5214" w:author="Vladymyr Kozyr" w:date="2021-04-22T10:13:00Z">
        <w:r w:rsidR="00E22473" w:rsidRPr="00CE178C" w:rsidDel="00483ACD">
          <w:rPr>
            <w:rPrChange w:id="5215" w:author="Vladymyr Kozyr" w:date="2021-07-31T19:40:00Z">
              <w:rPr/>
            </w:rPrChange>
          </w:rPr>
          <w:delText xml:space="preserve"> creati</w:delText>
        </w:r>
      </w:del>
      <w:del w:id="5216" w:author="Vladymyr Kozyr" w:date="2021-02-15T14:15:00Z">
        <w:r w:rsidR="00E22473" w:rsidRPr="00CE178C" w:rsidDel="00074BDB">
          <w:rPr>
            <w:rPrChange w:id="5217" w:author="Vladymyr Kozyr" w:date="2021-07-31T19:40:00Z">
              <w:rPr/>
            </w:rPrChange>
          </w:rPr>
          <w:delText>ng</w:delText>
        </w:r>
      </w:del>
      <w:del w:id="5218" w:author="Vladymyr Kozyr" w:date="2021-04-22T10:13:00Z">
        <w:r w:rsidR="00E22473" w:rsidRPr="00CE178C" w:rsidDel="00483ACD">
          <w:rPr>
            <w:rPrChange w:id="5219" w:author="Vladymyr Kozyr" w:date="2021-07-31T19:40:00Z">
              <w:rPr/>
            </w:rPrChange>
          </w:rPr>
          <w:delText xml:space="preserve"> a visualization tool to help people to understand / analyze table data in a more suitable format as cha</w:delText>
        </w:r>
      </w:del>
      <w:ins w:id="5220" w:author="Fred Popowich" w:date="2021-03-09T11:58:00Z">
        <w:del w:id="5221" w:author="Vladymyr Kozyr" w:date="2021-04-22T10:13:00Z">
          <w:r w:rsidRPr="00CE178C" w:rsidDel="00483ACD">
            <w:rPr>
              <w:rPrChange w:id="5222" w:author="Vladymyr Kozyr" w:date="2021-07-31T19:40:00Z">
                <w:rPr/>
              </w:rPrChange>
            </w:rPr>
            <w:delText>r</w:delText>
          </w:r>
        </w:del>
      </w:ins>
      <w:del w:id="5223" w:author="Vladymyr Kozyr" w:date="2021-04-22T10:13:00Z">
        <w:r w:rsidR="00E22473" w:rsidRPr="00CE178C" w:rsidDel="00483ACD">
          <w:rPr>
            <w:rPrChange w:id="5224" w:author="Vladymyr Kozyr" w:date="2021-07-31T19:40:00Z">
              <w:rPr/>
            </w:rPrChange>
          </w:rPr>
          <w:delText>ts, comparison diagrams etc.</w:delText>
        </w:r>
        <w:commentRangeEnd w:id="5211"/>
        <w:r w:rsidR="00753E27" w:rsidRPr="00CE178C" w:rsidDel="00483ACD">
          <w:rPr>
            <w:rStyle w:val="CommentReference"/>
            <w:rPrChange w:id="5225" w:author="Vladymyr Kozyr" w:date="2021-07-31T19:40:00Z">
              <w:rPr>
                <w:rStyle w:val="CommentReference"/>
                <w:lang w:val="en-US"/>
              </w:rPr>
            </w:rPrChange>
          </w:rPr>
          <w:commentReference w:id="5211"/>
        </w:r>
      </w:del>
    </w:p>
    <w:p w14:paraId="7EE6ABA4" w14:textId="2E509574" w:rsidR="00AB7CDF" w:rsidRPr="00CE178C" w:rsidRDefault="00E22473">
      <w:pPr>
        <w:pStyle w:val="1Para"/>
        <w:ind w:firstLine="0"/>
        <w:rPr>
          <w:ins w:id="5226" w:author="Vladymyr Kozyr" w:date="2021-02-02T20:49:00Z"/>
          <w:rPrChange w:id="5227" w:author="Vladymyr Kozyr" w:date="2021-07-31T19:40:00Z">
            <w:rPr>
              <w:ins w:id="5228" w:author="Vladymyr Kozyr" w:date="2021-02-02T20:49:00Z"/>
            </w:rPr>
          </w:rPrChange>
        </w:rPr>
        <w:pPrChange w:id="5229" w:author="Vladymyr Kozyr" w:date="2021-02-15T14:14:00Z">
          <w:pPr>
            <w:pStyle w:val="1Para"/>
          </w:pPr>
        </w:pPrChange>
      </w:pPr>
      <w:del w:id="5230" w:author="Vladymyr Kozyr" w:date="2021-04-22T10:13:00Z">
        <w:r w:rsidRPr="00CE178C" w:rsidDel="00483ACD">
          <w:rPr>
            <w:rPrChange w:id="5231" w:author="Vladymyr Kozyr" w:date="2021-07-31T19:40:00Z">
              <w:rPr/>
            </w:rPrChange>
          </w:rPr>
          <w:delText xml:space="preserve">The tool itself is </w:delText>
        </w:r>
        <w:commentRangeStart w:id="5232"/>
        <w:r w:rsidRPr="00CE178C" w:rsidDel="00483ACD">
          <w:rPr>
            <w:rPrChange w:id="5233" w:author="Vladymyr Kozyr" w:date="2021-07-31T19:40:00Z">
              <w:rPr/>
            </w:rPrChange>
          </w:rPr>
          <w:delText xml:space="preserve">implemented in typescript </w:delText>
        </w:r>
        <w:commentRangeEnd w:id="5232"/>
        <w:r w:rsidR="00753E27" w:rsidRPr="00CE178C" w:rsidDel="00483ACD">
          <w:rPr>
            <w:rStyle w:val="CommentReference"/>
            <w:rPrChange w:id="5234" w:author="Vladymyr Kozyr" w:date="2021-07-31T19:40:00Z">
              <w:rPr>
                <w:rStyle w:val="CommentReference"/>
                <w:lang w:val="en-US"/>
              </w:rPr>
            </w:rPrChange>
          </w:rPr>
          <w:commentReference w:id="5232"/>
        </w:r>
        <w:r w:rsidRPr="00CE178C" w:rsidDel="00483ACD">
          <w:rPr>
            <w:rPrChange w:id="5235" w:author="Vladymyr Kozyr" w:date="2021-07-31T19:40:00Z">
              <w:rPr/>
            </w:rPrChange>
          </w:rPr>
          <w:delText>(wrapper for JavaScript) from Microsoft. Frontend framework angular 10 which is one of the most powerful and highly used web engines in the world. Back end is not needed for now as it is a test project. If the data source is changed there will be minimum code modifications to get / process data.</w:delText>
        </w:r>
      </w:del>
    </w:p>
    <w:p w14:paraId="1D5060E5" w14:textId="207A1542" w:rsidR="00AB7CDF" w:rsidRPr="00CE178C" w:rsidRDefault="002E57D1" w:rsidP="00070B89">
      <w:pPr>
        <w:pStyle w:val="Heading2"/>
        <w:rPr>
          <w:ins w:id="5236" w:author="Vladymyr Kozyr" w:date="2021-04-26T18:29:00Z"/>
          <w:rPrChange w:id="5237" w:author="Vladymyr Kozyr" w:date="2021-07-31T19:40:00Z">
            <w:rPr>
              <w:ins w:id="5238" w:author="Vladymyr Kozyr" w:date="2021-04-26T18:29:00Z"/>
            </w:rPr>
          </w:rPrChange>
        </w:rPr>
      </w:pPr>
      <w:ins w:id="5239" w:author="Vladymyr Kozyr" w:date="2021-04-26T18:07:00Z">
        <w:r w:rsidRPr="00CE178C">
          <w:rPr>
            <w:rPrChange w:id="5240" w:author="Vladymyr Kozyr" w:date="2021-07-31T19:40:00Z">
              <w:rPr/>
            </w:rPrChange>
          </w:rPr>
          <w:t>System Overview</w:t>
        </w:r>
      </w:ins>
    </w:p>
    <w:p w14:paraId="068E59A6" w14:textId="4D953D3C" w:rsidR="00472EE2" w:rsidRPr="00CE178C" w:rsidRDefault="00472EE2" w:rsidP="00472EE2">
      <w:pPr>
        <w:pStyle w:val="1Para"/>
        <w:numPr>
          <w:ilvl w:val="0"/>
          <w:numId w:val="15"/>
        </w:numPr>
        <w:rPr>
          <w:ins w:id="5241" w:author="Vladymyr Kozyr" w:date="2021-04-26T18:30:00Z"/>
          <w:rPrChange w:id="5242" w:author="Vladymyr Kozyr" w:date="2021-07-31T19:40:00Z">
            <w:rPr>
              <w:ins w:id="5243" w:author="Vladymyr Kozyr" w:date="2021-04-26T18:30:00Z"/>
            </w:rPr>
          </w:rPrChange>
        </w:rPr>
      </w:pPr>
      <w:ins w:id="5244" w:author="Vladymyr Kozyr" w:date="2021-04-26T18:30:00Z">
        <w:r w:rsidRPr="00CE178C">
          <w:rPr>
            <w:rPrChange w:id="5245" w:author="Vladymyr Kozyr" w:date="2021-07-31T19:40:00Z">
              <w:rPr/>
            </w:rPrChange>
          </w:rPr>
          <w:t>Data layer</w:t>
        </w:r>
      </w:ins>
    </w:p>
    <w:p w14:paraId="715AF71E" w14:textId="055157C8" w:rsidR="00472EE2" w:rsidRPr="00CE178C" w:rsidRDefault="00472EE2" w:rsidP="00472EE2">
      <w:pPr>
        <w:pStyle w:val="1Para"/>
        <w:ind w:firstLine="0"/>
        <w:rPr>
          <w:ins w:id="5246" w:author="Vladymyr Kozyr" w:date="2021-04-26T18:55:00Z"/>
          <w:rPrChange w:id="5247" w:author="Vladymyr Kozyr" w:date="2021-07-31T19:40:00Z">
            <w:rPr>
              <w:ins w:id="5248" w:author="Vladymyr Kozyr" w:date="2021-04-26T18:55:00Z"/>
            </w:rPr>
          </w:rPrChange>
        </w:rPr>
      </w:pPr>
      <w:ins w:id="5249" w:author="Vladymyr Kozyr" w:date="2021-04-26T18:30:00Z">
        <w:r w:rsidRPr="00CE178C">
          <w:rPr>
            <w:rPrChange w:id="5250" w:author="Vladymyr Kozyr" w:date="2021-07-31T19:40:00Z">
              <w:rPr/>
            </w:rPrChange>
          </w:rPr>
          <w:t>As it was writte</w:t>
        </w:r>
      </w:ins>
      <w:ins w:id="5251" w:author="Vladymyr Kozyr" w:date="2021-04-26T18:31:00Z">
        <w:r w:rsidRPr="00CE178C">
          <w:rPr>
            <w:rPrChange w:id="5252" w:author="Vladymyr Kozyr" w:date="2021-07-31T19:40:00Z">
              <w:rPr/>
            </w:rPrChange>
          </w:rPr>
          <w:t>n in the previous chapters, the data for visualization tool</w:t>
        </w:r>
      </w:ins>
      <w:ins w:id="5253" w:author="Vladymyr Kozyr" w:date="2021-04-26T18:53:00Z">
        <w:r w:rsidR="0090345B" w:rsidRPr="00CE178C">
          <w:rPr>
            <w:rPrChange w:id="5254" w:author="Vladymyr Kozyr" w:date="2021-07-31T19:40:00Z">
              <w:rPr/>
            </w:rPrChange>
          </w:rPr>
          <w:t xml:space="preserve"> uses public data provided by DFO Canada</w:t>
        </w:r>
      </w:ins>
      <w:ins w:id="5255" w:author="Vladymyr Kozyr" w:date="2021-04-26T18:54:00Z">
        <w:r w:rsidR="0090345B" w:rsidRPr="00CE178C">
          <w:rPr>
            <w:rPrChange w:id="5256" w:author="Vladymyr Kozyr" w:date="2021-07-31T19:40:00Z">
              <w:rPr/>
            </w:rPrChange>
          </w:rPr>
          <w:t xml:space="preserve">. Data is converted from Excel to JSON format, which is suitable for </w:t>
        </w:r>
      </w:ins>
      <w:ins w:id="5257" w:author="Vladymyr Kozyr" w:date="2021-04-26T18:55:00Z">
        <w:r w:rsidR="0090345B" w:rsidRPr="00CE178C">
          <w:rPr>
            <w:rPrChange w:id="5258" w:author="Vladymyr Kozyr" w:date="2021-07-31T19:40:00Z">
              <w:rPr/>
            </w:rPrChange>
          </w:rPr>
          <w:t>using it inside web browser environment.</w:t>
        </w:r>
      </w:ins>
    </w:p>
    <w:p w14:paraId="1CA1481C" w14:textId="744CBE8C" w:rsidR="0090345B" w:rsidRPr="00CE178C" w:rsidRDefault="0090345B" w:rsidP="00472EE2">
      <w:pPr>
        <w:pStyle w:val="1Para"/>
        <w:ind w:firstLine="0"/>
        <w:rPr>
          <w:ins w:id="5259" w:author="Vladymyr Kozyr" w:date="2021-04-26T19:04:00Z"/>
          <w:rPrChange w:id="5260" w:author="Vladymyr Kozyr" w:date="2021-07-31T19:40:00Z">
            <w:rPr>
              <w:ins w:id="5261" w:author="Vladymyr Kozyr" w:date="2021-04-26T19:04:00Z"/>
            </w:rPr>
          </w:rPrChange>
        </w:rPr>
      </w:pPr>
      <w:ins w:id="5262" w:author="Vladymyr Kozyr" w:date="2021-04-26T18:56:00Z">
        <w:r w:rsidRPr="00CE178C">
          <w:rPr>
            <w:rPrChange w:id="5263" w:author="Vladymyr Kozyr" w:date="2021-07-31T19:40:00Z">
              <w:rPr/>
            </w:rPrChange>
          </w:rPr>
          <w:t xml:space="preserve">Web browser gets data by using HTTP REST request, </w:t>
        </w:r>
      </w:ins>
      <w:ins w:id="5264" w:author="Vladymyr Kozyr" w:date="2021-04-26T18:57:00Z">
        <w:r w:rsidRPr="00CE178C">
          <w:rPr>
            <w:rPrChange w:id="5265" w:author="Vladymyr Kozyr" w:date="2021-07-31T19:40:00Z">
              <w:rPr/>
            </w:rPrChange>
          </w:rPr>
          <w:t>t</w:t>
        </w:r>
      </w:ins>
      <w:ins w:id="5266" w:author="Vladymyr Kozyr" w:date="2021-04-26T18:56:00Z">
        <w:r w:rsidRPr="00CE178C">
          <w:rPr>
            <w:rPrChange w:id="5267" w:author="Vladymyr Kozyr" w:date="2021-07-31T19:40:00Z">
              <w:rPr/>
            </w:rPrChange>
          </w:rPr>
          <w:t xml:space="preserve">herefore </w:t>
        </w:r>
      </w:ins>
      <w:ins w:id="5268" w:author="Vladymyr Kozyr" w:date="2021-04-26T18:57:00Z">
        <w:r w:rsidRPr="00CE178C">
          <w:rPr>
            <w:rPrChange w:id="5269" w:author="Vladymyr Kozyr" w:date="2021-07-31T19:40:00Z">
              <w:rPr/>
            </w:rPrChange>
          </w:rPr>
          <w:t xml:space="preserve">if dataset is changed, it can point to any </w:t>
        </w:r>
      </w:ins>
      <w:ins w:id="5270" w:author="Vladymyr Kozyr" w:date="2021-07-31T19:48:00Z">
        <w:r w:rsidR="00CE178C" w:rsidRPr="00CE178C">
          <w:rPr>
            <w:rPrChange w:id="5271" w:author="Vladymyr Kozyr" w:date="2021-07-31T19:40:00Z">
              <w:rPr/>
            </w:rPrChange>
          </w:rPr>
          <w:t>URL</w:t>
        </w:r>
      </w:ins>
      <w:ins w:id="5272" w:author="Vladymyr Kozyr" w:date="2021-04-26T18:57:00Z">
        <w:r w:rsidRPr="00CE178C">
          <w:rPr>
            <w:rPrChange w:id="5273" w:author="Vladymyr Kozyr" w:date="2021-07-31T19:40:00Z">
              <w:rPr/>
            </w:rPrChange>
          </w:rPr>
          <w:t xml:space="preserve"> with file whic</w:t>
        </w:r>
      </w:ins>
      <w:ins w:id="5274" w:author="Vladymyr Kozyr" w:date="2021-04-26T18:58:00Z">
        <w:r w:rsidRPr="00CE178C">
          <w:rPr>
            <w:rPrChange w:id="5275" w:author="Vladymyr Kozyr" w:date="2021-07-31T19:40:00Z">
              <w:rPr/>
            </w:rPrChange>
          </w:rPr>
          <w:t xml:space="preserve">h contains JSON file with data in suitable format for visualization tool to use. So, for the future use any web API </w:t>
        </w:r>
      </w:ins>
      <w:ins w:id="5276" w:author="Vladymyr Kozyr" w:date="2021-04-26T18:59:00Z">
        <w:r w:rsidRPr="00CE178C">
          <w:rPr>
            <w:rPrChange w:id="5277" w:author="Vladymyr Kozyr" w:date="2021-07-31T19:40:00Z">
              <w:rPr/>
            </w:rPrChange>
          </w:rPr>
          <w:t xml:space="preserve">can be used as </w:t>
        </w:r>
      </w:ins>
      <w:ins w:id="5278" w:author="Vladymyr Kozyr" w:date="2021-07-31T19:48:00Z">
        <w:r w:rsidR="00CE178C" w:rsidRPr="00CE178C">
          <w:rPr>
            <w:rPrChange w:id="5279" w:author="Vladymyr Kozyr" w:date="2021-07-31T19:40:00Z">
              <w:rPr/>
            </w:rPrChange>
          </w:rPr>
          <w:t>data source</w:t>
        </w:r>
      </w:ins>
      <w:ins w:id="5280" w:author="Vladymyr Kozyr" w:date="2021-04-26T18:59:00Z">
        <w:r w:rsidRPr="00CE178C">
          <w:rPr>
            <w:rPrChange w:id="5281" w:author="Vladymyr Kozyr" w:date="2021-07-31T19:40:00Z">
              <w:rPr/>
            </w:rPrChange>
          </w:rPr>
          <w:t xml:space="preserve">, which is very convenient if several people work with fishery data (one user </w:t>
        </w:r>
      </w:ins>
      <w:ins w:id="5282" w:author="Vladymyr Kozyr" w:date="2021-04-26T19:00:00Z">
        <w:r w:rsidRPr="00CE178C">
          <w:rPr>
            <w:rPrChange w:id="5283" w:author="Vladymyr Kozyr" w:date="2021-07-31T19:40:00Z">
              <w:rPr/>
            </w:rPrChange>
          </w:rPr>
          <w:t>uploads file with data, second user analyzes it with visualization tool etc.)</w:t>
        </w:r>
      </w:ins>
    </w:p>
    <w:p w14:paraId="1A86CDE9" w14:textId="42E84B18" w:rsidR="0090345B" w:rsidRPr="00CE178C" w:rsidRDefault="007828F3" w:rsidP="007828F3">
      <w:pPr>
        <w:pStyle w:val="1Para"/>
        <w:numPr>
          <w:ilvl w:val="0"/>
          <w:numId w:val="15"/>
        </w:numPr>
        <w:rPr>
          <w:ins w:id="5284" w:author="Vladymyr Kozyr" w:date="2021-04-26T19:04:00Z"/>
          <w:rPrChange w:id="5285" w:author="Vladymyr Kozyr" w:date="2021-07-31T19:40:00Z">
            <w:rPr>
              <w:ins w:id="5286" w:author="Vladymyr Kozyr" w:date="2021-04-26T19:04:00Z"/>
            </w:rPr>
          </w:rPrChange>
        </w:rPr>
      </w:pPr>
      <w:ins w:id="5287" w:author="Vladymyr Kozyr" w:date="2021-04-26T19:04:00Z">
        <w:r w:rsidRPr="00CE178C">
          <w:rPr>
            <w:rPrChange w:id="5288" w:author="Vladymyr Kozyr" w:date="2021-07-31T19:40:00Z">
              <w:rPr/>
            </w:rPrChange>
          </w:rPr>
          <w:lastRenderedPageBreak/>
          <w:t>Logic Engine</w:t>
        </w:r>
      </w:ins>
    </w:p>
    <w:p w14:paraId="6495B3CE" w14:textId="52E763C1" w:rsidR="007828F3" w:rsidRPr="00CE178C" w:rsidRDefault="007828F3" w:rsidP="007828F3">
      <w:pPr>
        <w:pStyle w:val="1Para"/>
        <w:ind w:firstLine="0"/>
        <w:rPr>
          <w:ins w:id="5289" w:author="Vladymyr Kozyr" w:date="2021-04-26T19:11:00Z"/>
          <w:rPrChange w:id="5290" w:author="Vladymyr Kozyr" w:date="2021-07-31T19:40:00Z">
            <w:rPr>
              <w:ins w:id="5291" w:author="Vladymyr Kozyr" w:date="2021-04-26T19:11:00Z"/>
            </w:rPr>
          </w:rPrChange>
        </w:rPr>
      </w:pPr>
      <w:ins w:id="5292" w:author="Vladymyr Kozyr" w:date="2021-04-26T19:04:00Z">
        <w:r w:rsidRPr="00CE178C">
          <w:rPr>
            <w:rPrChange w:id="5293" w:author="Vladymyr Kozyr" w:date="2021-07-31T19:40:00Z">
              <w:rPr/>
            </w:rPrChange>
          </w:rPr>
          <w:t xml:space="preserve">As a framework engine, the tool uses </w:t>
        </w:r>
      </w:ins>
      <w:ins w:id="5294" w:author="Vladymyr Kozyr" w:date="2021-04-26T19:05:00Z">
        <w:r w:rsidRPr="00CE178C">
          <w:rPr>
            <w:rPrChange w:id="5295" w:author="Vladymyr Kozyr" w:date="2021-07-31T19:40:00Z">
              <w:rPr/>
            </w:rPrChange>
          </w:rPr>
          <w:t>TypeScript framework Angular version 10</w:t>
        </w:r>
      </w:ins>
      <w:ins w:id="5296" w:author="Vladymyr Kozyr" w:date="2021-04-26T19:07:00Z">
        <w:r w:rsidRPr="00CE178C">
          <w:rPr>
            <w:rPrChange w:id="5297" w:author="Vladymyr Kozyr" w:date="2021-07-31T19:40:00Z">
              <w:rPr/>
            </w:rPrChange>
          </w:rPr>
          <w:t>. It is a popular JavaScript base</w:t>
        </w:r>
      </w:ins>
      <w:ins w:id="5298" w:author="Vladymyr Kozyr" w:date="2021-04-26T19:08:00Z">
        <w:r w:rsidRPr="00CE178C">
          <w:rPr>
            <w:rPrChange w:id="5299" w:author="Vladymyr Kozyr" w:date="2021-07-31T19:40:00Z">
              <w:rPr/>
            </w:rPrChange>
          </w:rPr>
          <w:t>d web framework. For presenting data</w:t>
        </w:r>
      </w:ins>
      <w:ins w:id="5300" w:author="Vladymyr Kozyr" w:date="2021-04-26T19:09:00Z">
        <w:r w:rsidRPr="00CE178C">
          <w:rPr>
            <w:rPrChange w:id="5301" w:author="Vladymyr Kozyr" w:date="2021-07-31T19:40:00Z">
              <w:rPr/>
            </w:rPrChange>
          </w:rPr>
          <w:t xml:space="preserve"> there is amCharts4 library included in the project, which allows to generate so</w:t>
        </w:r>
      </w:ins>
      <w:ins w:id="5302" w:author="Vladymyr Kozyr" w:date="2021-04-26T19:10:00Z">
        <w:r w:rsidRPr="00CE178C">
          <w:rPr>
            <w:rPrChange w:id="5303" w:author="Vladymyr Kozyr" w:date="2021-07-31T19:40:00Z">
              <w:rPr/>
            </w:rPrChange>
          </w:rPr>
          <w:t>phisticated interactive data visualizations using JavaScript inside web browser.</w:t>
        </w:r>
      </w:ins>
    </w:p>
    <w:p w14:paraId="11EAD65B" w14:textId="28453190" w:rsidR="007828F3" w:rsidRPr="00CE178C" w:rsidRDefault="007828F3">
      <w:pPr>
        <w:pStyle w:val="1Para"/>
        <w:numPr>
          <w:ilvl w:val="0"/>
          <w:numId w:val="15"/>
        </w:numPr>
        <w:rPr>
          <w:ins w:id="5304" w:author="Vladymyr Kozyr" w:date="2021-04-22T10:23:00Z"/>
          <w:rPrChange w:id="5305" w:author="Vladymyr Kozyr" w:date="2021-07-31T19:40:00Z">
            <w:rPr>
              <w:ins w:id="5306" w:author="Vladymyr Kozyr" w:date="2021-04-22T10:23:00Z"/>
            </w:rPr>
          </w:rPrChange>
        </w:rPr>
        <w:pPrChange w:id="5307" w:author="Vladymyr Kozyr" w:date="2021-04-26T19:11:00Z">
          <w:pPr>
            <w:pStyle w:val="Heading2"/>
          </w:pPr>
        </w:pPrChange>
      </w:pPr>
      <w:ins w:id="5308" w:author="Vladymyr Kozyr" w:date="2021-04-26T19:11:00Z">
        <w:r w:rsidRPr="00CE178C">
          <w:rPr>
            <w:rPrChange w:id="5309" w:author="Vladymyr Kozyr" w:date="2021-07-31T19:40:00Z">
              <w:rPr/>
            </w:rPrChange>
          </w:rPr>
          <w:t>User interface ove</w:t>
        </w:r>
      </w:ins>
      <w:ins w:id="5310" w:author="Vladymyr Kozyr" w:date="2021-04-26T19:12:00Z">
        <w:r w:rsidRPr="00CE178C">
          <w:rPr>
            <w:rPrChange w:id="5311" w:author="Vladymyr Kozyr" w:date="2021-07-31T19:40:00Z">
              <w:rPr/>
            </w:rPrChange>
          </w:rPr>
          <w:t>rview</w:t>
        </w:r>
      </w:ins>
    </w:p>
    <w:p w14:paraId="14E6CF53" w14:textId="77777777" w:rsidR="00E05911" w:rsidRPr="00CE178C" w:rsidRDefault="007E7E9B">
      <w:pPr>
        <w:pStyle w:val="1Para"/>
        <w:ind w:firstLine="0"/>
        <w:rPr>
          <w:ins w:id="5312" w:author="Vladymyr Kozyr" w:date="2021-04-26T19:21:00Z"/>
          <w:rPrChange w:id="5313" w:author="Vladymyr Kozyr" w:date="2021-07-31T19:40:00Z">
            <w:rPr>
              <w:ins w:id="5314" w:author="Vladymyr Kozyr" w:date="2021-04-26T19:21:00Z"/>
            </w:rPr>
          </w:rPrChange>
        </w:rPr>
      </w:pPr>
      <w:ins w:id="5315" w:author="Vladymyr Kozyr" w:date="2021-04-22T10:23:00Z">
        <w:r w:rsidRPr="00CE178C">
          <w:rPr>
            <w:rPrChange w:id="5316" w:author="Vladymyr Kozyr" w:date="2021-07-31T19:40:00Z">
              <w:rPr/>
            </w:rPrChange>
          </w:rPr>
          <w:t>On the top of the page, there are controls</w:t>
        </w:r>
      </w:ins>
      <w:ins w:id="5317" w:author="Vladymyr Kozyr" w:date="2021-04-26T19:12:00Z">
        <w:r w:rsidR="007828F3" w:rsidRPr="00CE178C">
          <w:rPr>
            <w:rPrChange w:id="5318" w:author="Vladymyr Kozyr" w:date="2021-07-31T19:40:00Z">
              <w:rPr/>
            </w:rPrChange>
          </w:rPr>
          <w:t xml:space="preserve"> which allows users to work with data</w:t>
        </w:r>
      </w:ins>
      <w:ins w:id="5319" w:author="Vladymyr Kozyr" w:date="2021-04-26T19:13:00Z">
        <w:r w:rsidR="007828F3" w:rsidRPr="00CE178C">
          <w:rPr>
            <w:rPrChange w:id="5320" w:author="Vladymyr Kozyr" w:date="2021-07-31T19:40:00Z">
              <w:rPr/>
            </w:rPrChange>
          </w:rPr>
          <w:t xml:space="preserve"> which includes fi</w:t>
        </w:r>
      </w:ins>
      <w:ins w:id="5321" w:author="Vladymyr Kozyr" w:date="2021-04-26T19:14:00Z">
        <w:r w:rsidR="007828F3" w:rsidRPr="00CE178C">
          <w:rPr>
            <w:rPrChange w:id="5322" w:author="Vladymyr Kozyr" w:date="2021-07-31T19:40:00Z">
              <w:rPr/>
            </w:rPrChange>
          </w:rPr>
          <w:t>ltering, selecting, etc.</w:t>
        </w:r>
      </w:ins>
      <w:ins w:id="5323" w:author="Vladymyr Kozyr" w:date="2021-04-26T19:17:00Z">
        <w:r w:rsidR="00C162C3" w:rsidRPr="00CE178C">
          <w:rPr>
            <w:rPrChange w:id="5324" w:author="Vladymyr Kozyr" w:date="2021-07-31T19:40:00Z">
              <w:rPr/>
            </w:rPrChange>
          </w:rPr>
          <w:t xml:space="preserve"> (See </w:t>
        </w:r>
      </w:ins>
      <w:ins w:id="5325" w:author="Vladymyr Kozyr" w:date="2021-04-26T19:18:00Z">
        <w:r w:rsidR="00C162C3" w:rsidRPr="00CE178C">
          <w:rPr>
            <w:rPrChange w:id="5326" w:author="Vladymyr Kozyr" w:date="2021-07-31T19:40:00Z">
              <w:rPr/>
            </w:rPrChange>
          </w:rPr>
          <w:t>picture below)</w:t>
        </w:r>
      </w:ins>
    </w:p>
    <w:p w14:paraId="055B3654" w14:textId="031C3D1A" w:rsidR="007828F3" w:rsidRPr="00CE178C" w:rsidRDefault="00E05911">
      <w:pPr>
        <w:pStyle w:val="1Para"/>
        <w:ind w:firstLine="0"/>
        <w:rPr>
          <w:ins w:id="5327" w:author="Vladymyr Kozyr" w:date="2021-04-26T19:12:00Z"/>
          <w:rPrChange w:id="5328" w:author="Vladymyr Kozyr" w:date="2021-07-31T19:40:00Z">
            <w:rPr>
              <w:ins w:id="5329" w:author="Vladymyr Kozyr" w:date="2021-04-26T19:12:00Z"/>
            </w:rPr>
          </w:rPrChange>
        </w:rPr>
      </w:pPr>
      <w:ins w:id="5330" w:author="Vladymyr Kozyr" w:date="2021-04-26T19:21:00Z">
        <w:r w:rsidRPr="00CE178C">
          <w:rPr>
            <w:rPrChange w:id="5331" w:author="Vladymyr Kozyr" w:date="2021-07-31T19:40:00Z">
              <w:rPr>
                <w:noProof/>
              </w:rPr>
            </w:rPrChange>
          </w:rPr>
          <w:drawing>
            <wp:inline distT="0" distB="0" distL="0" distR="0" wp14:anchorId="56E7147F" wp14:editId="4E8944AB">
              <wp:extent cx="6506186" cy="5135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4459" cy="518956"/>
                      </a:xfrm>
                      <a:prstGeom prst="rect">
                        <a:avLst/>
                      </a:prstGeom>
                    </pic:spPr>
                  </pic:pic>
                </a:graphicData>
              </a:graphic>
            </wp:inline>
          </w:drawing>
        </w:r>
      </w:ins>
    </w:p>
    <w:p w14:paraId="297DC3AB" w14:textId="00F57C2B" w:rsidR="007E7E9B" w:rsidRPr="00CE178C" w:rsidRDefault="007E7E9B">
      <w:pPr>
        <w:pStyle w:val="1Para"/>
        <w:ind w:firstLine="0"/>
        <w:rPr>
          <w:ins w:id="5332" w:author="Vladymyr Kozyr" w:date="2021-04-22T10:23:00Z"/>
          <w:rPrChange w:id="5333" w:author="Vladymyr Kozyr" w:date="2021-07-31T19:40:00Z">
            <w:rPr>
              <w:ins w:id="5334" w:author="Vladymyr Kozyr" w:date="2021-04-22T10:23:00Z"/>
            </w:rPr>
          </w:rPrChange>
        </w:rPr>
        <w:pPrChange w:id="5335" w:author="Vladymyr Kozyr" w:date="2021-04-22T10:23:00Z">
          <w:pPr>
            <w:pStyle w:val="1Para"/>
          </w:pPr>
        </w:pPrChange>
      </w:pPr>
      <w:ins w:id="5336" w:author="Vladymyr Kozyr" w:date="2021-04-22T10:23:00Z">
        <w:r w:rsidRPr="00CE178C">
          <w:rPr>
            <w:rPrChange w:id="5337" w:author="Vladymyr Kozyr" w:date="2021-07-31T19:40:00Z">
              <w:rPr/>
            </w:rPrChange>
          </w:rPr>
          <w:t>The date range slider</w:t>
        </w:r>
      </w:ins>
      <w:ins w:id="5338" w:author="Vladymyr Kozyr" w:date="2021-04-26T19:21:00Z">
        <w:r w:rsidR="00E05911" w:rsidRPr="00CE178C">
          <w:rPr>
            <w:rPrChange w:id="5339" w:author="Vladymyr Kozyr" w:date="2021-07-31T19:40:00Z">
              <w:rPr/>
            </w:rPrChange>
          </w:rPr>
          <w:t xml:space="preserve"> (from 1990 to 2018)</w:t>
        </w:r>
      </w:ins>
      <w:ins w:id="5340" w:author="Vladymyr Kozyr" w:date="2021-04-22T10:23:00Z">
        <w:r w:rsidRPr="00CE178C">
          <w:rPr>
            <w:rPrChange w:id="5341" w:author="Vladymyr Kozyr" w:date="2021-07-31T19:40:00Z">
              <w:rPr/>
            </w:rPrChange>
          </w:rPr>
          <w:t xml:space="preserve"> allows users to select particular years of interest that users would like to study and create visualizations.</w:t>
        </w:r>
      </w:ins>
      <w:ins w:id="5342" w:author="Vladymyr Kozyr" w:date="2021-04-26T19:21:00Z">
        <w:r w:rsidR="00E05911" w:rsidRPr="00CE178C">
          <w:rPr>
            <w:rPrChange w:id="5343" w:author="Vladymyr Kozyr" w:date="2021-07-31T19:40:00Z">
              <w:rPr/>
            </w:rPrChange>
          </w:rPr>
          <w:t xml:space="preserve"> </w:t>
        </w:r>
      </w:ins>
      <w:ins w:id="5344" w:author="Vladymyr Kozyr" w:date="2021-04-26T19:22:00Z">
        <w:r w:rsidR="00E05911" w:rsidRPr="00CE178C">
          <w:rPr>
            <w:rPrChange w:id="5345" w:author="Vladymyr Kozyr" w:date="2021-07-31T19:40:00Z">
              <w:rPr/>
            </w:rPrChange>
          </w:rPr>
          <w:t>This type of control allows user to select start and end year of the time range</w:t>
        </w:r>
      </w:ins>
      <w:ins w:id="5346" w:author="Vladymyr Kozyr" w:date="2021-04-26T19:23:00Z">
        <w:r w:rsidR="00E05911" w:rsidRPr="00CE178C">
          <w:rPr>
            <w:rPrChange w:id="5347" w:author="Vladymyr Kozyr" w:date="2021-07-31T19:40:00Z">
              <w:rPr/>
            </w:rPrChange>
          </w:rPr>
          <w:t xml:space="preserve"> without a need to select each year individually, which possibly could be 28 actions (</w:t>
        </w:r>
      </w:ins>
      <w:ins w:id="5348" w:author="Vladymyr Kozyr" w:date="2021-04-26T19:24:00Z">
        <w:r w:rsidR="00E05911" w:rsidRPr="00CE178C">
          <w:rPr>
            <w:rPrChange w:id="5349" w:author="Vladymyr Kozyr" w:date="2021-07-31T19:40:00Z">
              <w:rPr/>
            </w:rPrChange>
          </w:rPr>
          <w:t>28 click for each year pre</w:t>
        </w:r>
      </w:ins>
      <w:ins w:id="5350" w:author="Vladymyr Kozyr" w:date="2021-04-26T19:25:00Z">
        <w:r w:rsidR="00E05911" w:rsidRPr="00CE178C">
          <w:rPr>
            <w:rPrChange w:id="5351" w:author="Vladymyr Kozyr" w:date="2021-07-31T19:40:00Z">
              <w:rPr/>
            </w:rPrChange>
          </w:rPr>
          <w:t>sented in the dataset</w:t>
        </w:r>
      </w:ins>
      <w:ins w:id="5352" w:author="Vladymyr Kozyr" w:date="2021-04-26T19:23:00Z">
        <w:r w:rsidR="00E05911" w:rsidRPr="00CE178C">
          <w:rPr>
            <w:rPrChange w:id="5353" w:author="Vladymyr Kozyr" w:date="2021-07-31T19:40:00Z">
              <w:rPr/>
            </w:rPrChange>
          </w:rPr>
          <w:t>) for user to do. In</w:t>
        </w:r>
      </w:ins>
      <w:ins w:id="5354" w:author="Vladymyr Kozyr" w:date="2021-04-26T19:24:00Z">
        <w:r w:rsidR="00E05911" w:rsidRPr="00CE178C">
          <w:rPr>
            <w:rPrChange w:id="5355" w:author="Vladymyr Kozyr" w:date="2021-07-31T19:40:00Z">
              <w:rPr/>
            </w:rPrChange>
          </w:rPr>
          <w:t xml:space="preserve">stead, it is minimized to 2 (just selecting first and the last </w:t>
        </w:r>
      </w:ins>
      <w:ins w:id="5356" w:author="Vladymyr Kozyr" w:date="2021-04-26T19:25:00Z">
        <w:r w:rsidR="001633AA" w:rsidRPr="00CE178C">
          <w:rPr>
            <w:rPrChange w:id="5357" w:author="Vladymyr Kozyr" w:date="2021-07-31T19:40:00Z">
              <w:rPr/>
            </w:rPrChange>
          </w:rPr>
          <w:t>year in the dataset).</w:t>
        </w:r>
      </w:ins>
    </w:p>
    <w:p w14:paraId="143648D0" w14:textId="26AC10CD" w:rsidR="007E7E9B" w:rsidRPr="00CE178C" w:rsidRDefault="007E7E9B">
      <w:pPr>
        <w:pStyle w:val="1Para"/>
        <w:ind w:firstLine="0"/>
        <w:rPr>
          <w:ins w:id="5358" w:author="Vladymyr Kozyr" w:date="2021-04-22T10:23:00Z"/>
          <w:rPrChange w:id="5359" w:author="Vladymyr Kozyr" w:date="2021-07-31T19:40:00Z">
            <w:rPr>
              <w:ins w:id="5360" w:author="Vladymyr Kozyr" w:date="2021-04-22T10:23:00Z"/>
            </w:rPr>
          </w:rPrChange>
        </w:rPr>
        <w:pPrChange w:id="5361" w:author="Vladymyr Kozyr" w:date="2021-04-22T10:23:00Z">
          <w:pPr>
            <w:pStyle w:val="1Para"/>
          </w:pPr>
        </w:pPrChange>
      </w:pPr>
      <w:ins w:id="5362" w:author="Vladymyr Kozyr" w:date="2021-04-22T10:23:00Z">
        <w:r w:rsidRPr="00CE178C">
          <w:rPr>
            <w:rPrChange w:id="5363" w:author="Vladymyr Kozyr" w:date="2021-07-31T19:40:00Z">
              <w:rPr/>
            </w:rPrChange>
          </w:rPr>
          <w:t>There are two multiple selection pickers for provinces and fish types which are also filtering data.</w:t>
        </w:r>
      </w:ins>
      <w:ins w:id="5364" w:author="Vladymyr Kozyr" w:date="2021-04-26T19:25:00Z">
        <w:r w:rsidR="001633AA" w:rsidRPr="00CE178C">
          <w:rPr>
            <w:rPrChange w:id="5365" w:author="Vladymyr Kozyr" w:date="2021-07-31T19:40:00Z">
              <w:rPr/>
            </w:rPrChange>
          </w:rPr>
          <w:t xml:space="preserve"> With these controls in place, </w:t>
        </w:r>
      </w:ins>
      <w:ins w:id="5366" w:author="Vladymyr Kozyr" w:date="2021-04-26T19:26:00Z">
        <w:r w:rsidR="001633AA" w:rsidRPr="00CE178C">
          <w:rPr>
            <w:rPrChange w:id="5367" w:author="Vladymyr Kozyr" w:date="2021-07-31T19:40:00Z">
              <w:rPr/>
            </w:rPrChange>
          </w:rPr>
          <w:t>user has an ability</w:t>
        </w:r>
      </w:ins>
      <w:ins w:id="5368" w:author="Vladymyr Kozyr" w:date="2021-04-26T19:28:00Z">
        <w:r w:rsidR="001633AA" w:rsidRPr="00CE178C">
          <w:rPr>
            <w:rPrChange w:id="5369" w:author="Vladymyr Kozyr" w:date="2021-07-31T19:40:00Z">
              <w:rPr/>
            </w:rPrChange>
          </w:rPr>
          <w:t xml:space="preserve"> to generate visuali</w:t>
        </w:r>
      </w:ins>
      <w:ins w:id="5370" w:author="Vladymyr Kozyr" w:date="2021-04-26T19:29:00Z">
        <w:r w:rsidR="001633AA" w:rsidRPr="00CE178C">
          <w:rPr>
            <w:rPrChange w:id="5371" w:author="Vladymyr Kozyr" w:date="2021-07-31T19:40:00Z">
              <w:rPr/>
            </w:rPrChange>
          </w:rPr>
          <w:t>zations which are not restricted to a particular province or fish type</w:t>
        </w:r>
      </w:ins>
      <w:ins w:id="5372" w:author="Vladymyr Kozyr" w:date="2021-04-26T19:30:00Z">
        <w:r w:rsidR="001633AA" w:rsidRPr="00CE178C">
          <w:rPr>
            <w:rPrChange w:id="5373" w:author="Vladymyr Kozyr" w:date="2021-07-31T19:40:00Z">
              <w:rPr/>
            </w:rPrChange>
          </w:rPr>
          <w:t>. This feature makes the to</w:t>
        </w:r>
      </w:ins>
      <w:ins w:id="5374" w:author="Vladymyr Kozyr" w:date="2021-04-26T19:31:00Z">
        <w:r w:rsidR="001633AA" w:rsidRPr="00CE178C">
          <w:rPr>
            <w:rPrChange w:id="5375" w:author="Vladymyr Kozyr" w:date="2021-07-31T19:40:00Z">
              <w:rPr/>
            </w:rPrChange>
          </w:rPr>
          <w:t>ol more flexible than reports which are discussed in the section 1 and 2.</w:t>
        </w:r>
      </w:ins>
    </w:p>
    <w:p w14:paraId="397C92DD" w14:textId="01942158" w:rsidR="007E7E9B" w:rsidRPr="00CE178C" w:rsidRDefault="007E7E9B">
      <w:pPr>
        <w:pStyle w:val="1Para"/>
        <w:ind w:firstLine="0"/>
        <w:rPr>
          <w:ins w:id="5376" w:author="Vladymyr Kozyr" w:date="2021-02-02T20:51:00Z"/>
          <w:rPrChange w:id="5377" w:author="Vladymyr Kozyr" w:date="2021-07-31T19:40:00Z">
            <w:rPr>
              <w:ins w:id="5378" w:author="Vladymyr Kozyr" w:date="2021-02-02T20:51:00Z"/>
            </w:rPr>
          </w:rPrChange>
        </w:rPr>
        <w:pPrChange w:id="5379" w:author="Vladymyr Kozyr" w:date="2021-04-22T10:23:00Z">
          <w:pPr>
            <w:pStyle w:val="Heading2"/>
          </w:pPr>
        </w:pPrChange>
      </w:pPr>
      <w:ins w:id="5380" w:author="Vladymyr Kozyr" w:date="2021-04-22T10:23:00Z">
        <w:r w:rsidRPr="00CE178C">
          <w:rPr>
            <w:rPrChange w:id="5381" w:author="Vladymyr Kozyr" w:date="2021-07-31T19:40:00Z">
              <w:rPr/>
            </w:rPrChange>
          </w:rPr>
          <w:t>Based on the user input, there may be 4 different visualizations generated.</w:t>
        </w:r>
      </w:ins>
    </w:p>
    <w:p w14:paraId="100B49A9" w14:textId="6A77B153" w:rsidR="00074BDB" w:rsidRPr="00CE178C" w:rsidRDefault="00074BDB">
      <w:pPr>
        <w:pStyle w:val="Heading2"/>
        <w:rPr>
          <w:ins w:id="5382" w:author="Vladymyr Kozyr" w:date="2021-02-15T14:12:00Z"/>
          <w:rPrChange w:id="5383" w:author="Vladymyr Kozyr" w:date="2021-07-31T19:40:00Z">
            <w:rPr>
              <w:ins w:id="5384" w:author="Vladymyr Kozyr" w:date="2021-02-15T14:12:00Z"/>
            </w:rPr>
          </w:rPrChange>
        </w:rPr>
        <w:pPrChange w:id="5385" w:author="Vladymyr Kozyr" w:date="2021-02-15T14:13:00Z">
          <w:pPr>
            <w:pStyle w:val="1Para"/>
            <w:ind w:firstLine="0"/>
          </w:pPr>
        </w:pPrChange>
      </w:pPr>
      <w:bookmarkStart w:id="5386" w:name="_Toc67830764"/>
      <w:ins w:id="5387" w:author="Vladymyr Kozyr" w:date="2021-02-15T14:13:00Z">
        <w:r w:rsidRPr="00CE178C">
          <w:rPr>
            <w:rPrChange w:id="5388" w:author="Vladymyr Kozyr" w:date="2021-07-31T19:40:00Z">
              <w:rPr/>
            </w:rPrChange>
          </w:rPr>
          <w:t>Data Processing</w:t>
        </w:r>
      </w:ins>
      <w:bookmarkEnd w:id="5386"/>
    </w:p>
    <w:p w14:paraId="6EA577A2" w14:textId="036C9576" w:rsidR="00074BDB" w:rsidRPr="00CE178C" w:rsidDel="009F23D9" w:rsidRDefault="00074BDB" w:rsidP="00074BDB">
      <w:pPr>
        <w:pStyle w:val="1Para"/>
        <w:ind w:firstLine="0"/>
        <w:rPr>
          <w:del w:id="5389" w:author="Vladymyr Kozyr" w:date="2021-04-26T18:17:00Z"/>
          <w:moveTo w:id="5390" w:author="Vladymyr Kozyr" w:date="2021-02-15T14:15:00Z"/>
          <w:rFonts w:ascii="Times New Roman" w:hAnsi="Times New Roman" w:cs="Times New Roman"/>
          <w:sz w:val="24"/>
          <w:szCs w:val="24"/>
          <w:rPrChange w:id="5391" w:author="Vladymyr Kozyr" w:date="2021-07-31T19:40:00Z">
            <w:rPr>
              <w:del w:id="5392" w:author="Vladymyr Kozyr" w:date="2021-04-26T18:17:00Z"/>
              <w:moveTo w:id="5393" w:author="Vladymyr Kozyr" w:date="2021-02-15T14:15:00Z"/>
              <w:rFonts w:ascii="Times New Roman" w:hAnsi="Times New Roman" w:cs="Times New Roman"/>
              <w:sz w:val="24"/>
              <w:szCs w:val="24"/>
            </w:rPr>
          </w:rPrChange>
        </w:rPr>
      </w:pPr>
      <w:moveToRangeStart w:id="5394" w:author="Vladymyr Kozyr" w:date="2021-02-15T14:15:00Z" w:name="move64290936"/>
      <w:moveTo w:id="5395" w:author="Vladymyr Kozyr" w:date="2021-02-15T14:15:00Z">
        <w:del w:id="5396" w:author="Vladymyr Kozyr" w:date="2021-04-22T10:25:00Z">
          <w:r w:rsidRPr="00CE178C" w:rsidDel="007E7E9B">
            <w:rPr>
              <w:rPrChange w:id="5397" w:author="Vladymyr Kozyr" w:date="2021-07-31T19:40:00Z">
                <w:rPr/>
              </w:rPrChange>
            </w:rPr>
            <w:delText>The datasource comes from DFO (Fisheries and Oceans Canada). It is about fishing amount catches and money profit for years from 1990 until 2018.</w:delText>
          </w:r>
        </w:del>
      </w:moveTo>
      <w:ins w:id="5398" w:author="Vladymyr Kozyr" w:date="2021-04-22T10:25:00Z">
        <w:r w:rsidR="007E7E9B" w:rsidRPr="00CE178C">
          <w:rPr>
            <w:rPrChange w:id="5399" w:author="Vladymyr Kozyr" w:date="2021-07-31T19:40:00Z">
              <w:rPr/>
            </w:rPrChange>
          </w:rPr>
          <w:t>The data source comes from DFO (Fisheries and Oceans Canada). It reflects fishing amount catches and money profit for years from 1990 until 2018.</w:t>
        </w:r>
      </w:ins>
    </w:p>
    <w:moveToRangeEnd w:id="5394"/>
    <w:p w14:paraId="3958FAC1" w14:textId="77777777" w:rsidR="00074BDB" w:rsidRPr="00CE178C" w:rsidRDefault="00074BDB" w:rsidP="00074BDB">
      <w:pPr>
        <w:pStyle w:val="1Para"/>
        <w:ind w:firstLine="0"/>
        <w:rPr>
          <w:ins w:id="5400" w:author="Vladymyr Kozyr" w:date="2021-02-15T14:12:00Z"/>
          <w:rPrChange w:id="5401" w:author="Vladymyr Kozyr" w:date="2021-07-31T19:40:00Z">
            <w:rPr>
              <w:ins w:id="5402" w:author="Vladymyr Kozyr" w:date="2021-02-15T14:12:00Z"/>
            </w:rPr>
          </w:rPrChange>
        </w:rPr>
      </w:pPr>
    </w:p>
    <w:p w14:paraId="2598A2E5" w14:textId="77777777" w:rsidR="00074BDB" w:rsidRPr="00CE178C" w:rsidRDefault="00074BDB" w:rsidP="00074BDB">
      <w:pPr>
        <w:pStyle w:val="1Para"/>
        <w:numPr>
          <w:ilvl w:val="0"/>
          <w:numId w:val="3"/>
        </w:numPr>
        <w:rPr>
          <w:ins w:id="5403" w:author="Vladymyr Kozyr" w:date="2021-02-15T14:12:00Z"/>
          <w:rPrChange w:id="5404" w:author="Vladymyr Kozyr" w:date="2021-07-31T19:40:00Z">
            <w:rPr>
              <w:ins w:id="5405" w:author="Vladymyr Kozyr" w:date="2021-02-15T14:12:00Z"/>
            </w:rPr>
          </w:rPrChange>
        </w:rPr>
      </w:pPr>
      <w:ins w:id="5406" w:author="Vladymyr Kozyr" w:date="2021-02-15T14:12:00Z">
        <w:r w:rsidRPr="00CE178C">
          <w:rPr>
            <w:rPrChange w:id="5407" w:author="Vladymyr Kozyr" w:date="2021-07-31T19:40:00Z">
              <w:rPr/>
            </w:rPrChange>
          </w:rPr>
          <w:t>Data extraction</w:t>
        </w:r>
      </w:ins>
    </w:p>
    <w:p w14:paraId="6BADEA6E" w14:textId="312E5217" w:rsidR="00074BDB" w:rsidRPr="00CE178C" w:rsidRDefault="00052611" w:rsidP="00074BDB">
      <w:pPr>
        <w:pStyle w:val="1Para"/>
        <w:ind w:firstLine="0"/>
        <w:rPr>
          <w:ins w:id="5408" w:author="Vladymyr Kozyr" w:date="2021-02-15T14:12:00Z"/>
          <w:rPrChange w:id="5409" w:author="Vladymyr Kozyr" w:date="2021-07-31T19:40:00Z">
            <w:rPr>
              <w:ins w:id="5410" w:author="Vladymyr Kozyr" w:date="2021-02-15T14:12:00Z"/>
            </w:rPr>
          </w:rPrChange>
        </w:rPr>
      </w:pPr>
      <w:ins w:id="5411" w:author="Vladymyr Kozyr" w:date="2021-04-22T10:44:00Z">
        <w:r w:rsidRPr="00CE178C">
          <w:rPr>
            <w:rPrChange w:id="5412" w:author="Vladymyr Kozyr" w:date="2021-07-31T19:40:00Z">
              <w:rPr/>
            </w:rPrChange>
          </w:rPr>
          <w:lastRenderedPageBreak/>
          <w:t xml:space="preserve">At the stage of data extraction phase Excel files are downloading from the official DFO website. </w:t>
        </w:r>
      </w:ins>
      <w:ins w:id="5413" w:author="Vladymyr Kozyr" w:date="2021-04-22T10:45:00Z">
        <w:r w:rsidRPr="00CE178C">
          <w:rPr>
            <w:rPrChange w:id="5414" w:author="Vladymyr Kozyr" w:date="2021-07-31T19:40:00Z">
              <w:rPr/>
            </w:rPrChange>
          </w:rPr>
          <w:t>It</w:t>
        </w:r>
      </w:ins>
      <w:ins w:id="5415" w:author="Vladymyr Kozyr" w:date="2021-04-22T10:35:00Z">
        <w:r w:rsidR="007B666B" w:rsidRPr="00CE178C">
          <w:rPr>
            <w:rPrChange w:id="5416" w:author="Vladymyr Kozyr" w:date="2021-07-31T19:40:00Z">
              <w:rPr/>
            </w:rPrChange>
          </w:rPr>
          <w:t xml:space="preserve"> does not require any additional permissions. This data is publicly available. However, the process of downloading is manual. It can be improved if DFO could provide API up-to-date data for use.</w:t>
        </w:r>
      </w:ins>
    </w:p>
    <w:p w14:paraId="0A07637E" w14:textId="3A01A1A9" w:rsidR="00074BDB" w:rsidRPr="00CE178C" w:rsidRDefault="00074BDB" w:rsidP="00074BDB">
      <w:pPr>
        <w:pStyle w:val="1Para"/>
        <w:numPr>
          <w:ilvl w:val="0"/>
          <w:numId w:val="3"/>
        </w:numPr>
        <w:rPr>
          <w:ins w:id="5417" w:author="Vladymyr Kozyr" w:date="2021-04-22T10:37:00Z"/>
          <w:rPrChange w:id="5418" w:author="Vladymyr Kozyr" w:date="2021-07-31T19:40:00Z">
            <w:rPr>
              <w:ins w:id="5419" w:author="Vladymyr Kozyr" w:date="2021-04-22T10:37:00Z"/>
            </w:rPr>
          </w:rPrChange>
        </w:rPr>
      </w:pPr>
      <w:ins w:id="5420" w:author="Vladymyr Kozyr" w:date="2021-02-15T14:12:00Z">
        <w:r w:rsidRPr="00CE178C">
          <w:rPr>
            <w:rPrChange w:id="5421" w:author="Vladymyr Kozyr" w:date="2021-07-31T19:40:00Z">
              <w:rPr/>
            </w:rPrChange>
          </w:rPr>
          <w:t>Data cleaning</w:t>
        </w:r>
      </w:ins>
    </w:p>
    <w:p w14:paraId="6989169B" w14:textId="77777777" w:rsidR="00052611" w:rsidRPr="00CE178C" w:rsidRDefault="00052611">
      <w:pPr>
        <w:pStyle w:val="1Para"/>
        <w:ind w:firstLine="0"/>
        <w:rPr>
          <w:ins w:id="5422" w:author="Vladymyr Kozyr" w:date="2021-04-22T10:47:00Z"/>
          <w:rPrChange w:id="5423" w:author="Vladymyr Kozyr" w:date="2021-07-31T19:40:00Z">
            <w:rPr>
              <w:ins w:id="5424" w:author="Vladymyr Kozyr" w:date="2021-04-22T10:47:00Z"/>
            </w:rPr>
          </w:rPrChange>
        </w:rPr>
        <w:pPrChange w:id="5425" w:author="Vladymyr Kozyr" w:date="2021-04-22T10:47:00Z">
          <w:pPr>
            <w:pStyle w:val="1Para"/>
          </w:pPr>
        </w:pPrChange>
      </w:pPr>
      <w:ins w:id="5426" w:author="Vladymyr Kozyr" w:date="2021-04-22T10:47:00Z">
        <w:r w:rsidRPr="00CE178C">
          <w:rPr>
            <w:rPrChange w:id="5427" w:author="Vladymyr Kozyr" w:date="2021-07-31T19:40:00Z">
              <w:rPr/>
            </w:rPrChange>
          </w:rPr>
          <w:t xml:space="preserve">Excel files contain some information not relevant for visualization. For example, these are table borders, text colour, other metadata, etc. </w:t>
        </w:r>
      </w:ins>
    </w:p>
    <w:p w14:paraId="45602E8F" w14:textId="4B352015" w:rsidR="00052611" w:rsidRPr="00CE178C" w:rsidRDefault="00052611" w:rsidP="00052611">
      <w:pPr>
        <w:pStyle w:val="1Para"/>
        <w:ind w:firstLine="0"/>
        <w:rPr>
          <w:ins w:id="5428" w:author="Vladymyr Kozyr" w:date="2021-04-22T10:46:00Z"/>
          <w:rPrChange w:id="5429" w:author="Vladymyr Kozyr" w:date="2021-07-31T19:40:00Z">
            <w:rPr>
              <w:ins w:id="5430" w:author="Vladymyr Kozyr" w:date="2021-04-22T10:46:00Z"/>
            </w:rPr>
          </w:rPrChange>
        </w:rPr>
      </w:pPr>
      <w:ins w:id="5431" w:author="Vladymyr Kozyr" w:date="2021-04-22T10:47:00Z">
        <w:r w:rsidRPr="00CE178C">
          <w:rPr>
            <w:rPrChange w:id="5432" w:author="Vladymyr Kozyr" w:date="2021-07-31T19:40:00Z">
              <w:rPr/>
            </w:rPrChange>
          </w:rPr>
          <w:t>So, the irrelevant information is removed at this step.</w:t>
        </w:r>
      </w:ins>
    </w:p>
    <w:p w14:paraId="57493CA5" w14:textId="61826277" w:rsidR="00074BDB" w:rsidRPr="00CE178C" w:rsidRDefault="00074BDB" w:rsidP="00074BDB">
      <w:pPr>
        <w:pStyle w:val="1Para"/>
        <w:numPr>
          <w:ilvl w:val="0"/>
          <w:numId w:val="3"/>
        </w:numPr>
        <w:rPr>
          <w:ins w:id="5433" w:author="Vladymyr Kozyr" w:date="2021-04-22T10:41:00Z"/>
          <w:rPrChange w:id="5434" w:author="Vladymyr Kozyr" w:date="2021-07-31T19:40:00Z">
            <w:rPr>
              <w:ins w:id="5435" w:author="Vladymyr Kozyr" w:date="2021-04-22T10:41:00Z"/>
            </w:rPr>
          </w:rPrChange>
        </w:rPr>
      </w:pPr>
      <w:ins w:id="5436" w:author="Vladymyr Kozyr" w:date="2021-02-15T14:12:00Z">
        <w:r w:rsidRPr="00CE178C">
          <w:rPr>
            <w:rPrChange w:id="5437" w:author="Vladymyr Kozyr" w:date="2021-07-31T19:40:00Z">
              <w:rPr/>
            </w:rPrChange>
          </w:rPr>
          <w:t>Data converting</w:t>
        </w:r>
      </w:ins>
    </w:p>
    <w:p w14:paraId="620867F0" w14:textId="2891D266" w:rsidR="007B666B" w:rsidRPr="00CE178C" w:rsidRDefault="007B666B">
      <w:pPr>
        <w:pStyle w:val="1Para"/>
        <w:ind w:firstLine="0"/>
        <w:rPr>
          <w:ins w:id="5438" w:author="Vladymyr Kozyr" w:date="2021-04-26T18:18:00Z"/>
          <w:rPrChange w:id="5439" w:author="Vladymyr Kozyr" w:date="2021-07-31T19:40:00Z">
            <w:rPr>
              <w:ins w:id="5440" w:author="Vladymyr Kozyr" w:date="2021-04-26T18:18:00Z"/>
            </w:rPr>
          </w:rPrChange>
        </w:rPr>
      </w:pPr>
      <w:ins w:id="5441" w:author="Vladymyr Kozyr" w:date="2021-04-22T10:41:00Z">
        <w:r w:rsidRPr="00CE178C">
          <w:rPr>
            <w:rPrChange w:id="5442" w:author="Vladymyr Kozyr" w:date="2021-07-31T19:40:00Z">
              <w:rPr/>
            </w:rPrChange>
          </w:rPr>
          <w:t xml:space="preserve">The last step of data processing is converting. As an intermediate step, the Excel file converts to CSV. </w:t>
        </w:r>
      </w:ins>
      <w:ins w:id="5443" w:author="Vladymyr Kozyr" w:date="2021-07-31T19:49:00Z">
        <w:r w:rsidR="00CE178C" w:rsidRPr="00CE178C">
          <w:rPr>
            <w:rPrChange w:id="5444" w:author="Vladymyr Kozyr" w:date="2021-07-31T19:40:00Z">
              <w:rPr/>
            </w:rPrChange>
          </w:rPr>
          <w:t>Then CSV</w:t>
        </w:r>
      </w:ins>
      <w:ins w:id="5445" w:author="Vladymyr Kozyr" w:date="2021-04-22T10:41:00Z">
        <w:r w:rsidRPr="00CE178C">
          <w:rPr>
            <w:rPrChange w:id="5446" w:author="Vladymyr Kozyr" w:date="2021-07-31T19:40:00Z">
              <w:rPr/>
            </w:rPrChange>
          </w:rPr>
          <w:t xml:space="preserve"> converts into JSON file, which can be easily interpreted by visualization library in any modern browser.</w:t>
        </w:r>
      </w:ins>
    </w:p>
    <w:p w14:paraId="1D28470B" w14:textId="66275749" w:rsidR="009F23D9" w:rsidRPr="00CE178C" w:rsidRDefault="009F23D9">
      <w:pPr>
        <w:pStyle w:val="1Para"/>
        <w:ind w:firstLine="0"/>
        <w:rPr>
          <w:ins w:id="5447" w:author="Vladymyr Kozyr" w:date="2021-04-26T18:23:00Z"/>
          <w:rPrChange w:id="5448" w:author="Vladymyr Kozyr" w:date="2021-07-31T19:40:00Z">
            <w:rPr>
              <w:ins w:id="5449" w:author="Vladymyr Kozyr" w:date="2021-04-26T18:23:00Z"/>
            </w:rPr>
          </w:rPrChange>
        </w:rPr>
      </w:pPr>
      <w:ins w:id="5450" w:author="Vladymyr Kozyr" w:date="2021-04-26T18:18:00Z">
        <w:r w:rsidRPr="00CE178C">
          <w:rPr>
            <w:rPrChange w:id="5451" w:author="Vladymyr Kozyr" w:date="2021-07-31T19:40:00Z">
              <w:rPr/>
            </w:rPrChange>
          </w:rPr>
          <w:t xml:space="preserve">Having all these </w:t>
        </w:r>
      </w:ins>
      <w:ins w:id="5452" w:author="Vladymyr Kozyr" w:date="2021-07-31T19:49:00Z">
        <w:r w:rsidR="00CE178C" w:rsidRPr="00CE178C">
          <w:rPr>
            <w:rPrChange w:id="5453" w:author="Vladymyr Kozyr" w:date="2021-07-31T19:40:00Z">
              <w:rPr/>
            </w:rPrChange>
          </w:rPr>
          <w:t>processing</w:t>
        </w:r>
      </w:ins>
      <w:ins w:id="5454" w:author="Vladymyr Kozyr" w:date="2021-04-26T18:18:00Z">
        <w:r w:rsidRPr="00CE178C">
          <w:rPr>
            <w:rPrChange w:id="5455" w:author="Vladymyr Kozyr" w:date="2021-07-31T19:40:00Z">
              <w:rPr/>
            </w:rPrChange>
          </w:rPr>
          <w:t xml:space="preserve"> ste</w:t>
        </w:r>
      </w:ins>
      <w:ins w:id="5456" w:author="Vladymyr Kozyr" w:date="2021-04-26T18:19:00Z">
        <w:r w:rsidRPr="00CE178C">
          <w:rPr>
            <w:rPrChange w:id="5457" w:author="Vladymyr Kozyr" w:date="2021-07-31T19:40:00Z">
              <w:rPr/>
            </w:rPrChange>
          </w:rPr>
          <w:t>ps as automated process would be a good improvement of the tool, but DFO data is not that structured</w:t>
        </w:r>
      </w:ins>
      <w:ins w:id="5458" w:author="Vladymyr Kozyr" w:date="2021-04-26T18:21:00Z">
        <w:r w:rsidRPr="00CE178C">
          <w:rPr>
            <w:rPrChange w:id="5459" w:author="Vladymyr Kozyr" w:date="2021-07-31T19:40:00Z">
              <w:rPr/>
            </w:rPrChange>
          </w:rPr>
          <w:t xml:space="preserve"> (especially for the 1990s), so manual evaluation is </w:t>
        </w:r>
      </w:ins>
      <w:ins w:id="5460" w:author="Vladymyr Kozyr" w:date="2021-04-26T18:23:00Z">
        <w:r w:rsidRPr="00CE178C">
          <w:rPr>
            <w:rPrChange w:id="5461" w:author="Vladymyr Kozyr" w:date="2021-07-31T19:40:00Z">
              <w:rPr/>
            </w:rPrChange>
          </w:rPr>
          <w:t>required.</w:t>
        </w:r>
      </w:ins>
    </w:p>
    <w:p w14:paraId="50AC7690" w14:textId="59D87E0D" w:rsidR="009F23D9" w:rsidRPr="00CE178C" w:rsidRDefault="009F23D9">
      <w:pPr>
        <w:pStyle w:val="1Para"/>
        <w:ind w:firstLine="0"/>
        <w:rPr>
          <w:ins w:id="5462" w:author="Vladymyr Kozyr" w:date="2021-02-15T14:12:00Z"/>
          <w:rPrChange w:id="5463" w:author="Vladymyr Kozyr" w:date="2021-07-31T19:40:00Z">
            <w:rPr>
              <w:ins w:id="5464" w:author="Vladymyr Kozyr" w:date="2021-02-15T14:12:00Z"/>
            </w:rPr>
          </w:rPrChange>
        </w:rPr>
        <w:pPrChange w:id="5465" w:author="Vladymyr Kozyr" w:date="2021-04-22T10:41:00Z">
          <w:pPr>
            <w:pStyle w:val="1Para"/>
            <w:numPr>
              <w:numId w:val="3"/>
            </w:numPr>
            <w:ind w:left="1080" w:hanging="360"/>
          </w:pPr>
        </w:pPrChange>
      </w:pPr>
      <w:ins w:id="5466" w:author="Vladymyr Kozyr" w:date="2021-04-26T18:23:00Z">
        <w:r w:rsidRPr="00CE178C">
          <w:rPr>
            <w:rPrChange w:id="5467" w:author="Vladymyr Kozyr" w:date="2021-07-31T19:40:00Z">
              <w:rPr/>
            </w:rPrChange>
          </w:rPr>
          <w:t>But processing of the data is not the goal of the research</w:t>
        </w:r>
      </w:ins>
      <w:ins w:id="5468" w:author="Vladymyr Kozyr" w:date="2021-04-26T18:24:00Z">
        <w:r w:rsidRPr="00CE178C">
          <w:rPr>
            <w:rPrChange w:id="5469" w:author="Vladymyr Kozyr" w:date="2021-07-31T19:40:00Z">
              <w:rPr/>
            </w:rPrChange>
          </w:rPr>
          <w:t>, so it</w:t>
        </w:r>
      </w:ins>
      <w:ins w:id="5470" w:author="Vladymyr Kozyr" w:date="2021-04-26T18:28:00Z">
        <w:r w:rsidR="00472EE2" w:rsidRPr="00CE178C">
          <w:rPr>
            <w:rPrChange w:id="5471" w:author="Vladymyr Kozyr" w:date="2021-07-31T19:40:00Z">
              <w:rPr/>
            </w:rPrChange>
          </w:rPr>
          <w:t xml:space="preserve"> is enough to </w:t>
        </w:r>
      </w:ins>
      <w:ins w:id="5472" w:author="Vladymyr Kozyr" w:date="2021-07-31T19:49:00Z">
        <w:r w:rsidR="00CE178C" w:rsidRPr="00CE178C">
          <w:rPr>
            <w:rPrChange w:id="5473" w:author="Vladymyr Kozyr" w:date="2021-07-31T19:40:00Z">
              <w:rPr/>
            </w:rPrChange>
          </w:rPr>
          <w:t>mention</w:t>
        </w:r>
      </w:ins>
      <w:ins w:id="5474" w:author="Vladymyr Kozyr" w:date="2021-04-26T18:28:00Z">
        <w:r w:rsidR="00472EE2" w:rsidRPr="00CE178C">
          <w:rPr>
            <w:rPrChange w:id="5475" w:author="Vladymyr Kozyr" w:date="2021-07-31T19:40:00Z">
              <w:rPr/>
            </w:rPrChange>
          </w:rPr>
          <w:t xml:space="preserve"> this brief bullet points.</w:t>
        </w:r>
      </w:ins>
    </w:p>
    <w:p w14:paraId="0996AF4A" w14:textId="26BB107F" w:rsidR="00EB7EF8" w:rsidRPr="00CE178C" w:rsidRDefault="00EB7EF8" w:rsidP="00EB7EF8">
      <w:pPr>
        <w:pStyle w:val="Heading2"/>
        <w:rPr>
          <w:ins w:id="5476" w:author="Vladymyr Kozyr" w:date="2021-04-26T18:24:00Z"/>
          <w:rPrChange w:id="5477" w:author="Vladymyr Kozyr" w:date="2021-07-31T19:40:00Z">
            <w:rPr>
              <w:ins w:id="5478" w:author="Vladymyr Kozyr" w:date="2021-04-26T18:24:00Z"/>
            </w:rPr>
          </w:rPrChange>
        </w:rPr>
      </w:pPr>
      <w:bookmarkStart w:id="5479" w:name="_Toc67830765"/>
      <w:ins w:id="5480" w:author="Vladymyr Kozyr" w:date="2021-02-02T20:58:00Z">
        <w:r w:rsidRPr="00CE178C">
          <w:rPr>
            <w:rPrChange w:id="5481" w:author="Vladymyr Kozyr" w:date="2021-07-31T19:40:00Z">
              <w:rPr/>
            </w:rPrChange>
          </w:rPr>
          <w:t>Visualizations Overview</w:t>
        </w:r>
      </w:ins>
      <w:bookmarkEnd w:id="5479"/>
    </w:p>
    <w:p w14:paraId="3AEC95E2" w14:textId="72105D74" w:rsidR="00CD4158" w:rsidRPr="00CE178C" w:rsidRDefault="009F23D9">
      <w:pPr>
        <w:pStyle w:val="1Para"/>
        <w:ind w:firstLine="0"/>
        <w:rPr>
          <w:ins w:id="5482" w:author="Volodymyr Kozyr" w:date="2021-07-21T14:33:00Z"/>
          <w:rPrChange w:id="5483" w:author="Vladymyr Kozyr" w:date="2021-07-31T19:40:00Z">
            <w:rPr>
              <w:ins w:id="5484" w:author="Volodymyr Kozyr" w:date="2021-07-21T14:33:00Z"/>
            </w:rPr>
          </w:rPrChange>
        </w:rPr>
      </w:pPr>
      <w:ins w:id="5485" w:author="Vladymyr Kozyr" w:date="2021-04-26T18:24:00Z">
        <w:r w:rsidRPr="00CE178C">
          <w:rPr>
            <w:rPrChange w:id="5486" w:author="Vladymyr Kozyr" w:date="2021-07-31T19:40:00Z">
              <w:rPr/>
            </w:rPrChange>
          </w:rPr>
          <w:t xml:space="preserve">In this </w:t>
        </w:r>
      </w:ins>
      <w:ins w:id="5487" w:author="Vladymyr Kozyr" w:date="2021-07-31T19:49:00Z">
        <w:r w:rsidR="00CE178C" w:rsidRPr="00CE178C">
          <w:rPr>
            <w:rPrChange w:id="5488" w:author="Vladymyr Kozyr" w:date="2021-07-31T19:40:00Z">
              <w:rPr/>
            </w:rPrChange>
          </w:rPr>
          <w:t>subchapter</w:t>
        </w:r>
      </w:ins>
      <w:ins w:id="5489" w:author="Vladymyr Kozyr" w:date="2021-04-26T18:24:00Z">
        <w:r w:rsidRPr="00CE178C">
          <w:rPr>
            <w:rPrChange w:id="5490" w:author="Vladymyr Kozyr" w:date="2021-07-31T19:40:00Z">
              <w:rPr/>
            </w:rPrChange>
          </w:rPr>
          <w:t xml:space="preserve"> there will be </w:t>
        </w:r>
      </w:ins>
      <w:ins w:id="5491" w:author="Vladymyr Kozyr" w:date="2021-04-26T18:25:00Z">
        <w:r w:rsidRPr="00CE178C">
          <w:rPr>
            <w:rPrChange w:id="5492" w:author="Vladymyr Kozyr" w:date="2021-07-31T19:40:00Z">
              <w:rPr/>
            </w:rPrChange>
          </w:rPr>
          <w:t>given visualization solutions for each of the 4 problems</w:t>
        </w:r>
      </w:ins>
      <w:ins w:id="5493" w:author="Vladymyr Kozyr" w:date="2021-04-26T18:26:00Z">
        <w:r w:rsidR="00472EE2" w:rsidRPr="00CE178C">
          <w:rPr>
            <w:rPrChange w:id="5494" w:author="Vladymyr Kozyr" w:date="2021-07-31T19:40:00Z">
              <w:rPr/>
            </w:rPrChange>
          </w:rPr>
          <w:t xml:space="preserve"> and discussion of that how it improved</w:t>
        </w:r>
      </w:ins>
      <w:ins w:id="5495" w:author="Vladymyr Kozyr" w:date="2021-04-26T18:27:00Z">
        <w:r w:rsidR="00472EE2" w:rsidRPr="00CE178C">
          <w:rPr>
            <w:rPrChange w:id="5496" w:author="Vladymyr Kozyr" w:date="2021-07-31T19:40:00Z">
              <w:rPr/>
            </w:rPrChange>
          </w:rPr>
          <w:t xml:space="preserve"> current visualizations (fishery reports and papers discussed in the previous sections 2 and 3).</w:t>
        </w:r>
      </w:ins>
    </w:p>
    <w:p w14:paraId="6C41C46C" w14:textId="32195C65" w:rsidR="008A60B3" w:rsidRPr="00CE178C" w:rsidRDefault="008A60B3">
      <w:pPr>
        <w:pStyle w:val="1Para"/>
        <w:ind w:firstLine="0"/>
        <w:rPr>
          <w:ins w:id="5497" w:author="Volodymyr Kozyr" w:date="2021-07-21T14:33:00Z"/>
          <w:rPrChange w:id="5498" w:author="Vladymyr Kozyr" w:date="2021-07-31T19:40:00Z">
            <w:rPr>
              <w:ins w:id="5499" w:author="Volodymyr Kozyr" w:date="2021-07-21T14:33:00Z"/>
            </w:rPr>
          </w:rPrChange>
        </w:rPr>
      </w:pPr>
    </w:p>
    <w:p w14:paraId="11FA5D98" w14:textId="77777777" w:rsidR="008A60B3" w:rsidRPr="00CE178C" w:rsidRDefault="008A60B3">
      <w:pPr>
        <w:pStyle w:val="1Para"/>
        <w:ind w:firstLine="0"/>
        <w:rPr>
          <w:ins w:id="5500" w:author="Vladymyr Kozyr" w:date="2021-05-08T13:28:00Z"/>
          <w:rPrChange w:id="5501" w:author="Vladymyr Kozyr" w:date="2021-07-31T19:40:00Z">
            <w:rPr>
              <w:ins w:id="5502" w:author="Vladymyr Kozyr" w:date="2021-05-08T13:28:00Z"/>
            </w:rPr>
          </w:rPrChange>
        </w:rPr>
        <w:pPrChange w:id="5503" w:author="Vladymyr Kozyr" w:date="2021-05-08T13:53:00Z">
          <w:pPr>
            <w:pStyle w:val="1Para"/>
          </w:pPr>
        </w:pPrChange>
      </w:pPr>
    </w:p>
    <w:p w14:paraId="5ABB20C6" w14:textId="3F8AEFB2" w:rsidR="008A60B3" w:rsidRPr="00CE178C" w:rsidDel="008A60B3" w:rsidRDefault="00A50449">
      <w:pPr>
        <w:pStyle w:val="Heading3"/>
        <w:spacing w:after="0"/>
        <w:rPr>
          <w:ins w:id="5504" w:author="Vladymyr Kozyr" w:date="2021-02-02T20:59:00Z"/>
          <w:del w:id="5505" w:author="Volodymyr Kozyr" w:date="2021-07-21T14:35:00Z"/>
          <w:rPrChange w:id="5506" w:author="Vladymyr Kozyr" w:date="2021-07-31T19:40:00Z">
            <w:rPr>
              <w:ins w:id="5507" w:author="Vladymyr Kozyr" w:date="2021-02-02T20:59:00Z"/>
              <w:del w:id="5508" w:author="Volodymyr Kozyr" w:date="2021-07-21T14:35:00Z"/>
            </w:rPr>
          </w:rPrChange>
        </w:rPr>
        <w:pPrChange w:id="5509" w:author="Volodymyr Kozyr" w:date="2021-07-21T14:34:00Z">
          <w:pPr>
            <w:pStyle w:val="Heading3"/>
          </w:pPr>
        </w:pPrChange>
      </w:pPr>
      <w:bookmarkStart w:id="5510" w:name="_Toc67830766"/>
      <w:ins w:id="5511" w:author="Vladymyr Kozyr" w:date="2021-02-15T14:21:00Z">
        <w:r w:rsidRPr="00CE178C">
          <w:rPr>
            <w:rPrChange w:id="5512" w:author="Vladymyr Kozyr" w:date="2021-07-31T19:40:00Z">
              <w:rPr/>
            </w:rPrChange>
          </w:rPr>
          <w:t>Task</w:t>
        </w:r>
      </w:ins>
      <w:ins w:id="5513" w:author="Vladymyr Kozyr" w:date="2021-02-02T20:59:00Z">
        <w:r w:rsidR="00EB7EF8" w:rsidRPr="00CE178C">
          <w:rPr>
            <w:rPrChange w:id="5514" w:author="Vladymyr Kozyr" w:date="2021-07-31T19:40:00Z">
              <w:rPr/>
            </w:rPrChange>
          </w:rPr>
          <w:t xml:space="preserve"> 1</w:t>
        </w:r>
      </w:ins>
      <w:bookmarkEnd w:id="5510"/>
      <w:ins w:id="5515" w:author="Vladymyr Kozyr" w:date="2021-05-08T13:30:00Z">
        <w:r w:rsidR="00CD4158" w:rsidRPr="00CE178C">
          <w:rPr>
            <w:rPrChange w:id="5516" w:author="Vladymyr Kozyr" w:date="2021-07-31T19:40:00Z">
              <w:rPr/>
            </w:rPrChange>
          </w:rPr>
          <w:t>. Exploring Relationships for Fish Amount and Price</w:t>
        </w:r>
      </w:ins>
    </w:p>
    <w:p w14:paraId="01A08F37" w14:textId="77777777" w:rsidR="008A60B3" w:rsidRPr="00CE178C" w:rsidRDefault="008A60B3">
      <w:pPr>
        <w:pStyle w:val="Heading3"/>
        <w:spacing w:after="0"/>
        <w:rPr>
          <w:ins w:id="5517" w:author="Volodymyr Kozyr" w:date="2021-07-21T14:34:00Z"/>
          <w:rPrChange w:id="5518" w:author="Vladymyr Kozyr" w:date="2021-07-31T19:40:00Z">
            <w:rPr>
              <w:ins w:id="5519" w:author="Volodymyr Kozyr" w:date="2021-07-21T14:34:00Z"/>
            </w:rPr>
          </w:rPrChange>
        </w:rPr>
        <w:pPrChange w:id="5520" w:author="Volodymyr Kozyr" w:date="2021-07-21T14:35:00Z">
          <w:pPr>
            <w:pStyle w:val="1Para"/>
            <w:ind w:firstLine="0"/>
          </w:pPr>
        </w:pPrChange>
      </w:pPr>
    </w:p>
    <w:p w14:paraId="57A93A3E" w14:textId="77777777" w:rsidR="008A60B3" w:rsidRPr="00CE178C" w:rsidRDefault="008A60B3" w:rsidP="008A60B3">
      <w:pPr>
        <w:pStyle w:val="1Para"/>
        <w:ind w:firstLine="0"/>
        <w:rPr>
          <w:ins w:id="5521" w:author="Volodymyr Kozyr" w:date="2021-07-21T14:35:00Z"/>
          <w:rPrChange w:id="5522" w:author="Vladymyr Kozyr" w:date="2021-07-31T19:40:00Z">
            <w:rPr>
              <w:ins w:id="5523" w:author="Volodymyr Kozyr" w:date="2021-07-21T14:35:00Z"/>
              <w:lang w:val="en-US"/>
            </w:rPr>
          </w:rPrChange>
        </w:rPr>
      </w:pPr>
    </w:p>
    <w:p w14:paraId="332C1CFC" w14:textId="7CF82B7C" w:rsidR="008A60B3" w:rsidRPr="00CE178C" w:rsidRDefault="008A60B3" w:rsidP="008A60B3">
      <w:pPr>
        <w:pStyle w:val="1Para"/>
        <w:ind w:firstLine="0"/>
        <w:rPr>
          <w:ins w:id="5524" w:author="Volodymyr Kozyr" w:date="2021-07-21T14:33:00Z"/>
          <w:rPrChange w:id="5525" w:author="Vladymyr Kozyr" w:date="2021-07-31T19:40:00Z">
            <w:rPr>
              <w:ins w:id="5526" w:author="Volodymyr Kozyr" w:date="2021-07-21T14:33:00Z"/>
              <w:lang w:val="en-US"/>
            </w:rPr>
          </w:rPrChange>
        </w:rPr>
      </w:pPr>
      <w:ins w:id="5527" w:author="Volodymyr Kozyr" w:date="2021-07-21T14:33:00Z">
        <w:r w:rsidRPr="00CE178C">
          <w:rPr>
            <w:rPrChange w:id="5528" w:author="Vladymyr Kozyr" w:date="2021-07-31T19:40:00Z">
              <w:rPr>
                <w:lang w:val="en-US"/>
              </w:rPr>
            </w:rPrChange>
          </w:rPr>
          <w:lastRenderedPageBreak/>
          <w:t>This visualization will help user to figure out relationships between fish quantities and prices for the particular provinces and / or fish type.</w:t>
        </w:r>
      </w:ins>
    </w:p>
    <w:p w14:paraId="3E60B05C" w14:textId="77777777" w:rsidR="008A60B3" w:rsidRPr="00CE178C" w:rsidRDefault="008A60B3" w:rsidP="008A60B3">
      <w:pPr>
        <w:pStyle w:val="1Para"/>
        <w:ind w:firstLine="0"/>
        <w:rPr>
          <w:ins w:id="5529" w:author="Volodymyr Kozyr" w:date="2021-07-21T14:33:00Z"/>
          <w:rPrChange w:id="5530" w:author="Vladymyr Kozyr" w:date="2021-07-31T19:40:00Z">
            <w:rPr>
              <w:ins w:id="5531" w:author="Volodymyr Kozyr" w:date="2021-07-21T14:33:00Z"/>
              <w:lang w:val="en-US"/>
            </w:rPr>
          </w:rPrChange>
        </w:rPr>
      </w:pPr>
      <w:ins w:id="5532" w:author="Volodymyr Kozyr" w:date="2021-07-21T14:33:00Z">
        <w:r w:rsidRPr="00CE178C">
          <w:rPr>
            <w:rPrChange w:id="5533" w:author="Vladymyr Kozyr" w:date="2021-07-31T19:40:00Z">
              <w:rPr>
                <w:lang w:val="en-US"/>
              </w:rPr>
            </w:rPrChange>
          </w:rPr>
          <w:t xml:space="preserve">This visualization is a </w:t>
        </w:r>
        <w:commentRangeStart w:id="5534"/>
        <w:r w:rsidRPr="00CE178C">
          <w:rPr>
            <w:rPrChange w:id="5535" w:author="Vladymyr Kozyr" w:date="2021-07-31T19:40:00Z">
              <w:rPr>
                <w:lang w:val="en-US"/>
              </w:rPr>
            </w:rPrChange>
          </w:rPr>
          <w:t xml:space="preserve">multiline chart with </w:t>
        </w:r>
        <w:commentRangeEnd w:id="5534"/>
        <w:r w:rsidRPr="00CE178C">
          <w:rPr>
            <w:rStyle w:val="CommentReference"/>
            <w:rPrChange w:id="5536" w:author="Vladymyr Kozyr" w:date="2021-07-31T19:40:00Z">
              <w:rPr>
                <w:rStyle w:val="CommentReference"/>
                <w:lang w:val="en-US"/>
              </w:rPr>
            </w:rPrChange>
          </w:rPr>
          <w:commentReference w:id="5534"/>
        </w:r>
        <w:r w:rsidRPr="00CE178C">
          <w:rPr>
            <w:rPrChange w:id="5537" w:author="Vladymyr Kozyr" w:date="2021-07-31T19:40:00Z">
              <w:rPr>
                <w:lang w:val="en-US"/>
              </w:rPr>
            </w:rPrChange>
          </w:rPr>
          <w:t>time (years) as horizontal axis and price and quantity on vertical axis. For each province there will be color coding defined so correlation between these two values will be easily visible. Dropdown with selected fish type will be filtering summary values.</w:t>
        </w:r>
      </w:ins>
    </w:p>
    <w:p w14:paraId="1E5A97D5" w14:textId="790C8B64" w:rsidR="008A60B3" w:rsidRPr="00CE178C" w:rsidRDefault="008A60B3" w:rsidP="008A60B3">
      <w:pPr>
        <w:pStyle w:val="1Para"/>
        <w:ind w:firstLine="0"/>
        <w:rPr>
          <w:ins w:id="5538" w:author="Volodymyr Kozyr" w:date="2021-07-21T14:33:00Z"/>
          <w:rPrChange w:id="5539" w:author="Vladymyr Kozyr" w:date="2021-07-31T19:40:00Z">
            <w:rPr>
              <w:ins w:id="5540" w:author="Volodymyr Kozyr" w:date="2021-07-21T14:33:00Z"/>
            </w:rPr>
          </w:rPrChange>
        </w:rPr>
      </w:pPr>
      <w:ins w:id="5541" w:author="Volodymyr Kozyr" w:date="2021-07-21T14:33:00Z">
        <w:r w:rsidRPr="00CE178C">
          <w:rPr>
            <w:rPrChange w:id="5542" w:author="Vladymyr Kozyr" w:date="2021-07-31T19:40:00Z">
              <w:rPr>
                <w:i/>
                <w:iCs/>
              </w:rPr>
            </w:rPrChange>
          </w:rPr>
          <w:t xml:space="preserve">One of the aspects of this data visualization is the ability to present the information in a way that would allow to include multiple values for data analysis. At the same time, a successful visualization should be easy to follow and use for further deep data investigation. The chart below proposes a way to explore a yearly trend for the fish amount and its value (price) by province. The chart is adaptive and could include multiple provinces with both price and amount values. This allows comparing how the fish industry trend was changing through the years in various locations. The adaptivity of the chart (figure </w:t>
        </w:r>
      </w:ins>
      <w:ins w:id="5543" w:author="Volodymyr Kozyr" w:date="2021-07-21T14:34:00Z">
        <w:r w:rsidRPr="00CE178C">
          <w:rPr>
            <w:rPrChange w:id="5544" w:author="Vladymyr Kozyr" w:date="2021-07-31T19:40:00Z">
              <w:rPr/>
            </w:rPrChange>
          </w:rPr>
          <w:t>4.3.1</w:t>
        </w:r>
      </w:ins>
      <w:ins w:id="5545" w:author="Volodymyr Kozyr" w:date="2021-07-21T14:33:00Z">
        <w:r w:rsidRPr="00CE178C">
          <w:rPr>
            <w:rPrChange w:id="5546" w:author="Vladymyr Kozyr" w:date="2021-07-31T19:40:00Z">
              <w:rPr>
                <w:i/>
                <w:iCs/>
              </w:rPr>
            </w:rPrChange>
          </w:rPr>
          <w:t>) makes the data processing efficient by providing a way to work with data from multiple regions and years simultaneously.</w:t>
        </w:r>
      </w:ins>
    </w:p>
    <w:p w14:paraId="5D0E9BDB" w14:textId="2D8A715F" w:rsidR="00B60D90" w:rsidRPr="00CE178C" w:rsidDel="008A60B3" w:rsidRDefault="00B60D90">
      <w:pPr>
        <w:pStyle w:val="1Para"/>
        <w:ind w:firstLine="0"/>
        <w:rPr>
          <w:ins w:id="5547" w:author="Vladymyr Kozyr" w:date="2021-05-08T14:48:00Z"/>
          <w:del w:id="5548" w:author="Volodymyr Kozyr" w:date="2021-07-21T14:33:00Z"/>
          <w:rPrChange w:id="5549" w:author="Vladymyr Kozyr" w:date="2021-07-31T19:40:00Z">
            <w:rPr>
              <w:ins w:id="5550" w:author="Vladymyr Kozyr" w:date="2021-05-08T14:48:00Z"/>
              <w:del w:id="5551" w:author="Volodymyr Kozyr" w:date="2021-07-21T14:33:00Z"/>
            </w:rPr>
          </w:rPrChange>
        </w:rPr>
      </w:pPr>
      <w:ins w:id="5552" w:author="Vladymyr Kozyr" w:date="2021-05-08T14:42:00Z">
        <w:del w:id="5553" w:author="Volodymyr Kozyr" w:date="2021-07-21T14:33:00Z">
          <w:r w:rsidRPr="00CE178C" w:rsidDel="008A60B3">
            <w:rPr>
              <w:rPrChange w:id="5554" w:author="Vladymyr Kozyr" w:date="2021-07-31T19:40:00Z">
                <w:rPr/>
              </w:rPrChange>
            </w:rPr>
            <w:delText>-ABILITY TO SEE</w:delText>
          </w:r>
        </w:del>
      </w:ins>
      <w:ins w:id="5555" w:author="Vladymyr Kozyr" w:date="2021-05-08T14:48:00Z">
        <w:del w:id="5556" w:author="Volodymyr Kozyr" w:date="2021-07-21T14:33:00Z">
          <w:r w:rsidRPr="00CE178C" w:rsidDel="008A60B3">
            <w:rPr>
              <w:rPrChange w:id="5557" w:author="Vladymyr Kozyr" w:date="2021-07-31T19:40:00Z">
                <w:rPr/>
              </w:rPrChange>
            </w:rPr>
            <w:delText xml:space="preserve"> AND COMPARE</w:delText>
          </w:r>
        </w:del>
      </w:ins>
      <w:ins w:id="5558" w:author="Vladymyr Kozyr" w:date="2021-05-08T14:42:00Z">
        <w:del w:id="5559" w:author="Volodymyr Kozyr" w:date="2021-07-21T14:33:00Z">
          <w:r w:rsidRPr="00CE178C" w:rsidDel="008A60B3">
            <w:rPr>
              <w:rPrChange w:id="5560" w:author="Vladymyr Kozyr" w:date="2021-07-31T19:40:00Z">
                <w:rPr/>
              </w:rPrChange>
            </w:rPr>
            <w:delText xml:space="preserve"> MORE DATA ON ONE CHART</w:delText>
          </w:r>
        </w:del>
      </w:ins>
      <w:ins w:id="5561" w:author="Vladymyr Kozyr" w:date="2021-05-08T14:48:00Z">
        <w:del w:id="5562" w:author="Volodymyr Kozyr" w:date="2021-07-21T14:33:00Z">
          <w:r w:rsidRPr="00CE178C" w:rsidDel="008A60B3">
            <w:rPr>
              <w:rPrChange w:id="5563" w:author="Vladymyr Kozyr" w:date="2021-07-31T19:40:00Z">
                <w:rPr/>
              </w:rPrChange>
            </w:rPr>
            <w:delText xml:space="preserve"> (BY PROVINCE)</w:delText>
          </w:r>
        </w:del>
      </w:ins>
    </w:p>
    <w:p w14:paraId="544CC822" w14:textId="77777777" w:rsidR="00B60D90" w:rsidRPr="00CE178C" w:rsidRDefault="00B60D90">
      <w:pPr>
        <w:pStyle w:val="1Para"/>
        <w:ind w:firstLine="0"/>
        <w:rPr>
          <w:ins w:id="5564" w:author="Vladymyr Kozyr" w:date="2021-05-08T14:42:00Z"/>
          <w:rPrChange w:id="5565" w:author="Vladymyr Kozyr" w:date="2021-07-31T19:40:00Z">
            <w:rPr>
              <w:ins w:id="5566" w:author="Vladymyr Kozyr" w:date="2021-05-08T14:42:00Z"/>
            </w:rPr>
          </w:rPrChange>
        </w:rPr>
      </w:pPr>
    </w:p>
    <w:p w14:paraId="52A81B38" w14:textId="534FD7D1" w:rsidR="0099277E" w:rsidRPr="00CE178C" w:rsidRDefault="0099277E">
      <w:pPr>
        <w:pStyle w:val="1Para"/>
        <w:ind w:firstLine="0"/>
        <w:rPr>
          <w:ins w:id="5567" w:author="Volodymyr Kozyr" w:date="2021-07-21T14:34:00Z"/>
          <w:rPrChange w:id="5568" w:author="Vladymyr Kozyr" w:date="2021-07-31T19:40:00Z">
            <w:rPr>
              <w:ins w:id="5569" w:author="Volodymyr Kozyr" w:date="2021-07-21T14:34:00Z"/>
            </w:rPr>
          </w:rPrChange>
        </w:rPr>
      </w:pPr>
      <w:ins w:id="5570" w:author="Vladymyr Kozyr" w:date="2021-05-08T14:09:00Z">
        <w:r w:rsidRPr="00CE178C">
          <w:rPr>
            <w:rPrChange w:id="5571" w:author="Vladymyr Kozyr" w:date="2021-07-31T19:40:00Z">
              <w:rPr>
                <w:noProof/>
              </w:rPr>
            </w:rPrChange>
          </w:rPr>
          <w:drawing>
            <wp:inline distT="0" distB="0" distL="0" distR="0" wp14:anchorId="17BB2336" wp14:editId="4408907B">
              <wp:extent cx="5955416" cy="2651760"/>
              <wp:effectExtent l="0" t="0" r="1270" b="254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rotWithShape="1">
                      <a:blip r:embed="rId30"/>
                      <a:srcRect l="1140" t="21881" r="1267" b="8592"/>
                      <a:stretch/>
                    </pic:blipFill>
                    <pic:spPr bwMode="auto">
                      <a:xfrm>
                        <a:off x="0" y="0"/>
                        <a:ext cx="5989301" cy="2666848"/>
                      </a:xfrm>
                      <a:prstGeom prst="rect">
                        <a:avLst/>
                      </a:prstGeom>
                      <a:ln>
                        <a:noFill/>
                      </a:ln>
                      <a:extLst>
                        <a:ext uri="{53640926-AAD7-44D8-BBD7-CCE9431645EC}">
                          <a14:shadowObscured xmlns:a14="http://schemas.microsoft.com/office/drawing/2010/main"/>
                        </a:ext>
                      </a:extLst>
                    </pic:spPr>
                  </pic:pic>
                </a:graphicData>
              </a:graphic>
            </wp:inline>
          </w:drawing>
        </w:r>
      </w:ins>
    </w:p>
    <w:p w14:paraId="3917427F" w14:textId="1A8D1C06" w:rsidR="008A60B3" w:rsidRPr="00CE178C" w:rsidDel="008A60B3" w:rsidRDefault="008A60B3">
      <w:pPr>
        <w:pStyle w:val="1Para"/>
        <w:ind w:firstLine="0"/>
        <w:jc w:val="center"/>
        <w:rPr>
          <w:del w:id="5572" w:author="Volodymyr Kozyr" w:date="2021-07-21T14:35:00Z"/>
          <w:rPrChange w:id="5573" w:author="Vladymyr Kozyr" w:date="2021-07-31T19:40:00Z">
            <w:rPr>
              <w:del w:id="5574" w:author="Volodymyr Kozyr" w:date="2021-07-21T14:35:00Z"/>
            </w:rPr>
          </w:rPrChange>
        </w:rPr>
        <w:pPrChange w:id="5575" w:author="Volodymyr Kozyr" w:date="2021-07-21T14:34:00Z">
          <w:pPr>
            <w:pStyle w:val="1Para"/>
          </w:pPr>
        </w:pPrChange>
      </w:pPr>
      <w:ins w:id="5576" w:author="Volodymyr Kozyr" w:date="2021-07-21T14:34:00Z">
        <w:r w:rsidRPr="00CE178C">
          <w:rPr>
            <w:rPrChange w:id="5577" w:author="Vladymyr Kozyr" w:date="2021-07-31T19:40:00Z">
              <w:rPr/>
            </w:rPrChange>
          </w:rPr>
          <w:t>Figure 4.3.1</w:t>
        </w:r>
      </w:ins>
    </w:p>
    <w:p w14:paraId="100DA8DA" w14:textId="3A125202" w:rsidR="00E22473" w:rsidRPr="00CE178C" w:rsidRDefault="00E22473">
      <w:pPr>
        <w:pStyle w:val="1Para"/>
        <w:ind w:firstLine="0"/>
        <w:jc w:val="center"/>
        <w:rPr>
          <w:ins w:id="5578" w:author="Vladymyr Kozyr" w:date="2021-02-02T21:05:00Z"/>
          <w:rPrChange w:id="5579" w:author="Vladymyr Kozyr" w:date="2021-07-31T19:40:00Z">
            <w:rPr>
              <w:ins w:id="5580" w:author="Vladymyr Kozyr" w:date="2021-02-02T21:05:00Z"/>
              <w:lang w:val="en-US"/>
            </w:rPr>
          </w:rPrChange>
        </w:rPr>
        <w:pPrChange w:id="5581" w:author="Volodymyr Kozyr" w:date="2021-07-21T14:35:00Z">
          <w:pPr>
            <w:pStyle w:val="1Para"/>
            <w:ind w:left="720" w:firstLine="0"/>
          </w:pPr>
        </w:pPrChange>
      </w:pPr>
    </w:p>
    <w:p w14:paraId="47728F67" w14:textId="6944A3D2" w:rsidR="00F116CA" w:rsidRPr="00CE178C" w:rsidDel="008A60B3" w:rsidRDefault="00F116CA">
      <w:pPr>
        <w:pStyle w:val="1Para"/>
        <w:ind w:firstLine="0"/>
        <w:rPr>
          <w:ins w:id="5582" w:author="Vladymyr Kozyr" w:date="2021-02-07T22:28:00Z"/>
          <w:del w:id="5583" w:author="Volodymyr Kozyr" w:date="2021-07-21T14:35:00Z"/>
          <w:rPrChange w:id="5584" w:author="Vladymyr Kozyr" w:date="2021-07-31T19:40:00Z">
            <w:rPr>
              <w:ins w:id="5585" w:author="Vladymyr Kozyr" w:date="2021-02-07T22:28:00Z"/>
              <w:del w:id="5586" w:author="Volodymyr Kozyr" w:date="2021-07-21T14:35:00Z"/>
              <w:lang w:val="en-US"/>
            </w:rPr>
          </w:rPrChange>
        </w:rPr>
        <w:pPrChange w:id="5587" w:author="Vladymyr Kozyr" w:date="2021-02-15T13:43:00Z">
          <w:pPr>
            <w:pStyle w:val="1Para"/>
            <w:ind w:left="720" w:firstLine="0"/>
          </w:pPr>
        </w:pPrChange>
      </w:pPr>
      <w:ins w:id="5588" w:author="Vladymyr Kozyr" w:date="2021-02-02T21:02:00Z">
        <w:del w:id="5589" w:author="Volodymyr Kozyr" w:date="2021-07-21T14:35:00Z">
          <w:r w:rsidRPr="00CE178C" w:rsidDel="008A60B3">
            <w:rPr>
              <w:rPrChange w:id="5590" w:author="Vladymyr Kozyr" w:date="2021-07-31T19:40:00Z">
                <w:rPr>
                  <w:lang w:val="en-US"/>
                </w:rPr>
              </w:rPrChange>
            </w:rPr>
            <w:lastRenderedPageBreak/>
            <w:delText>This visualization will he</w:delText>
          </w:r>
        </w:del>
      </w:ins>
      <w:ins w:id="5591" w:author="Vladymyr Kozyr" w:date="2021-02-02T21:03:00Z">
        <w:del w:id="5592" w:author="Volodymyr Kozyr" w:date="2021-07-21T14:35:00Z">
          <w:r w:rsidRPr="00CE178C" w:rsidDel="008A60B3">
            <w:rPr>
              <w:rPrChange w:id="5593" w:author="Vladymyr Kozyr" w:date="2021-07-31T19:40:00Z">
                <w:rPr>
                  <w:lang w:val="en-US"/>
                </w:rPr>
              </w:rPrChange>
            </w:rPr>
            <w:delText xml:space="preserve">lp user to figure out relationships between fish quantities and </w:delText>
          </w:r>
        </w:del>
      </w:ins>
      <w:ins w:id="5594" w:author="Vladymyr Kozyr" w:date="2021-02-02T21:04:00Z">
        <w:del w:id="5595" w:author="Volodymyr Kozyr" w:date="2021-07-21T14:35:00Z">
          <w:r w:rsidRPr="00CE178C" w:rsidDel="008A60B3">
            <w:rPr>
              <w:rPrChange w:id="5596" w:author="Vladymyr Kozyr" w:date="2021-07-31T19:40:00Z">
                <w:rPr>
                  <w:lang w:val="en-US"/>
                </w:rPr>
              </w:rPrChange>
            </w:rPr>
            <w:delText>prices for the particular provinces and / or fish type.</w:delText>
          </w:r>
        </w:del>
      </w:ins>
    </w:p>
    <w:p w14:paraId="09059150" w14:textId="4935DFA0" w:rsidR="00FF39D4" w:rsidRPr="00CE178C" w:rsidDel="008A60B3" w:rsidRDefault="00FF39D4">
      <w:pPr>
        <w:pStyle w:val="1Para"/>
        <w:ind w:firstLine="0"/>
        <w:rPr>
          <w:del w:id="5597" w:author="Volodymyr Kozyr" w:date="2021-07-21T14:35:00Z"/>
          <w:moveTo w:id="5598" w:author="Vladymyr Kozyr" w:date="2021-02-07T22:28:00Z"/>
          <w:rPrChange w:id="5599" w:author="Vladymyr Kozyr" w:date="2021-07-31T19:40:00Z">
            <w:rPr>
              <w:del w:id="5600" w:author="Volodymyr Kozyr" w:date="2021-07-21T14:35:00Z"/>
              <w:moveTo w:id="5601" w:author="Vladymyr Kozyr" w:date="2021-02-07T22:28:00Z"/>
              <w:lang w:val="en-US"/>
            </w:rPr>
          </w:rPrChange>
        </w:rPr>
        <w:pPrChange w:id="5602" w:author="Vladymyr Kozyr" w:date="2021-02-15T13:43:00Z">
          <w:pPr>
            <w:pStyle w:val="1Para"/>
          </w:pPr>
        </w:pPrChange>
      </w:pPr>
      <w:moveToRangeStart w:id="5603" w:author="Vladymyr Kozyr" w:date="2021-02-07T22:28:00Z" w:name="move63629355"/>
      <w:moveTo w:id="5604" w:author="Vladymyr Kozyr" w:date="2021-02-07T22:28:00Z">
        <w:del w:id="5605" w:author="Volodymyr Kozyr" w:date="2021-07-21T14:35:00Z">
          <w:r w:rsidRPr="00CE178C" w:rsidDel="008A60B3">
            <w:rPr>
              <w:rPrChange w:id="5606" w:author="Vladymyr Kozyr" w:date="2021-07-31T19:40:00Z">
                <w:rPr>
                  <w:lang w:val="en-US"/>
                </w:rPr>
              </w:rPrChange>
            </w:rPr>
            <w:delText>This visualization will be</w:delText>
          </w:r>
        </w:del>
      </w:moveTo>
      <w:ins w:id="5607" w:author="Vladymyr Kozyr" w:date="2021-02-07T22:29:00Z">
        <w:del w:id="5608" w:author="Volodymyr Kozyr" w:date="2021-07-21T14:35:00Z">
          <w:r w:rsidRPr="00CE178C" w:rsidDel="008A60B3">
            <w:rPr>
              <w:rPrChange w:id="5609" w:author="Vladymyr Kozyr" w:date="2021-07-31T19:40:00Z">
                <w:rPr>
                  <w:lang w:val="en-US"/>
                </w:rPr>
              </w:rPrChange>
            </w:rPr>
            <w:delText>is</w:delText>
          </w:r>
        </w:del>
      </w:ins>
      <w:moveTo w:id="5610" w:author="Vladymyr Kozyr" w:date="2021-02-07T22:28:00Z">
        <w:del w:id="5611" w:author="Volodymyr Kozyr" w:date="2021-07-21T14:35:00Z">
          <w:r w:rsidRPr="00CE178C" w:rsidDel="008A60B3">
            <w:rPr>
              <w:rPrChange w:id="5612" w:author="Vladymyr Kozyr" w:date="2021-07-31T19:40:00Z">
                <w:rPr>
                  <w:lang w:val="en-US"/>
                </w:rPr>
              </w:rPrChange>
            </w:rPr>
            <w:delText xml:space="preserve"> a </w:delText>
          </w:r>
          <w:commentRangeStart w:id="5613"/>
          <w:r w:rsidRPr="00CE178C" w:rsidDel="008A60B3">
            <w:rPr>
              <w:rPrChange w:id="5614" w:author="Vladymyr Kozyr" w:date="2021-07-31T19:40:00Z">
                <w:rPr>
                  <w:lang w:val="en-US"/>
                </w:rPr>
              </w:rPrChange>
            </w:rPr>
            <w:delText xml:space="preserve">multiline chart with </w:delText>
          </w:r>
          <w:commentRangeEnd w:id="5613"/>
          <w:r w:rsidRPr="00CE178C" w:rsidDel="008A60B3">
            <w:rPr>
              <w:rStyle w:val="CommentReference"/>
              <w:rPrChange w:id="5615" w:author="Vladymyr Kozyr" w:date="2021-07-31T19:40:00Z">
                <w:rPr>
                  <w:rStyle w:val="CommentReference"/>
                  <w:lang w:val="en-US"/>
                </w:rPr>
              </w:rPrChange>
            </w:rPr>
            <w:commentReference w:id="5613"/>
          </w:r>
          <w:r w:rsidRPr="00CE178C" w:rsidDel="008A60B3">
            <w:rPr>
              <w:rPrChange w:id="5616" w:author="Vladymyr Kozyr" w:date="2021-07-31T19:40:00Z">
                <w:rPr>
                  <w:lang w:val="en-US"/>
                </w:rPr>
              </w:rPrChange>
            </w:rPr>
            <w:delText>time (years) as horizontal axis and price and quantity on vertical axis. For each province there will be color coding defined so correlation between these two values will be easily visible. Dropdown with selected fish type will be filtering summary values.</w:delText>
          </w:r>
        </w:del>
      </w:moveTo>
    </w:p>
    <w:moveToRangeEnd w:id="5603"/>
    <w:p w14:paraId="24C086F1" w14:textId="32D0D4F1" w:rsidR="00FF39D4" w:rsidRPr="00CE178C" w:rsidDel="008A60B3" w:rsidRDefault="00FF39D4">
      <w:pPr>
        <w:pStyle w:val="1Para"/>
        <w:ind w:firstLine="0"/>
        <w:rPr>
          <w:ins w:id="5617" w:author="Vladymyr Kozyr" w:date="2021-02-02T21:04:00Z"/>
          <w:del w:id="5618" w:author="Volodymyr Kozyr" w:date="2021-07-21T14:35:00Z"/>
          <w:rPrChange w:id="5619" w:author="Vladymyr Kozyr" w:date="2021-07-31T19:40:00Z">
            <w:rPr>
              <w:ins w:id="5620" w:author="Vladymyr Kozyr" w:date="2021-02-02T21:04:00Z"/>
              <w:del w:id="5621" w:author="Volodymyr Kozyr" w:date="2021-07-21T14:35:00Z"/>
              <w:lang w:val="en-US"/>
            </w:rPr>
          </w:rPrChange>
        </w:rPr>
        <w:pPrChange w:id="5622" w:author="Vladymyr Kozyr" w:date="2021-02-15T13:43:00Z">
          <w:pPr>
            <w:pStyle w:val="1Para"/>
            <w:ind w:left="720" w:firstLine="0"/>
          </w:pPr>
        </w:pPrChange>
      </w:pPr>
    </w:p>
    <w:p w14:paraId="00626A5F" w14:textId="3DF43969" w:rsidR="00F116CA" w:rsidRPr="00CE178C" w:rsidRDefault="00A50449" w:rsidP="00F116CA">
      <w:pPr>
        <w:pStyle w:val="Heading3"/>
        <w:rPr>
          <w:ins w:id="5623" w:author="Vladymyr Kozyr" w:date="2021-02-02T21:06:00Z"/>
          <w:rPrChange w:id="5624" w:author="Vladymyr Kozyr" w:date="2021-07-31T19:40:00Z">
            <w:rPr>
              <w:ins w:id="5625" w:author="Vladymyr Kozyr" w:date="2021-02-02T21:06:00Z"/>
            </w:rPr>
          </w:rPrChange>
        </w:rPr>
      </w:pPr>
      <w:bookmarkStart w:id="5626" w:name="_Toc67830767"/>
      <w:ins w:id="5627" w:author="Vladymyr Kozyr" w:date="2021-02-15T14:21:00Z">
        <w:r w:rsidRPr="00CE178C">
          <w:rPr>
            <w:rPrChange w:id="5628" w:author="Vladymyr Kozyr" w:date="2021-07-31T19:40:00Z">
              <w:rPr/>
            </w:rPrChange>
          </w:rPr>
          <w:t>Task</w:t>
        </w:r>
      </w:ins>
      <w:ins w:id="5629" w:author="Vladymyr Kozyr" w:date="2021-02-02T21:05:00Z">
        <w:r w:rsidR="00F116CA" w:rsidRPr="00CE178C">
          <w:rPr>
            <w:rPrChange w:id="5630" w:author="Vladymyr Kozyr" w:date="2021-07-31T19:40:00Z">
              <w:rPr/>
            </w:rPrChange>
          </w:rPr>
          <w:t xml:space="preserve"> 2</w:t>
        </w:r>
      </w:ins>
      <w:bookmarkEnd w:id="5626"/>
      <w:ins w:id="5631" w:author="Vladymyr Kozyr" w:date="2021-05-08T13:33:00Z">
        <w:r w:rsidR="00CD4158" w:rsidRPr="00CE178C">
          <w:rPr>
            <w:rPrChange w:id="5632" w:author="Vladymyr Kozyr" w:date="2021-07-31T19:40:00Z">
              <w:rPr/>
            </w:rPrChange>
          </w:rPr>
          <w:t>. Paired Time Series for Fish Amount and Price</w:t>
        </w:r>
      </w:ins>
    </w:p>
    <w:p w14:paraId="56001C92" w14:textId="2B110F50" w:rsidR="008A60B3" w:rsidRPr="00CE178C" w:rsidRDefault="008A60B3">
      <w:pPr>
        <w:pStyle w:val="1Para"/>
        <w:ind w:firstLine="0"/>
        <w:rPr>
          <w:ins w:id="5633" w:author="Volodymyr Kozyr" w:date="2021-07-21T14:35:00Z"/>
          <w:rPrChange w:id="5634" w:author="Vladymyr Kozyr" w:date="2021-07-31T19:40:00Z">
            <w:rPr>
              <w:ins w:id="5635" w:author="Volodymyr Kozyr" w:date="2021-07-21T14:35:00Z"/>
            </w:rPr>
          </w:rPrChange>
        </w:rPr>
      </w:pPr>
      <w:ins w:id="5636" w:author="Volodymyr Kozyr" w:date="2021-07-21T14:35:00Z">
        <w:r w:rsidRPr="00CE178C">
          <w:rPr>
            <w:rPrChange w:id="5637" w:author="Vladymyr Kozyr" w:date="2021-07-31T19:40:00Z">
              <w:rPr/>
            </w:rPrChange>
          </w:rPr>
          <w:t xml:space="preserve">Second chart is a scatter plot on which x-axis is price and y-axis </w:t>
        </w:r>
        <w:del w:id="5638" w:author="Vladymyr Kozyr" w:date="2021-07-31T19:49:00Z">
          <w:r w:rsidRPr="00CE178C" w:rsidDel="00CE178C">
            <w:rPr>
              <w:rPrChange w:id="5639" w:author="Vladymyr Kozyr" w:date="2021-07-31T19:40:00Z">
                <w:rPr/>
              </w:rPrChange>
            </w:rPr>
            <w:delText>is</w:delText>
          </w:r>
        </w:del>
      </w:ins>
      <w:ins w:id="5640" w:author="Vladymyr Kozyr" w:date="2021-07-31T19:49:00Z">
        <w:r w:rsidR="00CE178C" w:rsidRPr="00CE178C">
          <w:rPr>
            <w:rPrChange w:id="5641" w:author="Vladymyr Kozyr" w:date="2021-07-31T19:40:00Z">
              <w:rPr/>
            </w:rPrChange>
          </w:rPr>
          <w:t>are</w:t>
        </w:r>
      </w:ins>
      <w:ins w:id="5642" w:author="Volodymyr Kozyr" w:date="2021-07-21T14:35:00Z">
        <w:r w:rsidRPr="00CE178C">
          <w:rPr>
            <w:rPrChange w:id="5643" w:author="Vladymyr Kozyr" w:date="2021-07-31T19:40:00Z">
              <w:rPr/>
            </w:rPrChange>
          </w:rPr>
          <w:t xml:space="preserve"> quantities of particular fish types and province (picture is below). Bullet points and labels represent years. This visualization helps users to clearly see correlation between price and quantities throughout the selected years. </w:t>
        </w:r>
        <w:r w:rsidRPr="00CE178C">
          <w:rPr>
            <w:rPrChange w:id="5644" w:author="Vladymyr Kozyr" w:date="2021-07-31T19:40:00Z">
              <w:rPr>
                <w:i/>
                <w:iCs/>
              </w:rPr>
            </w:rPrChange>
          </w:rPr>
          <w:t xml:space="preserve">The proposed graph presents the ability to analyze and compare data efficiently by visualizing multiple values simultaneously. The example (figure </w:t>
        </w:r>
      </w:ins>
      <w:ins w:id="5645" w:author="Volodymyr Kozyr" w:date="2021-07-21T14:36:00Z">
        <w:r w:rsidRPr="00CE178C">
          <w:rPr>
            <w:rPrChange w:id="5646" w:author="Vladymyr Kozyr" w:date="2021-07-31T19:40:00Z">
              <w:rPr/>
            </w:rPrChange>
          </w:rPr>
          <w:t>4.3.1</w:t>
        </w:r>
      </w:ins>
      <w:ins w:id="5647" w:author="Volodymyr Kozyr" w:date="2021-07-21T14:35:00Z">
        <w:r w:rsidRPr="00CE178C">
          <w:rPr>
            <w:rPrChange w:id="5648" w:author="Vladymyr Kozyr" w:date="2021-07-31T19:40:00Z">
              <w:rPr>
                <w:i/>
                <w:iCs/>
              </w:rPr>
            </w:rPrChange>
          </w:rPr>
          <w:t>) below showcases the yearly trend of the quantity of shrimp per province compared to its value on the market. The axes show the quantity and value range, and the points represent the year per which the statistic was applicable.</w:t>
        </w:r>
      </w:ins>
    </w:p>
    <w:p w14:paraId="5D54F1AB" w14:textId="77777777" w:rsidR="008A60B3" w:rsidRPr="00CE178C" w:rsidRDefault="008A60B3">
      <w:pPr>
        <w:pStyle w:val="1Para"/>
        <w:ind w:firstLine="0"/>
        <w:jc w:val="both"/>
        <w:rPr>
          <w:ins w:id="5649" w:author="Volodymyr Kozyr" w:date="2021-07-21T14:35:00Z"/>
          <w:rPrChange w:id="5650" w:author="Vladymyr Kozyr" w:date="2021-07-31T19:40:00Z">
            <w:rPr>
              <w:ins w:id="5651" w:author="Volodymyr Kozyr" w:date="2021-07-21T14:35:00Z"/>
            </w:rPr>
          </w:rPrChange>
        </w:rPr>
        <w:pPrChange w:id="5652" w:author="Volodymyr Kozyr" w:date="2021-07-21T14:35:00Z">
          <w:pPr>
            <w:pStyle w:val="1Para"/>
            <w:ind w:firstLine="0"/>
          </w:pPr>
        </w:pPrChange>
      </w:pPr>
      <w:ins w:id="5653" w:author="Volodymyr Kozyr" w:date="2021-07-21T14:35:00Z">
        <w:r w:rsidRPr="00CE178C">
          <w:rPr>
            <w:rPrChange w:id="5654" w:author="Vladymyr Kozyr" w:date="2021-07-31T19:40:00Z">
              <w:rPr>
                <w:i/>
                <w:iCs/>
              </w:rPr>
            </w:rPrChange>
          </w:rPr>
          <w:t xml:space="preserve">The chart allows to quickly understand the trend over the years and build analysis on the selected fishery market. By using previously discussed filters, the chart could be expanded to show more than one type of fish. The trends presented in (figure #) show how the market was affected through the flow of time. For example, it is easy to notice the relatively steady and proportional growth of the quantity of shrimp in the market and its value from 1990 to 1994. However, the year 1995 has been significantly different in the rise of value compared to almost the same amount of shrimp being available at the market. That could be explained by some other events such as inflation of the currency or the increase of some other type of fish in the province. </w:t>
        </w:r>
      </w:ins>
    </w:p>
    <w:p w14:paraId="1BB6BE38" w14:textId="5AF1F172" w:rsidR="00B60D90" w:rsidRPr="00CE178C" w:rsidDel="008A60B3" w:rsidRDefault="00B60D90">
      <w:pPr>
        <w:pStyle w:val="1Para"/>
        <w:ind w:firstLine="0"/>
        <w:rPr>
          <w:ins w:id="5655" w:author="Vladymyr Kozyr" w:date="2021-05-08T14:40:00Z"/>
          <w:del w:id="5656" w:author="Volodymyr Kozyr" w:date="2021-07-21T14:35:00Z"/>
          <w:rPrChange w:id="5657" w:author="Vladymyr Kozyr" w:date="2021-07-31T19:40:00Z">
            <w:rPr>
              <w:ins w:id="5658" w:author="Vladymyr Kozyr" w:date="2021-05-08T14:40:00Z"/>
              <w:del w:id="5659" w:author="Volodymyr Kozyr" w:date="2021-07-21T14:35:00Z"/>
            </w:rPr>
          </w:rPrChange>
        </w:rPr>
      </w:pPr>
      <w:ins w:id="5660" w:author="Vladymyr Kozyr" w:date="2021-05-08T14:38:00Z">
        <w:del w:id="5661" w:author="Volodymyr Kozyr" w:date="2021-07-21T14:35:00Z">
          <w:r w:rsidRPr="00CE178C" w:rsidDel="008A60B3">
            <w:rPr>
              <w:rPrChange w:id="5662" w:author="Vladymyr Kozyr" w:date="2021-07-31T19:40:00Z">
                <w:rPr/>
              </w:rPrChange>
            </w:rPr>
            <w:delText xml:space="preserve">-USING </w:delText>
          </w:r>
        </w:del>
      </w:ins>
      <w:ins w:id="5663" w:author="Vladymyr Kozyr" w:date="2021-05-08T14:39:00Z">
        <w:del w:id="5664" w:author="Volodymyr Kozyr" w:date="2021-07-21T14:35:00Z">
          <w:r w:rsidRPr="00CE178C" w:rsidDel="008A60B3">
            <w:rPr>
              <w:rPrChange w:id="5665" w:author="Vladymyr Kozyr" w:date="2021-07-31T19:40:00Z">
                <w:rPr/>
              </w:rPrChange>
            </w:rPr>
            <w:delText xml:space="preserve">VALUE AND QUANTITIES AS </w:delText>
          </w:r>
        </w:del>
      </w:ins>
      <w:ins w:id="5666" w:author="Vladymyr Kozyr" w:date="2021-05-08T14:40:00Z">
        <w:del w:id="5667" w:author="Volodymyr Kozyr" w:date="2021-07-21T14:35:00Z">
          <w:r w:rsidRPr="00CE178C" w:rsidDel="008A60B3">
            <w:rPr>
              <w:rPrChange w:id="5668" w:author="Vladymyr Kozyr" w:date="2021-07-31T19:40:00Z">
                <w:rPr/>
              </w:rPrChange>
            </w:rPr>
            <w:delText>AXES, YEARS AS POINTS</w:delText>
          </w:r>
        </w:del>
      </w:ins>
    </w:p>
    <w:p w14:paraId="7ADB76B8" w14:textId="2367A106" w:rsidR="00B60D90" w:rsidRPr="00CE178C" w:rsidDel="008A60B3" w:rsidRDefault="00B60D90">
      <w:pPr>
        <w:pStyle w:val="1Para"/>
        <w:ind w:firstLine="0"/>
        <w:rPr>
          <w:ins w:id="5669" w:author="Vladymyr Kozyr" w:date="2021-05-08T14:38:00Z"/>
          <w:del w:id="5670" w:author="Volodymyr Kozyr" w:date="2021-07-21T14:35:00Z"/>
          <w:rPrChange w:id="5671" w:author="Vladymyr Kozyr" w:date="2021-07-31T19:40:00Z">
            <w:rPr>
              <w:ins w:id="5672" w:author="Vladymyr Kozyr" w:date="2021-05-08T14:38:00Z"/>
              <w:del w:id="5673" w:author="Volodymyr Kozyr" w:date="2021-07-21T14:35:00Z"/>
            </w:rPr>
          </w:rPrChange>
        </w:rPr>
      </w:pPr>
      <w:ins w:id="5674" w:author="Vladymyr Kozyr" w:date="2021-05-08T14:40:00Z">
        <w:del w:id="5675" w:author="Volodymyr Kozyr" w:date="2021-07-21T14:35:00Z">
          <w:r w:rsidRPr="00CE178C" w:rsidDel="008A60B3">
            <w:rPr>
              <w:rPrChange w:id="5676" w:author="Vladymyr Kozyr" w:date="2021-07-31T19:40:00Z">
                <w:rPr/>
              </w:rPrChange>
            </w:rPr>
            <w:delText>-</w:delText>
          </w:r>
        </w:del>
      </w:ins>
      <w:ins w:id="5677" w:author="Vladymyr Kozyr" w:date="2021-05-08T14:41:00Z">
        <w:del w:id="5678" w:author="Volodymyr Kozyr" w:date="2021-07-21T14:35:00Z">
          <w:r w:rsidRPr="00CE178C" w:rsidDel="008A60B3">
            <w:rPr>
              <w:rPrChange w:id="5679" w:author="Vladymyr Kozyr" w:date="2021-07-31T19:40:00Z">
                <w:rPr/>
              </w:rPrChange>
            </w:rPr>
            <w:delText>SEE TRENDS OVER THE YEARS</w:delText>
          </w:r>
        </w:del>
      </w:ins>
    </w:p>
    <w:p w14:paraId="48F924B1" w14:textId="754A6045" w:rsidR="00F116CA" w:rsidRPr="00CE178C" w:rsidDel="008A60B3" w:rsidRDefault="00F116CA">
      <w:pPr>
        <w:pStyle w:val="1Para"/>
        <w:ind w:firstLine="0"/>
        <w:rPr>
          <w:ins w:id="5680" w:author="Vladymyr Kozyr" w:date="2021-02-02T21:10:00Z"/>
          <w:del w:id="5681" w:author="Volodymyr Kozyr" w:date="2021-07-21T14:35:00Z"/>
          <w:rPrChange w:id="5682" w:author="Vladymyr Kozyr" w:date="2021-07-31T19:40:00Z">
            <w:rPr>
              <w:ins w:id="5683" w:author="Vladymyr Kozyr" w:date="2021-02-02T21:10:00Z"/>
              <w:del w:id="5684" w:author="Volodymyr Kozyr" w:date="2021-07-21T14:35:00Z"/>
            </w:rPr>
          </w:rPrChange>
        </w:rPr>
        <w:pPrChange w:id="5685" w:author="Vladymyr Kozyr" w:date="2021-02-15T13:43:00Z">
          <w:pPr>
            <w:pStyle w:val="1Para"/>
          </w:pPr>
        </w:pPrChange>
      </w:pPr>
      <w:ins w:id="5686" w:author="Vladymyr Kozyr" w:date="2021-02-02T21:07:00Z">
        <w:del w:id="5687" w:author="Volodymyr Kozyr" w:date="2021-07-21T14:35:00Z">
          <w:r w:rsidRPr="00CE178C" w:rsidDel="008A60B3">
            <w:rPr>
              <w:rPrChange w:id="5688" w:author="Vladymyr Kozyr" w:date="2021-07-31T19:40:00Z">
                <w:rPr/>
              </w:rPrChange>
            </w:rPr>
            <w:delText>Second chart is a scatter plo</w:delText>
          </w:r>
        </w:del>
      </w:ins>
      <w:ins w:id="5689" w:author="Vladymyr Kozyr" w:date="2021-02-02T21:08:00Z">
        <w:del w:id="5690" w:author="Volodymyr Kozyr" w:date="2021-07-21T14:35:00Z">
          <w:r w:rsidRPr="00CE178C" w:rsidDel="008A60B3">
            <w:rPr>
              <w:rPrChange w:id="5691" w:author="Vladymyr Kozyr" w:date="2021-07-31T19:40:00Z">
                <w:rPr/>
              </w:rPrChange>
            </w:rPr>
            <w:delText xml:space="preserve">t on which x axes is price and y axes is quantities of particular </w:delText>
          </w:r>
        </w:del>
      </w:ins>
      <w:ins w:id="5692" w:author="Vladymyr Kozyr" w:date="2021-02-02T21:09:00Z">
        <w:del w:id="5693" w:author="Volodymyr Kozyr" w:date="2021-07-21T14:35:00Z">
          <w:r w:rsidRPr="00CE178C" w:rsidDel="008A60B3">
            <w:rPr>
              <w:rPrChange w:id="5694" w:author="Vladymyr Kozyr" w:date="2021-07-31T19:40:00Z">
                <w:rPr/>
              </w:rPrChange>
            </w:rPr>
            <w:delText>fish types and province</w:delText>
          </w:r>
        </w:del>
      </w:ins>
      <w:ins w:id="5695" w:author="Vladymyr Kozyr" w:date="2021-02-02T21:10:00Z">
        <w:del w:id="5696" w:author="Volodymyr Kozyr" w:date="2021-07-21T14:35:00Z">
          <w:r w:rsidRPr="00CE178C" w:rsidDel="008A60B3">
            <w:rPr>
              <w:rPrChange w:id="5697" w:author="Vladymyr Kozyr" w:date="2021-07-31T19:40:00Z">
                <w:rPr/>
              </w:rPrChange>
            </w:rPr>
            <w:delText xml:space="preserve"> (picture is below)</w:delText>
          </w:r>
        </w:del>
      </w:ins>
      <w:ins w:id="5698" w:author="Vladymyr Kozyr" w:date="2021-02-02T21:09:00Z">
        <w:del w:id="5699" w:author="Volodymyr Kozyr" w:date="2021-07-21T14:35:00Z">
          <w:r w:rsidRPr="00CE178C" w:rsidDel="008A60B3">
            <w:rPr>
              <w:rPrChange w:id="5700" w:author="Vladymyr Kozyr" w:date="2021-07-31T19:40:00Z">
                <w:rPr/>
              </w:rPrChange>
            </w:rPr>
            <w:delText>. Bullet points</w:delText>
          </w:r>
        </w:del>
      </w:ins>
      <w:ins w:id="5701" w:author="Vladymyr Kozyr" w:date="2021-02-02T21:10:00Z">
        <w:del w:id="5702" w:author="Volodymyr Kozyr" w:date="2021-07-21T14:35:00Z">
          <w:r w:rsidRPr="00CE178C" w:rsidDel="008A60B3">
            <w:rPr>
              <w:rPrChange w:id="5703" w:author="Vladymyr Kozyr" w:date="2021-07-31T19:40:00Z">
                <w:rPr/>
              </w:rPrChange>
            </w:rPr>
            <w:delText xml:space="preserve"> and labels</w:delText>
          </w:r>
        </w:del>
      </w:ins>
      <w:ins w:id="5704" w:author="Vladymyr Kozyr" w:date="2021-02-02T21:09:00Z">
        <w:del w:id="5705" w:author="Volodymyr Kozyr" w:date="2021-07-21T14:35:00Z">
          <w:r w:rsidRPr="00CE178C" w:rsidDel="008A60B3">
            <w:rPr>
              <w:rPrChange w:id="5706" w:author="Vladymyr Kozyr" w:date="2021-07-31T19:40:00Z">
                <w:rPr/>
              </w:rPrChange>
            </w:rPr>
            <w:delText xml:space="preserve"> represent</w:delText>
          </w:r>
        </w:del>
      </w:ins>
      <w:ins w:id="5707" w:author="Vladymyr Kozyr" w:date="2021-02-02T21:10:00Z">
        <w:del w:id="5708" w:author="Volodymyr Kozyr" w:date="2021-07-21T14:35:00Z">
          <w:r w:rsidRPr="00CE178C" w:rsidDel="008A60B3">
            <w:rPr>
              <w:rPrChange w:id="5709" w:author="Vladymyr Kozyr" w:date="2021-07-31T19:40:00Z">
                <w:rPr/>
              </w:rPrChange>
            </w:rPr>
            <w:delText xml:space="preserve"> years. </w:delText>
          </w:r>
        </w:del>
      </w:ins>
    </w:p>
    <w:p w14:paraId="16816887" w14:textId="2F693C3B" w:rsidR="00F116CA" w:rsidRPr="00CE178C" w:rsidDel="008A60B3" w:rsidRDefault="00F116CA">
      <w:pPr>
        <w:pStyle w:val="1Para"/>
        <w:ind w:firstLine="0"/>
        <w:rPr>
          <w:ins w:id="5710" w:author="Vladymyr Kozyr" w:date="2021-02-02T21:06:00Z"/>
          <w:del w:id="5711" w:author="Volodymyr Kozyr" w:date="2021-07-21T14:35:00Z"/>
          <w:rPrChange w:id="5712" w:author="Vladymyr Kozyr" w:date="2021-07-31T19:40:00Z">
            <w:rPr>
              <w:ins w:id="5713" w:author="Vladymyr Kozyr" w:date="2021-02-02T21:06:00Z"/>
              <w:del w:id="5714" w:author="Volodymyr Kozyr" w:date="2021-07-21T14:35:00Z"/>
            </w:rPr>
          </w:rPrChange>
        </w:rPr>
        <w:pPrChange w:id="5715" w:author="Vladymyr Kozyr" w:date="2021-02-15T13:44:00Z">
          <w:pPr>
            <w:pStyle w:val="Heading3"/>
          </w:pPr>
        </w:pPrChange>
      </w:pPr>
      <w:ins w:id="5716" w:author="Vladymyr Kozyr" w:date="2021-02-02T21:10:00Z">
        <w:del w:id="5717" w:author="Volodymyr Kozyr" w:date="2021-07-21T14:35:00Z">
          <w:r w:rsidRPr="00CE178C" w:rsidDel="008A60B3">
            <w:rPr>
              <w:rPrChange w:id="5718" w:author="Vladymyr Kozyr" w:date="2021-07-31T19:40:00Z">
                <w:rPr/>
              </w:rPrChange>
            </w:rPr>
            <w:delText xml:space="preserve">This visualization helps users to </w:delText>
          </w:r>
        </w:del>
      </w:ins>
      <w:ins w:id="5719" w:author="Vladymyr Kozyr" w:date="2021-02-02T21:11:00Z">
        <w:del w:id="5720" w:author="Volodymyr Kozyr" w:date="2021-07-21T14:35:00Z">
          <w:r w:rsidRPr="00CE178C" w:rsidDel="008A60B3">
            <w:rPr>
              <w:rPrChange w:id="5721" w:author="Vladymyr Kozyr" w:date="2021-07-31T19:40:00Z">
                <w:rPr/>
              </w:rPrChange>
            </w:rPr>
            <w:delText xml:space="preserve">clearly see correlation between </w:delText>
          </w:r>
          <w:r w:rsidR="002F44CD" w:rsidRPr="00CE178C" w:rsidDel="008A60B3">
            <w:rPr>
              <w:rPrChange w:id="5722" w:author="Vladymyr Kozyr" w:date="2021-07-31T19:40:00Z">
                <w:rPr/>
              </w:rPrChange>
            </w:rPr>
            <w:delText xml:space="preserve">price and quantities </w:delText>
          </w:r>
        </w:del>
      </w:ins>
      <w:ins w:id="5723" w:author="Vladymyr Kozyr" w:date="2021-02-02T21:12:00Z">
        <w:del w:id="5724" w:author="Volodymyr Kozyr" w:date="2021-07-21T14:35:00Z">
          <w:r w:rsidR="002F44CD" w:rsidRPr="00CE178C" w:rsidDel="008A60B3">
            <w:rPr>
              <w:rPrChange w:id="5725" w:author="Vladymyr Kozyr" w:date="2021-07-31T19:40:00Z">
                <w:rPr/>
              </w:rPrChange>
            </w:rPr>
            <w:delText>throughout the selected years.</w:delText>
          </w:r>
        </w:del>
      </w:ins>
      <w:ins w:id="5726" w:author="Vladymyr Kozyr" w:date="2021-02-02T21:11:00Z">
        <w:del w:id="5727" w:author="Volodymyr Kozyr" w:date="2021-07-21T14:35:00Z">
          <w:r w:rsidR="002F44CD" w:rsidRPr="00CE178C" w:rsidDel="008A60B3">
            <w:rPr>
              <w:rPrChange w:id="5728" w:author="Vladymyr Kozyr" w:date="2021-07-31T19:40:00Z">
                <w:rPr/>
              </w:rPrChange>
            </w:rPr>
            <w:delText xml:space="preserve"> </w:delText>
          </w:r>
        </w:del>
      </w:ins>
    </w:p>
    <w:p w14:paraId="1D3EF055" w14:textId="7085F698" w:rsidR="008A60B3" w:rsidRPr="00CE178C" w:rsidRDefault="0099277E">
      <w:pPr>
        <w:pStyle w:val="1Para"/>
        <w:ind w:firstLine="0"/>
        <w:rPr>
          <w:ins w:id="5729" w:author="Volodymyr Kozyr" w:date="2021-07-21T14:36:00Z"/>
          <w:rPrChange w:id="5730" w:author="Vladymyr Kozyr" w:date="2021-07-31T19:40:00Z">
            <w:rPr>
              <w:ins w:id="5731" w:author="Volodymyr Kozyr" w:date="2021-07-21T14:36:00Z"/>
            </w:rPr>
          </w:rPrChange>
        </w:rPr>
      </w:pPr>
      <w:ins w:id="5732" w:author="Vladymyr Kozyr" w:date="2021-05-08T14:12:00Z">
        <w:r w:rsidRPr="00CE178C">
          <w:rPr>
            <w:rPrChange w:id="5733" w:author="Vladymyr Kozyr" w:date="2021-07-31T19:40:00Z">
              <w:rPr>
                <w:noProof/>
              </w:rPr>
            </w:rPrChange>
          </w:rPr>
          <w:drawing>
            <wp:inline distT="0" distB="0" distL="0" distR="0" wp14:anchorId="76E3796F" wp14:editId="3BCF884D">
              <wp:extent cx="6041292" cy="2703560"/>
              <wp:effectExtent l="0" t="0" r="4445" b="190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31"/>
                      <a:srcRect l="1010" t="21699" r="1346" b="8386"/>
                      <a:stretch/>
                    </pic:blipFill>
                    <pic:spPr bwMode="auto">
                      <a:xfrm>
                        <a:off x="0" y="0"/>
                        <a:ext cx="6056102" cy="2710188"/>
                      </a:xfrm>
                      <a:prstGeom prst="rect">
                        <a:avLst/>
                      </a:prstGeom>
                      <a:ln>
                        <a:noFill/>
                      </a:ln>
                      <a:extLst>
                        <a:ext uri="{53640926-AAD7-44D8-BBD7-CCE9431645EC}">
                          <a14:shadowObscured xmlns:a14="http://schemas.microsoft.com/office/drawing/2010/main"/>
                        </a:ext>
                      </a:extLst>
                    </pic:spPr>
                  </pic:pic>
                </a:graphicData>
              </a:graphic>
            </wp:inline>
          </w:drawing>
        </w:r>
      </w:ins>
    </w:p>
    <w:p w14:paraId="5E521695" w14:textId="30E5F137" w:rsidR="008A60B3" w:rsidRPr="00CE178C" w:rsidRDefault="008A60B3">
      <w:pPr>
        <w:pStyle w:val="1Para"/>
        <w:ind w:firstLine="0"/>
        <w:jc w:val="center"/>
        <w:rPr>
          <w:ins w:id="5734" w:author="Vladymyr Kozyr" w:date="2021-02-02T21:13:00Z"/>
          <w:rPrChange w:id="5735" w:author="Vladymyr Kozyr" w:date="2021-07-31T19:40:00Z">
            <w:rPr>
              <w:ins w:id="5736" w:author="Vladymyr Kozyr" w:date="2021-02-02T21:13:00Z"/>
            </w:rPr>
          </w:rPrChange>
        </w:rPr>
        <w:pPrChange w:id="5737" w:author="Volodymyr Kozyr" w:date="2021-07-21T14:36:00Z">
          <w:pPr>
            <w:pStyle w:val="1Para"/>
          </w:pPr>
        </w:pPrChange>
      </w:pPr>
      <w:ins w:id="5738" w:author="Volodymyr Kozyr" w:date="2021-07-21T14:36:00Z">
        <w:r w:rsidRPr="00CE178C">
          <w:rPr>
            <w:rPrChange w:id="5739" w:author="Vladymyr Kozyr" w:date="2021-07-31T19:40:00Z">
              <w:rPr/>
            </w:rPrChange>
          </w:rPr>
          <w:t>Figure 4.3.2</w:t>
        </w:r>
      </w:ins>
    </w:p>
    <w:p w14:paraId="2ECFAA51" w14:textId="157727B8" w:rsidR="002F44CD" w:rsidRPr="00CE178C" w:rsidDel="00A50449" w:rsidRDefault="002F44CD">
      <w:pPr>
        <w:pStyle w:val="1Para"/>
        <w:rPr>
          <w:del w:id="5740" w:author="Vladymyr Kozyr" w:date="2021-02-15T14:22:00Z"/>
          <w:rPrChange w:id="5741" w:author="Vladymyr Kozyr" w:date="2021-07-31T19:40:00Z">
            <w:rPr>
              <w:del w:id="5742" w:author="Vladymyr Kozyr" w:date="2021-02-15T14:22:00Z"/>
            </w:rPr>
          </w:rPrChange>
        </w:rPr>
        <w:pPrChange w:id="5743" w:author="Vladymyr Kozyr" w:date="2021-02-15T14:22:00Z">
          <w:pPr>
            <w:pStyle w:val="1Para"/>
            <w:ind w:left="720" w:firstLine="0"/>
          </w:pPr>
        </w:pPrChange>
      </w:pPr>
      <w:bookmarkStart w:id="5744" w:name="_Toc64291583"/>
      <w:bookmarkStart w:id="5745" w:name="_Toc64291902"/>
      <w:bookmarkStart w:id="5746" w:name="_Toc64293378"/>
      <w:bookmarkStart w:id="5747" w:name="_Toc65527241"/>
      <w:bookmarkStart w:id="5748" w:name="_Toc66300662"/>
      <w:bookmarkStart w:id="5749" w:name="_Toc66300738"/>
      <w:bookmarkStart w:id="5750" w:name="_Toc67830629"/>
      <w:bookmarkStart w:id="5751" w:name="_Toc67830768"/>
      <w:bookmarkEnd w:id="5744"/>
      <w:bookmarkEnd w:id="5745"/>
      <w:bookmarkEnd w:id="5746"/>
      <w:bookmarkEnd w:id="5747"/>
      <w:bookmarkEnd w:id="5748"/>
      <w:bookmarkEnd w:id="5749"/>
      <w:bookmarkEnd w:id="5750"/>
      <w:bookmarkEnd w:id="5751"/>
    </w:p>
    <w:p w14:paraId="168C8D9B" w14:textId="039D3C19" w:rsidR="002F44CD" w:rsidRPr="00CE178C" w:rsidRDefault="00A50449">
      <w:pPr>
        <w:pStyle w:val="Heading3"/>
        <w:rPr>
          <w:ins w:id="5752" w:author="Vladymyr Kozyr" w:date="2021-02-02T21:21:00Z"/>
          <w:rPrChange w:id="5753" w:author="Vladymyr Kozyr" w:date="2021-07-31T19:40:00Z">
            <w:rPr>
              <w:ins w:id="5754" w:author="Vladymyr Kozyr" w:date="2021-02-02T21:21:00Z"/>
            </w:rPr>
          </w:rPrChange>
        </w:rPr>
      </w:pPr>
      <w:bookmarkStart w:id="5755" w:name="_Toc67830769"/>
      <w:ins w:id="5756" w:author="Vladymyr Kozyr" w:date="2021-02-15T14:21:00Z">
        <w:r w:rsidRPr="00CE178C">
          <w:rPr>
            <w:rPrChange w:id="5757" w:author="Vladymyr Kozyr" w:date="2021-07-31T19:40:00Z">
              <w:rPr/>
            </w:rPrChange>
          </w:rPr>
          <w:t>Task</w:t>
        </w:r>
      </w:ins>
      <w:ins w:id="5758" w:author="Vladymyr Kozyr" w:date="2021-02-02T21:21:00Z">
        <w:r w:rsidR="002F44CD" w:rsidRPr="00CE178C">
          <w:rPr>
            <w:rPrChange w:id="5759" w:author="Vladymyr Kozyr" w:date="2021-07-31T19:40:00Z">
              <w:rPr/>
            </w:rPrChange>
          </w:rPr>
          <w:t xml:space="preserve"> </w:t>
        </w:r>
      </w:ins>
      <w:ins w:id="5760" w:author="Vladymyr Kozyr" w:date="2021-02-15T14:22:00Z">
        <w:r w:rsidRPr="00CE178C">
          <w:rPr>
            <w:rPrChange w:id="5761" w:author="Vladymyr Kozyr" w:date="2021-07-31T19:40:00Z">
              <w:rPr/>
            </w:rPrChange>
          </w:rPr>
          <w:t>3</w:t>
        </w:r>
      </w:ins>
      <w:bookmarkEnd w:id="5755"/>
      <w:ins w:id="5762" w:author="Vladymyr Kozyr" w:date="2021-05-08T13:53:00Z">
        <w:r w:rsidR="000A318E" w:rsidRPr="00CE178C">
          <w:rPr>
            <w:rPrChange w:id="5763" w:author="Vladymyr Kozyr" w:date="2021-07-31T19:40:00Z">
              <w:rPr/>
            </w:rPrChange>
          </w:rPr>
          <w:t>. Identifying Top Fish Species by Catch Amount or Price</w:t>
        </w:r>
      </w:ins>
    </w:p>
    <w:p w14:paraId="32363D0E" w14:textId="0761C7EA" w:rsidR="008A60B3" w:rsidRPr="00CE178C" w:rsidRDefault="008A60B3" w:rsidP="008A60B3">
      <w:pPr>
        <w:pStyle w:val="1Para"/>
        <w:ind w:firstLine="0"/>
        <w:rPr>
          <w:ins w:id="5764" w:author="Volodymyr Kozyr" w:date="2021-07-21T14:36:00Z"/>
          <w:rPrChange w:id="5765" w:author="Vladymyr Kozyr" w:date="2021-07-31T19:40:00Z">
            <w:rPr>
              <w:ins w:id="5766" w:author="Volodymyr Kozyr" w:date="2021-07-21T14:36:00Z"/>
              <w:i/>
              <w:iCs/>
            </w:rPr>
          </w:rPrChange>
        </w:rPr>
      </w:pPr>
      <w:ins w:id="5767" w:author="Volodymyr Kozyr" w:date="2021-07-21T14:36:00Z">
        <w:r w:rsidRPr="00CE178C">
          <w:rPr>
            <w:rPrChange w:id="5768" w:author="Vladymyr Kozyr" w:date="2021-07-31T19:40:00Z">
              <w:rPr>
                <w:i/>
                <w:iCs/>
              </w:rPr>
            </w:rPrChange>
          </w:rPr>
          <w:t>The summary charts below</w:t>
        </w:r>
      </w:ins>
      <w:ins w:id="5769" w:author="Volodymyr Kozyr" w:date="2021-07-21T14:37:00Z">
        <w:r w:rsidRPr="00CE178C">
          <w:rPr>
            <w:rPrChange w:id="5770" w:author="Vladymyr Kozyr" w:date="2021-07-31T19:40:00Z">
              <w:rPr>
                <w:i/>
                <w:iCs/>
              </w:rPr>
            </w:rPrChange>
          </w:rPr>
          <w:t xml:space="preserve"> (figure 4.3.3)</w:t>
        </w:r>
      </w:ins>
      <w:ins w:id="5771" w:author="Volodymyr Kozyr" w:date="2021-07-21T14:36:00Z">
        <w:r w:rsidRPr="00CE178C">
          <w:rPr>
            <w:rPrChange w:id="5772" w:author="Vladymyr Kozyr" w:date="2021-07-31T19:40:00Z">
              <w:rPr>
                <w:i/>
                <w:iCs/>
              </w:rPr>
            </w:rPrChange>
          </w:rPr>
          <w:t xml:space="preserve"> allow identifying the top fish species by catch amount or value (price) per the selected year. This type of visualization enables a quick and clear understanding of the top fish species in the selected category. The summary information helps compare the data for different years. Therefore, it is important to present the data clearly without going into additional details.</w:t>
        </w:r>
      </w:ins>
    </w:p>
    <w:p w14:paraId="65D10572" w14:textId="77777777" w:rsidR="008A60B3" w:rsidRPr="00CE178C" w:rsidRDefault="008A60B3" w:rsidP="008A60B3">
      <w:pPr>
        <w:pStyle w:val="1Para"/>
        <w:ind w:firstLine="0"/>
        <w:rPr>
          <w:ins w:id="5773" w:author="Volodymyr Kozyr" w:date="2021-07-21T14:36:00Z"/>
          <w:rPrChange w:id="5774" w:author="Vladymyr Kozyr" w:date="2021-07-31T19:40:00Z">
            <w:rPr>
              <w:ins w:id="5775" w:author="Volodymyr Kozyr" w:date="2021-07-21T14:36:00Z"/>
              <w:i/>
              <w:iCs/>
            </w:rPr>
          </w:rPrChange>
        </w:rPr>
      </w:pPr>
      <w:ins w:id="5776" w:author="Volodymyr Kozyr" w:date="2021-07-21T14:36:00Z">
        <w:r w:rsidRPr="00CE178C">
          <w:rPr>
            <w:rPrChange w:id="5777" w:author="Vladymyr Kozyr" w:date="2021-07-31T19:40:00Z">
              <w:rPr/>
            </w:rPrChange>
          </w:rPr>
          <w:t>There is also grouping for fish types which have a small percentage of catch or value comparing to the others which is an improvement (for more than 20 legends pie charts usually look overcrowded and not readable.</w:t>
        </w:r>
      </w:ins>
    </w:p>
    <w:p w14:paraId="0709B376" w14:textId="56473BAF" w:rsidR="00FE3851" w:rsidRPr="00CE178C" w:rsidDel="008A60B3" w:rsidRDefault="008A60B3">
      <w:pPr>
        <w:pStyle w:val="1Para"/>
        <w:ind w:firstLine="0"/>
        <w:rPr>
          <w:del w:id="5778" w:author="Volodymyr Kozyr" w:date="2021-07-21T14:36:00Z"/>
          <w:rPrChange w:id="5779" w:author="Vladymyr Kozyr" w:date="2021-07-31T19:40:00Z">
            <w:rPr>
              <w:del w:id="5780" w:author="Volodymyr Kozyr" w:date="2021-07-21T14:36:00Z"/>
            </w:rPr>
          </w:rPrChange>
        </w:rPr>
      </w:pPr>
      <w:ins w:id="5781" w:author="Volodymyr Kozyr" w:date="2021-07-21T14:36:00Z">
        <w:r w:rsidRPr="00CE178C">
          <w:rPr>
            <w:rPrChange w:id="5782" w:author="Vladymyr Kozyr" w:date="2021-07-31T19:40:00Z">
              <w:rPr>
                <w:i/>
                <w:iCs/>
              </w:rPr>
            </w:rPrChange>
          </w:rPr>
          <w:t xml:space="preserve">To make the chart user-friendly and structured, the number of legends is adapted depending on the top values per the selected year. The tool would sort and group the value ($) or catch quantities (tons) of fish types and assign the applicable percentage per type. The top fish types are separated into their own sections, and the rest is grouped into the category “other”.  </w:t>
        </w:r>
        <w:r w:rsidRPr="00CE178C">
          <w:rPr>
            <w:rPrChange w:id="5783" w:author="Vladymyr Kozyr" w:date="2021-07-31T19:40:00Z">
              <w:rPr/>
            </w:rPrChange>
          </w:rPr>
          <w:t xml:space="preserve">This solves a well-known problem of having too many </w:t>
        </w:r>
        <w:del w:id="5784" w:author="Vladymyr Kozyr" w:date="2021-07-31T19:49:00Z">
          <w:r w:rsidRPr="00CE178C" w:rsidDel="00CE178C">
            <w:rPr>
              <w:rPrChange w:id="5785" w:author="Vladymyr Kozyr" w:date="2021-07-31T19:40:00Z">
                <w:rPr/>
              </w:rPrChange>
            </w:rPr>
            <w:delText>unnessessary</w:delText>
          </w:r>
        </w:del>
      </w:ins>
      <w:ins w:id="5786" w:author="Vladymyr Kozyr" w:date="2021-07-31T19:49:00Z">
        <w:r w:rsidR="00CE178C" w:rsidRPr="00CE178C">
          <w:rPr>
            <w:rPrChange w:id="5787" w:author="Vladymyr Kozyr" w:date="2021-07-31T19:40:00Z">
              <w:rPr/>
            </w:rPrChange>
          </w:rPr>
          <w:t>unnecessary</w:t>
        </w:r>
      </w:ins>
      <w:ins w:id="5788" w:author="Volodymyr Kozyr" w:date="2021-07-21T14:36:00Z">
        <w:r w:rsidRPr="00CE178C">
          <w:rPr>
            <w:rPrChange w:id="5789" w:author="Vladymyr Kozyr" w:date="2021-07-31T19:40:00Z">
              <w:rPr/>
            </w:rPrChange>
          </w:rPr>
          <w:t xml:space="preserve"> labels (legends). The chart also allows to expand “Other” category and drill down to see more details for the fish types which are the “outliers” in the dataset. </w:t>
        </w:r>
      </w:ins>
      <w:ins w:id="5790" w:author="Vladymyr Kozyr" w:date="2021-05-08T14:36:00Z">
        <w:del w:id="5791" w:author="Volodymyr Kozyr" w:date="2021-07-21T14:36:00Z">
          <w:r w:rsidR="00FE3851" w:rsidRPr="00CE178C" w:rsidDel="008A60B3">
            <w:rPr>
              <w:rPrChange w:id="5792" w:author="Vladymyr Kozyr" w:date="2021-07-31T19:40:00Z">
                <w:rPr/>
              </w:rPrChange>
            </w:rPr>
            <w:delText>-SHOW SUMMARY INFO</w:delText>
          </w:r>
        </w:del>
      </w:ins>
    </w:p>
    <w:p w14:paraId="0741D9B9" w14:textId="77777777" w:rsidR="008A60B3" w:rsidRPr="00CE178C" w:rsidRDefault="008A60B3" w:rsidP="008A60B3">
      <w:pPr>
        <w:pStyle w:val="1Para"/>
        <w:ind w:firstLine="0"/>
        <w:rPr>
          <w:ins w:id="5793" w:author="Volodymyr Kozyr" w:date="2021-07-21T14:37:00Z"/>
          <w:rPrChange w:id="5794" w:author="Vladymyr Kozyr" w:date="2021-07-31T19:40:00Z">
            <w:rPr>
              <w:ins w:id="5795" w:author="Volodymyr Kozyr" w:date="2021-07-21T14:37:00Z"/>
            </w:rPr>
          </w:rPrChange>
        </w:rPr>
      </w:pPr>
    </w:p>
    <w:p w14:paraId="72254C3E" w14:textId="792B6019" w:rsidR="00FE3851" w:rsidRPr="00CE178C" w:rsidDel="008A60B3" w:rsidRDefault="00FE3851">
      <w:pPr>
        <w:pStyle w:val="1Para"/>
        <w:ind w:firstLine="0"/>
        <w:rPr>
          <w:ins w:id="5796" w:author="Vladymyr Kozyr" w:date="2021-05-08T14:36:00Z"/>
          <w:del w:id="5797" w:author="Volodymyr Kozyr" w:date="2021-07-21T14:36:00Z"/>
          <w:rPrChange w:id="5798" w:author="Vladymyr Kozyr" w:date="2021-07-31T19:40:00Z">
            <w:rPr>
              <w:ins w:id="5799" w:author="Vladymyr Kozyr" w:date="2021-05-08T14:36:00Z"/>
              <w:del w:id="5800" w:author="Volodymyr Kozyr" w:date="2021-07-21T14:36:00Z"/>
            </w:rPr>
          </w:rPrChange>
        </w:rPr>
      </w:pPr>
      <w:ins w:id="5801" w:author="Vladymyr Kozyr" w:date="2021-05-08T14:37:00Z">
        <w:del w:id="5802" w:author="Volodymyr Kozyr" w:date="2021-07-21T14:36:00Z">
          <w:r w:rsidRPr="00CE178C" w:rsidDel="008A60B3">
            <w:rPr>
              <w:rPrChange w:id="5803" w:author="Vladymyr Kozyr" w:date="2021-07-31T19:40:00Z">
                <w:rPr/>
              </w:rPrChange>
            </w:rPr>
            <w:delText>-ADAPTIVE AMOUNT OF LEGENDS</w:delText>
          </w:r>
        </w:del>
      </w:ins>
    </w:p>
    <w:p w14:paraId="3A0AFA24" w14:textId="4DB5DFCD" w:rsidR="002F44CD" w:rsidRPr="00CE178C" w:rsidDel="008A60B3" w:rsidRDefault="00401C22">
      <w:pPr>
        <w:pStyle w:val="1Para"/>
        <w:ind w:firstLine="0"/>
        <w:rPr>
          <w:ins w:id="5804" w:author="Vladymyr Kozyr" w:date="2021-02-15T14:20:00Z"/>
          <w:del w:id="5805" w:author="Volodymyr Kozyr" w:date="2021-07-21T14:36:00Z"/>
          <w:rPrChange w:id="5806" w:author="Vladymyr Kozyr" w:date="2021-07-31T19:40:00Z">
            <w:rPr>
              <w:ins w:id="5807" w:author="Vladymyr Kozyr" w:date="2021-02-15T14:20:00Z"/>
              <w:del w:id="5808" w:author="Volodymyr Kozyr" w:date="2021-07-21T14:36:00Z"/>
            </w:rPr>
          </w:rPrChange>
        </w:rPr>
      </w:pPr>
      <w:ins w:id="5809" w:author="Vladymyr Kozyr" w:date="2021-02-02T21:22:00Z">
        <w:del w:id="5810" w:author="Volodymyr Kozyr" w:date="2021-07-21T14:36:00Z">
          <w:r w:rsidRPr="00CE178C" w:rsidDel="008A60B3">
            <w:rPr>
              <w:rPrChange w:id="5811" w:author="Vladymyr Kozyr" w:date="2021-07-31T19:40:00Z">
                <w:rPr/>
              </w:rPrChange>
            </w:rPr>
            <w:delText xml:space="preserve">If the user selection is only one year, then pie charts for fishing quantities and </w:delText>
          </w:r>
        </w:del>
      </w:ins>
      <w:ins w:id="5812" w:author="Vladymyr Kozyr" w:date="2021-02-02T21:23:00Z">
        <w:del w:id="5813" w:author="Volodymyr Kozyr" w:date="2021-07-21T14:36:00Z">
          <w:r w:rsidRPr="00CE178C" w:rsidDel="008A60B3">
            <w:rPr>
              <w:rPrChange w:id="5814" w:author="Vladymyr Kozyr" w:date="2021-07-31T19:40:00Z">
                <w:rPr/>
              </w:rPrChange>
            </w:rPr>
            <w:delText>prices for province will be created.</w:delText>
          </w:r>
        </w:del>
      </w:ins>
    </w:p>
    <w:p w14:paraId="0017457F" w14:textId="522AC867" w:rsidR="00A50449" w:rsidRPr="00CE178C" w:rsidDel="008A60B3" w:rsidRDefault="00A50449">
      <w:pPr>
        <w:pStyle w:val="1Para"/>
        <w:ind w:firstLine="0"/>
        <w:rPr>
          <w:ins w:id="5815" w:author="Vladymyr Kozyr" w:date="2021-02-02T21:23:00Z"/>
          <w:del w:id="5816" w:author="Volodymyr Kozyr" w:date="2021-07-21T14:36:00Z"/>
          <w:rPrChange w:id="5817" w:author="Vladymyr Kozyr" w:date="2021-07-31T19:40:00Z">
            <w:rPr>
              <w:ins w:id="5818" w:author="Vladymyr Kozyr" w:date="2021-02-02T21:23:00Z"/>
              <w:del w:id="5819" w:author="Volodymyr Kozyr" w:date="2021-07-21T14:36:00Z"/>
            </w:rPr>
          </w:rPrChange>
        </w:rPr>
        <w:pPrChange w:id="5820" w:author="Vladymyr Kozyr" w:date="2021-02-15T13:44:00Z">
          <w:pPr>
            <w:pStyle w:val="1Para"/>
          </w:pPr>
        </w:pPrChange>
      </w:pPr>
      <w:ins w:id="5821" w:author="Vladymyr Kozyr" w:date="2021-02-15T14:20:00Z">
        <w:del w:id="5822" w:author="Volodymyr Kozyr" w:date="2021-07-21T14:36:00Z">
          <w:r w:rsidRPr="00CE178C" w:rsidDel="008A60B3">
            <w:rPr>
              <w:rPrChange w:id="5823" w:author="Vladymyr Kozyr" w:date="2021-07-31T19:40:00Z">
                <w:rPr/>
              </w:rPrChange>
            </w:rPr>
            <w:delText>There is also grouping for fish types which have a small percentage of catch or value comparing to the others which is an improvement (for more than 20 legends pie charts usually look overcrowded and not readable.</w:delText>
          </w:r>
        </w:del>
      </w:ins>
    </w:p>
    <w:p w14:paraId="47A101D4" w14:textId="314EAC56" w:rsidR="00401C22" w:rsidRPr="00CE178C" w:rsidDel="008A60B3" w:rsidRDefault="00401C22">
      <w:pPr>
        <w:pStyle w:val="1Para"/>
        <w:ind w:firstLine="0"/>
        <w:rPr>
          <w:ins w:id="5824" w:author="Vladymyr Kozyr" w:date="2021-02-02T21:21:00Z"/>
          <w:del w:id="5825" w:author="Volodymyr Kozyr" w:date="2021-07-21T14:36:00Z"/>
          <w:rPrChange w:id="5826" w:author="Vladymyr Kozyr" w:date="2021-07-31T19:40:00Z">
            <w:rPr>
              <w:ins w:id="5827" w:author="Vladymyr Kozyr" w:date="2021-02-02T21:21:00Z"/>
              <w:del w:id="5828" w:author="Volodymyr Kozyr" w:date="2021-07-21T14:36:00Z"/>
            </w:rPr>
          </w:rPrChange>
        </w:rPr>
        <w:pPrChange w:id="5829" w:author="Vladymyr Kozyr" w:date="2021-02-15T13:44:00Z">
          <w:pPr>
            <w:pStyle w:val="Heading3"/>
          </w:pPr>
        </w:pPrChange>
      </w:pPr>
      <w:ins w:id="5830" w:author="Vladymyr Kozyr" w:date="2021-02-02T21:23:00Z">
        <w:del w:id="5831" w:author="Volodymyr Kozyr" w:date="2021-07-21T14:36:00Z">
          <w:r w:rsidRPr="00CE178C" w:rsidDel="008A60B3">
            <w:rPr>
              <w:rPrChange w:id="5832" w:author="Vladymyr Kozyr" w:date="2021-07-31T19:40:00Z">
                <w:rPr/>
              </w:rPrChange>
            </w:rPr>
            <w:delText xml:space="preserve">The main </w:delText>
          </w:r>
        </w:del>
      </w:ins>
      <w:ins w:id="5833" w:author="Vladymyr Kozyr" w:date="2021-02-02T21:24:00Z">
        <w:del w:id="5834" w:author="Volodymyr Kozyr" w:date="2021-07-21T14:36:00Z">
          <w:r w:rsidRPr="00CE178C" w:rsidDel="008A60B3">
            <w:rPr>
              <w:rPrChange w:id="5835" w:author="Vladymyr Kozyr" w:date="2021-07-31T19:40:00Z">
                <w:rPr/>
              </w:rPrChange>
            </w:rPr>
            <w:delText xml:space="preserve">feature of the chart is that </w:delText>
          </w:r>
        </w:del>
      </w:ins>
      <w:ins w:id="5836" w:author="Vladymyr Kozyr" w:date="2021-02-02T21:25:00Z">
        <w:del w:id="5837" w:author="Volodymyr Kozyr" w:date="2021-07-21T14:36:00Z">
          <w:r w:rsidRPr="00CE178C" w:rsidDel="008A60B3">
            <w:rPr>
              <w:rPrChange w:id="5838" w:author="Vladymyr Kozyr" w:date="2021-07-31T19:40:00Z">
                <w:rPr/>
              </w:rPrChange>
            </w:rPr>
            <w:delText>i</w:delText>
          </w:r>
        </w:del>
      </w:ins>
      <w:ins w:id="5839" w:author="Vladymyr Kozyr" w:date="2021-02-02T21:28:00Z">
        <w:del w:id="5840" w:author="Volodymyr Kozyr" w:date="2021-07-21T14:36:00Z">
          <w:r w:rsidRPr="00CE178C" w:rsidDel="008A60B3">
            <w:rPr>
              <w:rPrChange w:id="5841" w:author="Vladymyr Kozyr" w:date="2021-07-31T19:40:00Z">
                <w:rPr/>
              </w:rPrChange>
            </w:rPr>
            <w:delText>t</w:delText>
          </w:r>
        </w:del>
      </w:ins>
      <w:ins w:id="5842" w:author="Vladymyr Kozyr" w:date="2021-02-02T21:25:00Z">
        <w:del w:id="5843" w:author="Volodymyr Kozyr" w:date="2021-07-21T14:36:00Z">
          <w:r w:rsidRPr="00CE178C" w:rsidDel="008A60B3">
            <w:rPr>
              <w:rPrChange w:id="5844" w:author="Vladymyr Kozyr" w:date="2021-07-31T19:40:00Z">
                <w:rPr/>
              </w:rPrChange>
            </w:rPr>
            <w:delText xml:space="preserve"> catches of some fish types are smaller that particular threshold, it will be grouped into “Other” </w:delText>
          </w:r>
        </w:del>
      </w:ins>
      <w:ins w:id="5845" w:author="Vladymyr Kozyr" w:date="2021-02-02T21:26:00Z">
        <w:del w:id="5846" w:author="Volodymyr Kozyr" w:date="2021-07-21T14:36:00Z">
          <w:r w:rsidRPr="00CE178C" w:rsidDel="008A60B3">
            <w:rPr>
              <w:rPrChange w:id="5847" w:author="Vladymyr Kozyr" w:date="2021-07-31T19:40:00Z">
                <w:rPr/>
              </w:rPrChange>
            </w:rPr>
            <w:delText xml:space="preserve">category. This solves a </w:delText>
          </w:r>
        </w:del>
      </w:ins>
      <w:ins w:id="5848" w:author="Vladymyr Kozyr" w:date="2021-02-02T21:27:00Z">
        <w:del w:id="5849" w:author="Volodymyr Kozyr" w:date="2021-07-21T14:36:00Z">
          <w:r w:rsidRPr="00CE178C" w:rsidDel="008A60B3">
            <w:rPr>
              <w:rPrChange w:id="5850" w:author="Vladymyr Kozyr" w:date="2021-07-31T19:40:00Z">
                <w:rPr/>
              </w:rPrChange>
            </w:rPr>
            <w:delText xml:space="preserve">well known </w:delText>
          </w:r>
        </w:del>
      </w:ins>
      <w:ins w:id="5851" w:author="Vladymyr Kozyr" w:date="2021-02-02T21:26:00Z">
        <w:del w:id="5852" w:author="Volodymyr Kozyr" w:date="2021-07-21T14:36:00Z">
          <w:r w:rsidRPr="00CE178C" w:rsidDel="008A60B3">
            <w:rPr>
              <w:rPrChange w:id="5853" w:author="Vladymyr Kozyr" w:date="2021-07-31T19:40:00Z">
                <w:rPr/>
              </w:rPrChange>
            </w:rPr>
            <w:delText>problem with having too</w:delText>
          </w:r>
        </w:del>
      </w:ins>
      <w:ins w:id="5854" w:author="Vladymyr Kozyr" w:date="2021-02-02T21:27:00Z">
        <w:del w:id="5855" w:author="Volodymyr Kozyr" w:date="2021-07-21T14:36:00Z">
          <w:r w:rsidRPr="00CE178C" w:rsidDel="008A60B3">
            <w:rPr>
              <w:rPrChange w:id="5856" w:author="Vladymyr Kozyr" w:date="2021-07-31T19:40:00Z">
                <w:rPr/>
              </w:rPrChange>
            </w:rPr>
            <w:delText xml:space="preserve"> many unnessessary labels (legends). But on click </w:delText>
          </w:r>
        </w:del>
      </w:ins>
      <w:ins w:id="5857" w:author="Vladymyr Kozyr" w:date="2021-02-02T21:28:00Z">
        <w:del w:id="5858" w:author="Volodymyr Kozyr" w:date="2021-07-21T14:36:00Z">
          <w:r w:rsidRPr="00CE178C" w:rsidDel="008A60B3">
            <w:rPr>
              <w:rPrChange w:id="5859" w:author="Vladymyr Kozyr" w:date="2021-07-31T19:40:00Z">
                <w:rPr/>
              </w:rPrChange>
            </w:rPr>
            <w:delText xml:space="preserve">on the “Other” category user can drill down to see more details for </w:delText>
          </w:r>
        </w:del>
      </w:ins>
      <w:ins w:id="5860" w:author="Vladymyr Kozyr" w:date="2021-02-02T21:29:00Z">
        <w:del w:id="5861" w:author="Volodymyr Kozyr" w:date="2021-07-21T14:36:00Z">
          <w:r w:rsidRPr="00CE178C" w:rsidDel="008A60B3">
            <w:rPr>
              <w:rPrChange w:id="5862" w:author="Vladymyr Kozyr" w:date="2021-07-31T19:40:00Z">
                <w:rPr/>
              </w:rPrChange>
            </w:rPr>
            <w:delText>the fish types which are the “outliers” in the dataset.</w:delText>
          </w:r>
        </w:del>
      </w:ins>
      <w:ins w:id="5863" w:author="Vladymyr Kozyr" w:date="2021-02-15T14:20:00Z">
        <w:del w:id="5864" w:author="Volodymyr Kozyr" w:date="2021-07-21T14:36:00Z">
          <w:r w:rsidR="00A50449" w:rsidRPr="00CE178C" w:rsidDel="008A60B3">
            <w:rPr>
              <w:rPrChange w:id="5865" w:author="Vladymyr Kozyr" w:date="2021-07-31T19:40:00Z">
                <w:rPr/>
              </w:rPrChange>
            </w:rPr>
            <w:delText xml:space="preserve"> </w:delText>
          </w:r>
        </w:del>
      </w:ins>
    </w:p>
    <w:p w14:paraId="3CC751CE" w14:textId="044A413D" w:rsidR="002F44CD" w:rsidRPr="00CE178C" w:rsidRDefault="007C2D2A">
      <w:pPr>
        <w:pStyle w:val="1Para"/>
        <w:ind w:firstLine="0"/>
        <w:rPr>
          <w:ins w:id="5866" w:author="Volodymyr Kozyr" w:date="2021-07-21T14:37:00Z"/>
          <w:rPrChange w:id="5867" w:author="Vladymyr Kozyr" w:date="2021-07-31T19:40:00Z">
            <w:rPr>
              <w:ins w:id="5868" w:author="Volodymyr Kozyr" w:date="2021-07-21T14:37:00Z"/>
            </w:rPr>
          </w:rPrChange>
        </w:rPr>
      </w:pPr>
      <w:ins w:id="5869" w:author="Vladymyr Kozyr" w:date="2021-05-08T14:21:00Z">
        <w:r w:rsidRPr="00CE178C">
          <w:rPr>
            <w:rPrChange w:id="5870" w:author="Vladymyr Kozyr" w:date="2021-07-31T19:40:00Z">
              <w:rPr>
                <w:noProof/>
              </w:rPr>
            </w:rPrChange>
          </w:rPr>
          <w:drawing>
            <wp:inline distT="0" distB="0" distL="0" distR="0" wp14:anchorId="34C9A057" wp14:editId="4F556C88">
              <wp:extent cx="6035040" cy="2673781"/>
              <wp:effectExtent l="0" t="0" r="0" b="6350"/>
              <wp:docPr id="25" name="Picture 2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application&#10;&#10;Description automatically generated"/>
                      <pic:cNvPicPr/>
                    </pic:nvPicPr>
                    <pic:blipFill rotWithShape="1">
                      <a:blip r:embed="rId32"/>
                      <a:srcRect l="607" t="20363" r="1212" b="10039"/>
                      <a:stretch/>
                    </pic:blipFill>
                    <pic:spPr bwMode="auto">
                      <a:xfrm>
                        <a:off x="0" y="0"/>
                        <a:ext cx="6043284" cy="2677434"/>
                      </a:xfrm>
                      <a:prstGeom prst="rect">
                        <a:avLst/>
                      </a:prstGeom>
                      <a:ln>
                        <a:noFill/>
                      </a:ln>
                      <a:extLst>
                        <a:ext uri="{53640926-AAD7-44D8-BBD7-CCE9431645EC}">
                          <a14:shadowObscured xmlns:a14="http://schemas.microsoft.com/office/drawing/2010/main"/>
                        </a:ext>
                      </a:extLst>
                    </pic:spPr>
                  </pic:pic>
                </a:graphicData>
              </a:graphic>
            </wp:inline>
          </w:drawing>
        </w:r>
      </w:ins>
    </w:p>
    <w:p w14:paraId="2FB56906" w14:textId="61E63245" w:rsidR="008A60B3" w:rsidRPr="00CE178C" w:rsidRDefault="008A60B3">
      <w:pPr>
        <w:pStyle w:val="1Para"/>
        <w:ind w:firstLine="0"/>
        <w:jc w:val="center"/>
        <w:rPr>
          <w:ins w:id="5871" w:author="Vladymyr Kozyr" w:date="2021-02-02T21:21:00Z"/>
          <w:rPrChange w:id="5872" w:author="Vladymyr Kozyr" w:date="2021-07-31T19:40:00Z">
            <w:rPr>
              <w:ins w:id="5873" w:author="Vladymyr Kozyr" w:date="2021-02-02T21:21:00Z"/>
            </w:rPr>
          </w:rPrChange>
        </w:rPr>
        <w:pPrChange w:id="5874" w:author="Volodymyr Kozyr" w:date="2021-07-21T14:37:00Z">
          <w:pPr>
            <w:pStyle w:val="Heading3"/>
          </w:pPr>
        </w:pPrChange>
      </w:pPr>
      <w:ins w:id="5875" w:author="Volodymyr Kozyr" w:date="2021-07-21T14:37:00Z">
        <w:r w:rsidRPr="00CE178C">
          <w:rPr>
            <w:rPrChange w:id="5876" w:author="Vladymyr Kozyr" w:date="2021-07-31T19:40:00Z">
              <w:rPr/>
            </w:rPrChange>
          </w:rPr>
          <w:t>Figure 4.3.3</w:t>
        </w:r>
      </w:ins>
    </w:p>
    <w:p w14:paraId="173B70A6" w14:textId="7833FAC0" w:rsidR="00A50449" w:rsidRPr="00CE178C" w:rsidRDefault="00A50449">
      <w:pPr>
        <w:pStyle w:val="Heading3"/>
        <w:rPr>
          <w:ins w:id="5877" w:author="Vladymyr Kozyr" w:date="2021-02-15T14:22:00Z"/>
          <w:rPrChange w:id="5878" w:author="Vladymyr Kozyr" w:date="2021-07-31T19:40:00Z">
            <w:rPr>
              <w:ins w:id="5879" w:author="Vladymyr Kozyr" w:date="2021-02-15T14:22:00Z"/>
            </w:rPr>
          </w:rPrChange>
        </w:rPr>
      </w:pPr>
      <w:bookmarkStart w:id="5880" w:name="_Toc67830770"/>
      <w:ins w:id="5881" w:author="Vladymyr Kozyr" w:date="2021-02-15T14:22:00Z">
        <w:r w:rsidRPr="00CE178C">
          <w:rPr>
            <w:rPrChange w:id="5882" w:author="Vladymyr Kozyr" w:date="2021-07-31T19:40:00Z">
              <w:rPr/>
            </w:rPrChange>
          </w:rPr>
          <w:lastRenderedPageBreak/>
          <w:t>Task 4</w:t>
        </w:r>
      </w:ins>
      <w:bookmarkEnd w:id="5880"/>
      <w:ins w:id="5883" w:author="Vladymyr Kozyr" w:date="2021-05-08T13:54:00Z">
        <w:r w:rsidR="000A318E" w:rsidRPr="00CE178C">
          <w:rPr>
            <w:rPrChange w:id="5884" w:author="Vladymyr Kozyr" w:date="2021-07-31T19:40:00Z">
              <w:rPr/>
            </w:rPrChange>
          </w:rPr>
          <w:t>. Consequent Years Fishery Data Comparison</w:t>
        </w:r>
      </w:ins>
    </w:p>
    <w:p w14:paraId="05F82D28" w14:textId="599CA23B" w:rsidR="008A60B3" w:rsidRPr="00CE178C" w:rsidRDefault="008A60B3" w:rsidP="008A60B3">
      <w:pPr>
        <w:pStyle w:val="1Para"/>
        <w:ind w:firstLine="0"/>
        <w:rPr>
          <w:ins w:id="5885" w:author="Volodymyr Kozyr" w:date="2021-07-21T14:37:00Z"/>
          <w:rPrChange w:id="5886" w:author="Vladymyr Kozyr" w:date="2021-07-31T19:40:00Z">
            <w:rPr>
              <w:ins w:id="5887" w:author="Volodymyr Kozyr" w:date="2021-07-21T14:37:00Z"/>
            </w:rPr>
          </w:rPrChange>
        </w:rPr>
      </w:pPr>
      <w:ins w:id="5888" w:author="Volodymyr Kozyr" w:date="2021-07-21T14:37:00Z">
        <w:r w:rsidRPr="00CE178C">
          <w:rPr>
            <w:rPrChange w:id="5889" w:author="Vladymyr Kozyr" w:date="2021-07-31T19:40:00Z">
              <w:rPr>
                <w:i/>
                <w:iCs/>
              </w:rPr>
            </w:rPrChange>
          </w:rPr>
          <w:t xml:space="preserve">The main goal of the following visualization is to provide the ability to </w:t>
        </w:r>
        <w:del w:id="5890" w:author="Vladymyr Kozyr" w:date="2021-07-31T19:50:00Z">
          <w:r w:rsidRPr="00CE178C" w:rsidDel="00CE178C">
            <w:rPr>
              <w:rPrChange w:id="5891" w:author="Vladymyr Kozyr" w:date="2021-07-31T19:40:00Z">
                <w:rPr>
                  <w:i/>
                  <w:iCs/>
                </w:rPr>
              </w:rPrChange>
            </w:rPr>
            <w:delText>instantly and easily compare and analyze the data between the selected years</w:delText>
          </w:r>
        </w:del>
      </w:ins>
      <w:ins w:id="5892" w:author="Vladymyr Kozyr" w:date="2021-07-31T19:50:00Z">
        <w:r w:rsidR="00CE178C" w:rsidRPr="00CE178C">
          <w:rPr>
            <w:rPrChange w:id="5893" w:author="Vladymyr Kozyr" w:date="2021-07-31T19:40:00Z">
              <w:rPr/>
            </w:rPrChange>
          </w:rPr>
          <w:t>compare and analyze the data between the selected years instantly and easily</w:t>
        </w:r>
      </w:ins>
      <w:ins w:id="5894" w:author="Volodymyr Kozyr" w:date="2021-07-21T14:37:00Z">
        <w:r w:rsidRPr="00CE178C">
          <w:rPr>
            <w:rPrChange w:id="5895" w:author="Vladymyr Kozyr" w:date="2021-07-31T19:40:00Z">
              <w:rPr>
                <w:i/>
                <w:iCs/>
              </w:rPr>
            </w:rPrChange>
          </w:rPr>
          <w:t xml:space="preserve">. </w:t>
        </w:r>
        <w:r w:rsidRPr="00CE178C">
          <w:rPr>
            <w:rPrChange w:id="5896" w:author="Vladymyr Kozyr" w:date="2021-07-31T19:40:00Z">
              <w:rPr>
                <w:lang w:val="en-US"/>
              </w:rPr>
            </w:rPrChange>
          </w:rPr>
          <w:t>Chart itself</w:t>
        </w:r>
      </w:ins>
      <w:ins w:id="5897" w:author="Volodymyr Kozyr" w:date="2021-07-21T14:38:00Z">
        <w:r w:rsidRPr="00CE178C">
          <w:rPr>
            <w:rPrChange w:id="5898" w:author="Vladymyr Kozyr" w:date="2021-07-31T19:40:00Z">
              <w:rPr>
                <w:lang w:val="en-US"/>
              </w:rPr>
            </w:rPrChange>
          </w:rPr>
          <w:t xml:space="preserve"> (figure</w:t>
        </w:r>
      </w:ins>
      <w:ins w:id="5899" w:author="Volodymyr Kozyr" w:date="2021-07-21T14:39:00Z">
        <w:r w:rsidRPr="00CE178C">
          <w:rPr>
            <w:rPrChange w:id="5900" w:author="Vladymyr Kozyr" w:date="2021-07-31T19:40:00Z">
              <w:rPr>
                <w:lang w:val="en-US"/>
              </w:rPr>
            </w:rPrChange>
          </w:rPr>
          <w:t xml:space="preserve"> 4.3.4)</w:t>
        </w:r>
      </w:ins>
      <w:ins w:id="5901" w:author="Volodymyr Kozyr" w:date="2021-07-21T14:37:00Z">
        <w:r w:rsidRPr="00CE178C">
          <w:rPr>
            <w:rPrChange w:id="5902" w:author="Vladymyr Kozyr" w:date="2021-07-31T19:40:00Z">
              <w:rPr>
                <w:lang w:val="en-US"/>
              </w:rPr>
            </w:rPrChange>
          </w:rPr>
          <w:t xml:space="preserve"> is an improvement of the bar charts, called categorized bar chart.</w:t>
        </w:r>
        <w:r w:rsidRPr="00CE178C">
          <w:rPr>
            <w:rPrChange w:id="5903" w:author="Vladymyr Kozyr" w:date="2021-07-31T19:40:00Z">
              <w:rPr/>
            </w:rPrChange>
          </w:rPr>
          <w:t xml:space="preserve"> This kind of data presentation is particularly useful for determining trends for the current and previous year. For fishery management it is important to know if, for ex. new policies and laws or fishing quotas are working into intended direction.</w:t>
        </w:r>
      </w:ins>
      <w:ins w:id="5904" w:author="Volodymyr Kozyr" w:date="2021-07-21T14:38:00Z">
        <w:r w:rsidRPr="00CE178C">
          <w:rPr>
            <w:rPrChange w:id="5905" w:author="Vladymyr Kozyr" w:date="2021-07-31T19:40:00Z">
              <w:rPr/>
            </w:rPrChange>
          </w:rPr>
          <w:t xml:space="preserve"> </w:t>
        </w:r>
      </w:ins>
      <w:ins w:id="5906" w:author="Volodymyr Kozyr" w:date="2021-07-21T14:39:00Z">
        <w:r w:rsidRPr="00CE178C">
          <w:rPr>
            <w:rPrChange w:id="5907" w:author="Vladymyr Kozyr" w:date="2021-07-31T19:40:00Z">
              <w:rPr/>
            </w:rPrChange>
          </w:rPr>
          <w:t>Years 1990 and 2018</w:t>
        </w:r>
      </w:ins>
      <w:ins w:id="5908" w:author="Volodymyr Kozyr" w:date="2021-07-21T14:37:00Z">
        <w:r w:rsidRPr="00CE178C">
          <w:rPr>
            <w:rPrChange w:id="5909" w:author="Vladymyr Kozyr" w:date="2021-07-31T19:40:00Z">
              <w:rPr>
                <w:i/>
                <w:iCs/>
              </w:rPr>
            </w:rPrChange>
          </w:rPr>
          <w:t xml:space="preserve"> were chosen to better emphasize how the charts’ setup assists in quickly identifying trends.</w:t>
        </w:r>
      </w:ins>
    </w:p>
    <w:p w14:paraId="1CE8F940" w14:textId="27D7E842" w:rsidR="008A60B3" w:rsidRPr="00CE178C" w:rsidRDefault="008A60B3" w:rsidP="008A60B3">
      <w:pPr>
        <w:pStyle w:val="1Para"/>
        <w:ind w:firstLine="0"/>
        <w:rPr>
          <w:ins w:id="5910" w:author="Volodymyr Kozyr" w:date="2021-07-21T14:37:00Z"/>
          <w:rPrChange w:id="5911" w:author="Vladymyr Kozyr" w:date="2021-07-31T19:40:00Z">
            <w:rPr>
              <w:ins w:id="5912" w:author="Volodymyr Kozyr" w:date="2021-07-21T14:37:00Z"/>
              <w:i/>
              <w:iCs/>
            </w:rPr>
          </w:rPrChange>
        </w:rPr>
      </w:pPr>
      <w:ins w:id="5913" w:author="Volodymyr Kozyr" w:date="2021-07-21T14:37:00Z">
        <w:r w:rsidRPr="00CE178C">
          <w:rPr>
            <w:rPrChange w:id="5914" w:author="Vladymyr Kozyr" w:date="2021-07-31T19:40:00Z">
              <w:rPr>
                <w:i/>
                <w:iCs/>
              </w:rPr>
            </w:rPrChange>
          </w:rPr>
          <w:t xml:space="preserve">As mentioned before, the proposed chart is created to compare the data between the two years easy to analyze and review. The space on the x-axis is used to include both important for the industry values: quantity and value (price). The y-axis represents the type of fish that was added to the chart for the review. The chart itself serves as a great visual and data centre that could allow the industry professionals of the industry to improve the decision-making processes or assist in the further plan of the fishery industry per type. In the provided example, we could notice the drastic change in the Cod quantity and price. Both levels have dropped significantly through the decade, highlighting that the Cod is no longer a highly available or valuable fish type at the market. </w:t>
        </w:r>
      </w:ins>
      <w:ins w:id="5915" w:author="Volodymyr Kozyr" w:date="2021-07-21T14:38:00Z">
        <w:r w:rsidRPr="00CE178C">
          <w:rPr>
            <w:rPrChange w:id="5916" w:author="Vladymyr Kozyr" w:date="2021-07-31T19:40:00Z">
              <w:rPr>
                <w:i/>
                <w:iCs/>
              </w:rPr>
            </w:rPrChange>
          </w:rPr>
          <w:t>Thus, the presented visualization type of data could play an essential role in providing a quick and easy-to-use chart to compare the data trends year by year.</w:t>
        </w:r>
      </w:ins>
    </w:p>
    <w:p w14:paraId="433E1A8E" w14:textId="355AD6E9" w:rsidR="007B4FAB" w:rsidRPr="00CE178C" w:rsidDel="008A60B3" w:rsidRDefault="007B4FAB" w:rsidP="008A60B3">
      <w:pPr>
        <w:pStyle w:val="1Para"/>
        <w:ind w:firstLine="0"/>
        <w:rPr>
          <w:ins w:id="5917" w:author="Vladymyr Kozyr" w:date="2021-05-08T14:34:00Z"/>
          <w:del w:id="5918" w:author="Volodymyr Kozyr" w:date="2021-07-21T14:37:00Z"/>
          <w:rPrChange w:id="5919" w:author="Vladymyr Kozyr" w:date="2021-07-31T19:40:00Z">
            <w:rPr>
              <w:ins w:id="5920" w:author="Vladymyr Kozyr" w:date="2021-05-08T14:34:00Z"/>
              <w:del w:id="5921" w:author="Volodymyr Kozyr" w:date="2021-07-21T14:37:00Z"/>
            </w:rPr>
          </w:rPrChange>
        </w:rPr>
      </w:pPr>
      <w:ins w:id="5922" w:author="Vladymyr Kozyr" w:date="2021-05-08T14:33:00Z">
        <w:del w:id="5923" w:author="Volodymyr Kozyr" w:date="2021-07-21T14:37:00Z">
          <w:r w:rsidRPr="00CE178C" w:rsidDel="008A60B3">
            <w:rPr>
              <w:rPrChange w:id="5924" w:author="Vladymyr Kozyr" w:date="2021-07-31T19:40:00Z">
                <w:rPr/>
              </w:rPrChange>
            </w:rPr>
            <w:delText xml:space="preserve">-SEE </w:delText>
          </w:r>
        </w:del>
      </w:ins>
      <w:ins w:id="5925" w:author="Vladymyr Kozyr" w:date="2021-05-08T14:40:00Z">
        <w:del w:id="5926" w:author="Volodymyr Kozyr" w:date="2021-07-21T14:37:00Z">
          <w:r w:rsidR="00B60D90" w:rsidRPr="00CE178C" w:rsidDel="008A60B3">
            <w:rPr>
              <w:rPrChange w:id="5927" w:author="Vladymyr Kozyr" w:date="2021-07-31T19:40:00Z">
                <w:rPr/>
              </w:rPrChange>
            </w:rPr>
            <w:delText>DIFFERENCE BETWEEN YEARS</w:delText>
          </w:r>
        </w:del>
      </w:ins>
    </w:p>
    <w:p w14:paraId="4DFC6A0F" w14:textId="1F94657D" w:rsidR="007B4FAB" w:rsidRPr="00CE178C" w:rsidDel="008A60B3" w:rsidRDefault="007B4FAB" w:rsidP="00A50449">
      <w:pPr>
        <w:pStyle w:val="1Para"/>
        <w:ind w:firstLine="0"/>
        <w:rPr>
          <w:ins w:id="5928" w:author="Vladymyr Kozyr" w:date="2021-05-08T14:32:00Z"/>
          <w:del w:id="5929" w:author="Volodymyr Kozyr" w:date="2021-07-21T14:37:00Z"/>
          <w:rPrChange w:id="5930" w:author="Vladymyr Kozyr" w:date="2021-07-31T19:40:00Z">
            <w:rPr>
              <w:ins w:id="5931" w:author="Vladymyr Kozyr" w:date="2021-05-08T14:32:00Z"/>
              <w:del w:id="5932" w:author="Volodymyr Kozyr" w:date="2021-07-21T14:37:00Z"/>
            </w:rPr>
          </w:rPrChange>
        </w:rPr>
      </w:pPr>
      <w:ins w:id="5933" w:author="Vladymyr Kozyr" w:date="2021-05-08T14:34:00Z">
        <w:del w:id="5934" w:author="Volodymyr Kozyr" w:date="2021-07-21T14:37:00Z">
          <w:r w:rsidRPr="00CE178C" w:rsidDel="008A60B3">
            <w:rPr>
              <w:rPrChange w:id="5935" w:author="Vladymyr Kozyr" w:date="2021-07-31T19:40:00Z">
                <w:rPr/>
              </w:rPrChange>
            </w:rPr>
            <w:delText>-USING SPACE ON AXES TO NOT CLUTTER THE CHA</w:delText>
          </w:r>
        </w:del>
      </w:ins>
      <w:ins w:id="5936" w:author="Vladymyr Kozyr" w:date="2021-05-08T14:35:00Z">
        <w:del w:id="5937" w:author="Volodymyr Kozyr" w:date="2021-07-21T14:37:00Z">
          <w:r w:rsidRPr="00CE178C" w:rsidDel="008A60B3">
            <w:rPr>
              <w:rPrChange w:id="5938" w:author="Vladymyr Kozyr" w:date="2021-07-31T19:40:00Z">
                <w:rPr/>
              </w:rPrChange>
            </w:rPr>
            <w:delText>RT</w:delText>
          </w:r>
        </w:del>
      </w:ins>
    </w:p>
    <w:p w14:paraId="5E5D49A0" w14:textId="7E50D5E2" w:rsidR="00A50449" w:rsidRPr="00CE178C" w:rsidDel="008A60B3" w:rsidRDefault="00A50449" w:rsidP="00A50449">
      <w:pPr>
        <w:pStyle w:val="1Para"/>
        <w:ind w:firstLine="0"/>
        <w:rPr>
          <w:ins w:id="5939" w:author="Vladymyr Kozyr" w:date="2021-02-15T14:22:00Z"/>
          <w:del w:id="5940" w:author="Volodymyr Kozyr" w:date="2021-07-21T14:37:00Z"/>
          <w:rPrChange w:id="5941" w:author="Vladymyr Kozyr" w:date="2021-07-31T19:40:00Z">
            <w:rPr>
              <w:ins w:id="5942" w:author="Vladymyr Kozyr" w:date="2021-02-15T14:22:00Z"/>
              <w:del w:id="5943" w:author="Volodymyr Kozyr" w:date="2021-07-21T14:37:00Z"/>
            </w:rPr>
          </w:rPrChange>
        </w:rPr>
      </w:pPr>
      <w:ins w:id="5944" w:author="Vladymyr Kozyr" w:date="2021-02-15T14:22:00Z">
        <w:del w:id="5945" w:author="Volodymyr Kozyr" w:date="2021-07-21T14:37:00Z">
          <w:r w:rsidRPr="00CE178C" w:rsidDel="008A60B3">
            <w:rPr>
              <w:rPrChange w:id="5946" w:author="Vladymyr Kozyr" w:date="2021-07-31T19:40:00Z">
                <w:rPr/>
              </w:rPrChange>
            </w:rPr>
            <w:delText xml:space="preserve">If only two years are selected, bar chart report as in “British Reports” will be created. This kind of data presentation is particularly useful for determining trends for the current and previous year. For fishery management it is important to know if, for ex. </w:delText>
          </w:r>
        </w:del>
      </w:ins>
      <w:ins w:id="5947" w:author="Vladymyr Kozyr" w:date="2021-05-08T13:33:00Z">
        <w:del w:id="5948" w:author="Volodymyr Kozyr" w:date="2021-07-21T14:37:00Z">
          <w:r w:rsidR="00CD4158" w:rsidRPr="00CE178C" w:rsidDel="008A60B3">
            <w:rPr>
              <w:rPrChange w:id="5949" w:author="Vladymyr Kozyr" w:date="2021-07-31T19:40:00Z">
                <w:rPr/>
              </w:rPrChange>
            </w:rPr>
            <w:delText>n</w:delText>
          </w:r>
        </w:del>
      </w:ins>
      <w:ins w:id="5950" w:author="Vladymyr Kozyr" w:date="2021-02-15T14:22:00Z">
        <w:del w:id="5951" w:author="Volodymyr Kozyr" w:date="2021-07-21T14:37:00Z">
          <w:r w:rsidRPr="00CE178C" w:rsidDel="008A60B3">
            <w:rPr>
              <w:rPrChange w:id="5952" w:author="Vladymyr Kozyr" w:date="2021-07-31T19:40:00Z">
                <w:rPr/>
              </w:rPrChange>
            </w:rPr>
            <w:delText>ew policies and laws or fishing quotas are working into intended direction.</w:delText>
          </w:r>
        </w:del>
      </w:ins>
    </w:p>
    <w:p w14:paraId="5BC5B060" w14:textId="40EAE5AF" w:rsidR="00A50449" w:rsidRPr="00CE178C" w:rsidDel="008A60B3" w:rsidRDefault="00A50449">
      <w:pPr>
        <w:pStyle w:val="1Para"/>
        <w:ind w:firstLine="0"/>
        <w:rPr>
          <w:ins w:id="5953" w:author="Vladymyr Kozyr" w:date="2021-02-15T14:22:00Z"/>
          <w:del w:id="5954" w:author="Volodymyr Kozyr" w:date="2021-07-21T14:37:00Z"/>
          <w:rPrChange w:id="5955" w:author="Vladymyr Kozyr" w:date="2021-07-31T19:40:00Z">
            <w:rPr>
              <w:ins w:id="5956" w:author="Vladymyr Kozyr" w:date="2021-02-15T14:22:00Z"/>
              <w:del w:id="5957" w:author="Volodymyr Kozyr" w:date="2021-07-21T14:37:00Z"/>
            </w:rPr>
          </w:rPrChange>
        </w:rPr>
        <w:pPrChange w:id="5958" w:author="Vladymyr Kozyr" w:date="2021-05-08T14:30:00Z">
          <w:pPr>
            <w:pStyle w:val="1Para"/>
          </w:pPr>
        </w:pPrChange>
      </w:pPr>
      <w:ins w:id="5959" w:author="Vladymyr Kozyr" w:date="2021-02-15T14:22:00Z">
        <w:del w:id="5960" w:author="Volodymyr Kozyr" w:date="2021-07-21T14:37:00Z">
          <w:r w:rsidRPr="00CE178C" w:rsidDel="008A60B3">
            <w:rPr>
              <w:rPrChange w:id="5961" w:author="Vladymyr Kozyr" w:date="2021-07-31T19:40:00Z">
                <w:rPr>
                  <w:lang w:val="en-US"/>
                </w:rPr>
              </w:rPrChange>
            </w:rPr>
            <w:delText xml:space="preserve">Chart itself in an improvement of the bar charts, called categorized bar chart. This visualization will show price and fish amounts for the selected two </w:delText>
          </w:r>
        </w:del>
      </w:ins>
      <w:ins w:id="5962" w:author="Vladymyr Kozyr" w:date="2021-05-08T14:31:00Z">
        <w:del w:id="5963" w:author="Volodymyr Kozyr" w:date="2021-07-21T14:37:00Z">
          <w:r w:rsidR="005F543E" w:rsidRPr="00CE178C" w:rsidDel="008A60B3">
            <w:rPr>
              <w:rPrChange w:id="5964" w:author="Vladymyr Kozyr" w:date="2021-07-31T19:40:00Z">
                <w:rPr>
                  <w:lang w:val="en-US"/>
                </w:rPr>
              </w:rPrChange>
            </w:rPr>
            <w:delText>any</w:delText>
          </w:r>
        </w:del>
      </w:ins>
      <w:ins w:id="5965" w:author="Vladymyr Kozyr" w:date="2021-02-15T14:22:00Z">
        <w:del w:id="5966" w:author="Volodymyr Kozyr" w:date="2021-07-21T14:37:00Z">
          <w:r w:rsidRPr="00CE178C" w:rsidDel="008A60B3">
            <w:rPr>
              <w:rPrChange w:id="5967" w:author="Vladymyr Kozyr" w:date="2021-07-31T19:40:00Z">
                <w:rPr>
                  <w:lang w:val="en-US"/>
                </w:rPr>
              </w:rPrChange>
            </w:rPr>
            <w:delText xml:space="preserve"> years based on province and grouped by fish type.</w:delText>
          </w:r>
        </w:del>
      </w:ins>
    </w:p>
    <w:p w14:paraId="6081FF98" w14:textId="20F60571" w:rsidR="00E22473" w:rsidRPr="00CE178C" w:rsidDel="008A60B3" w:rsidRDefault="005F543E">
      <w:pPr>
        <w:pStyle w:val="1Para"/>
        <w:ind w:firstLine="0"/>
        <w:rPr>
          <w:del w:id="5968" w:author="Vladymyr Kozyr" w:date="2021-05-08T14:32:00Z"/>
          <w:rPrChange w:id="5969" w:author="Vladymyr Kozyr" w:date="2021-07-31T19:40:00Z">
            <w:rPr>
              <w:del w:id="5970" w:author="Vladymyr Kozyr" w:date="2021-05-08T14:32:00Z"/>
              <w:lang w:val="en-US"/>
            </w:rPr>
          </w:rPrChange>
        </w:rPr>
      </w:pPr>
      <w:ins w:id="5971" w:author="Vladymyr Kozyr" w:date="2021-05-08T14:31:00Z">
        <w:r w:rsidRPr="00CE178C">
          <w:rPr>
            <w:rPrChange w:id="5972" w:author="Vladymyr Kozyr" w:date="2021-07-31T19:40:00Z">
              <w:rPr>
                <w:noProof/>
              </w:rPr>
            </w:rPrChange>
          </w:rPr>
          <w:drawing>
            <wp:inline distT="0" distB="0" distL="0" distR="0" wp14:anchorId="19490EF7" wp14:editId="142ED050">
              <wp:extent cx="5985164" cy="2692967"/>
              <wp:effectExtent l="0" t="0" r="0" b="0"/>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pic:nvPicPr>
                    <pic:blipFill rotWithShape="1">
                      <a:blip r:embed="rId33"/>
                      <a:srcRect l="1089" t="20683" r="921" b="8774"/>
                      <a:stretch/>
                    </pic:blipFill>
                    <pic:spPr bwMode="auto">
                      <a:xfrm>
                        <a:off x="0" y="0"/>
                        <a:ext cx="5998352" cy="2698901"/>
                      </a:xfrm>
                      <a:prstGeom prst="rect">
                        <a:avLst/>
                      </a:prstGeom>
                      <a:ln>
                        <a:noFill/>
                      </a:ln>
                      <a:extLst>
                        <a:ext uri="{53640926-AAD7-44D8-BBD7-CCE9431645EC}">
                          <a14:shadowObscured xmlns:a14="http://schemas.microsoft.com/office/drawing/2010/main"/>
                        </a:ext>
                      </a:extLst>
                    </pic:spPr>
                  </pic:pic>
                </a:graphicData>
              </a:graphic>
            </wp:inline>
          </w:drawing>
        </w:r>
      </w:ins>
    </w:p>
    <w:p w14:paraId="193B953F" w14:textId="77777777" w:rsidR="008A60B3" w:rsidRPr="00CE178C" w:rsidRDefault="008A60B3">
      <w:pPr>
        <w:pStyle w:val="1Para"/>
        <w:ind w:firstLine="0"/>
        <w:rPr>
          <w:ins w:id="5973" w:author="Volodymyr Kozyr" w:date="2021-07-21T14:38:00Z"/>
          <w:rPrChange w:id="5974" w:author="Vladymyr Kozyr" w:date="2021-07-31T19:40:00Z">
            <w:rPr>
              <w:ins w:id="5975" w:author="Volodymyr Kozyr" w:date="2021-07-21T14:38:00Z"/>
              <w:lang w:val="en-US"/>
            </w:rPr>
          </w:rPrChange>
        </w:rPr>
        <w:pPrChange w:id="5976" w:author="Vladymyr Kozyr" w:date="2021-05-08T14:31:00Z">
          <w:pPr>
            <w:pStyle w:val="1Para"/>
            <w:ind w:left="720" w:firstLine="0"/>
          </w:pPr>
        </w:pPrChange>
      </w:pPr>
    </w:p>
    <w:p w14:paraId="4268978B" w14:textId="12D87381" w:rsidR="00E22473" w:rsidRPr="00CE178C" w:rsidDel="005F543E" w:rsidRDefault="008A60B3">
      <w:pPr>
        <w:pStyle w:val="1Para"/>
        <w:ind w:left="720" w:firstLine="0"/>
        <w:jc w:val="center"/>
        <w:rPr>
          <w:del w:id="5977" w:author="Vladymyr Kozyr" w:date="2021-05-08T14:32:00Z"/>
          <w:rPrChange w:id="5978" w:author="Vladymyr Kozyr" w:date="2021-07-31T19:40:00Z">
            <w:rPr>
              <w:del w:id="5979" w:author="Vladymyr Kozyr" w:date="2021-05-08T14:32:00Z"/>
              <w:lang w:val="en-US"/>
            </w:rPr>
          </w:rPrChange>
        </w:rPr>
        <w:pPrChange w:id="5980" w:author="Volodymyr Kozyr" w:date="2021-07-21T14:39:00Z">
          <w:pPr>
            <w:pStyle w:val="1Para"/>
            <w:ind w:left="720" w:firstLine="0"/>
          </w:pPr>
        </w:pPrChange>
      </w:pPr>
      <w:ins w:id="5981" w:author="Volodymyr Kozyr" w:date="2021-07-21T14:39:00Z">
        <w:r w:rsidRPr="00CE178C">
          <w:rPr>
            <w:rPrChange w:id="5982" w:author="Vladymyr Kozyr" w:date="2021-07-31T19:40:00Z">
              <w:rPr>
                <w:lang w:val="en-US"/>
              </w:rPr>
            </w:rPrChange>
          </w:rPr>
          <w:t>Figure 4.3.4</w:t>
        </w:r>
      </w:ins>
    </w:p>
    <w:p w14:paraId="2AF0BC59" w14:textId="4D31F4E1" w:rsidR="00E22473" w:rsidRPr="00CE178C" w:rsidDel="005F543E" w:rsidRDefault="00E22473">
      <w:pPr>
        <w:pStyle w:val="1Para"/>
        <w:ind w:left="720" w:firstLine="0"/>
        <w:jc w:val="center"/>
        <w:rPr>
          <w:del w:id="5983" w:author="Vladymyr Kozyr" w:date="2021-05-08T14:32:00Z"/>
          <w:rPrChange w:id="5984" w:author="Vladymyr Kozyr" w:date="2021-07-31T19:40:00Z">
            <w:rPr>
              <w:del w:id="5985" w:author="Vladymyr Kozyr" w:date="2021-05-08T14:32:00Z"/>
              <w:lang w:val="en-US"/>
            </w:rPr>
          </w:rPrChange>
        </w:rPr>
        <w:pPrChange w:id="5986" w:author="Volodymyr Kozyr" w:date="2021-07-21T14:39:00Z">
          <w:pPr>
            <w:pStyle w:val="1Para"/>
            <w:ind w:left="720" w:firstLine="0"/>
          </w:pPr>
        </w:pPrChange>
      </w:pPr>
    </w:p>
    <w:p w14:paraId="108C2A6B" w14:textId="60573947" w:rsidR="00E22473" w:rsidRPr="00CE178C" w:rsidDel="005F543E" w:rsidRDefault="00E22473">
      <w:pPr>
        <w:pStyle w:val="1Para"/>
        <w:ind w:left="720" w:firstLine="0"/>
        <w:jc w:val="center"/>
        <w:rPr>
          <w:del w:id="5987" w:author="Vladymyr Kozyr" w:date="2021-05-08T14:32:00Z"/>
          <w:rPrChange w:id="5988" w:author="Vladymyr Kozyr" w:date="2021-07-31T19:40:00Z">
            <w:rPr>
              <w:del w:id="5989" w:author="Vladymyr Kozyr" w:date="2021-05-08T14:32:00Z"/>
              <w:lang w:val="en-US"/>
            </w:rPr>
          </w:rPrChange>
        </w:rPr>
        <w:pPrChange w:id="5990" w:author="Volodymyr Kozyr" w:date="2021-07-21T14:39:00Z">
          <w:pPr>
            <w:pStyle w:val="1Para"/>
            <w:ind w:left="720" w:firstLine="0"/>
          </w:pPr>
        </w:pPrChange>
      </w:pPr>
    </w:p>
    <w:p w14:paraId="0D3D3E8D" w14:textId="47D99901" w:rsidR="00E22473" w:rsidRPr="00CE178C" w:rsidDel="005F543E" w:rsidRDefault="00E22473">
      <w:pPr>
        <w:pStyle w:val="1Para"/>
        <w:ind w:left="720" w:firstLine="0"/>
        <w:jc w:val="center"/>
        <w:rPr>
          <w:del w:id="5991" w:author="Vladymyr Kozyr" w:date="2021-05-08T14:32:00Z"/>
          <w:rPrChange w:id="5992" w:author="Vladymyr Kozyr" w:date="2021-07-31T19:40:00Z">
            <w:rPr>
              <w:del w:id="5993" w:author="Vladymyr Kozyr" w:date="2021-05-08T14:32:00Z"/>
              <w:lang w:val="en-US"/>
            </w:rPr>
          </w:rPrChange>
        </w:rPr>
        <w:pPrChange w:id="5994" w:author="Volodymyr Kozyr" w:date="2021-07-21T14:39:00Z">
          <w:pPr>
            <w:pStyle w:val="1Para"/>
            <w:ind w:left="720" w:firstLine="0"/>
          </w:pPr>
        </w:pPrChange>
      </w:pPr>
    </w:p>
    <w:p w14:paraId="01CFA218" w14:textId="2CEDBF7F" w:rsidR="00E22473" w:rsidRPr="00CE178C" w:rsidDel="005F543E" w:rsidRDefault="00E22473">
      <w:pPr>
        <w:pStyle w:val="1Para"/>
        <w:ind w:left="720" w:firstLine="0"/>
        <w:jc w:val="center"/>
        <w:rPr>
          <w:del w:id="5995" w:author="Vladymyr Kozyr" w:date="2021-05-08T14:32:00Z"/>
          <w:rPrChange w:id="5996" w:author="Vladymyr Kozyr" w:date="2021-07-31T19:40:00Z">
            <w:rPr>
              <w:del w:id="5997" w:author="Vladymyr Kozyr" w:date="2021-05-08T14:32:00Z"/>
              <w:lang w:val="en-US"/>
            </w:rPr>
          </w:rPrChange>
        </w:rPr>
        <w:pPrChange w:id="5998" w:author="Volodymyr Kozyr" w:date="2021-07-21T14:39:00Z">
          <w:pPr>
            <w:pStyle w:val="1Para"/>
            <w:ind w:left="720" w:firstLine="0"/>
          </w:pPr>
        </w:pPrChange>
      </w:pPr>
    </w:p>
    <w:p w14:paraId="37D835FE" w14:textId="61B93C01" w:rsidR="00E22473" w:rsidRPr="00CE178C" w:rsidRDefault="00E22473">
      <w:pPr>
        <w:pStyle w:val="1Para"/>
        <w:ind w:firstLine="0"/>
        <w:jc w:val="center"/>
        <w:rPr>
          <w:rPrChange w:id="5999" w:author="Vladymyr Kozyr" w:date="2021-07-31T19:40:00Z">
            <w:rPr>
              <w:lang w:val="en-US"/>
            </w:rPr>
          </w:rPrChange>
        </w:rPr>
        <w:pPrChange w:id="6000" w:author="Volodymyr Kozyr" w:date="2021-07-21T14:39:00Z">
          <w:pPr>
            <w:pStyle w:val="1Para"/>
            <w:ind w:left="720" w:firstLine="0"/>
          </w:pPr>
        </w:pPrChange>
      </w:pPr>
    </w:p>
    <w:p w14:paraId="1A3FD2E0" w14:textId="1558BAAA" w:rsidR="00E22473" w:rsidRPr="00CE178C" w:rsidDel="00BC069E" w:rsidRDefault="00E22473">
      <w:pPr>
        <w:pStyle w:val="Heading1NoNumber"/>
        <w:rPr>
          <w:del w:id="6001" w:author="Vladymyr Kozyr" w:date="2021-02-07T21:17:00Z"/>
          <w:rPrChange w:id="6002" w:author="Vladymyr Kozyr" w:date="2021-07-31T19:40:00Z">
            <w:rPr>
              <w:del w:id="6003" w:author="Vladymyr Kozyr" w:date="2021-02-07T21:17:00Z"/>
            </w:rPr>
          </w:rPrChange>
        </w:rPr>
        <w:pPrChange w:id="6004" w:author="Vladymyr Kozyr" w:date="2021-02-15T13:45:00Z">
          <w:pPr>
            <w:pStyle w:val="1Para"/>
            <w:ind w:left="720" w:firstLine="0"/>
          </w:pPr>
        </w:pPrChange>
      </w:pPr>
      <w:bookmarkStart w:id="6005" w:name="_Toc64291586"/>
      <w:bookmarkStart w:id="6006" w:name="_Toc64291905"/>
      <w:bookmarkStart w:id="6007" w:name="_Toc64293381"/>
      <w:bookmarkStart w:id="6008" w:name="_Toc65527244"/>
      <w:bookmarkStart w:id="6009" w:name="_Toc66300665"/>
      <w:bookmarkStart w:id="6010" w:name="_Toc66300741"/>
      <w:bookmarkStart w:id="6011" w:name="_Toc67830632"/>
      <w:bookmarkStart w:id="6012" w:name="_Toc67830771"/>
      <w:bookmarkEnd w:id="6005"/>
      <w:bookmarkEnd w:id="6006"/>
      <w:bookmarkEnd w:id="6007"/>
      <w:bookmarkEnd w:id="6008"/>
      <w:bookmarkEnd w:id="6009"/>
      <w:bookmarkEnd w:id="6010"/>
      <w:bookmarkEnd w:id="6011"/>
      <w:bookmarkEnd w:id="6012"/>
    </w:p>
    <w:p w14:paraId="07FDD0FF" w14:textId="37A317D4" w:rsidR="00E22473" w:rsidRPr="00CE178C" w:rsidDel="00BC069E" w:rsidRDefault="00E22473">
      <w:pPr>
        <w:pStyle w:val="Heading1NoNumber"/>
        <w:rPr>
          <w:del w:id="6013" w:author="Vladymyr Kozyr" w:date="2021-02-07T21:17:00Z"/>
          <w:rPrChange w:id="6014" w:author="Vladymyr Kozyr" w:date="2021-07-31T19:40:00Z">
            <w:rPr>
              <w:del w:id="6015" w:author="Vladymyr Kozyr" w:date="2021-02-07T21:17:00Z"/>
            </w:rPr>
          </w:rPrChange>
        </w:rPr>
        <w:pPrChange w:id="6016" w:author="Vladymyr Kozyr" w:date="2021-02-15T13:45:00Z">
          <w:pPr>
            <w:pStyle w:val="1Para"/>
            <w:ind w:left="720" w:firstLine="0"/>
          </w:pPr>
        </w:pPrChange>
      </w:pPr>
      <w:bookmarkStart w:id="6017" w:name="_Toc64291587"/>
      <w:bookmarkStart w:id="6018" w:name="_Toc64291906"/>
      <w:bookmarkStart w:id="6019" w:name="_Toc64293382"/>
      <w:bookmarkStart w:id="6020" w:name="_Toc65527245"/>
      <w:bookmarkStart w:id="6021" w:name="_Toc66300666"/>
      <w:bookmarkStart w:id="6022" w:name="_Toc66300742"/>
      <w:bookmarkStart w:id="6023" w:name="_Toc67830633"/>
      <w:bookmarkStart w:id="6024" w:name="_Toc67830772"/>
      <w:bookmarkEnd w:id="6017"/>
      <w:bookmarkEnd w:id="6018"/>
      <w:bookmarkEnd w:id="6019"/>
      <w:bookmarkEnd w:id="6020"/>
      <w:bookmarkEnd w:id="6021"/>
      <w:bookmarkEnd w:id="6022"/>
      <w:bookmarkEnd w:id="6023"/>
      <w:bookmarkEnd w:id="6024"/>
    </w:p>
    <w:p w14:paraId="06D5F523" w14:textId="0747781B" w:rsidR="00E22473" w:rsidRPr="00CE178C" w:rsidDel="00BC069E" w:rsidRDefault="00E22473">
      <w:pPr>
        <w:pStyle w:val="Heading1NoNumber"/>
        <w:rPr>
          <w:del w:id="6025" w:author="Vladymyr Kozyr" w:date="2021-02-07T21:17:00Z"/>
          <w:rPrChange w:id="6026" w:author="Vladymyr Kozyr" w:date="2021-07-31T19:40:00Z">
            <w:rPr>
              <w:del w:id="6027" w:author="Vladymyr Kozyr" w:date="2021-02-07T21:17:00Z"/>
            </w:rPr>
          </w:rPrChange>
        </w:rPr>
        <w:pPrChange w:id="6028" w:author="Vladymyr Kozyr" w:date="2021-02-15T13:45:00Z">
          <w:pPr>
            <w:pStyle w:val="1Para"/>
            <w:ind w:left="720" w:firstLine="0"/>
          </w:pPr>
        </w:pPrChange>
      </w:pPr>
      <w:bookmarkStart w:id="6029" w:name="_Toc64291588"/>
      <w:bookmarkStart w:id="6030" w:name="_Toc64291907"/>
      <w:bookmarkStart w:id="6031" w:name="_Toc64293383"/>
      <w:bookmarkStart w:id="6032" w:name="_Toc65527246"/>
      <w:bookmarkStart w:id="6033" w:name="_Toc66300667"/>
      <w:bookmarkStart w:id="6034" w:name="_Toc66300743"/>
      <w:bookmarkStart w:id="6035" w:name="_Toc67830634"/>
      <w:bookmarkStart w:id="6036" w:name="_Toc67830773"/>
      <w:bookmarkEnd w:id="6029"/>
      <w:bookmarkEnd w:id="6030"/>
      <w:bookmarkEnd w:id="6031"/>
      <w:bookmarkEnd w:id="6032"/>
      <w:bookmarkEnd w:id="6033"/>
      <w:bookmarkEnd w:id="6034"/>
      <w:bookmarkEnd w:id="6035"/>
      <w:bookmarkEnd w:id="6036"/>
    </w:p>
    <w:p w14:paraId="5BD7673E" w14:textId="64C5B04A" w:rsidR="00E22473" w:rsidRPr="00CE178C" w:rsidDel="00B771DC" w:rsidRDefault="00E22473">
      <w:pPr>
        <w:pStyle w:val="Heading1"/>
        <w:rPr>
          <w:del w:id="6037" w:author="Vladymyr Kozyr" w:date="2021-06-21T22:49:00Z"/>
          <w:rPrChange w:id="6038" w:author="Vladymyr Kozyr" w:date="2021-07-31T19:40:00Z">
            <w:rPr>
              <w:del w:id="6039" w:author="Vladymyr Kozyr" w:date="2021-06-21T22:49:00Z"/>
            </w:rPr>
          </w:rPrChange>
        </w:rPr>
        <w:pPrChange w:id="6040" w:author="Vladymyr Kozyr" w:date="2021-02-15T13:45:00Z">
          <w:pPr>
            <w:pStyle w:val="1Para"/>
            <w:ind w:left="720" w:firstLine="0"/>
          </w:pPr>
        </w:pPrChange>
      </w:pPr>
    </w:p>
    <w:p w14:paraId="28B9E1A2" w14:textId="508C250D" w:rsidR="00E22473" w:rsidRPr="00CE178C" w:rsidRDefault="00E22473" w:rsidP="00E22473">
      <w:pPr>
        <w:pStyle w:val="Heading1"/>
        <w:rPr>
          <w:rPrChange w:id="6041" w:author="Vladymyr Kozyr" w:date="2021-07-31T19:40:00Z">
            <w:rPr/>
          </w:rPrChange>
        </w:rPr>
      </w:pPr>
      <w:bookmarkStart w:id="6042" w:name="_Toc67830775"/>
      <w:r w:rsidRPr="00CE178C">
        <w:rPr>
          <w:rPrChange w:id="6043" w:author="Vladymyr Kozyr" w:date="2021-07-31T19:40:00Z">
            <w:rPr/>
          </w:rPrChange>
        </w:rPr>
        <w:lastRenderedPageBreak/>
        <w:t>Conclusions and Future Work</w:t>
      </w:r>
      <w:bookmarkEnd w:id="6042"/>
    </w:p>
    <w:p w14:paraId="6D0928D7" w14:textId="395E688B" w:rsidR="00A711E1" w:rsidRPr="00CE178C" w:rsidDel="00B017E8" w:rsidRDefault="00A711E1" w:rsidP="00B017E8">
      <w:pPr>
        <w:pStyle w:val="1Para"/>
        <w:numPr>
          <w:ilvl w:val="0"/>
          <w:numId w:val="5"/>
        </w:numPr>
        <w:rPr>
          <w:del w:id="6044" w:author="Vladymyr Kozyr" w:date="2021-02-07T21:13:00Z"/>
          <w:rPrChange w:id="6045" w:author="Vladymyr Kozyr" w:date="2021-07-31T19:40:00Z">
            <w:rPr>
              <w:del w:id="6046" w:author="Vladymyr Kozyr" w:date="2021-02-07T21:13:00Z"/>
            </w:rPr>
          </w:rPrChange>
        </w:rPr>
      </w:pPr>
      <w:r w:rsidRPr="00CE178C">
        <w:rPr>
          <w:rPrChange w:id="6047" w:author="Vladymyr Kozyr" w:date="2021-07-31T19:40:00Z">
            <w:rPr/>
          </w:rPrChange>
        </w:rPr>
        <w:t xml:space="preserve">Bringing different </w:t>
      </w:r>
      <w:del w:id="6048" w:author="Vladymyr Kozyr" w:date="2021-07-31T19:50:00Z">
        <w:r w:rsidRPr="00CE178C" w:rsidDel="00CE178C">
          <w:rPr>
            <w:rPrChange w:id="6049" w:author="Vladymyr Kozyr" w:date="2021-07-31T19:40:00Z">
              <w:rPr/>
            </w:rPrChange>
          </w:rPr>
          <w:delText>datasources</w:delText>
        </w:r>
      </w:del>
      <w:ins w:id="6050" w:author="Vladymyr Kozyr" w:date="2021-07-31T19:50:00Z">
        <w:r w:rsidR="00CE178C" w:rsidRPr="00CE178C">
          <w:rPr>
            <w:rPrChange w:id="6051" w:author="Vladymyr Kozyr" w:date="2021-07-31T19:40:00Z">
              <w:rPr/>
            </w:rPrChange>
          </w:rPr>
          <w:t>data sources</w:t>
        </w:r>
      </w:ins>
    </w:p>
    <w:p w14:paraId="78B9B0A0" w14:textId="225D0CED" w:rsidR="00B017E8" w:rsidRPr="00CE178C" w:rsidRDefault="00B017E8">
      <w:pPr>
        <w:pStyle w:val="1Para"/>
        <w:numPr>
          <w:ilvl w:val="0"/>
          <w:numId w:val="5"/>
        </w:numPr>
        <w:rPr>
          <w:ins w:id="6052" w:author="Vladymyr Kozyr" w:date="2021-02-15T14:54:00Z"/>
          <w:rPrChange w:id="6053" w:author="Vladymyr Kozyr" w:date="2021-07-31T19:40:00Z">
            <w:rPr>
              <w:ins w:id="6054" w:author="Vladymyr Kozyr" w:date="2021-02-15T14:54:00Z"/>
            </w:rPr>
          </w:rPrChange>
        </w:rPr>
        <w:pPrChange w:id="6055" w:author="Vladymyr Kozyr" w:date="2021-02-15T14:54:00Z">
          <w:pPr>
            <w:pStyle w:val="1Para"/>
          </w:pPr>
        </w:pPrChange>
      </w:pPr>
    </w:p>
    <w:p w14:paraId="638B1583" w14:textId="3BAE70C2" w:rsidR="00BE0E55" w:rsidRPr="00CE178C" w:rsidRDefault="00CE178C">
      <w:pPr>
        <w:pStyle w:val="1Para"/>
        <w:numPr>
          <w:ilvl w:val="0"/>
          <w:numId w:val="5"/>
        </w:numPr>
        <w:rPr>
          <w:ins w:id="6056" w:author="Vladymyr Kozyr" w:date="2021-02-07T21:13:00Z"/>
          <w:rPrChange w:id="6057" w:author="Vladymyr Kozyr" w:date="2021-07-31T19:40:00Z">
            <w:rPr>
              <w:ins w:id="6058" w:author="Vladymyr Kozyr" w:date="2021-02-07T21:13:00Z"/>
            </w:rPr>
          </w:rPrChange>
        </w:rPr>
        <w:pPrChange w:id="6059" w:author="Vladymyr Kozyr" w:date="2021-02-15T14:54:00Z">
          <w:pPr>
            <w:pStyle w:val="1Para"/>
          </w:pPr>
        </w:pPrChange>
      </w:pPr>
      <w:ins w:id="6060" w:author="Vladymyr Kozyr" w:date="2021-07-31T19:50:00Z">
        <w:r w:rsidRPr="00CE178C">
          <w:rPr>
            <w:rPrChange w:id="6061" w:author="Vladymyr Kozyr" w:date="2021-07-31T19:40:00Z">
              <w:rPr/>
            </w:rPrChange>
          </w:rPr>
          <w:t>Remembering</w:t>
        </w:r>
      </w:ins>
      <w:ins w:id="6062" w:author="Vladymyr Kozyr" w:date="2021-02-15T14:54:00Z">
        <w:r w:rsidR="00B017E8" w:rsidRPr="00CE178C">
          <w:rPr>
            <w:rPrChange w:id="6063" w:author="Vladymyr Kozyr" w:date="2021-07-31T19:40:00Z">
              <w:rPr/>
            </w:rPrChange>
          </w:rPr>
          <w:t xml:space="preserve"> (serialization) and sharing visualizations</w:t>
        </w:r>
      </w:ins>
    </w:p>
    <w:p w14:paraId="08986EB9" w14:textId="55FDDE3D" w:rsidR="00754955" w:rsidRPr="00CE178C" w:rsidDel="00BE0E55" w:rsidRDefault="00754955">
      <w:pPr>
        <w:pStyle w:val="1Para"/>
        <w:rPr>
          <w:del w:id="6064" w:author="Vladymyr Kozyr" w:date="2021-02-07T21:13:00Z"/>
          <w:rFonts w:eastAsiaTheme="majorEastAsia" w:cstheme="majorBidi"/>
          <w:b/>
          <w:color w:val="000000" w:themeColor="text1"/>
          <w:sz w:val="34"/>
          <w:szCs w:val="32"/>
          <w:rPrChange w:id="6065" w:author="Vladymyr Kozyr" w:date="2021-07-31T19:40:00Z">
            <w:rPr>
              <w:del w:id="6066" w:author="Vladymyr Kozyr" w:date="2021-02-07T21:13:00Z"/>
              <w:rFonts w:eastAsiaTheme="majorEastAsia" w:cstheme="majorBidi"/>
              <w:b/>
              <w:color w:val="000000" w:themeColor="text1"/>
              <w:sz w:val="34"/>
              <w:szCs w:val="32"/>
            </w:rPr>
          </w:rPrChange>
        </w:rPr>
        <w:pPrChange w:id="6067" w:author="Vladymyr Kozyr" w:date="2021-02-07T21:13:00Z">
          <w:pPr>
            <w:spacing w:after="160" w:line="259" w:lineRule="auto"/>
          </w:pPr>
        </w:pPrChange>
      </w:pPr>
      <w:del w:id="6068" w:author="Vladymyr Kozyr" w:date="2021-02-07T21:13:00Z">
        <w:r w:rsidRPr="00CE178C" w:rsidDel="00BE0E55">
          <w:rPr>
            <w:rPrChange w:id="6069" w:author="Vladymyr Kozyr" w:date="2021-07-31T19:40:00Z">
              <w:rPr/>
            </w:rPrChange>
          </w:rPr>
          <w:br w:type="page"/>
        </w:r>
      </w:del>
    </w:p>
    <w:customXmlDelRangeStart w:id="6070" w:author="Vladymyr Kozyr" w:date="2021-02-07T21:13:00Z"/>
    <w:sdt>
      <w:sdtPr>
        <w:rPr>
          <w:rPrChange w:id="6071" w:author="Vladymyr Kozyr" w:date="2021-07-31T19:40:00Z">
            <w:rPr>
              <w:rFonts w:eastAsiaTheme="minorHAnsi" w:cstheme="minorBidi"/>
              <w:color w:val="auto"/>
              <w:sz w:val="22"/>
              <w:szCs w:val="22"/>
              <w:lang w:val="en-US"/>
            </w:rPr>
          </w:rPrChange>
        </w:rPr>
        <w:id w:val="-164860752"/>
        <w:docPartObj>
          <w:docPartGallery w:val="Bibliographies"/>
          <w:docPartUnique/>
        </w:docPartObj>
      </w:sdtPr>
      <w:sdtEndPr>
        <w:rPr>
          <w:rPrChange w:id="6072" w:author="Vladymyr Kozyr" w:date="2021-07-31T19:40:00Z">
            <w:rPr/>
          </w:rPrChange>
        </w:rPr>
      </w:sdtEndPr>
      <w:sdtContent>
        <w:customXmlDelRangeEnd w:id="6070"/>
        <w:p w14:paraId="4BD9892A" w14:textId="49A3DDE9" w:rsidR="00BB720B" w:rsidRPr="00CE178C" w:rsidDel="00BE0E55" w:rsidRDefault="00BB720B">
          <w:pPr>
            <w:pStyle w:val="1Para"/>
            <w:rPr>
              <w:del w:id="6073" w:author="Vladymyr Kozyr" w:date="2021-02-07T21:12:00Z"/>
              <w:rPrChange w:id="6074" w:author="Vladymyr Kozyr" w:date="2021-07-31T19:40:00Z">
                <w:rPr>
                  <w:del w:id="6075" w:author="Vladymyr Kozyr" w:date="2021-02-07T21:12:00Z"/>
                </w:rPr>
              </w:rPrChange>
            </w:rPr>
            <w:pPrChange w:id="6076" w:author="Vladymyr Kozyr" w:date="2021-02-07T21:13:00Z">
              <w:pPr>
                <w:pStyle w:val="Heading1"/>
              </w:pPr>
            </w:pPrChange>
          </w:pPr>
          <w:del w:id="6077" w:author="Vladymyr Kozyr" w:date="2021-02-07T21:12:00Z">
            <w:r w:rsidRPr="00CE178C" w:rsidDel="00BE0E55">
              <w:rPr>
                <w:rPrChange w:id="6078" w:author="Vladymyr Kozyr" w:date="2021-07-31T19:40:00Z">
                  <w:rPr/>
                </w:rPrChange>
              </w:rPr>
              <w:delText>References</w:delText>
            </w:r>
          </w:del>
        </w:p>
        <w:customXmlDelRangeStart w:id="6079" w:author="Vladymyr Kozyr" w:date="2021-02-07T21:13:00Z"/>
        <w:sdt>
          <w:sdtPr>
            <w:rPr>
              <w:rFonts w:eastAsiaTheme="minorHAnsi" w:cstheme="minorBidi"/>
              <w:b w:val="0"/>
              <w:color w:val="auto"/>
              <w:sz w:val="22"/>
              <w:szCs w:val="22"/>
              <w:rPrChange w:id="6080" w:author="Vladymyr Kozyr" w:date="2021-07-31T19:40:00Z">
                <w:rPr>
                  <w:rFonts w:eastAsiaTheme="minorHAnsi" w:cstheme="minorBidi"/>
                  <w:b w:val="0"/>
                  <w:color w:val="auto"/>
                  <w:sz w:val="22"/>
                  <w:szCs w:val="22"/>
                  <w:lang w:val="en-US"/>
                </w:rPr>
              </w:rPrChange>
            </w:rPr>
            <w:id w:val="-573587230"/>
            <w:bibliography/>
          </w:sdtPr>
          <w:sdtEndPr>
            <w:rPr>
              <w:rPrChange w:id="6081" w:author="Vladymyr Kozyr" w:date="2021-07-31T19:40:00Z">
                <w:rPr/>
              </w:rPrChange>
            </w:rPr>
          </w:sdtEndPr>
          <w:sdtContent>
            <w:customXmlDelRangeEnd w:id="6079"/>
            <w:customXmlInsRangeStart w:id="6082" w:author="Vladymyr Kozyr" w:date="2021-02-07T20:10:00Z"/>
            <w:bookmarkStart w:id="6083" w:name="_Toc67830776" w:displacedByCustomXml="next"/>
            <w:sdt>
              <w:sdtPr>
                <w:rPr>
                  <w:rFonts w:eastAsiaTheme="minorHAnsi" w:cstheme="minorBidi"/>
                  <w:b w:val="0"/>
                  <w:color w:val="auto"/>
                  <w:sz w:val="22"/>
                  <w:szCs w:val="22"/>
                  <w:rPrChange w:id="6084" w:author="Vladymyr Kozyr" w:date="2021-07-31T19:40:00Z">
                    <w:rPr>
                      <w:rFonts w:eastAsiaTheme="minorHAnsi" w:cstheme="minorBidi"/>
                      <w:b w:val="0"/>
                      <w:color w:val="auto"/>
                      <w:sz w:val="22"/>
                      <w:szCs w:val="22"/>
                      <w:lang w:val="en-US"/>
                    </w:rPr>
                  </w:rPrChange>
                </w:rPr>
                <w:id w:val="1410190430"/>
                <w:docPartObj>
                  <w:docPartGallery w:val="Bibliographies"/>
                  <w:docPartUnique/>
                </w:docPartObj>
              </w:sdtPr>
              <w:sdtEndPr>
                <w:rPr>
                  <w:rPrChange w:id="6085" w:author="Vladymyr Kozyr" w:date="2021-07-31T19:40:00Z">
                    <w:rPr/>
                  </w:rPrChange>
                </w:rPr>
              </w:sdtEndPr>
              <w:sdtContent>
                <w:customXmlInsRangeEnd w:id="6082"/>
                <w:p w14:paraId="5C38F196" w14:textId="104D8212" w:rsidR="00B4555E" w:rsidRPr="00CE178C" w:rsidRDefault="00BE0E55">
                  <w:pPr>
                    <w:pStyle w:val="Heading1Preliminary"/>
                    <w:rPr>
                      <w:ins w:id="6086" w:author="Vladymyr Kozyr" w:date="2021-02-07T20:10:00Z"/>
                      <w:rPrChange w:id="6087" w:author="Vladymyr Kozyr" w:date="2021-07-31T19:40:00Z">
                        <w:rPr>
                          <w:ins w:id="6088" w:author="Vladymyr Kozyr" w:date="2021-02-07T20:10:00Z"/>
                        </w:rPr>
                      </w:rPrChange>
                    </w:rPr>
                    <w:pPrChange w:id="6089" w:author="Vladymyr Kozyr" w:date="2021-02-07T21:14:00Z">
                      <w:pPr>
                        <w:pStyle w:val="Heading1"/>
                      </w:pPr>
                    </w:pPrChange>
                  </w:pPr>
                  <w:ins w:id="6090" w:author="Vladymyr Kozyr" w:date="2021-02-07T21:14:00Z">
                    <w:r w:rsidRPr="00CE178C">
                      <w:rPr>
                        <w:rPrChange w:id="6091" w:author="Vladymyr Kozyr" w:date="2021-07-31T19:40:00Z">
                          <w:rPr/>
                        </w:rPrChange>
                      </w:rPr>
                      <w:t xml:space="preserve">Chapter </w:t>
                    </w:r>
                  </w:ins>
                  <w:ins w:id="6092" w:author="Vladymyr Kozyr" w:date="2021-02-15T13:45:00Z">
                    <w:r w:rsidR="003A2EB3" w:rsidRPr="00CE178C">
                      <w:rPr>
                        <w:rPrChange w:id="6093" w:author="Vladymyr Kozyr" w:date="2021-07-31T19:40:00Z">
                          <w:rPr/>
                        </w:rPrChange>
                      </w:rPr>
                      <w:t>7</w:t>
                    </w:r>
                  </w:ins>
                  <w:ins w:id="6094" w:author="Vladymyr Kozyr" w:date="2021-02-07T21:14:00Z">
                    <w:r w:rsidRPr="00CE178C">
                      <w:rPr>
                        <w:rPrChange w:id="6095" w:author="Vladymyr Kozyr" w:date="2021-07-31T19:40:00Z">
                          <w:rPr/>
                        </w:rPrChange>
                      </w:rPr>
                      <w:t>.</w:t>
                    </w:r>
                    <w:r w:rsidRPr="00CE178C">
                      <w:rPr>
                        <w:rPrChange w:id="6096" w:author="Vladymyr Kozyr" w:date="2021-07-31T19:40:00Z">
                          <w:rPr/>
                        </w:rPrChange>
                      </w:rPr>
                      <w:tab/>
                    </w:r>
                  </w:ins>
                  <w:ins w:id="6097" w:author="Vladymyr Kozyr" w:date="2021-02-07T20:10:00Z">
                    <w:r w:rsidR="00B4555E" w:rsidRPr="00CE178C">
                      <w:rPr>
                        <w:rPrChange w:id="6098" w:author="Vladymyr Kozyr" w:date="2021-07-31T19:40:00Z">
                          <w:rPr/>
                        </w:rPrChange>
                      </w:rPr>
                      <w:t>Bibliography</w:t>
                    </w:r>
                    <w:bookmarkEnd w:id="6083"/>
                  </w:ins>
                </w:p>
                <w:customXmlInsRangeStart w:id="6099" w:author="Vladymyr Kozyr" w:date="2021-02-07T20:10:00Z"/>
                <w:sdt>
                  <w:sdtPr>
                    <w:rPr>
                      <w:lang w:val="en-CA"/>
                      <w:rPrChange w:id="6100" w:author="Vladymyr Kozyr" w:date="2021-07-31T19:40:00Z">
                        <w:rPr/>
                      </w:rPrChange>
                    </w:rPr>
                    <w:id w:val="111145805"/>
                    <w:bibliography/>
                  </w:sdtPr>
                  <w:sdtEndPr>
                    <w:rPr>
                      <w:rPrChange w:id="6101" w:author="Vladymyr Kozyr" w:date="2021-07-31T19:40:00Z">
                        <w:rPr/>
                      </w:rPrChange>
                    </w:rPr>
                  </w:sdtEndPr>
                  <w:sdtContent>
                    <w:customXmlInsRangeEnd w:id="6099"/>
                    <w:p w14:paraId="0FC77CAC" w14:textId="77777777" w:rsidR="008B60A9" w:rsidRDefault="00B4555E">
                      <w:pPr>
                        <w:rPr>
                          <w:rFonts w:asciiTheme="minorHAnsi" w:hAnsiTheme="minorHAnsi"/>
                          <w:noProof/>
                        </w:rPr>
                      </w:pPr>
                      <w:ins w:id="6102" w:author="Vladymyr Kozyr" w:date="2021-02-07T20:10:00Z">
                        <w:r w:rsidRPr="00CE178C">
                          <w:rPr>
                            <w:lang w:val="en-CA"/>
                            <w:rPrChange w:id="6103" w:author="Vladymyr Kozyr" w:date="2021-07-31T19:40:00Z">
                              <w:rPr/>
                            </w:rPrChange>
                          </w:rPr>
                          <w:fldChar w:fldCharType="begin"/>
                        </w:r>
                        <w:r w:rsidRPr="00CE178C">
                          <w:rPr>
                            <w:lang w:val="en-CA"/>
                            <w:rPrChange w:id="6104" w:author="Vladymyr Kozyr" w:date="2021-07-31T19:40:00Z">
                              <w:rPr/>
                            </w:rPrChange>
                          </w:rPr>
                          <w:instrText xml:space="preserve"> BIBLIOGRAPHY </w:instrText>
                        </w:r>
                        <w:r w:rsidRPr="00CE178C">
                          <w:rPr>
                            <w:lang w:val="en-CA"/>
                            <w:rPrChange w:id="6105" w:author="Vladymyr Kozyr" w:date="2021-07-31T19:40:00Z">
                              <w:rPr/>
                            </w:rPrChange>
                          </w:rPr>
                          <w:fldChar w:fldCharType="separate"/>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98"/>
                      </w:tblGrid>
                      <w:tr w:rsidR="008B60A9" w14:paraId="574F965E" w14:textId="77777777">
                        <w:trPr>
                          <w:divId w:val="1662344449"/>
                          <w:tblCellSpacing w:w="15" w:type="dxa"/>
                        </w:trPr>
                        <w:tc>
                          <w:tcPr>
                            <w:tcW w:w="50" w:type="pct"/>
                            <w:hideMark/>
                          </w:tcPr>
                          <w:p w14:paraId="2416129A" w14:textId="24EC13FC" w:rsidR="008B60A9" w:rsidRDefault="008B60A9">
                            <w:pPr>
                              <w:pStyle w:val="Bibliography"/>
                              <w:rPr>
                                <w:noProof/>
                                <w:sz w:val="24"/>
                                <w:szCs w:val="24"/>
                              </w:rPr>
                            </w:pPr>
                            <w:r>
                              <w:rPr>
                                <w:noProof/>
                              </w:rPr>
                              <w:t xml:space="preserve">[1] </w:t>
                            </w:r>
                          </w:p>
                        </w:tc>
                        <w:tc>
                          <w:tcPr>
                            <w:tcW w:w="0" w:type="auto"/>
                            <w:hideMark/>
                          </w:tcPr>
                          <w:p w14:paraId="7DD45F0E" w14:textId="77777777" w:rsidR="008B60A9" w:rsidRDefault="008B60A9">
                            <w:pPr>
                              <w:pStyle w:val="Bibliography"/>
                              <w:rPr>
                                <w:noProof/>
                              </w:rPr>
                            </w:pPr>
                            <w:r>
                              <w:rPr>
                                <w:noProof/>
                              </w:rPr>
                              <w:t xml:space="preserve">Yixuan Zhang, Kartik Chanana, Cody Dunne, "IDMVis: Temporal Event Sequence Visualization for Type 1 Diabetes Treatment Decision Support," 2018. </w:t>
                            </w:r>
                          </w:p>
                        </w:tc>
                      </w:tr>
                      <w:tr w:rsidR="008B60A9" w14:paraId="01465908" w14:textId="77777777">
                        <w:trPr>
                          <w:divId w:val="1662344449"/>
                          <w:tblCellSpacing w:w="15" w:type="dxa"/>
                        </w:trPr>
                        <w:tc>
                          <w:tcPr>
                            <w:tcW w:w="50" w:type="pct"/>
                            <w:hideMark/>
                          </w:tcPr>
                          <w:p w14:paraId="23487EC6" w14:textId="77777777" w:rsidR="008B60A9" w:rsidRDefault="008B60A9">
                            <w:pPr>
                              <w:pStyle w:val="Bibliography"/>
                              <w:rPr>
                                <w:noProof/>
                              </w:rPr>
                            </w:pPr>
                            <w:r>
                              <w:rPr>
                                <w:noProof/>
                              </w:rPr>
                              <w:t xml:space="preserve">[2] </w:t>
                            </w:r>
                          </w:p>
                        </w:tc>
                        <w:tc>
                          <w:tcPr>
                            <w:tcW w:w="0" w:type="auto"/>
                            <w:hideMark/>
                          </w:tcPr>
                          <w:p w14:paraId="2F34379D" w14:textId="77777777" w:rsidR="008B60A9" w:rsidRDefault="008B60A9">
                            <w:pPr>
                              <w:pStyle w:val="Bibliography"/>
                              <w:rPr>
                                <w:noProof/>
                              </w:rPr>
                            </w:pPr>
                            <w:r>
                              <w:rPr>
                                <w:noProof/>
                              </w:rPr>
                              <w:t xml:space="preserve">Z. Kemp and G. Meaden, "Visualization for Fisheries Management from a Spatiotemporal Perspective," 2002. </w:t>
                            </w:r>
                          </w:p>
                        </w:tc>
                      </w:tr>
                      <w:tr w:rsidR="008B60A9" w14:paraId="10A02AC6" w14:textId="77777777">
                        <w:trPr>
                          <w:divId w:val="1662344449"/>
                          <w:tblCellSpacing w:w="15" w:type="dxa"/>
                        </w:trPr>
                        <w:tc>
                          <w:tcPr>
                            <w:tcW w:w="50" w:type="pct"/>
                            <w:hideMark/>
                          </w:tcPr>
                          <w:p w14:paraId="02D236F7" w14:textId="77777777" w:rsidR="008B60A9" w:rsidRDefault="008B60A9">
                            <w:pPr>
                              <w:pStyle w:val="Bibliography"/>
                              <w:rPr>
                                <w:noProof/>
                              </w:rPr>
                            </w:pPr>
                            <w:r>
                              <w:rPr>
                                <w:noProof/>
                              </w:rPr>
                              <w:t xml:space="preserve">[3] </w:t>
                            </w:r>
                          </w:p>
                        </w:tc>
                        <w:tc>
                          <w:tcPr>
                            <w:tcW w:w="0" w:type="auto"/>
                            <w:hideMark/>
                          </w:tcPr>
                          <w:p w14:paraId="559357E7" w14:textId="77777777" w:rsidR="008B60A9" w:rsidRDefault="008B60A9">
                            <w:pPr>
                              <w:pStyle w:val="Bibliography"/>
                              <w:rPr>
                                <w:noProof/>
                              </w:rPr>
                            </w:pPr>
                            <w:r>
                              <w:rPr>
                                <w:noProof/>
                              </w:rPr>
                              <w:t xml:space="preserve">Sharon Benjamin, Min-Yang Lee, Geret DePiper, "Visualizing Fishing Data as Rasters," 2018. </w:t>
                            </w:r>
                          </w:p>
                        </w:tc>
                      </w:tr>
                      <w:tr w:rsidR="008B60A9" w14:paraId="1F97CAF7" w14:textId="77777777">
                        <w:trPr>
                          <w:divId w:val="1662344449"/>
                          <w:tblCellSpacing w:w="15" w:type="dxa"/>
                        </w:trPr>
                        <w:tc>
                          <w:tcPr>
                            <w:tcW w:w="50" w:type="pct"/>
                            <w:hideMark/>
                          </w:tcPr>
                          <w:p w14:paraId="6B959DBB" w14:textId="77777777" w:rsidR="008B60A9" w:rsidRDefault="008B60A9">
                            <w:pPr>
                              <w:pStyle w:val="Bibliography"/>
                              <w:rPr>
                                <w:noProof/>
                              </w:rPr>
                            </w:pPr>
                            <w:r>
                              <w:rPr>
                                <w:noProof/>
                              </w:rPr>
                              <w:t xml:space="preserve">[4] </w:t>
                            </w:r>
                          </w:p>
                        </w:tc>
                        <w:tc>
                          <w:tcPr>
                            <w:tcW w:w="0" w:type="auto"/>
                            <w:hideMark/>
                          </w:tcPr>
                          <w:p w14:paraId="65D10ACA" w14:textId="77777777" w:rsidR="008B60A9" w:rsidRDefault="008B60A9">
                            <w:pPr>
                              <w:pStyle w:val="Bibliography"/>
                              <w:rPr>
                                <w:noProof/>
                              </w:rPr>
                            </w:pPr>
                            <w:r>
                              <w:rPr>
                                <w:noProof/>
                              </w:rPr>
                              <w:t xml:space="preserve">Patricia Pinto da Silva, Charles Fulcher, "Using GIS to Visualize Land/Sea Connections: Case Study - NE Herring Fishery," 2007. </w:t>
                            </w:r>
                          </w:p>
                        </w:tc>
                      </w:tr>
                      <w:tr w:rsidR="008B60A9" w14:paraId="1DD44413" w14:textId="77777777">
                        <w:trPr>
                          <w:divId w:val="1662344449"/>
                          <w:tblCellSpacing w:w="15" w:type="dxa"/>
                        </w:trPr>
                        <w:tc>
                          <w:tcPr>
                            <w:tcW w:w="50" w:type="pct"/>
                            <w:hideMark/>
                          </w:tcPr>
                          <w:p w14:paraId="1D522892" w14:textId="77777777" w:rsidR="008B60A9" w:rsidRDefault="008B60A9">
                            <w:pPr>
                              <w:pStyle w:val="Bibliography"/>
                              <w:rPr>
                                <w:noProof/>
                              </w:rPr>
                            </w:pPr>
                            <w:r>
                              <w:rPr>
                                <w:noProof/>
                              </w:rPr>
                              <w:t xml:space="preserve">[5] </w:t>
                            </w:r>
                          </w:p>
                        </w:tc>
                        <w:tc>
                          <w:tcPr>
                            <w:tcW w:w="0" w:type="auto"/>
                            <w:hideMark/>
                          </w:tcPr>
                          <w:p w14:paraId="73EB1D69" w14:textId="77777777" w:rsidR="008B60A9" w:rsidRDefault="008B60A9">
                            <w:pPr>
                              <w:pStyle w:val="Bibliography"/>
                              <w:rPr>
                                <w:noProof/>
                              </w:rPr>
                            </w:pPr>
                            <w:r>
                              <w:rPr>
                                <w:noProof/>
                              </w:rPr>
                              <w:t xml:space="preserve">M. Barrus, "The State of the Salmon," 2017. </w:t>
                            </w:r>
                          </w:p>
                        </w:tc>
                      </w:tr>
                      <w:tr w:rsidR="008B60A9" w14:paraId="3A569ED3" w14:textId="77777777">
                        <w:trPr>
                          <w:divId w:val="1662344449"/>
                          <w:tblCellSpacing w:w="15" w:type="dxa"/>
                        </w:trPr>
                        <w:tc>
                          <w:tcPr>
                            <w:tcW w:w="50" w:type="pct"/>
                            <w:hideMark/>
                          </w:tcPr>
                          <w:p w14:paraId="73445B59" w14:textId="77777777" w:rsidR="008B60A9" w:rsidRDefault="008B60A9">
                            <w:pPr>
                              <w:pStyle w:val="Bibliography"/>
                              <w:rPr>
                                <w:noProof/>
                              </w:rPr>
                            </w:pPr>
                            <w:r>
                              <w:rPr>
                                <w:noProof/>
                              </w:rPr>
                              <w:t xml:space="preserve">[6] </w:t>
                            </w:r>
                          </w:p>
                        </w:tc>
                        <w:tc>
                          <w:tcPr>
                            <w:tcW w:w="0" w:type="auto"/>
                            <w:hideMark/>
                          </w:tcPr>
                          <w:p w14:paraId="20716C5B" w14:textId="77777777" w:rsidR="008B60A9" w:rsidRDefault="008B60A9">
                            <w:pPr>
                              <w:pStyle w:val="Bibliography"/>
                              <w:rPr>
                                <w:noProof/>
                              </w:rPr>
                            </w:pPr>
                            <w:r>
                              <w:rPr>
                                <w:noProof/>
                              </w:rPr>
                              <w:t xml:space="preserve">Aaron Elliot, Cheng Hua Hsu, "Time Series Prediction: Predicting Stock Price," 2017. </w:t>
                            </w:r>
                          </w:p>
                        </w:tc>
                      </w:tr>
                      <w:tr w:rsidR="008B60A9" w14:paraId="6C278187" w14:textId="77777777">
                        <w:trPr>
                          <w:divId w:val="1662344449"/>
                          <w:tblCellSpacing w:w="15" w:type="dxa"/>
                        </w:trPr>
                        <w:tc>
                          <w:tcPr>
                            <w:tcW w:w="50" w:type="pct"/>
                            <w:hideMark/>
                          </w:tcPr>
                          <w:p w14:paraId="2817CE3C" w14:textId="77777777" w:rsidR="008B60A9" w:rsidRDefault="008B60A9">
                            <w:pPr>
                              <w:pStyle w:val="Bibliography"/>
                              <w:rPr>
                                <w:noProof/>
                              </w:rPr>
                            </w:pPr>
                            <w:r>
                              <w:rPr>
                                <w:noProof/>
                              </w:rPr>
                              <w:t xml:space="preserve">[7] </w:t>
                            </w:r>
                          </w:p>
                        </w:tc>
                        <w:tc>
                          <w:tcPr>
                            <w:tcW w:w="0" w:type="auto"/>
                            <w:hideMark/>
                          </w:tcPr>
                          <w:p w14:paraId="344F9583" w14:textId="77777777" w:rsidR="008B60A9" w:rsidRDefault="008B60A9">
                            <w:pPr>
                              <w:pStyle w:val="Bibliography"/>
                              <w:rPr>
                                <w:noProof/>
                              </w:rPr>
                            </w:pPr>
                            <w:r>
                              <w:rPr>
                                <w:noProof/>
                              </w:rPr>
                              <w:t xml:space="preserve">S. Semikina, "Stress Data Visualization," 2014. </w:t>
                            </w:r>
                          </w:p>
                        </w:tc>
                      </w:tr>
                      <w:tr w:rsidR="008B60A9" w14:paraId="5BD1A0D3" w14:textId="77777777">
                        <w:trPr>
                          <w:divId w:val="1662344449"/>
                          <w:tblCellSpacing w:w="15" w:type="dxa"/>
                        </w:trPr>
                        <w:tc>
                          <w:tcPr>
                            <w:tcW w:w="50" w:type="pct"/>
                            <w:hideMark/>
                          </w:tcPr>
                          <w:p w14:paraId="42A10810" w14:textId="77777777" w:rsidR="008B60A9" w:rsidRDefault="008B60A9">
                            <w:pPr>
                              <w:pStyle w:val="Bibliography"/>
                              <w:rPr>
                                <w:noProof/>
                              </w:rPr>
                            </w:pPr>
                            <w:r>
                              <w:rPr>
                                <w:noProof/>
                              </w:rPr>
                              <w:t xml:space="preserve">[8] </w:t>
                            </w:r>
                          </w:p>
                        </w:tc>
                        <w:tc>
                          <w:tcPr>
                            <w:tcW w:w="0" w:type="auto"/>
                            <w:hideMark/>
                          </w:tcPr>
                          <w:p w14:paraId="36BF1692" w14:textId="77777777" w:rsidR="008B60A9" w:rsidRDefault="008B60A9">
                            <w:pPr>
                              <w:pStyle w:val="Bibliography"/>
                              <w:rPr>
                                <w:noProof/>
                              </w:rPr>
                            </w:pPr>
                            <w:r>
                              <w:rPr>
                                <w:noProof/>
                              </w:rPr>
                              <w:t xml:space="preserve">Polina Levontin, Paul Baranovski, Adrian W Leach, Alexandria Bailey, "On the Role of Visualization in Fisheries Management," 2017. </w:t>
                            </w:r>
                          </w:p>
                        </w:tc>
                      </w:tr>
                      <w:tr w:rsidR="008B60A9" w14:paraId="44780EE8" w14:textId="77777777">
                        <w:trPr>
                          <w:divId w:val="1662344449"/>
                          <w:tblCellSpacing w:w="15" w:type="dxa"/>
                        </w:trPr>
                        <w:tc>
                          <w:tcPr>
                            <w:tcW w:w="50" w:type="pct"/>
                            <w:hideMark/>
                          </w:tcPr>
                          <w:p w14:paraId="1413AAED" w14:textId="77777777" w:rsidR="008B60A9" w:rsidRDefault="008B60A9">
                            <w:pPr>
                              <w:pStyle w:val="Bibliography"/>
                              <w:rPr>
                                <w:noProof/>
                              </w:rPr>
                            </w:pPr>
                            <w:r>
                              <w:rPr>
                                <w:noProof/>
                              </w:rPr>
                              <w:t xml:space="preserve">[9] </w:t>
                            </w:r>
                          </w:p>
                        </w:tc>
                        <w:tc>
                          <w:tcPr>
                            <w:tcW w:w="0" w:type="auto"/>
                            <w:hideMark/>
                          </w:tcPr>
                          <w:p w14:paraId="51910BA1" w14:textId="77777777" w:rsidR="008B60A9" w:rsidRDefault="008B60A9">
                            <w:pPr>
                              <w:pStyle w:val="Bibliography"/>
                              <w:rPr>
                                <w:noProof/>
                              </w:rPr>
                            </w:pPr>
                            <w:r>
                              <w:rPr>
                                <w:noProof/>
                              </w:rPr>
                              <w:t>Fisheries and Oceans Canada, "Report on the Status of Groundfish Stocks in the Canadian Northwest Atlantic," 1993.</w:t>
                            </w:r>
                          </w:p>
                        </w:tc>
                      </w:tr>
                      <w:tr w:rsidR="008B60A9" w14:paraId="0D64F4A4" w14:textId="77777777">
                        <w:trPr>
                          <w:divId w:val="1662344449"/>
                          <w:tblCellSpacing w:w="15" w:type="dxa"/>
                        </w:trPr>
                        <w:tc>
                          <w:tcPr>
                            <w:tcW w:w="50" w:type="pct"/>
                            <w:hideMark/>
                          </w:tcPr>
                          <w:p w14:paraId="4CE0B7F1" w14:textId="77777777" w:rsidR="008B60A9" w:rsidRDefault="008B60A9">
                            <w:pPr>
                              <w:pStyle w:val="Bibliography"/>
                              <w:rPr>
                                <w:noProof/>
                              </w:rPr>
                            </w:pPr>
                            <w:r>
                              <w:rPr>
                                <w:noProof/>
                              </w:rPr>
                              <w:t xml:space="preserve">[10] </w:t>
                            </w:r>
                          </w:p>
                        </w:tc>
                        <w:tc>
                          <w:tcPr>
                            <w:tcW w:w="0" w:type="auto"/>
                            <w:hideMark/>
                          </w:tcPr>
                          <w:p w14:paraId="63FD7456" w14:textId="77777777" w:rsidR="008B60A9" w:rsidRDefault="008B60A9">
                            <w:pPr>
                              <w:pStyle w:val="Bibliography"/>
                              <w:rPr>
                                <w:noProof/>
                              </w:rPr>
                            </w:pPr>
                            <w:r>
                              <w:rPr>
                                <w:noProof/>
                              </w:rPr>
                              <w:t>Fisheries and Oceans Canada , "Northern Abalone," 2004.</w:t>
                            </w:r>
                          </w:p>
                        </w:tc>
                      </w:tr>
                      <w:tr w:rsidR="008B60A9" w14:paraId="461ACE15" w14:textId="77777777">
                        <w:trPr>
                          <w:divId w:val="1662344449"/>
                          <w:tblCellSpacing w:w="15" w:type="dxa"/>
                        </w:trPr>
                        <w:tc>
                          <w:tcPr>
                            <w:tcW w:w="50" w:type="pct"/>
                            <w:hideMark/>
                          </w:tcPr>
                          <w:p w14:paraId="7509F28B" w14:textId="77777777" w:rsidR="008B60A9" w:rsidRDefault="008B60A9">
                            <w:pPr>
                              <w:pStyle w:val="Bibliography"/>
                              <w:rPr>
                                <w:noProof/>
                              </w:rPr>
                            </w:pPr>
                            <w:r>
                              <w:rPr>
                                <w:noProof/>
                              </w:rPr>
                              <w:t xml:space="preserve">[11] </w:t>
                            </w:r>
                          </w:p>
                        </w:tc>
                        <w:tc>
                          <w:tcPr>
                            <w:tcW w:w="0" w:type="auto"/>
                            <w:hideMark/>
                          </w:tcPr>
                          <w:p w14:paraId="19AABCD4" w14:textId="77777777" w:rsidR="008B60A9" w:rsidRDefault="008B60A9">
                            <w:pPr>
                              <w:pStyle w:val="Bibliography"/>
                              <w:rPr>
                                <w:noProof/>
                              </w:rPr>
                            </w:pPr>
                            <w:r>
                              <w:rPr>
                                <w:noProof/>
                              </w:rPr>
                              <w:t>Scottish Government Riaghaltas na h-Alba, "Scottish Sea Fisheries Statistics," 2019.</w:t>
                            </w:r>
                          </w:p>
                        </w:tc>
                      </w:tr>
                      <w:tr w:rsidR="008B60A9" w14:paraId="20379C04" w14:textId="77777777">
                        <w:trPr>
                          <w:divId w:val="1662344449"/>
                          <w:tblCellSpacing w:w="15" w:type="dxa"/>
                        </w:trPr>
                        <w:tc>
                          <w:tcPr>
                            <w:tcW w:w="50" w:type="pct"/>
                            <w:hideMark/>
                          </w:tcPr>
                          <w:p w14:paraId="0D60D6E5" w14:textId="77777777" w:rsidR="008B60A9" w:rsidRDefault="008B60A9">
                            <w:pPr>
                              <w:pStyle w:val="Bibliography"/>
                              <w:rPr>
                                <w:noProof/>
                              </w:rPr>
                            </w:pPr>
                            <w:r>
                              <w:rPr>
                                <w:noProof/>
                              </w:rPr>
                              <w:t xml:space="preserve">[12] </w:t>
                            </w:r>
                          </w:p>
                        </w:tc>
                        <w:tc>
                          <w:tcPr>
                            <w:tcW w:w="0" w:type="auto"/>
                            <w:hideMark/>
                          </w:tcPr>
                          <w:p w14:paraId="5720CBCF" w14:textId="77777777" w:rsidR="008B60A9" w:rsidRDefault="008B60A9">
                            <w:pPr>
                              <w:pStyle w:val="Bibliography"/>
                              <w:rPr>
                                <w:noProof/>
                              </w:rPr>
                            </w:pPr>
                            <w:r>
                              <w:rPr>
                                <w:noProof/>
                              </w:rPr>
                              <w:t xml:space="preserve">Commission on Geosciences, Environment, and Resources, IMPROVING THE COLLECTION, MANAGEMENT, AND USE OF MARINE FISHERIES DATA, 2000. </w:t>
                            </w:r>
                          </w:p>
                        </w:tc>
                      </w:tr>
                      <w:tr w:rsidR="008B60A9" w14:paraId="4BECAC52" w14:textId="77777777">
                        <w:trPr>
                          <w:divId w:val="1662344449"/>
                          <w:tblCellSpacing w:w="15" w:type="dxa"/>
                        </w:trPr>
                        <w:tc>
                          <w:tcPr>
                            <w:tcW w:w="50" w:type="pct"/>
                            <w:hideMark/>
                          </w:tcPr>
                          <w:p w14:paraId="10691ACD" w14:textId="77777777" w:rsidR="008B60A9" w:rsidRDefault="008B60A9">
                            <w:pPr>
                              <w:pStyle w:val="Bibliography"/>
                              <w:rPr>
                                <w:noProof/>
                              </w:rPr>
                            </w:pPr>
                            <w:r>
                              <w:rPr>
                                <w:noProof/>
                              </w:rPr>
                              <w:lastRenderedPageBreak/>
                              <w:t xml:space="preserve">[13] </w:t>
                            </w:r>
                          </w:p>
                        </w:tc>
                        <w:tc>
                          <w:tcPr>
                            <w:tcW w:w="0" w:type="auto"/>
                            <w:hideMark/>
                          </w:tcPr>
                          <w:p w14:paraId="2B35D9AE" w14:textId="77777777" w:rsidR="008B60A9" w:rsidRDefault="008B60A9">
                            <w:pPr>
                              <w:pStyle w:val="Bibliography"/>
                              <w:rPr>
                                <w:noProof/>
                              </w:rPr>
                            </w:pPr>
                            <w:r>
                              <w:rPr>
                                <w:noProof/>
                              </w:rPr>
                              <w:t xml:space="preserve">Henri Valle, Hazel A. Oxenford, "Parrotfish Size: A Simple yet Useful Alternative Indicator of Fishing Effects on Caribbean Reefs?," 2014. </w:t>
                            </w:r>
                          </w:p>
                        </w:tc>
                      </w:tr>
                      <w:tr w:rsidR="008B60A9" w14:paraId="19AB530E" w14:textId="77777777">
                        <w:trPr>
                          <w:divId w:val="1662344449"/>
                          <w:tblCellSpacing w:w="15" w:type="dxa"/>
                        </w:trPr>
                        <w:tc>
                          <w:tcPr>
                            <w:tcW w:w="50" w:type="pct"/>
                            <w:hideMark/>
                          </w:tcPr>
                          <w:p w14:paraId="519BA3E6" w14:textId="77777777" w:rsidR="008B60A9" w:rsidRDefault="008B60A9">
                            <w:pPr>
                              <w:pStyle w:val="Bibliography"/>
                              <w:rPr>
                                <w:noProof/>
                              </w:rPr>
                            </w:pPr>
                            <w:r>
                              <w:rPr>
                                <w:noProof/>
                              </w:rPr>
                              <w:t xml:space="preserve">[14] </w:t>
                            </w:r>
                          </w:p>
                        </w:tc>
                        <w:tc>
                          <w:tcPr>
                            <w:tcW w:w="0" w:type="auto"/>
                            <w:hideMark/>
                          </w:tcPr>
                          <w:p w14:paraId="5AEB8DCA" w14:textId="77777777" w:rsidR="008B60A9" w:rsidRDefault="008B60A9">
                            <w:pPr>
                              <w:pStyle w:val="Bibliography"/>
                              <w:rPr>
                                <w:noProof/>
                              </w:rPr>
                            </w:pPr>
                            <w:r>
                              <w:rPr>
                                <w:noProof/>
                              </w:rPr>
                              <w:t xml:space="preserve">Hiroshi Ashida, "Spatial and Temporal Differences in the Reproductive Traits of Skipjack Tuna," 2020. </w:t>
                            </w:r>
                          </w:p>
                        </w:tc>
                      </w:tr>
                      <w:tr w:rsidR="008B60A9" w14:paraId="32DBDEB9" w14:textId="77777777">
                        <w:trPr>
                          <w:divId w:val="1662344449"/>
                          <w:tblCellSpacing w:w="15" w:type="dxa"/>
                        </w:trPr>
                        <w:tc>
                          <w:tcPr>
                            <w:tcW w:w="50" w:type="pct"/>
                            <w:hideMark/>
                          </w:tcPr>
                          <w:p w14:paraId="5C9DFD4D" w14:textId="77777777" w:rsidR="008B60A9" w:rsidRDefault="008B60A9">
                            <w:pPr>
                              <w:pStyle w:val="Bibliography"/>
                              <w:rPr>
                                <w:noProof/>
                              </w:rPr>
                            </w:pPr>
                            <w:r>
                              <w:rPr>
                                <w:noProof/>
                              </w:rPr>
                              <w:t xml:space="preserve">[15] </w:t>
                            </w:r>
                          </w:p>
                        </w:tc>
                        <w:tc>
                          <w:tcPr>
                            <w:tcW w:w="0" w:type="auto"/>
                            <w:hideMark/>
                          </w:tcPr>
                          <w:p w14:paraId="340B5C2C" w14:textId="77777777" w:rsidR="008B60A9" w:rsidRDefault="008B60A9">
                            <w:pPr>
                              <w:pStyle w:val="Bibliography"/>
                              <w:rPr>
                                <w:noProof/>
                              </w:rPr>
                            </w:pPr>
                            <w:r>
                              <w:rPr>
                                <w:noProof/>
                              </w:rPr>
                              <w:t xml:space="preserve">Marlene A. Bellman, Scott A. Heppell, Chris Goldfinger, "Evaluation of a US West Coast Groundfish Habitat Conservation Regulation via Analysis of Spatial and Temporal Patterns of Trawl Fishing Effort," 2005. </w:t>
                            </w:r>
                          </w:p>
                        </w:tc>
                      </w:tr>
                      <w:tr w:rsidR="008B60A9" w14:paraId="7A422B27" w14:textId="77777777">
                        <w:trPr>
                          <w:divId w:val="1662344449"/>
                          <w:tblCellSpacing w:w="15" w:type="dxa"/>
                        </w:trPr>
                        <w:tc>
                          <w:tcPr>
                            <w:tcW w:w="50" w:type="pct"/>
                            <w:hideMark/>
                          </w:tcPr>
                          <w:p w14:paraId="37FC37C6" w14:textId="77777777" w:rsidR="008B60A9" w:rsidRDefault="008B60A9">
                            <w:pPr>
                              <w:pStyle w:val="Bibliography"/>
                              <w:rPr>
                                <w:noProof/>
                              </w:rPr>
                            </w:pPr>
                            <w:r>
                              <w:rPr>
                                <w:noProof/>
                              </w:rPr>
                              <w:t xml:space="preserve">[16] </w:t>
                            </w:r>
                          </w:p>
                        </w:tc>
                        <w:tc>
                          <w:tcPr>
                            <w:tcW w:w="0" w:type="auto"/>
                            <w:hideMark/>
                          </w:tcPr>
                          <w:p w14:paraId="61F4753A" w14:textId="77777777" w:rsidR="008B60A9" w:rsidRDefault="008B60A9">
                            <w:pPr>
                              <w:pStyle w:val="Bibliography"/>
                              <w:rPr>
                                <w:noProof/>
                              </w:rPr>
                            </w:pPr>
                            <w:r>
                              <w:rPr>
                                <w:noProof/>
                              </w:rPr>
                              <w:t>Ministry of Natural Resources, "Methods for Monitoring Fish Populations," 2014. [Online]. Available: https://www.ontario.ca/page/methods-monitoring-fish-populations.</w:t>
                            </w:r>
                          </w:p>
                        </w:tc>
                      </w:tr>
                      <w:tr w:rsidR="008B60A9" w14:paraId="6F220393" w14:textId="77777777">
                        <w:trPr>
                          <w:divId w:val="1662344449"/>
                          <w:tblCellSpacing w:w="15" w:type="dxa"/>
                        </w:trPr>
                        <w:tc>
                          <w:tcPr>
                            <w:tcW w:w="50" w:type="pct"/>
                            <w:hideMark/>
                          </w:tcPr>
                          <w:p w14:paraId="577E6563" w14:textId="77777777" w:rsidR="008B60A9" w:rsidRDefault="008B60A9">
                            <w:pPr>
                              <w:pStyle w:val="Bibliography"/>
                              <w:rPr>
                                <w:noProof/>
                              </w:rPr>
                            </w:pPr>
                            <w:r>
                              <w:rPr>
                                <w:noProof/>
                              </w:rPr>
                              <w:t xml:space="preserve">[17] </w:t>
                            </w:r>
                          </w:p>
                        </w:tc>
                        <w:tc>
                          <w:tcPr>
                            <w:tcW w:w="0" w:type="auto"/>
                            <w:hideMark/>
                          </w:tcPr>
                          <w:p w14:paraId="2704684C" w14:textId="77777777" w:rsidR="008B60A9" w:rsidRDefault="008B60A9">
                            <w:pPr>
                              <w:pStyle w:val="Bibliography"/>
                              <w:rPr>
                                <w:noProof/>
                              </w:rPr>
                            </w:pPr>
                            <w:r>
                              <w:rPr>
                                <w:noProof/>
                              </w:rPr>
                              <w:t>Bedford Institute of Oceanography, "Fishery Report," 2008.</w:t>
                            </w:r>
                          </w:p>
                        </w:tc>
                      </w:tr>
                      <w:tr w:rsidR="008B60A9" w14:paraId="257139A6" w14:textId="77777777">
                        <w:trPr>
                          <w:divId w:val="1662344449"/>
                          <w:tblCellSpacing w:w="15" w:type="dxa"/>
                        </w:trPr>
                        <w:tc>
                          <w:tcPr>
                            <w:tcW w:w="50" w:type="pct"/>
                            <w:hideMark/>
                          </w:tcPr>
                          <w:p w14:paraId="06F001B0" w14:textId="77777777" w:rsidR="008B60A9" w:rsidRDefault="008B60A9">
                            <w:pPr>
                              <w:pStyle w:val="Bibliography"/>
                              <w:rPr>
                                <w:noProof/>
                              </w:rPr>
                            </w:pPr>
                            <w:r>
                              <w:rPr>
                                <w:noProof/>
                              </w:rPr>
                              <w:t xml:space="preserve">[18] </w:t>
                            </w:r>
                          </w:p>
                        </w:tc>
                        <w:tc>
                          <w:tcPr>
                            <w:tcW w:w="0" w:type="auto"/>
                            <w:hideMark/>
                          </w:tcPr>
                          <w:p w14:paraId="407D63FA" w14:textId="77777777" w:rsidR="008B60A9" w:rsidRDefault="008B60A9">
                            <w:pPr>
                              <w:pStyle w:val="Bibliography"/>
                              <w:rPr>
                                <w:noProof/>
                              </w:rPr>
                            </w:pPr>
                            <w:r>
                              <w:rPr>
                                <w:noProof/>
                              </w:rPr>
                              <w:t>Federal Register, "List of Fisheries," 2018. [Online]. Available: https://www.federalregister.gov/documents/2018/02/07/2018-02442/list-of-fisheries-for-2018.</w:t>
                            </w:r>
                          </w:p>
                        </w:tc>
                      </w:tr>
                    </w:tbl>
                    <w:p w14:paraId="03BD6841" w14:textId="77777777" w:rsidR="008B60A9" w:rsidRDefault="008B60A9">
                      <w:pPr>
                        <w:divId w:val="1662344449"/>
                        <w:rPr>
                          <w:rFonts w:eastAsia="Times New Roman"/>
                          <w:noProof/>
                        </w:rPr>
                      </w:pPr>
                    </w:p>
                    <w:p w14:paraId="0F98F604" w14:textId="31CAFC2B" w:rsidR="00B4555E" w:rsidRPr="00CE178C" w:rsidRDefault="00B4555E">
                      <w:pPr>
                        <w:rPr>
                          <w:ins w:id="6106" w:author="Vladymyr Kozyr" w:date="2021-02-07T20:10:00Z"/>
                          <w:lang w:val="en-CA"/>
                          <w:rPrChange w:id="6107" w:author="Vladymyr Kozyr" w:date="2021-07-31T19:40:00Z">
                            <w:rPr>
                              <w:ins w:id="6108" w:author="Vladymyr Kozyr" w:date="2021-02-07T20:10:00Z"/>
                            </w:rPr>
                          </w:rPrChange>
                        </w:rPr>
                      </w:pPr>
                      <w:ins w:id="6109" w:author="Vladymyr Kozyr" w:date="2021-02-07T20:10:00Z">
                        <w:r w:rsidRPr="00CE178C">
                          <w:rPr>
                            <w:b/>
                            <w:bCs/>
                            <w:lang w:val="en-CA"/>
                            <w:rPrChange w:id="6110" w:author="Vladymyr Kozyr" w:date="2021-07-31T19:40:00Z">
                              <w:rPr>
                                <w:b/>
                                <w:bCs/>
                                <w:noProof/>
                              </w:rPr>
                            </w:rPrChange>
                          </w:rPr>
                          <w:fldChar w:fldCharType="end"/>
                        </w:r>
                      </w:ins>
                    </w:p>
                    <w:customXmlInsRangeStart w:id="6111" w:author="Vladymyr Kozyr" w:date="2021-02-07T20:10:00Z"/>
                  </w:sdtContent>
                </w:sdt>
                <w:customXmlInsRangeEnd w:id="6111"/>
                <w:customXmlInsRangeStart w:id="6112" w:author="Vladymyr Kozyr" w:date="2021-02-07T20:10:00Z"/>
              </w:sdtContent>
            </w:sdt>
            <w:customXmlInsRangeEnd w:id="6112"/>
            <w:p w14:paraId="7B3C6676" w14:textId="3DFEFEA0" w:rsidR="00EE0EA4" w:rsidRPr="00CE178C" w:rsidRDefault="00EE0EA4">
              <w:pPr>
                <w:rPr>
                  <w:ins w:id="6113" w:author="Vladymyr Kozyr" w:date="2021-02-07T20:10:00Z"/>
                  <w:lang w:val="en-CA"/>
                  <w:rPrChange w:id="6114" w:author="Vladymyr Kozyr" w:date="2021-07-31T19:40:00Z">
                    <w:rPr>
                      <w:ins w:id="6115" w:author="Vladymyr Kozyr" w:date="2021-02-07T20:10:00Z"/>
                    </w:rPr>
                  </w:rPrChange>
                </w:rPr>
              </w:pPr>
            </w:p>
            <w:p w14:paraId="471F07F7" w14:textId="00DDEE5A" w:rsidR="00EE0EA4" w:rsidRPr="00CE178C" w:rsidDel="00EE0EA4" w:rsidRDefault="00BB720B">
              <w:pPr>
                <w:rPr>
                  <w:del w:id="6116" w:author="Vladymyr Kozyr" w:date="2021-02-07T20:10:00Z"/>
                  <w:rFonts w:asciiTheme="minorHAnsi" w:hAnsiTheme="minorHAnsi"/>
                  <w:lang w:val="en-CA"/>
                  <w:rPrChange w:id="6117" w:author="Vladymyr Kozyr" w:date="2021-07-31T19:40:00Z">
                    <w:rPr>
                      <w:del w:id="6118" w:author="Vladymyr Kozyr" w:date="2021-02-07T20:10:00Z"/>
                      <w:rFonts w:asciiTheme="minorHAnsi" w:hAnsiTheme="minorHAnsi"/>
                      <w:noProof/>
                    </w:rPr>
                  </w:rPrChange>
                </w:rPr>
              </w:pPr>
              <w:del w:id="6119" w:author="Vladymyr Kozyr" w:date="2021-02-07T20:10:00Z">
                <w:r w:rsidRPr="00CE178C" w:rsidDel="00EE0EA4">
                  <w:rPr>
                    <w:lang w:val="en-CA"/>
                    <w:rPrChange w:id="6120" w:author="Vladymyr Kozyr" w:date="2021-07-31T19:40:00Z">
                      <w:rPr/>
                    </w:rPrChange>
                  </w:rPr>
                  <w:fldChar w:fldCharType="begin"/>
                </w:r>
                <w:r w:rsidRPr="00CE178C" w:rsidDel="00EE0EA4">
                  <w:rPr>
                    <w:lang w:val="en-CA"/>
                    <w:rPrChange w:id="6121" w:author="Vladymyr Kozyr" w:date="2021-07-31T19:40:00Z">
                      <w:rPr/>
                    </w:rPrChange>
                  </w:rPr>
                  <w:delInstrText xml:space="preserve"> BIBLIOGRAPHY </w:delInstrText>
                </w:r>
                <w:r w:rsidRPr="00CE178C" w:rsidDel="00EE0EA4">
                  <w:rPr>
                    <w:lang w:val="en-CA"/>
                    <w:rPrChange w:id="6122" w:author="Vladymyr Kozyr" w:date="2021-07-31T19:40:00Z">
                      <w:rPr/>
                    </w:rPrChange>
                  </w:rPr>
                  <w:fldChar w:fldCharType="separate"/>
                </w:r>
              </w:del>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320"/>
              </w:tblGrid>
              <w:tr w:rsidR="00EE0EA4" w:rsidRPr="00CE178C" w:rsidDel="00EE0EA4" w14:paraId="578FAC71" w14:textId="71D9A135">
                <w:trPr>
                  <w:divId w:val="790515683"/>
                  <w:tblCellSpacing w:w="15" w:type="dxa"/>
                  <w:del w:id="6123" w:author="Vladymyr Kozyr" w:date="2021-02-07T20:10:00Z"/>
                </w:trPr>
                <w:tc>
                  <w:tcPr>
                    <w:tcW w:w="50" w:type="pct"/>
                    <w:hideMark/>
                  </w:tcPr>
                  <w:p w14:paraId="4DB626E6" w14:textId="6202D2E7" w:rsidR="00EE0EA4" w:rsidRPr="00CE178C" w:rsidDel="00EE0EA4" w:rsidRDefault="00EE0EA4">
                    <w:pPr>
                      <w:rPr>
                        <w:del w:id="6124" w:author="Vladymyr Kozyr" w:date="2021-02-07T20:10:00Z"/>
                        <w:sz w:val="24"/>
                        <w:szCs w:val="24"/>
                        <w:lang w:val="en-CA"/>
                        <w:rPrChange w:id="6125" w:author="Vladymyr Kozyr" w:date="2021-07-31T19:40:00Z">
                          <w:rPr>
                            <w:del w:id="6126" w:author="Vladymyr Kozyr" w:date="2021-02-07T20:10:00Z"/>
                            <w:noProof/>
                            <w:sz w:val="24"/>
                            <w:szCs w:val="24"/>
                          </w:rPr>
                        </w:rPrChange>
                      </w:rPr>
                      <w:pPrChange w:id="6127" w:author="Vladymyr Kozyr" w:date="2021-02-07T20:10:00Z">
                        <w:pPr>
                          <w:pStyle w:val="Bibliography"/>
                        </w:pPr>
                      </w:pPrChange>
                    </w:pPr>
                    <w:del w:id="6128" w:author="Vladymyr Kozyr" w:date="2021-02-07T20:10:00Z">
                      <w:r w:rsidRPr="00CE178C" w:rsidDel="00EE0EA4">
                        <w:rPr>
                          <w:lang w:val="en-CA"/>
                          <w:rPrChange w:id="6129" w:author="Vladymyr Kozyr" w:date="2021-07-31T19:40:00Z">
                            <w:rPr>
                              <w:noProof/>
                            </w:rPr>
                          </w:rPrChange>
                        </w:rPr>
                        <w:delText xml:space="preserve">[1] </w:delText>
                      </w:r>
                    </w:del>
                  </w:p>
                </w:tc>
                <w:tc>
                  <w:tcPr>
                    <w:tcW w:w="0" w:type="auto"/>
                    <w:hideMark/>
                  </w:tcPr>
                  <w:p w14:paraId="5FFF132E" w14:textId="3E6CDFFC" w:rsidR="00EE0EA4" w:rsidRPr="00CE178C" w:rsidDel="00EE0EA4" w:rsidRDefault="00EE0EA4">
                    <w:pPr>
                      <w:rPr>
                        <w:del w:id="6130" w:author="Vladymyr Kozyr" w:date="2021-02-07T20:10:00Z"/>
                        <w:lang w:val="en-CA"/>
                        <w:rPrChange w:id="6131" w:author="Vladymyr Kozyr" w:date="2021-07-31T19:40:00Z">
                          <w:rPr>
                            <w:del w:id="6132" w:author="Vladymyr Kozyr" w:date="2021-02-07T20:10:00Z"/>
                            <w:noProof/>
                          </w:rPr>
                        </w:rPrChange>
                      </w:rPr>
                      <w:pPrChange w:id="6133" w:author="Vladymyr Kozyr" w:date="2021-02-07T20:10:00Z">
                        <w:pPr>
                          <w:pStyle w:val="Bibliography"/>
                        </w:pPr>
                      </w:pPrChange>
                    </w:pPr>
                    <w:del w:id="6134" w:author="Vladymyr Kozyr" w:date="2021-02-07T20:10:00Z">
                      <w:r w:rsidRPr="00CE178C" w:rsidDel="00EE0EA4">
                        <w:rPr>
                          <w:lang w:val="en-CA"/>
                          <w:rPrChange w:id="6135" w:author="Vladymyr Kozyr" w:date="2021-07-31T19:40:00Z">
                            <w:rPr>
                              <w:noProof/>
                            </w:rPr>
                          </w:rPrChange>
                        </w:rPr>
                        <w:delText xml:space="preserve">Z. Kemp and G. Meaden, "Visualization for Fisheries Management from a Spatiotemporal Perspective," 2002. </w:delText>
                      </w:r>
                    </w:del>
                  </w:p>
                </w:tc>
              </w:tr>
              <w:tr w:rsidR="00EE0EA4" w:rsidRPr="00CE178C" w:rsidDel="00EE0EA4" w14:paraId="03F57203" w14:textId="5B9954D4">
                <w:trPr>
                  <w:divId w:val="790515683"/>
                  <w:tblCellSpacing w:w="15" w:type="dxa"/>
                  <w:del w:id="6136" w:author="Vladymyr Kozyr" w:date="2021-02-07T20:10:00Z"/>
                </w:trPr>
                <w:tc>
                  <w:tcPr>
                    <w:tcW w:w="50" w:type="pct"/>
                    <w:hideMark/>
                  </w:tcPr>
                  <w:p w14:paraId="3DD757FF" w14:textId="3B001E7A" w:rsidR="00EE0EA4" w:rsidRPr="00CE178C" w:rsidDel="00EE0EA4" w:rsidRDefault="00EE0EA4">
                    <w:pPr>
                      <w:rPr>
                        <w:del w:id="6137" w:author="Vladymyr Kozyr" w:date="2021-02-07T20:10:00Z"/>
                        <w:lang w:val="en-CA"/>
                        <w:rPrChange w:id="6138" w:author="Vladymyr Kozyr" w:date="2021-07-31T19:40:00Z">
                          <w:rPr>
                            <w:del w:id="6139" w:author="Vladymyr Kozyr" w:date="2021-02-07T20:10:00Z"/>
                            <w:noProof/>
                          </w:rPr>
                        </w:rPrChange>
                      </w:rPr>
                      <w:pPrChange w:id="6140" w:author="Vladymyr Kozyr" w:date="2021-02-07T20:10:00Z">
                        <w:pPr>
                          <w:pStyle w:val="Bibliography"/>
                        </w:pPr>
                      </w:pPrChange>
                    </w:pPr>
                    <w:del w:id="6141" w:author="Vladymyr Kozyr" w:date="2021-02-07T20:10:00Z">
                      <w:r w:rsidRPr="00CE178C" w:rsidDel="00EE0EA4">
                        <w:rPr>
                          <w:lang w:val="en-CA"/>
                          <w:rPrChange w:id="6142" w:author="Vladymyr Kozyr" w:date="2021-07-31T19:40:00Z">
                            <w:rPr>
                              <w:noProof/>
                            </w:rPr>
                          </w:rPrChange>
                        </w:rPr>
                        <w:delText xml:space="preserve">[2] </w:delText>
                      </w:r>
                    </w:del>
                  </w:p>
                </w:tc>
                <w:tc>
                  <w:tcPr>
                    <w:tcW w:w="0" w:type="auto"/>
                    <w:hideMark/>
                  </w:tcPr>
                  <w:p w14:paraId="0957AF87" w14:textId="5F97BF78" w:rsidR="00EE0EA4" w:rsidRPr="00CE178C" w:rsidDel="00EE0EA4" w:rsidRDefault="00EE0EA4">
                    <w:pPr>
                      <w:rPr>
                        <w:del w:id="6143" w:author="Vladymyr Kozyr" w:date="2021-02-07T20:10:00Z"/>
                        <w:lang w:val="en-CA"/>
                        <w:rPrChange w:id="6144" w:author="Vladymyr Kozyr" w:date="2021-07-31T19:40:00Z">
                          <w:rPr>
                            <w:del w:id="6145" w:author="Vladymyr Kozyr" w:date="2021-02-07T20:10:00Z"/>
                            <w:noProof/>
                          </w:rPr>
                        </w:rPrChange>
                      </w:rPr>
                      <w:pPrChange w:id="6146" w:author="Vladymyr Kozyr" w:date="2021-02-07T20:10:00Z">
                        <w:pPr>
                          <w:pStyle w:val="Bibliography"/>
                        </w:pPr>
                      </w:pPrChange>
                    </w:pPr>
                    <w:del w:id="6147" w:author="Vladymyr Kozyr" w:date="2021-02-07T20:10:00Z">
                      <w:r w:rsidRPr="00CE178C" w:rsidDel="00EE0EA4">
                        <w:rPr>
                          <w:lang w:val="en-CA"/>
                          <w:rPrChange w:id="6148" w:author="Vladymyr Kozyr" w:date="2021-07-31T19:40:00Z">
                            <w:rPr>
                              <w:noProof/>
                            </w:rPr>
                          </w:rPrChange>
                        </w:rPr>
                        <w:delText xml:space="preserve">Sharon Benjamin, Min-Yang Lee, Geret DePiper, "Visualizing Fishing Data as Rasters," 2018. </w:delText>
                      </w:r>
                    </w:del>
                  </w:p>
                </w:tc>
              </w:tr>
              <w:tr w:rsidR="00EE0EA4" w:rsidRPr="00CE178C" w:rsidDel="00EE0EA4" w14:paraId="0912D161" w14:textId="697DC574">
                <w:trPr>
                  <w:divId w:val="790515683"/>
                  <w:tblCellSpacing w:w="15" w:type="dxa"/>
                  <w:del w:id="6149" w:author="Vladymyr Kozyr" w:date="2021-02-07T20:10:00Z"/>
                </w:trPr>
                <w:tc>
                  <w:tcPr>
                    <w:tcW w:w="50" w:type="pct"/>
                    <w:hideMark/>
                  </w:tcPr>
                  <w:p w14:paraId="7A2397C1" w14:textId="67DB9396" w:rsidR="00EE0EA4" w:rsidRPr="00CE178C" w:rsidDel="00EE0EA4" w:rsidRDefault="00EE0EA4">
                    <w:pPr>
                      <w:rPr>
                        <w:del w:id="6150" w:author="Vladymyr Kozyr" w:date="2021-02-07T20:10:00Z"/>
                        <w:lang w:val="en-CA"/>
                        <w:rPrChange w:id="6151" w:author="Vladymyr Kozyr" w:date="2021-07-31T19:40:00Z">
                          <w:rPr>
                            <w:del w:id="6152" w:author="Vladymyr Kozyr" w:date="2021-02-07T20:10:00Z"/>
                            <w:noProof/>
                          </w:rPr>
                        </w:rPrChange>
                      </w:rPr>
                      <w:pPrChange w:id="6153" w:author="Vladymyr Kozyr" w:date="2021-02-07T20:10:00Z">
                        <w:pPr>
                          <w:pStyle w:val="Bibliography"/>
                        </w:pPr>
                      </w:pPrChange>
                    </w:pPr>
                    <w:del w:id="6154" w:author="Vladymyr Kozyr" w:date="2021-02-07T20:10:00Z">
                      <w:r w:rsidRPr="00CE178C" w:rsidDel="00EE0EA4">
                        <w:rPr>
                          <w:lang w:val="en-CA"/>
                          <w:rPrChange w:id="6155" w:author="Vladymyr Kozyr" w:date="2021-07-31T19:40:00Z">
                            <w:rPr>
                              <w:noProof/>
                            </w:rPr>
                          </w:rPrChange>
                        </w:rPr>
                        <w:delText xml:space="preserve">[3] </w:delText>
                      </w:r>
                    </w:del>
                  </w:p>
                </w:tc>
                <w:tc>
                  <w:tcPr>
                    <w:tcW w:w="0" w:type="auto"/>
                    <w:hideMark/>
                  </w:tcPr>
                  <w:p w14:paraId="4281CFEF" w14:textId="0B9EE32C" w:rsidR="00EE0EA4" w:rsidRPr="00CE178C" w:rsidDel="00EE0EA4" w:rsidRDefault="00EE0EA4">
                    <w:pPr>
                      <w:rPr>
                        <w:del w:id="6156" w:author="Vladymyr Kozyr" w:date="2021-02-07T20:10:00Z"/>
                        <w:lang w:val="en-CA"/>
                        <w:rPrChange w:id="6157" w:author="Vladymyr Kozyr" w:date="2021-07-31T19:40:00Z">
                          <w:rPr>
                            <w:del w:id="6158" w:author="Vladymyr Kozyr" w:date="2021-02-07T20:10:00Z"/>
                            <w:noProof/>
                          </w:rPr>
                        </w:rPrChange>
                      </w:rPr>
                      <w:pPrChange w:id="6159" w:author="Vladymyr Kozyr" w:date="2021-02-07T20:10:00Z">
                        <w:pPr>
                          <w:pStyle w:val="Bibliography"/>
                        </w:pPr>
                      </w:pPrChange>
                    </w:pPr>
                    <w:del w:id="6160" w:author="Vladymyr Kozyr" w:date="2021-02-07T20:10:00Z">
                      <w:r w:rsidRPr="00CE178C" w:rsidDel="00EE0EA4">
                        <w:rPr>
                          <w:lang w:val="en-CA"/>
                          <w:rPrChange w:id="6161" w:author="Vladymyr Kozyr" w:date="2021-07-31T19:40:00Z">
                            <w:rPr>
                              <w:noProof/>
                            </w:rPr>
                          </w:rPrChange>
                        </w:rPr>
                        <w:delText xml:space="preserve">Hiroshi Ashida, "Spatial and Temporal Differences in the Reproductive Traits of Skipjack Tuna," 2020. </w:delText>
                      </w:r>
                    </w:del>
                  </w:p>
                </w:tc>
              </w:tr>
              <w:tr w:rsidR="00EE0EA4" w:rsidRPr="00CE178C" w:rsidDel="00EE0EA4" w14:paraId="4EF2FEAB" w14:textId="71A9CBE4">
                <w:trPr>
                  <w:divId w:val="790515683"/>
                  <w:tblCellSpacing w:w="15" w:type="dxa"/>
                  <w:del w:id="6162" w:author="Vladymyr Kozyr" w:date="2021-02-07T20:10:00Z"/>
                </w:trPr>
                <w:tc>
                  <w:tcPr>
                    <w:tcW w:w="50" w:type="pct"/>
                    <w:hideMark/>
                  </w:tcPr>
                  <w:p w14:paraId="31F729A4" w14:textId="212DE527" w:rsidR="00EE0EA4" w:rsidRPr="00CE178C" w:rsidDel="00EE0EA4" w:rsidRDefault="00EE0EA4">
                    <w:pPr>
                      <w:rPr>
                        <w:del w:id="6163" w:author="Vladymyr Kozyr" w:date="2021-02-07T20:10:00Z"/>
                        <w:lang w:val="en-CA"/>
                        <w:rPrChange w:id="6164" w:author="Vladymyr Kozyr" w:date="2021-07-31T19:40:00Z">
                          <w:rPr>
                            <w:del w:id="6165" w:author="Vladymyr Kozyr" w:date="2021-02-07T20:10:00Z"/>
                            <w:noProof/>
                          </w:rPr>
                        </w:rPrChange>
                      </w:rPr>
                      <w:pPrChange w:id="6166" w:author="Vladymyr Kozyr" w:date="2021-02-07T20:10:00Z">
                        <w:pPr>
                          <w:pStyle w:val="Bibliography"/>
                        </w:pPr>
                      </w:pPrChange>
                    </w:pPr>
                    <w:del w:id="6167" w:author="Vladymyr Kozyr" w:date="2021-02-07T20:10:00Z">
                      <w:r w:rsidRPr="00CE178C" w:rsidDel="00EE0EA4">
                        <w:rPr>
                          <w:lang w:val="en-CA"/>
                          <w:rPrChange w:id="6168" w:author="Vladymyr Kozyr" w:date="2021-07-31T19:40:00Z">
                            <w:rPr>
                              <w:noProof/>
                            </w:rPr>
                          </w:rPrChange>
                        </w:rPr>
                        <w:delText xml:space="preserve">[4] </w:delText>
                      </w:r>
                    </w:del>
                  </w:p>
                </w:tc>
                <w:tc>
                  <w:tcPr>
                    <w:tcW w:w="0" w:type="auto"/>
                    <w:hideMark/>
                  </w:tcPr>
                  <w:p w14:paraId="72054347" w14:textId="53C61894" w:rsidR="00EE0EA4" w:rsidRPr="00CE178C" w:rsidDel="00EE0EA4" w:rsidRDefault="00EE0EA4">
                    <w:pPr>
                      <w:rPr>
                        <w:del w:id="6169" w:author="Vladymyr Kozyr" w:date="2021-02-07T20:10:00Z"/>
                        <w:lang w:val="en-CA"/>
                        <w:rPrChange w:id="6170" w:author="Vladymyr Kozyr" w:date="2021-07-31T19:40:00Z">
                          <w:rPr>
                            <w:del w:id="6171" w:author="Vladymyr Kozyr" w:date="2021-02-07T20:10:00Z"/>
                            <w:noProof/>
                          </w:rPr>
                        </w:rPrChange>
                      </w:rPr>
                      <w:pPrChange w:id="6172" w:author="Vladymyr Kozyr" w:date="2021-02-07T20:10:00Z">
                        <w:pPr>
                          <w:pStyle w:val="Bibliography"/>
                        </w:pPr>
                      </w:pPrChange>
                    </w:pPr>
                    <w:del w:id="6173" w:author="Vladymyr Kozyr" w:date="2021-02-07T20:10:00Z">
                      <w:r w:rsidRPr="00CE178C" w:rsidDel="00EE0EA4">
                        <w:rPr>
                          <w:lang w:val="en-CA"/>
                          <w:rPrChange w:id="6174" w:author="Vladymyr Kozyr" w:date="2021-07-31T19:40:00Z">
                            <w:rPr>
                              <w:noProof/>
                            </w:rPr>
                          </w:rPrChange>
                        </w:rPr>
                        <w:delText xml:space="preserve">Marlene A. Bellman, Scott A. Heppell, Chris Goldfinger, "Evaluation of a US West Coast Groundfish Habitat Conservation Regulation via Analysis of Spatial and Temporal Patterns of Trawl Fishing Effort," 2005. </w:delText>
                      </w:r>
                    </w:del>
                  </w:p>
                </w:tc>
              </w:tr>
              <w:tr w:rsidR="00EE0EA4" w:rsidRPr="00CE178C" w:rsidDel="00EE0EA4" w14:paraId="2ACBB485" w14:textId="3EADA8A3">
                <w:trPr>
                  <w:divId w:val="790515683"/>
                  <w:tblCellSpacing w:w="15" w:type="dxa"/>
                  <w:del w:id="6175" w:author="Vladymyr Kozyr" w:date="2021-02-07T20:10:00Z"/>
                </w:trPr>
                <w:tc>
                  <w:tcPr>
                    <w:tcW w:w="50" w:type="pct"/>
                    <w:hideMark/>
                  </w:tcPr>
                  <w:p w14:paraId="5B20B3F8" w14:textId="075242CC" w:rsidR="00EE0EA4" w:rsidRPr="00CE178C" w:rsidDel="00EE0EA4" w:rsidRDefault="00EE0EA4">
                    <w:pPr>
                      <w:rPr>
                        <w:del w:id="6176" w:author="Vladymyr Kozyr" w:date="2021-02-07T20:10:00Z"/>
                        <w:lang w:val="en-CA"/>
                        <w:rPrChange w:id="6177" w:author="Vladymyr Kozyr" w:date="2021-07-31T19:40:00Z">
                          <w:rPr>
                            <w:del w:id="6178" w:author="Vladymyr Kozyr" w:date="2021-02-07T20:10:00Z"/>
                            <w:noProof/>
                          </w:rPr>
                        </w:rPrChange>
                      </w:rPr>
                      <w:pPrChange w:id="6179" w:author="Vladymyr Kozyr" w:date="2021-02-07T20:10:00Z">
                        <w:pPr>
                          <w:pStyle w:val="Bibliography"/>
                        </w:pPr>
                      </w:pPrChange>
                    </w:pPr>
                    <w:del w:id="6180" w:author="Vladymyr Kozyr" w:date="2021-02-07T20:10:00Z">
                      <w:r w:rsidRPr="00CE178C" w:rsidDel="00EE0EA4">
                        <w:rPr>
                          <w:lang w:val="en-CA"/>
                          <w:rPrChange w:id="6181" w:author="Vladymyr Kozyr" w:date="2021-07-31T19:40:00Z">
                            <w:rPr>
                              <w:noProof/>
                            </w:rPr>
                          </w:rPrChange>
                        </w:rPr>
                        <w:delText xml:space="preserve">[5] </w:delText>
                      </w:r>
                    </w:del>
                  </w:p>
                </w:tc>
                <w:tc>
                  <w:tcPr>
                    <w:tcW w:w="0" w:type="auto"/>
                    <w:hideMark/>
                  </w:tcPr>
                  <w:p w14:paraId="10A526BC" w14:textId="1C77E58A" w:rsidR="00EE0EA4" w:rsidRPr="00CE178C" w:rsidDel="00EE0EA4" w:rsidRDefault="00EE0EA4">
                    <w:pPr>
                      <w:rPr>
                        <w:del w:id="6182" w:author="Vladymyr Kozyr" w:date="2021-02-07T20:10:00Z"/>
                        <w:lang w:val="en-CA"/>
                        <w:rPrChange w:id="6183" w:author="Vladymyr Kozyr" w:date="2021-07-31T19:40:00Z">
                          <w:rPr>
                            <w:del w:id="6184" w:author="Vladymyr Kozyr" w:date="2021-02-07T20:10:00Z"/>
                            <w:noProof/>
                          </w:rPr>
                        </w:rPrChange>
                      </w:rPr>
                      <w:pPrChange w:id="6185" w:author="Vladymyr Kozyr" w:date="2021-02-07T20:10:00Z">
                        <w:pPr>
                          <w:pStyle w:val="Bibliography"/>
                        </w:pPr>
                      </w:pPrChange>
                    </w:pPr>
                    <w:del w:id="6186" w:author="Vladymyr Kozyr" w:date="2021-02-07T20:10:00Z">
                      <w:r w:rsidRPr="00CE178C" w:rsidDel="00EE0EA4">
                        <w:rPr>
                          <w:lang w:val="en-CA"/>
                          <w:rPrChange w:id="6187" w:author="Vladymyr Kozyr" w:date="2021-07-31T19:40:00Z">
                            <w:rPr>
                              <w:noProof/>
                            </w:rPr>
                          </w:rPrChange>
                        </w:rPr>
                        <w:delText xml:space="preserve">Aaron Elliot, Cheng Hua Hsu, "Time Series Prediction: Predicting Stock Price," 2017. </w:delText>
                      </w:r>
                    </w:del>
                  </w:p>
                </w:tc>
              </w:tr>
              <w:tr w:rsidR="00EE0EA4" w:rsidRPr="00CE178C" w:rsidDel="00EE0EA4" w14:paraId="76F082B7" w14:textId="26C5C6E5">
                <w:trPr>
                  <w:divId w:val="790515683"/>
                  <w:tblCellSpacing w:w="15" w:type="dxa"/>
                  <w:del w:id="6188" w:author="Vladymyr Kozyr" w:date="2021-02-07T20:10:00Z"/>
                </w:trPr>
                <w:tc>
                  <w:tcPr>
                    <w:tcW w:w="50" w:type="pct"/>
                    <w:hideMark/>
                  </w:tcPr>
                  <w:p w14:paraId="63D90AF6" w14:textId="1A531443" w:rsidR="00EE0EA4" w:rsidRPr="00CE178C" w:rsidDel="00EE0EA4" w:rsidRDefault="00EE0EA4">
                    <w:pPr>
                      <w:rPr>
                        <w:del w:id="6189" w:author="Vladymyr Kozyr" w:date="2021-02-07T20:10:00Z"/>
                        <w:lang w:val="en-CA"/>
                        <w:rPrChange w:id="6190" w:author="Vladymyr Kozyr" w:date="2021-07-31T19:40:00Z">
                          <w:rPr>
                            <w:del w:id="6191" w:author="Vladymyr Kozyr" w:date="2021-02-07T20:10:00Z"/>
                            <w:noProof/>
                          </w:rPr>
                        </w:rPrChange>
                      </w:rPr>
                      <w:pPrChange w:id="6192" w:author="Vladymyr Kozyr" w:date="2021-02-07T20:10:00Z">
                        <w:pPr>
                          <w:pStyle w:val="Bibliography"/>
                        </w:pPr>
                      </w:pPrChange>
                    </w:pPr>
                    <w:del w:id="6193" w:author="Vladymyr Kozyr" w:date="2021-02-07T20:10:00Z">
                      <w:r w:rsidRPr="00CE178C" w:rsidDel="00EE0EA4">
                        <w:rPr>
                          <w:lang w:val="en-CA"/>
                          <w:rPrChange w:id="6194" w:author="Vladymyr Kozyr" w:date="2021-07-31T19:40:00Z">
                            <w:rPr>
                              <w:noProof/>
                            </w:rPr>
                          </w:rPrChange>
                        </w:rPr>
                        <w:delText xml:space="preserve">[6] </w:delText>
                      </w:r>
                    </w:del>
                  </w:p>
                </w:tc>
                <w:tc>
                  <w:tcPr>
                    <w:tcW w:w="0" w:type="auto"/>
                    <w:hideMark/>
                  </w:tcPr>
                  <w:p w14:paraId="1886657F" w14:textId="433015EC" w:rsidR="00EE0EA4" w:rsidRPr="00CE178C" w:rsidDel="00EE0EA4" w:rsidRDefault="00EE0EA4">
                    <w:pPr>
                      <w:rPr>
                        <w:del w:id="6195" w:author="Vladymyr Kozyr" w:date="2021-02-07T20:10:00Z"/>
                        <w:lang w:val="en-CA"/>
                        <w:rPrChange w:id="6196" w:author="Vladymyr Kozyr" w:date="2021-07-31T19:40:00Z">
                          <w:rPr>
                            <w:del w:id="6197" w:author="Vladymyr Kozyr" w:date="2021-02-07T20:10:00Z"/>
                            <w:noProof/>
                          </w:rPr>
                        </w:rPrChange>
                      </w:rPr>
                      <w:pPrChange w:id="6198" w:author="Vladymyr Kozyr" w:date="2021-02-07T20:10:00Z">
                        <w:pPr>
                          <w:pStyle w:val="Bibliography"/>
                        </w:pPr>
                      </w:pPrChange>
                    </w:pPr>
                    <w:del w:id="6199" w:author="Vladymyr Kozyr" w:date="2021-02-07T20:10:00Z">
                      <w:r w:rsidRPr="00CE178C" w:rsidDel="00EE0EA4">
                        <w:rPr>
                          <w:lang w:val="en-CA"/>
                          <w:rPrChange w:id="6200" w:author="Vladymyr Kozyr" w:date="2021-07-31T19:40:00Z">
                            <w:rPr>
                              <w:noProof/>
                            </w:rPr>
                          </w:rPrChange>
                        </w:rPr>
                        <w:delText xml:space="preserve">Patricia Pinto da Silva, Charles Fulcher, "Using GIS to Visualize Land/Sea Connections: Case Study - NE Herring Fishery," 2007. </w:delText>
                      </w:r>
                    </w:del>
                  </w:p>
                </w:tc>
              </w:tr>
              <w:tr w:rsidR="00EE0EA4" w:rsidRPr="00CE178C" w:rsidDel="00EE0EA4" w14:paraId="2C144E5B" w14:textId="4ED74205">
                <w:trPr>
                  <w:divId w:val="790515683"/>
                  <w:tblCellSpacing w:w="15" w:type="dxa"/>
                  <w:del w:id="6201" w:author="Vladymyr Kozyr" w:date="2021-02-07T20:10:00Z"/>
                </w:trPr>
                <w:tc>
                  <w:tcPr>
                    <w:tcW w:w="50" w:type="pct"/>
                    <w:hideMark/>
                  </w:tcPr>
                  <w:p w14:paraId="03D38E8F" w14:textId="25FB6844" w:rsidR="00EE0EA4" w:rsidRPr="00CE178C" w:rsidDel="00EE0EA4" w:rsidRDefault="00EE0EA4">
                    <w:pPr>
                      <w:rPr>
                        <w:del w:id="6202" w:author="Vladymyr Kozyr" w:date="2021-02-07T20:10:00Z"/>
                        <w:lang w:val="en-CA"/>
                        <w:rPrChange w:id="6203" w:author="Vladymyr Kozyr" w:date="2021-07-31T19:40:00Z">
                          <w:rPr>
                            <w:del w:id="6204" w:author="Vladymyr Kozyr" w:date="2021-02-07T20:10:00Z"/>
                            <w:noProof/>
                          </w:rPr>
                        </w:rPrChange>
                      </w:rPr>
                      <w:pPrChange w:id="6205" w:author="Vladymyr Kozyr" w:date="2021-02-07T20:10:00Z">
                        <w:pPr>
                          <w:pStyle w:val="Bibliography"/>
                        </w:pPr>
                      </w:pPrChange>
                    </w:pPr>
                    <w:del w:id="6206" w:author="Vladymyr Kozyr" w:date="2021-02-07T20:10:00Z">
                      <w:r w:rsidRPr="00CE178C" w:rsidDel="00EE0EA4">
                        <w:rPr>
                          <w:lang w:val="en-CA"/>
                          <w:rPrChange w:id="6207" w:author="Vladymyr Kozyr" w:date="2021-07-31T19:40:00Z">
                            <w:rPr>
                              <w:noProof/>
                            </w:rPr>
                          </w:rPrChange>
                        </w:rPr>
                        <w:delText xml:space="preserve">[7] </w:delText>
                      </w:r>
                    </w:del>
                  </w:p>
                </w:tc>
                <w:tc>
                  <w:tcPr>
                    <w:tcW w:w="0" w:type="auto"/>
                    <w:hideMark/>
                  </w:tcPr>
                  <w:p w14:paraId="6610C2F6" w14:textId="62D2DF8E" w:rsidR="00EE0EA4" w:rsidRPr="00CE178C" w:rsidDel="00EE0EA4" w:rsidRDefault="00EE0EA4">
                    <w:pPr>
                      <w:rPr>
                        <w:del w:id="6208" w:author="Vladymyr Kozyr" w:date="2021-02-07T20:10:00Z"/>
                        <w:lang w:val="en-CA"/>
                        <w:rPrChange w:id="6209" w:author="Vladymyr Kozyr" w:date="2021-07-31T19:40:00Z">
                          <w:rPr>
                            <w:del w:id="6210" w:author="Vladymyr Kozyr" w:date="2021-02-07T20:10:00Z"/>
                            <w:noProof/>
                          </w:rPr>
                        </w:rPrChange>
                      </w:rPr>
                      <w:pPrChange w:id="6211" w:author="Vladymyr Kozyr" w:date="2021-02-07T20:10:00Z">
                        <w:pPr>
                          <w:pStyle w:val="Bibliography"/>
                        </w:pPr>
                      </w:pPrChange>
                    </w:pPr>
                    <w:del w:id="6212" w:author="Vladymyr Kozyr" w:date="2021-02-07T20:10:00Z">
                      <w:r w:rsidRPr="00CE178C" w:rsidDel="00EE0EA4">
                        <w:rPr>
                          <w:lang w:val="en-CA"/>
                          <w:rPrChange w:id="6213" w:author="Vladymyr Kozyr" w:date="2021-07-31T19:40:00Z">
                            <w:rPr>
                              <w:noProof/>
                            </w:rPr>
                          </w:rPrChange>
                        </w:rPr>
                        <w:delText xml:space="preserve">M. Barrus, "The State of the Salmon," 2017. </w:delText>
                      </w:r>
                    </w:del>
                  </w:p>
                </w:tc>
              </w:tr>
              <w:tr w:rsidR="00EE0EA4" w:rsidRPr="00CE178C" w:rsidDel="00EE0EA4" w14:paraId="06A87884" w14:textId="7E27F5F5">
                <w:trPr>
                  <w:divId w:val="790515683"/>
                  <w:tblCellSpacing w:w="15" w:type="dxa"/>
                  <w:del w:id="6214" w:author="Vladymyr Kozyr" w:date="2021-02-07T20:10:00Z"/>
                </w:trPr>
                <w:tc>
                  <w:tcPr>
                    <w:tcW w:w="50" w:type="pct"/>
                    <w:hideMark/>
                  </w:tcPr>
                  <w:p w14:paraId="220EBD9F" w14:textId="079D0246" w:rsidR="00EE0EA4" w:rsidRPr="00CE178C" w:rsidDel="00EE0EA4" w:rsidRDefault="00EE0EA4">
                    <w:pPr>
                      <w:rPr>
                        <w:del w:id="6215" w:author="Vladymyr Kozyr" w:date="2021-02-07T20:10:00Z"/>
                        <w:lang w:val="en-CA"/>
                        <w:rPrChange w:id="6216" w:author="Vladymyr Kozyr" w:date="2021-07-31T19:40:00Z">
                          <w:rPr>
                            <w:del w:id="6217" w:author="Vladymyr Kozyr" w:date="2021-02-07T20:10:00Z"/>
                            <w:noProof/>
                          </w:rPr>
                        </w:rPrChange>
                      </w:rPr>
                      <w:pPrChange w:id="6218" w:author="Vladymyr Kozyr" w:date="2021-02-07T20:10:00Z">
                        <w:pPr>
                          <w:pStyle w:val="Bibliography"/>
                        </w:pPr>
                      </w:pPrChange>
                    </w:pPr>
                    <w:del w:id="6219" w:author="Vladymyr Kozyr" w:date="2021-02-07T20:10:00Z">
                      <w:r w:rsidRPr="00CE178C" w:rsidDel="00EE0EA4">
                        <w:rPr>
                          <w:lang w:val="en-CA"/>
                          <w:rPrChange w:id="6220" w:author="Vladymyr Kozyr" w:date="2021-07-31T19:40:00Z">
                            <w:rPr>
                              <w:noProof/>
                            </w:rPr>
                          </w:rPrChange>
                        </w:rPr>
                        <w:delText xml:space="preserve">[8] </w:delText>
                      </w:r>
                    </w:del>
                  </w:p>
                </w:tc>
                <w:tc>
                  <w:tcPr>
                    <w:tcW w:w="0" w:type="auto"/>
                    <w:hideMark/>
                  </w:tcPr>
                  <w:p w14:paraId="2A8D37F5" w14:textId="43ED3571" w:rsidR="00EE0EA4" w:rsidRPr="00CE178C" w:rsidDel="00EE0EA4" w:rsidRDefault="00EE0EA4">
                    <w:pPr>
                      <w:rPr>
                        <w:del w:id="6221" w:author="Vladymyr Kozyr" w:date="2021-02-07T20:10:00Z"/>
                        <w:lang w:val="en-CA"/>
                        <w:rPrChange w:id="6222" w:author="Vladymyr Kozyr" w:date="2021-07-31T19:40:00Z">
                          <w:rPr>
                            <w:del w:id="6223" w:author="Vladymyr Kozyr" w:date="2021-02-07T20:10:00Z"/>
                            <w:noProof/>
                          </w:rPr>
                        </w:rPrChange>
                      </w:rPr>
                      <w:pPrChange w:id="6224" w:author="Vladymyr Kozyr" w:date="2021-02-07T20:10:00Z">
                        <w:pPr>
                          <w:pStyle w:val="Bibliography"/>
                        </w:pPr>
                      </w:pPrChange>
                    </w:pPr>
                    <w:del w:id="6225" w:author="Vladymyr Kozyr" w:date="2021-02-07T20:10:00Z">
                      <w:r w:rsidRPr="00CE178C" w:rsidDel="00EE0EA4">
                        <w:rPr>
                          <w:lang w:val="en-CA"/>
                          <w:rPrChange w:id="6226" w:author="Vladymyr Kozyr" w:date="2021-07-31T19:40:00Z">
                            <w:rPr>
                              <w:noProof/>
                            </w:rPr>
                          </w:rPrChange>
                        </w:rPr>
                        <w:delText xml:space="preserve">Yixuan Zhang, Kartik Chanana, Cody Dunne, "IDMVis: Temporal Event Sequence Visualization for Type 1 Diabetes Treatment Decision Support," 2018. </w:delText>
                      </w:r>
                    </w:del>
                  </w:p>
                </w:tc>
              </w:tr>
              <w:tr w:rsidR="00EE0EA4" w:rsidRPr="00CE178C" w:rsidDel="00EE0EA4" w14:paraId="34D7E282" w14:textId="7327D662">
                <w:trPr>
                  <w:divId w:val="790515683"/>
                  <w:tblCellSpacing w:w="15" w:type="dxa"/>
                  <w:del w:id="6227" w:author="Vladymyr Kozyr" w:date="2021-02-07T20:10:00Z"/>
                </w:trPr>
                <w:tc>
                  <w:tcPr>
                    <w:tcW w:w="50" w:type="pct"/>
                    <w:hideMark/>
                  </w:tcPr>
                  <w:p w14:paraId="08241083" w14:textId="32839DF9" w:rsidR="00EE0EA4" w:rsidRPr="00CE178C" w:rsidDel="00EE0EA4" w:rsidRDefault="00EE0EA4">
                    <w:pPr>
                      <w:rPr>
                        <w:del w:id="6228" w:author="Vladymyr Kozyr" w:date="2021-02-07T20:10:00Z"/>
                        <w:lang w:val="en-CA"/>
                        <w:rPrChange w:id="6229" w:author="Vladymyr Kozyr" w:date="2021-07-31T19:40:00Z">
                          <w:rPr>
                            <w:del w:id="6230" w:author="Vladymyr Kozyr" w:date="2021-02-07T20:10:00Z"/>
                            <w:noProof/>
                          </w:rPr>
                        </w:rPrChange>
                      </w:rPr>
                      <w:pPrChange w:id="6231" w:author="Vladymyr Kozyr" w:date="2021-02-07T20:10:00Z">
                        <w:pPr>
                          <w:pStyle w:val="Bibliography"/>
                        </w:pPr>
                      </w:pPrChange>
                    </w:pPr>
                    <w:del w:id="6232" w:author="Vladymyr Kozyr" w:date="2021-02-07T20:10:00Z">
                      <w:r w:rsidRPr="00CE178C" w:rsidDel="00EE0EA4">
                        <w:rPr>
                          <w:lang w:val="en-CA"/>
                          <w:rPrChange w:id="6233" w:author="Vladymyr Kozyr" w:date="2021-07-31T19:40:00Z">
                            <w:rPr>
                              <w:noProof/>
                            </w:rPr>
                          </w:rPrChange>
                        </w:rPr>
                        <w:delText xml:space="preserve">[9] </w:delText>
                      </w:r>
                    </w:del>
                  </w:p>
                </w:tc>
                <w:tc>
                  <w:tcPr>
                    <w:tcW w:w="0" w:type="auto"/>
                    <w:hideMark/>
                  </w:tcPr>
                  <w:p w14:paraId="6A9A19AD" w14:textId="6D97C9DB" w:rsidR="00EE0EA4" w:rsidRPr="00CE178C" w:rsidDel="00EE0EA4" w:rsidRDefault="00EE0EA4">
                    <w:pPr>
                      <w:rPr>
                        <w:del w:id="6234" w:author="Vladymyr Kozyr" w:date="2021-02-07T20:10:00Z"/>
                        <w:lang w:val="en-CA"/>
                        <w:rPrChange w:id="6235" w:author="Vladymyr Kozyr" w:date="2021-07-31T19:40:00Z">
                          <w:rPr>
                            <w:del w:id="6236" w:author="Vladymyr Kozyr" w:date="2021-02-07T20:10:00Z"/>
                            <w:noProof/>
                          </w:rPr>
                        </w:rPrChange>
                      </w:rPr>
                      <w:pPrChange w:id="6237" w:author="Vladymyr Kozyr" w:date="2021-02-07T20:10:00Z">
                        <w:pPr>
                          <w:pStyle w:val="Bibliography"/>
                        </w:pPr>
                      </w:pPrChange>
                    </w:pPr>
                    <w:del w:id="6238" w:author="Vladymyr Kozyr" w:date="2021-02-07T20:10:00Z">
                      <w:r w:rsidRPr="00CE178C" w:rsidDel="00EE0EA4">
                        <w:rPr>
                          <w:lang w:val="en-CA"/>
                          <w:rPrChange w:id="6239" w:author="Vladymyr Kozyr" w:date="2021-07-31T19:40:00Z">
                            <w:rPr>
                              <w:noProof/>
                            </w:rPr>
                          </w:rPrChange>
                        </w:rPr>
                        <w:delText xml:space="preserve">S. Semikina, "Stress Data Visualization," 2014. </w:delText>
                      </w:r>
                    </w:del>
                  </w:p>
                </w:tc>
              </w:tr>
            </w:tbl>
            <w:p w14:paraId="591954D7" w14:textId="5D0DABF0" w:rsidR="00EE0EA4" w:rsidRPr="00CE178C" w:rsidDel="00EE0EA4" w:rsidRDefault="00EE0EA4">
              <w:pPr>
                <w:divId w:val="790515683"/>
                <w:rPr>
                  <w:del w:id="6240" w:author="Vladymyr Kozyr" w:date="2021-02-07T20:10:00Z"/>
                  <w:rFonts w:eastAsia="Times New Roman"/>
                  <w:lang w:val="en-CA"/>
                  <w:rPrChange w:id="6241" w:author="Vladymyr Kozyr" w:date="2021-07-31T19:40:00Z">
                    <w:rPr>
                      <w:del w:id="6242" w:author="Vladymyr Kozyr" w:date="2021-02-07T20:10:00Z"/>
                      <w:rFonts w:eastAsia="Times New Roman"/>
                      <w:noProof/>
                    </w:rPr>
                  </w:rPrChange>
                </w:rPr>
              </w:pPr>
            </w:p>
            <w:p w14:paraId="736FEC31" w14:textId="2E852251" w:rsidR="00BB720B" w:rsidRPr="00CE178C" w:rsidRDefault="00BB720B">
              <w:pPr>
                <w:rPr>
                  <w:lang w:val="en-CA"/>
                  <w:rPrChange w:id="6243" w:author="Vladymyr Kozyr" w:date="2021-07-31T19:40:00Z">
                    <w:rPr/>
                  </w:rPrChange>
                </w:rPr>
              </w:pPr>
              <w:del w:id="6244" w:author="Vladymyr Kozyr" w:date="2021-02-07T20:10:00Z">
                <w:r w:rsidRPr="00CE178C" w:rsidDel="00EE0EA4">
                  <w:rPr>
                    <w:b/>
                    <w:bCs/>
                    <w:lang w:val="en-CA"/>
                    <w:rPrChange w:id="6245" w:author="Vladymyr Kozyr" w:date="2021-07-31T19:40:00Z">
                      <w:rPr>
                        <w:b/>
                        <w:bCs/>
                        <w:noProof/>
                      </w:rPr>
                    </w:rPrChange>
                  </w:rPr>
                  <w:fldChar w:fldCharType="end"/>
                </w:r>
              </w:del>
            </w:p>
            <w:customXmlDelRangeStart w:id="6246" w:author="Vladymyr Kozyr" w:date="2021-02-07T21:13:00Z"/>
          </w:sdtContent>
        </w:sdt>
        <w:customXmlDelRangeEnd w:id="6246"/>
        <w:customXmlDelRangeStart w:id="6247" w:author="Vladymyr Kozyr" w:date="2021-02-07T21:13:00Z"/>
      </w:sdtContent>
    </w:sdt>
    <w:customXmlDelRangeEnd w:id="6247"/>
    <w:p w14:paraId="73645CAE" w14:textId="32693AE2" w:rsidR="008D70D8" w:rsidRPr="00CE178C" w:rsidRDefault="000B0BD9" w:rsidP="008D70D8">
      <w:pPr>
        <w:pStyle w:val="Heading1NoNumber"/>
        <w:rPr>
          <w:rPrChange w:id="6248" w:author="Vladymyr Kozyr" w:date="2021-07-31T19:40:00Z">
            <w:rPr/>
          </w:rPrChange>
        </w:rPr>
      </w:pPr>
      <w:bookmarkStart w:id="6249" w:name="_Toc67830777"/>
      <w:r w:rsidRPr="00CE178C">
        <w:rPr>
          <w:rPrChange w:id="6250" w:author="Vladymyr Kozyr" w:date="2021-07-31T19:40:00Z">
            <w:rPr/>
          </w:rPrChange>
        </w:rPr>
        <w:lastRenderedPageBreak/>
        <w:t>New References</w:t>
      </w:r>
      <w:ins w:id="6251" w:author="Vladymyr Kozyr" w:date="2021-02-07T20:51:00Z">
        <w:r w:rsidR="00DD775E" w:rsidRPr="00CE178C">
          <w:rPr>
            <w:rPrChange w:id="6252" w:author="Vladymyr Kozyr" w:date="2021-07-31T19:40:00Z">
              <w:rPr/>
            </w:rPrChange>
          </w:rPr>
          <w:t xml:space="preserve"> (not used yet)</w:t>
        </w:r>
      </w:ins>
      <w:bookmarkEnd w:id="6249"/>
    </w:p>
    <w:p w14:paraId="5DA27BB1" w14:textId="77777777" w:rsidR="000B0BD9" w:rsidRPr="00CE178C" w:rsidRDefault="000B0BD9" w:rsidP="000B0BD9">
      <w:pPr>
        <w:rPr>
          <w:lang w:val="en-CA"/>
          <w:rPrChange w:id="6253" w:author="Vladymyr Kozyr" w:date="2021-07-31T19:40:00Z">
            <w:rPr/>
          </w:rPrChange>
        </w:rPr>
      </w:pPr>
      <w:commentRangeStart w:id="6254"/>
      <w:r w:rsidRPr="00CE178C">
        <w:rPr>
          <w:lang w:val="en-CA"/>
          <w:rPrChange w:id="6255" w:author="Vladymyr Kozyr" w:date="2021-07-31T19:40:00Z">
            <w:rPr/>
          </w:rPrChange>
        </w:rPr>
        <w:t>Aquatic Species at Risk found in Canadian waters</w:t>
      </w:r>
    </w:p>
    <w:p w14:paraId="3D702EC3" w14:textId="77777777" w:rsidR="000B0BD9" w:rsidRPr="00CE178C" w:rsidRDefault="000B0BD9" w:rsidP="000B0BD9">
      <w:pPr>
        <w:rPr>
          <w:lang w:val="en-CA"/>
          <w:rPrChange w:id="6256" w:author="Vladymyr Kozyr" w:date="2021-07-31T19:40:00Z">
            <w:rPr/>
          </w:rPrChange>
        </w:rPr>
      </w:pPr>
      <w:r w:rsidRPr="00CE178C">
        <w:rPr>
          <w:lang w:val="en-CA"/>
          <w:rPrChange w:id="6257" w:author="Vladymyr Kozyr" w:date="2021-07-31T19:40:00Z">
            <w:rPr/>
          </w:rPrChange>
        </w:rPr>
        <w:t xml:space="preserve">- </w:t>
      </w:r>
      <w:r w:rsidR="007B1D96" w:rsidRPr="00CE178C">
        <w:rPr>
          <w:lang w:val="en-CA"/>
          <w:rPrChange w:id="6258" w:author="Vladymyr Kozyr" w:date="2021-07-31T19:40:00Z">
            <w:rPr/>
          </w:rPrChange>
        </w:rPr>
        <w:fldChar w:fldCharType="begin"/>
      </w:r>
      <w:r w:rsidR="007B1D96" w:rsidRPr="00CE178C">
        <w:rPr>
          <w:lang w:val="en-CA"/>
          <w:rPrChange w:id="6259" w:author="Vladymyr Kozyr" w:date="2021-07-31T19:40:00Z">
            <w:rPr/>
          </w:rPrChange>
        </w:rPr>
        <w:instrText xml:space="preserve"> HYPERLINK "https://www.dfo-mpo.gc.ca/species-especes/sara-lep/identify-eng.html" </w:instrText>
      </w:r>
      <w:r w:rsidR="007B1D96" w:rsidRPr="00CE178C">
        <w:rPr>
          <w:lang w:val="en-CA"/>
          <w:rPrChange w:id="6260" w:author="Vladymyr Kozyr" w:date="2021-07-31T19:40:00Z">
            <w:rPr/>
          </w:rPrChange>
        </w:rPr>
        <w:fldChar w:fldCharType="separate"/>
      </w:r>
      <w:r w:rsidRPr="00CE178C">
        <w:rPr>
          <w:rStyle w:val="Hyperlink"/>
          <w:lang w:val="en-CA"/>
          <w:rPrChange w:id="6261" w:author="Vladymyr Kozyr" w:date="2021-07-31T19:40:00Z">
            <w:rPr>
              <w:rStyle w:val="Hyperlink"/>
            </w:rPr>
          </w:rPrChange>
        </w:rPr>
        <w:t>https://www.dfo-mpo.gc.ca/species-especes/sara-lep/identify-eng.html</w:t>
      </w:r>
      <w:r w:rsidR="007B1D96" w:rsidRPr="00CE178C">
        <w:rPr>
          <w:rStyle w:val="Hyperlink"/>
          <w:lang w:val="en-CA"/>
          <w:rPrChange w:id="6262" w:author="Vladymyr Kozyr" w:date="2021-07-31T19:40:00Z">
            <w:rPr>
              <w:rStyle w:val="Hyperlink"/>
            </w:rPr>
          </w:rPrChange>
        </w:rPr>
        <w:fldChar w:fldCharType="end"/>
      </w:r>
    </w:p>
    <w:p w14:paraId="13BEB32D" w14:textId="77777777" w:rsidR="000B0BD9" w:rsidRPr="00CE178C" w:rsidRDefault="000B0BD9" w:rsidP="000B0BD9">
      <w:pPr>
        <w:rPr>
          <w:lang w:val="en-CA"/>
          <w:rPrChange w:id="6263" w:author="Vladymyr Kozyr" w:date="2021-07-31T19:40:00Z">
            <w:rPr/>
          </w:rPrChange>
        </w:rPr>
      </w:pPr>
      <w:r w:rsidRPr="00CE178C">
        <w:rPr>
          <w:lang w:val="en-CA"/>
          <w:rPrChange w:id="6264" w:author="Vladymyr Kozyr" w:date="2021-07-31T19:40:00Z">
            <w:rPr/>
          </w:rPrChange>
        </w:rPr>
        <w:t>Aquatic species at risk map</w:t>
      </w:r>
    </w:p>
    <w:p w14:paraId="15EC9201" w14:textId="77777777" w:rsidR="000B0BD9" w:rsidRPr="00CE178C" w:rsidRDefault="000B0BD9" w:rsidP="000B0BD9">
      <w:pPr>
        <w:rPr>
          <w:lang w:val="en-CA"/>
          <w:rPrChange w:id="6265" w:author="Vladymyr Kozyr" w:date="2021-07-31T19:40:00Z">
            <w:rPr/>
          </w:rPrChange>
        </w:rPr>
      </w:pPr>
      <w:r w:rsidRPr="00CE178C">
        <w:rPr>
          <w:lang w:val="en-CA"/>
          <w:rPrChange w:id="6266" w:author="Vladymyr Kozyr" w:date="2021-07-31T19:40:00Z">
            <w:rPr/>
          </w:rPrChange>
        </w:rPr>
        <w:t xml:space="preserve">- </w:t>
      </w:r>
      <w:r w:rsidR="007B1D96" w:rsidRPr="00CE178C">
        <w:rPr>
          <w:lang w:val="en-CA"/>
          <w:rPrChange w:id="6267" w:author="Vladymyr Kozyr" w:date="2021-07-31T19:40:00Z">
            <w:rPr/>
          </w:rPrChange>
        </w:rPr>
        <w:fldChar w:fldCharType="begin"/>
      </w:r>
      <w:r w:rsidR="007B1D96" w:rsidRPr="00CE178C">
        <w:rPr>
          <w:lang w:val="en-CA"/>
          <w:rPrChange w:id="6268" w:author="Vladymyr Kozyr" w:date="2021-07-31T19:40:00Z">
            <w:rPr/>
          </w:rPrChange>
        </w:rPr>
        <w:instrText xml:space="preserve"> HYPERLINK "https://www.dfo-mpo.gc.ca/species-especes/sara-lep/map-carte</w:instrText>
      </w:r>
      <w:r w:rsidR="007B1D96" w:rsidRPr="00CE178C">
        <w:rPr>
          <w:lang w:val="en-CA"/>
          <w:rPrChange w:id="6269" w:author="Vladymyr Kozyr" w:date="2021-07-31T19:40:00Z">
            <w:rPr/>
          </w:rPrChange>
        </w:rPr>
        <w:instrText xml:space="preserve">/index-eng.html" </w:instrText>
      </w:r>
      <w:r w:rsidR="007B1D96" w:rsidRPr="00CE178C">
        <w:rPr>
          <w:lang w:val="en-CA"/>
          <w:rPrChange w:id="6270" w:author="Vladymyr Kozyr" w:date="2021-07-31T19:40:00Z">
            <w:rPr/>
          </w:rPrChange>
        </w:rPr>
        <w:fldChar w:fldCharType="separate"/>
      </w:r>
      <w:r w:rsidRPr="00CE178C">
        <w:rPr>
          <w:rStyle w:val="Hyperlink"/>
          <w:lang w:val="en-CA"/>
          <w:rPrChange w:id="6271" w:author="Vladymyr Kozyr" w:date="2021-07-31T19:40:00Z">
            <w:rPr>
              <w:rStyle w:val="Hyperlink"/>
            </w:rPr>
          </w:rPrChange>
        </w:rPr>
        <w:t>https://www.dfo-mpo.gc.ca/species-especes/sara-lep/map-carte/index-eng.html</w:t>
      </w:r>
      <w:r w:rsidR="007B1D96" w:rsidRPr="00CE178C">
        <w:rPr>
          <w:rStyle w:val="Hyperlink"/>
          <w:lang w:val="en-CA"/>
          <w:rPrChange w:id="6272" w:author="Vladymyr Kozyr" w:date="2021-07-31T19:40:00Z">
            <w:rPr>
              <w:rStyle w:val="Hyperlink"/>
            </w:rPr>
          </w:rPrChange>
        </w:rPr>
        <w:fldChar w:fldCharType="end"/>
      </w:r>
    </w:p>
    <w:p w14:paraId="2FA9DCDF" w14:textId="77777777" w:rsidR="000B0BD9" w:rsidRPr="00CE178C" w:rsidRDefault="000B0BD9" w:rsidP="000B0BD9">
      <w:pPr>
        <w:rPr>
          <w:lang w:val="en-CA"/>
          <w:rPrChange w:id="6273" w:author="Vladymyr Kozyr" w:date="2021-07-31T19:40:00Z">
            <w:rPr/>
          </w:rPrChange>
        </w:rPr>
      </w:pPr>
      <w:r w:rsidRPr="00CE178C">
        <w:rPr>
          <w:lang w:val="en-CA"/>
          <w:rPrChange w:id="6274" w:author="Vladymyr Kozyr" w:date="2021-07-31T19:40:00Z">
            <w:rPr/>
          </w:rPrChange>
        </w:rPr>
        <w:t xml:space="preserve">Annual (2008) report about influence on ocean, ecosystems; data collection methods and technologies; species at </w:t>
      </w:r>
      <w:proofErr w:type="gramStart"/>
      <w:r w:rsidRPr="00CE178C">
        <w:rPr>
          <w:lang w:val="en-CA"/>
          <w:rPrChange w:id="6275" w:author="Vladymyr Kozyr" w:date="2021-07-31T19:40:00Z">
            <w:rPr/>
          </w:rPrChange>
        </w:rPr>
        <w:t>risk;</w:t>
      </w:r>
      <w:proofErr w:type="gramEnd"/>
      <w:r w:rsidRPr="00CE178C">
        <w:rPr>
          <w:lang w:val="en-CA"/>
          <w:rPrChange w:id="6276" w:author="Vladymyr Kozyr" w:date="2021-07-31T19:40:00Z">
            <w:rPr/>
          </w:rPrChange>
        </w:rPr>
        <w:t xml:space="preserve"> </w:t>
      </w:r>
    </w:p>
    <w:p w14:paraId="228B2CCF" w14:textId="77777777" w:rsidR="000B0BD9" w:rsidRPr="00CE178C" w:rsidRDefault="000B0BD9" w:rsidP="000B0BD9">
      <w:pPr>
        <w:rPr>
          <w:lang w:val="en-CA"/>
          <w:rPrChange w:id="6277" w:author="Vladymyr Kozyr" w:date="2021-07-31T19:40:00Z">
            <w:rPr/>
          </w:rPrChange>
        </w:rPr>
      </w:pPr>
      <w:r w:rsidRPr="00CE178C">
        <w:rPr>
          <w:lang w:val="en-CA"/>
          <w:rPrChange w:id="6278" w:author="Vladymyr Kozyr" w:date="2021-07-31T19:40:00Z">
            <w:rPr/>
          </w:rPrChange>
        </w:rPr>
        <w:t xml:space="preserve">RECOVERY OBJECTIVES FOR NORTH ATLANTIC RIGHT WHALES (page 44, maybe 37 – 40…) </w:t>
      </w:r>
    </w:p>
    <w:p w14:paraId="5042B3DA" w14:textId="77777777" w:rsidR="000B0BD9" w:rsidRPr="00CE178C" w:rsidRDefault="007B1D96" w:rsidP="000B0BD9">
      <w:pPr>
        <w:rPr>
          <w:lang w:val="en-CA"/>
          <w:rPrChange w:id="6279" w:author="Vladymyr Kozyr" w:date="2021-07-31T19:40:00Z">
            <w:rPr/>
          </w:rPrChange>
        </w:rPr>
      </w:pPr>
      <w:r w:rsidRPr="00CE178C">
        <w:rPr>
          <w:lang w:val="en-CA"/>
          <w:rPrChange w:id="6280" w:author="Vladymyr Kozyr" w:date="2021-07-31T19:40:00Z">
            <w:rPr/>
          </w:rPrChange>
        </w:rPr>
        <w:fldChar w:fldCharType="begin"/>
      </w:r>
      <w:r w:rsidRPr="00CE178C">
        <w:rPr>
          <w:lang w:val="en-CA"/>
          <w:rPrChange w:id="6281" w:author="Vladymyr Kozyr" w:date="2021-07-31T19:40:00Z">
            <w:rPr/>
          </w:rPrChange>
        </w:rPr>
        <w:instrText xml:space="preserve"> HYPERLINK "https://waves-vagues.dfo-mpo.gc.ca/Library/353989.pdf" </w:instrText>
      </w:r>
      <w:r w:rsidRPr="00CE178C">
        <w:rPr>
          <w:lang w:val="en-CA"/>
          <w:rPrChange w:id="6282" w:author="Vladymyr Kozyr" w:date="2021-07-31T19:40:00Z">
            <w:rPr/>
          </w:rPrChange>
        </w:rPr>
        <w:fldChar w:fldCharType="separate"/>
      </w:r>
      <w:r w:rsidR="000B0BD9" w:rsidRPr="00CE178C">
        <w:rPr>
          <w:rStyle w:val="Hyperlink"/>
          <w:lang w:val="en-CA"/>
          <w:rPrChange w:id="6283" w:author="Vladymyr Kozyr" w:date="2021-07-31T19:40:00Z">
            <w:rPr>
              <w:rStyle w:val="Hyperlink"/>
            </w:rPr>
          </w:rPrChange>
        </w:rPr>
        <w:t>https://waves-vagues.dfo-mpo.gc.ca/Library/353989.pdf</w:t>
      </w:r>
      <w:r w:rsidRPr="00CE178C">
        <w:rPr>
          <w:rStyle w:val="Hyperlink"/>
          <w:lang w:val="en-CA"/>
          <w:rPrChange w:id="6284" w:author="Vladymyr Kozyr" w:date="2021-07-31T19:40:00Z">
            <w:rPr>
              <w:rStyle w:val="Hyperlink"/>
            </w:rPr>
          </w:rPrChange>
        </w:rPr>
        <w:fldChar w:fldCharType="end"/>
      </w:r>
    </w:p>
    <w:p w14:paraId="29FA83F2" w14:textId="2F6ED16A" w:rsidR="000B0BD9" w:rsidRPr="00CE178C" w:rsidRDefault="000B0BD9" w:rsidP="000B0BD9">
      <w:pPr>
        <w:rPr>
          <w:lang w:val="en-CA"/>
          <w:rPrChange w:id="6285" w:author="Vladymyr Kozyr" w:date="2021-07-31T19:40:00Z">
            <w:rPr/>
          </w:rPrChange>
        </w:rPr>
      </w:pPr>
      <w:del w:id="6286" w:author="Vladymyr Kozyr" w:date="2021-02-07T20:52:00Z">
        <w:r w:rsidRPr="00CE178C" w:rsidDel="00DD775E">
          <w:rPr>
            <w:lang w:val="en-CA"/>
            <w:rPrChange w:id="6287" w:author="Vladymyr Kozyr" w:date="2021-07-31T19:40:00Z">
              <w:rPr>
                <w:lang w:val="ru-RU"/>
              </w:rPr>
            </w:rPrChange>
          </w:rPr>
          <w:delText>выглядит</w:delText>
        </w:r>
        <w:r w:rsidRPr="00CE178C" w:rsidDel="00DD775E">
          <w:rPr>
            <w:lang w:val="en-CA"/>
            <w:rPrChange w:id="6288" w:author="Vladymyr Kozyr" w:date="2021-07-31T19:40:00Z">
              <w:rPr/>
            </w:rPrChange>
          </w:rPr>
          <w:delText xml:space="preserve"> </w:delText>
        </w:r>
        <w:r w:rsidRPr="00CE178C" w:rsidDel="00DD775E">
          <w:rPr>
            <w:lang w:val="en-CA"/>
            <w:rPrChange w:id="6289" w:author="Vladymyr Kozyr" w:date="2021-07-31T19:40:00Z">
              <w:rPr>
                <w:lang w:val="ru-RU"/>
              </w:rPr>
            </w:rPrChange>
          </w:rPr>
          <w:delText>как</w:delText>
        </w:r>
        <w:r w:rsidRPr="00CE178C" w:rsidDel="00DD775E">
          <w:rPr>
            <w:lang w:val="en-CA"/>
            <w:rPrChange w:id="6290" w:author="Vladymyr Kozyr" w:date="2021-07-31T19:40:00Z">
              <w:rPr/>
            </w:rPrChange>
          </w:rPr>
          <w:delText xml:space="preserve"> </w:delText>
        </w:r>
        <w:r w:rsidRPr="00CE178C" w:rsidDel="00DD775E">
          <w:rPr>
            <w:lang w:val="en-CA"/>
            <w:rPrChange w:id="6291" w:author="Vladymyr Kozyr" w:date="2021-07-31T19:40:00Z">
              <w:rPr>
                <w:lang w:val="ru-RU"/>
              </w:rPr>
            </w:rPrChange>
          </w:rPr>
          <w:delText>полезные</w:delText>
        </w:r>
        <w:r w:rsidRPr="00CE178C" w:rsidDel="00DD775E">
          <w:rPr>
            <w:lang w:val="en-CA"/>
            <w:rPrChange w:id="6292" w:author="Vladymyr Kozyr" w:date="2021-07-31T19:40:00Z">
              <w:rPr/>
            </w:rPrChange>
          </w:rPr>
          <w:delText xml:space="preserve"> </w:delText>
        </w:r>
        <w:r w:rsidRPr="00CE178C" w:rsidDel="00DD775E">
          <w:rPr>
            <w:lang w:val="en-CA"/>
            <w:rPrChange w:id="6293" w:author="Vladymyr Kozyr" w:date="2021-07-31T19:40:00Z">
              <w:rPr>
                <w:lang w:val="ru-RU"/>
              </w:rPr>
            </w:rPrChange>
          </w:rPr>
          <w:delText>данные</w:delText>
        </w:r>
        <w:r w:rsidRPr="00CE178C" w:rsidDel="00DD775E">
          <w:rPr>
            <w:lang w:val="en-CA"/>
            <w:rPrChange w:id="6294" w:author="Vladymyr Kozyr" w:date="2021-07-31T19:40:00Z">
              <w:rPr/>
            </w:rPrChange>
          </w:rPr>
          <w:delText xml:space="preserve"> </w:delText>
        </w:r>
        <w:r w:rsidRPr="00CE178C" w:rsidDel="00DD775E">
          <w:rPr>
            <w:lang w:val="en-CA"/>
            <w:rPrChange w:id="6295" w:author="Vladymyr Kozyr" w:date="2021-07-31T19:40:00Z">
              <w:rPr/>
            </w:rPrChange>
          </w:rPr>
          <w:br/>
        </w:r>
      </w:del>
      <w:r w:rsidRPr="00CE178C">
        <w:rPr>
          <w:lang w:val="en-CA"/>
          <w:rPrChange w:id="6296" w:author="Vladymyr Kozyr" w:date="2021-07-31T19:40:00Z">
            <w:rPr/>
          </w:rPrChange>
        </w:rPr>
        <w:t>Report on the status of groundfish stocks in the Canadian northwest Atlantic</w:t>
      </w:r>
    </w:p>
    <w:p w14:paraId="0AA494EA" w14:textId="77777777" w:rsidR="000B0BD9" w:rsidRPr="00CE178C" w:rsidRDefault="000B0BD9" w:rsidP="000B0BD9">
      <w:pPr>
        <w:rPr>
          <w:lang w:val="en-CA"/>
          <w:rPrChange w:id="6297" w:author="Vladymyr Kozyr" w:date="2021-07-31T19:40:00Z">
            <w:rPr/>
          </w:rPrChange>
        </w:rPr>
      </w:pPr>
      <w:r w:rsidRPr="00CE178C">
        <w:rPr>
          <w:lang w:val="en-CA"/>
          <w:rPrChange w:id="6298" w:author="Vladymyr Kozyr" w:date="2021-07-31T19:40:00Z">
            <w:rPr/>
          </w:rPrChange>
        </w:rPr>
        <w:t>pages 17 – 48 =&gt; total amount of catches is comparing with other values/indexes</w:t>
      </w:r>
    </w:p>
    <w:p w14:paraId="66F178BF" w14:textId="77777777" w:rsidR="000B0BD9" w:rsidRPr="00CE178C" w:rsidRDefault="000B0BD9" w:rsidP="000B0BD9">
      <w:pPr>
        <w:rPr>
          <w:lang w:val="en-CA"/>
          <w:rPrChange w:id="6299" w:author="Vladymyr Kozyr" w:date="2021-07-31T19:40:00Z">
            <w:rPr/>
          </w:rPrChange>
        </w:rPr>
      </w:pPr>
      <w:r w:rsidRPr="00CE178C">
        <w:rPr>
          <w:lang w:val="en-CA"/>
          <w:rPrChange w:id="6300" w:author="Vladymyr Kozyr" w:date="2021-07-31T19:40:00Z">
            <w:rPr/>
          </w:rPrChange>
        </w:rPr>
        <w:t>has abundance and mortality rates legends</w:t>
      </w:r>
    </w:p>
    <w:p w14:paraId="58B229E0" w14:textId="77777777" w:rsidR="000B0BD9" w:rsidRPr="00CE178C" w:rsidRDefault="000B0BD9" w:rsidP="000B0BD9">
      <w:pPr>
        <w:rPr>
          <w:lang w:val="en-CA"/>
          <w:rPrChange w:id="6301" w:author="Vladymyr Kozyr" w:date="2021-07-31T19:40:00Z">
            <w:rPr/>
          </w:rPrChange>
        </w:rPr>
      </w:pPr>
      <w:r w:rsidRPr="00CE178C">
        <w:rPr>
          <w:lang w:val="en-CA"/>
          <w:rPrChange w:id="6302" w:author="Vladymyr Kozyr" w:date="2021-07-31T19:40:00Z">
            <w:rPr/>
          </w:rPrChange>
        </w:rPr>
        <w:t xml:space="preserve">Page </w:t>
      </w:r>
      <w:proofErr w:type="gramStart"/>
      <w:r w:rsidRPr="00CE178C">
        <w:rPr>
          <w:lang w:val="en-CA"/>
          <w:rPrChange w:id="6303" w:author="Vladymyr Kozyr" w:date="2021-07-31T19:40:00Z">
            <w:rPr/>
          </w:rPrChange>
        </w:rPr>
        <w:t>59 :</w:t>
      </w:r>
      <w:proofErr w:type="gramEnd"/>
      <w:r w:rsidRPr="00CE178C">
        <w:rPr>
          <w:lang w:val="en-CA"/>
          <w:rPrChange w:id="6304" w:author="Vladymyr Kozyr" w:date="2021-07-31T19:40:00Z">
            <w:rPr/>
          </w:rPrChange>
        </w:rPr>
        <w:t xml:space="preserve"> price/catches legend</w:t>
      </w:r>
    </w:p>
    <w:p w14:paraId="45FD6532" w14:textId="77777777" w:rsidR="000B0BD9" w:rsidRPr="00CE178C" w:rsidRDefault="007B1D96" w:rsidP="000B0BD9">
      <w:pPr>
        <w:rPr>
          <w:lang w:val="en-CA"/>
          <w:rPrChange w:id="6305" w:author="Vladymyr Kozyr" w:date="2021-07-31T19:40:00Z">
            <w:rPr/>
          </w:rPrChange>
        </w:rPr>
      </w:pPr>
      <w:r w:rsidRPr="00CE178C">
        <w:rPr>
          <w:lang w:val="en-CA"/>
          <w:rPrChange w:id="6306" w:author="Vladymyr Kozyr" w:date="2021-07-31T19:40:00Z">
            <w:rPr/>
          </w:rPrChange>
        </w:rPr>
        <w:fldChar w:fldCharType="begin"/>
      </w:r>
      <w:r w:rsidRPr="00CE178C">
        <w:rPr>
          <w:lang w:val="en-CA"/>
          <w:rPrChange w:id="6307" w:author="Vladymyr Kozyr" w:date="2021-07-31T19:40:00Z">
            <w:rPr/>
          </w:rPrChange>
        </w:rPr>
        <w:instrText xml:space="preserve"> HYPERLINK "https://waves-vagues.dfo-mpo.gc.ca/Library/40622745.pdf" </w:instrText>
      </w:r>
      <w:r w:rsidRPr="00CE178C">
        <w:rPr>
          <w:lang w:val="en-CA"/>
          <w:rPrChange w:id="6308" w:author="Vladymyr Kozyr" w:date="2021-07-31T19:40:00Z">
            <w:rPr/>
          </w:rPrChange>
        </w:rPr>
        <w:fldChar w:fldCharType="separate"/>
      </w:r>
      <w:r w:rsidR="000B0BD9" w:rsidRPr="00CE178C">
        <w:rPr>
          <w:rStyle w:val="Hyperlink"/>
          <w:lang w:val="en-CA"/>
          <w:rPrChange w:id="6309" w:author="Vladymyr Kozyr" w:date="2021-07-31T19:40:00Z">
            <w:rPr>
              <w:rStyle w:val="Hyperlink"/>
            </w:rPr>
          </w:rPrChange>
        </w:rPr>
        <w:t>https://waves-vagues.dfo-mpo.gc.ca/Library/40622745.pdf</w:t>
      </w:r>
      <w:r w:rsidRPr="00CE178C">
        <w:rPr>
          <w:rStyle w:val="Hyperlink"/>
          <w:lang w:val="en-CA"/>
          <w:rPrChange w:id="6310" w:author="Vladymyr Kozyr" w:date="2021-07-31T19:40:00Z">
            <w:rPr>
              <w:rStyle w:val="Hyperlink"/>
            </w:rPr>
          </w:rPrChange>
        </w:rPr>
        <w:fldChar w:fldCharType="end"/>
      </w:r>
    </w:p>
    <w:p w14:paraId="251FFB71" w14:textId="77777777" w:rsidR="000B0BD9" w:rsidRPr="00CE178C" w:rsidRDefault="000B0BD9" w:rsidP="000B0BD9">
      <w:pPr>
        <w:rPr>
          <w:lang w:val="en-CA"/>
          <w:rPrChange w:id="6311" w:author="Vladymyr Kozyr" w:date="2021-07-31T19:40:00Z">
            <w:rPr>
              <w:lang w:val="fr-CA"/>
            </w:rPr>
          </w:rPrChange>
        </w:rPr>
      </w:pPr>
      <w:r w:rsidRPr="00CE178C">
        <w:rPr>
          <w:lang w:val="en-CA"/>
          <w:rPrChange w:id="6312" w:author="Vladymyr Kozyr" w:date="2021-07-31T19:40:00Z">
            <w:rPr>
              <w:lang w:val="fr-CA"/>
            </w:rPr>
          </w:rPrChange>
        </w:rPr>
        <w:t>Habitat Status Reports (2003-2004)</w:t>
      </w:r>
      <w:r w:rsidRPr="00CE178C">
        <w:rPr>
          <w:lang w:val="en-CA"/>
          <w:rPrChange w:id="6313" w:author="Vladymyr Kozyr" w:date="2021-07-31T19:40:00Z">
            <w:rPr>
              <w:lang w:val="fr-CA"/>
            </w:rPr>
          </w:rPrChange>
        </w:rPr>
        <w:br/>
      </w:r>
      <w:r w:rsidR="00602329" w:rsidRPr="00CE178C">
        <w:rPr>
          <w:lang w:val="en-CA"/>
          <w:rPrChange w:id="6314" w:author="Vladymyr Kozyr" w:date="2021-07-31T19:40:00Z">
            <w:rPr/>
          </w:rPrChange>
        </w:rPr>
        <w:fldChar w:fldCharType="begin"/>
      </w:r>
      <w:r w:rsidR="00602329" w:rsidRPr="00CE178C">
        <w:rPr>
          <w:lang w:val="en-CA"/>
          <w:rPrChange w:id="6315" w:author="Vladymyr Kozyr" w:date="2021-07-31T19:40:00Z">
            <w:rPr/>
          </w:rPrChange>
        </w:rPr>
        <w:instrText xml:space="preserve"> HYPERLINK "https://waves-vagues.dfo-mpo.gc.ca/Library/281840.pdf" </w:instrText>
      </w:r>
      <w:r w:rsidR="00602329" w:rsidRPr="00CE178C">
        <w:rPr>
          <w:lang w:val="en-CA"/>
          <w:rPrChange w:id="6316" w:author="Vladymyr Kozyr" w:date="2021-07-31T19:40:00Z">
            <w:rPr/>
          </w:rPrChange>
        </w:rPr>
        <w:fldChar w:fldCharType="separate"/>
      </w:r>
      <w:r w:rsidRPr="00CE178C">
        <w:rPr>
          <w:rStyle w:val="Hyperlink"/>
          <w:lang w:val="en-CA"/>
          <w:rPrChange w:id="6317" w:author="Vladymyr Kozyr" w:date="2021-07-31T19:40:00Z">
            <w:rPr>
              <w:rStyle w:val="Hyperlink"/>
              <w:lang w:val="fr-CA"/>
            </w:rPr>
          </w:rPrChange>
        </w:rPr>
        <w:t>https://waves-vagues.dfo-mpo.gc.ca/Library/281840.pdf</w:t>
      </w:r>
      <w:r w:rsidR="00602329" w:rsidRPr="00CE178C">
        <w:rPr>
          <w:rStyle w:val="Hyperlink"/>
          <w:lang w:val="en-CA"/>
          <w:rPrChange w:id="6318" w:author="Vladymyr Kozyr" w:date="2021-07-31T19:40:00Z">
            <w:rPr>
              <w:rStyle w:val="Hyperlink"/>
              <w:lang w:val="fr-CA"/>
            </w:rPr>
          </w:rPrChange>
        </w:rPr>
        <w:fldChar w:fldCharType="end"/>
      </w:r>
    </w:p>
    <w:p w14:paraId="56FDF471" w14:textId="77777777" w:rsidR="000B0BD9" w:rsidRPr="00CE178C" w:rsidRDefault="000B0BD9" w:rsidP="000B0BD9">
      <w:pPr>
        <w:rPr>
          <w:lang w:val="en-CA"/>
          <w:rPrChange w:id="6319" w:author="Vladymyr Kozyr" w:date="2021-07-31T19:40:00Z">
            <w:rPr/>
          </w:rPrChange>
        </w:rPr>
      </w:pPr>
      <w:r w:rsidRPr="00CE178C">
        <w:rPr>
          <w:lang w:val="en-CA"/>
          <w:rPrChange w:id="6320" w:author="Vladymyr Kozyr" w:date="2021-07-31T19:40:00Z">
            <w:rPr>
              <w:lang w:val="en-CA"/>
            </w:rPr>
          </w:rPrChange>
        </w:rPr>
        <w:br/>
      </w:r>
      <w:r w:rsidRPr="00CE178C">
        <w:rPr>
          <w:lang w:val="en-CA"/>
          <w:rPrChange w:id="6321" w:author="Vladymyr Kozyr" w:date="2021-07-31T19:40:00Z">
            <w:rPr/>
          </w:rPrChange>
        </w:rPr>
        <w:t>Competition between Marine Mammals and Fisheries: Food for Thought</w:t>
      </w:r>
    </w:p>
    <w:p w14:paraId="67977D72" w14:textId="77777777" w:rsidR="000B0BD9" w:rsidRPr="00CE178C" w:rsidRDefault="000B0BD9" w:rsidP="000B0BD9">
      <w:pPr>
        <w:rPr>
          <w:lang w:val="en-CA"/>
          <w:rPrChange w:id="6322" w:author="Vladymyr Kozyr" w:date="2021-07-31T19:40:00Z">
            <w:rPr/>
          </w:rPrChange>
        </w:rPr>
      </w:pPr>
      <w:commentRangeStart w:id="6323"/>
      <w:r w:rsidRPr="00CE178C">
        <w:rPr>
          <w:lang w:val="en-CA"/>
          <w:rPrChange w:id="6324" w:author="Vladymyr Kozyr" w:date="2021-07-31T19:40:00Z">
            <w:rPr/>
          </w:rPrChange>
        </w:rPr>
        <w:t xml:space="preserve">Marine mammal </w:t>
      </w:r>
      <w:commentRangeEnd w:id="6323"/>
      <w:r w:rsidR="00753E27" w:rsidRPr="00CE178C">
        <w:rPr>
          <w:rStyle w:val="CommentReference"/>
          <w:lang w:val="en-CA"/>
          <w:rPrChange w:id="6325" w:author="Vladymyr Kozyr" w:date="2021-07-31T19:40:00Z">
            <w:rPr>
              <w:rStyle w:val="CommentReference"/>
            </w:rPr>
          </w:rPrChange>
        </w:rPr>
        <w:commentReference w:id="6323"/>
      </w:r>
      <w:r w:rsidRPr="00CE178C">
        <w:rPr>
          <w:lang w:val="en-CA"/>
          <w:rPrChange w:id="6326" w:author="Vladymyr Kozyr" w:date="2021-07-31T19:40:00Z">
            <w:rPr/>
          </w:rPrChange>
        </w:rPr>
        <w:t>bycatch in gillnet and other entangling net fisheries, 1990 to 2011</w:t>
      </w:r>
    </w:p>
    <w:p w14:paraId="39B47BEB" w14:textId="77777777" w:rsidR="000B0BD9" w:rsidRPr="00CE178C" w:rsidRDefault="007B1D96" w:rsidP="000B0BD9">
      <w:pPr>
        <w:rPr>
          <w:rStyle w:val="Hyperlink"/>
          <w:lang w:val="en-CA"/>
          <w:rPrChange w:id="6327" w:author="Vladymyr Kozyr" w:date="2021-07-31T19:40:00Z">
            <w:rPr>
              <w:rStyle w:val="Hyperlink"/>
            </w:rPr>
          </w:rPrChange>
        </w:rPr>
      </w:pPr>
      <w:r w:rsidRPr="00CE178C">
        <w:rPr>
          <w:lang w:val="en-CA"/>
          <w:rPrChange w:id="6328" w:author="Vladymyr Kozyr" w:date="2021-07-31T19:40:00Z">
            <w:rPr/>
          </w:rPrChange>
        </w:rPr>
        <w:fldChar w:fldCharType="begin"/>
      </w:r>
      <w:r w:rsidRPr="00CE178C">
        <w:rPr>
          <w:lang w:val="en-CA"/>
          <w:rPrChange w:id="6329" w:author="Vladymyr Kozyr" w:date="2021-07-31T19:40:00Z">
            <w:rPr/>
          </w:rPrChange>
        </w:rPr>
        <w:instrText xml:space="preserve"> HYPERLINK "https://www.bmis-bycatch.org/system/files/zotero_attachments/library_1/DL6ER5VA%20-%20Reeves%20et%20al.%20-%202013%20-%20Marine%2</w:instrText>
      </w:r>
      <w:r w:rsidRPr="00CE178C">
        <w:rPr>
          <w:lang w:val="en-CA"/>
          <w:rPrChange w:id="6330" w:author="Vladymyr Kozyr" w:date="2021-07-31T19:40:00Z">
            <w:rPr/>
          </w:rPrChange>
        </w:rPr>
        <w:instrText xml:space="preserve">0mammal%20bycatch%20in%20gillnet%20and%20other%20entangl.pdf" </w:instrText>
      </w:r>
      <w:r w:rsidRPr="00CE178C">
        <w:rPr>
          <w:lang w:val="en-CA"/>
          <w:rPrChange w:id="6331" w:author="Vladymyr Kozyr" w:date="2021-07-31T19:40:00Z">
            <w:rPr/>
          </w:rPrChange>
        </w:rPr>
        <w:fldChar w:fldCharType="separate"/>
      </w:r>
      <w:r w:rsidR="000B0BD9" w:rsidRPr="00CE178C">
        <w:rPr>
          <w:rStyle w:val="Hyperlink"/>
          <w:lang w:val="en-CA"/>
          <w:rPrChange w:id="6332" w:author="Vladymyr Kozyr" w:date="2021-07-31T19:40:00Z">
            <w:rPr>
              <w:rStyle w:val="Hyperlink"/>
            </w:rPr>
          </w:rPrChange>
        </w:rPr>
        <w:t>https://www.bmis-bycatch.org/system/files/zotero_attachments/library_1/DL6ER5VA%20-</w:t>
      </w:r>
      <w:r w:rsidR="000B0BD9" w:rsidRPr="00CE178C">
        <w:rPr>
          <w:rStyle w:val="Hyperlink"/>
          <w:lang w:val="en-CA"/>
          <w:rPrChange w:id="6333" w:author="Vladymyr Kozyr" w:date="2021-07-31T19:40:00Z">
            <w:rPr>
              <w:rStyle w:val="Hyperlink"/>
            </w:rPr>
          </w:rPrChange>
        </w:rPr>
        <w:lastRenderedPageBreak/>
        <w:t>%20Reeves%20et%20al.%20-%202013%20-%20Marine%20mammal%20bycatch%20in%20gillnet%20and%20other%20entangl.pdf</w:t>
      </w:r>
      <w:r w:rsidRPr="00CE178C">
        <w:rPr>
          <w:rStyle w:val="Hyperlink"/>
          <w:lang w:val="en-CA"/>
          <w:rPrChange w:id="6334" w:author="Vladymyr Kozyr" w:date="2021-07-31T19:40:00Z">
            <w:rPr>
              <w:rStyle w:val="Hyperlink"/>
            </w:rPr>
          </w:rPrChange>
        </w:rPr>
        <w:fldChar w:fldCharType="end"/>
      </w:r>
    </w:p>
    <w:p w14:paraId="5C02C9BA" w14:textId="77777777" w:rsidR="000B0BD9" w:rsidRPr="00CE178C" w:rsidRDefault="000B0BD9" w:rsidP="000B0BD9">
      <w:pPr>
        <w:rPr>
          <w:color w:val="000000" w:themeColor="text1"/>
          <w:lang w:val="en-CA"/>
          <w:rPrChange w:id="6335" w:author="Vladymyr Kozyr" w:date="2021-07-31T19:40:00Z">
            <w:rPr>
              <w:color w:val="000000" w:themeColor="text1"/>
            </w:rPr>
          </w:rPrChange>
        </w:rPr>
      </w:pPr>
      <w:r w:rsidRPr="00CE178C">
        <w:rPr>
          <w:rStyle w:val="Hyperlink"/>
          <w:color w:val="000000" w:themeColor="text1"/>
          <w:lang w:val="en-CA"/>
          <w:rPrChange w:id="6336" w:author="Vladymyr Kozyr" w:date="2021-07-31T19:40:00Z">
            <w:rPr>
              <w:rStyle w:val="Hyperlink"/>
              <w:color w:val="000000" w:themeColor="text1"/>
            </w:rPr>
          </w:rPrChange>
        </w:rPr>
        <w:t>US Government site: list of fisheries and incidentally killed mammals:</w:t>
      </w:r>
      <w:r w:rsidRPr="00CE178C">
        <w:rPr>
          <w:rStyle w:val="Hyperlink"/>
          <w:color w:val="000000" w:themeColor="text1"/>
          <w:lang w:val="en-CA"/>
          <w:rPrChange w:id="6337" w:author="Vladymyr Kozyr" w:date="2021-07-31T19:40:00Z">
            <w:rPr>
              <w:rStyle w:val="Hyperlink"/>
              <w:color w:val="000000" w:themeColor="text1"/>
            </w:rPr>
          </w:rPrChange>
        </w:rPr>
        <w:br/>
      </w:r>
      <w:bookmarkStart w:id="6338" w:name="_Hlk60586990"/>
      <w:r w:rsidRPr="00CE178C">
        <w:rPr>
          <w:lang w:val="en-CA"/>
          <w:rPrChange w:id="6339" w:author="Vladymyr Kozyr" w:date="2021-07-31T19:40:00Z">
            <w:rPr/>
          </w:rPrChange>
        </w:rPr>
        <w:fldChar w:fldCharType="begin"/>
      </w:r>
      <w:r w:rsidRPr="00CE178C">
        <w:rPr>
          <w:lang w:val="en-CA"/>
          <w:rPrChange w:id="6340" w:author="Vladymyr Kozyr" w:date="2021-07-31T19:40:00Z">
            <w:rPr/>
          </w:rPrChange>
        </w:rPr>
        <w:instrText xml:space="preserve"> HYPERLINK "https://www.federalregister.gov/documents/2018/02/07/2018-02442/list-of-fisheries-for-2018" </w:instrText>
      </w:r>
      <w:r w:rsidRPr="00CE178C">
        <w:rPr>
          <w:lang w:val="en-CA"/>
          <w:rPrChange w:id="6341" w:author="Vladymyr Kozyr" w:date="2021-07-31T19:40:00Z">
            <w:rPr/>
          </w:rPrChange>
        </w:rPr>
        <w:fldChar w:fldCharType="separate"/>
      </w:r>
      <w:r w:rsidRPr="00CE178C">
        <w:rPr>
          <w:rStyle w:val="Hyperlink"/>
          <w:lang w:val="en-CA"/>
          <w:rPrChange w:id="6342" w:author="Vladymyr Kozyr" w:date="2021-07-31T19:40:00Z">
            <w:rPr>
              <w:rStyle w:val="Hyperlink"/>
            </w:rPr>
          </w:rPrChange>
        </w:rPr>
        <w:t>https://www.federalregister.gov/documents/2018/02/07/2018-02442/list-of-fisheries-for-2018</w:t>
      </w:r>
      <w:r w:rsidRPr="00CE178C">
        <w:rPr>
          <w:rStyle w:val="Hyperlink"/>
          <w:lang w:val="en-CA"/>
          <w:rPrChange w:id="6343" w:author="Vladymyr Kozyr" w:date="2021-07-31T19:40:00Z">
            <w:rPr>
              <w:rStyle w:val="Hyperlink"/>
            </w:rPr>
          </w:rPrChange>
        </w:rPr>
        <w:fldChar w:fldCharType="end"/>
      </w:r>
      <w:bookmarkEnd w:id="6338"/>
    </w:p>
    <w:p w14:paraId="7201B8DD" w14:textId="77777777" w:rsidR="000B0BD9" w:rsidRPr="00CE178C" w:rsidRDefault="000B0BD9" w:rsidP="000B0BD9">
      <w:pPr>
        <w:rPr>
          <w:color w:val="000000" w:themeColor="text1"/>
          <w:lang w:val="en-CA"/>
          <w:rPrChange w:id="6344" w:author="Vladymyr Kozyr" w:date="2021-07-31T19:40:00Z">
            <w:rPr>
              <w:color w:val="000000" w:themeColor="text1"/>
            </w:rPr>
          </w:rPrChange>
        </w:rPr>
      </w:pPr>
      <w:r w:rsidRPr="00CE178C">
        <w:rPr>
          <w:color w:val="000000" w:themeColor="text1"/>
          <w:lang w:val="en-CA"/>
          <w:rPrChange w:id="6345" w:author="Vladymyr Kozyr" w:date="2021-07-31T19:40:00Z">
            <w:rPr>
              <w:color w:val="000000" w:themeColor="text1"/>
              <w:lang w:val="en-CA"/>
            </w:rPr>
          </w:rPrChange>
        </w:rPr>
        <w:t>BEDFORD INSTITUTE of OCEANOGRAPHY (2000 report) Mortality: page 31</w:t>
      </w:r>
      <w:r w:rsidRPr="00CE178C">
        <w:rPr>
          <w:color w:val="000000" w:themeColor="text1"/>
          <w:lang w:val="en-CA"/>
          <w:rPrChange w:id="6346" w:author="Vladymyr Kozyr" w:date="2021-07-31T19:40:00Z">
            <w:rPr>
              <w:color w:val="000000" w:themeColor="text1"/>
            </w:rPr>
          </w:rPrChange>
        </w:rPr>
        <w:br/>
      </w:r>
      <w:r w:rsidR="007B1D96" w:rsidRPr="00CE178C">
        <w:rPr>
          <w:lang w:val="en-CA"/>
          <w:rPrChange w:id="6347" w:author="Vladymyr Kozyr" w:date="2021-07-31T19:40:00Z">
            <w:rPr/>
          </w:rPrChange>
        </w:rPr>
        <w:fldChar w:fldCharType="begin"/>
      </w:r>
      <w:r w:rsidR="007B1D96" w:rsidRPr="00CE178C">
        <w:rPr>
          <w:lang w:val="en-CA"/>
          <w:rPrChange w:id="6348" w:author="Vladymyr Kozyr" w:date="2021-07-31T19:40:00Z">
            <w:rPr/>
          </w:rPrChange>
        </w:rPr>
        <w:instrText xml:space="preserve"> HYPERLINK "https://waves-vagues.dfo-mpo.gc.ca/Library/254420-00.pdf" </w:instrText>
      </w:r>
      <w:r w:rsidR="007B1D96" w:rsidRPr="00CE178C">
        <w:rPr>
          <w:lang w:val="en-CA"/>
          <w:rPrChange w:id="6349" w:author="Vladymyr Kozyr" w:date="2021-07-31T19:40:00Z">
            <w:rPr/>
          </w:rPrChange>
        </w:rPr>
        <w:fldChar w:fldCharType="separate"/>
      </w:r>
      <w:r w:rsidRPr="00CE178C">
        <w:rPr>
          <w:rStyle w:val="Hyperlink"/>
          <w:lang w:val="en-CA"/>
          <w:rPrChange w:id="6350" w:author="Vladymyr Kozyr" w:date="2021-07-31T19:40:00Z">
            <w:rPr>
              <w:rStyle w:val="Hyperlink"/>
            </w:rPr>
          </w:rPrChange>
        </w:rPr>
        <w:t>https://waves-vagues.dfo-mpo.gc.ca/Library/254420-00.pdf</w:t>
      </w:r>
      <w:r w:rsidR="007B1D96" w:rsidRPr="00CE178C">
        <w:rPr>
          <w:rStyle w:val="Hyperlink"/>
          <w:lang w:val="en-CA"/>
          <w:rPrChange w:id="6351" w:author="Vladymyr Kozyr" w:date="2021-07-31T19:40:00Z">
            <w:rPr>
              <w:rStyle w:val="Hyperlink"/>
            </w:rPr>
          </w:rPrChange>
        </w:rPr>
        <w:fldChar w:fldCharType="end"/>
      </w:r>
    </w:p>
    <w:p w14:paraId="471DDD63" w14:textId="77777777" w:rsidR="000B0BD9" w:rsidRPr="00CE178C" w:rsidRDefault="000B0BD9" w:rsidP="000B0BD9">
      <w:pPr>
        <w:rPr>
          <w:color w:val="000000" w:themeColor="text1"/>
          <w:lang w:val="en-CA"/>
          <w:rPrChange w:id="6352" w:author="Vladymyr Kozyr" w:date="2021-07-31T19:40:00Z">
            <w:rPr>
              <w:color w:val="000000" w:themeColor="text1"/>
            </w:rPr>
          </w:rPrChange>
        </w:rPr>
      </w:pPr>
      <w:r w:rsidRPr="00CE178C">
        <w:rPr>
          <w:color w:val="000000" w:themeColor="text1"/>
          <w:lang w:val="en-CA"/>
          <w:rPrChange w:id="6353" w:author="Vladymyr Kozyr" w:date="2021-07-31T19:40:00Z">
            <w:rPr>
              <w:color w:val="000000" w:themeColor="text1"/>
            </w:rPr>
          </w:rPrChange>
        </w:rPr>
        <w:t>Factors Affecting the Responses of Marine Mammals to Acoustic Disturbance</w:t>
      </w:r>
      <w:r w:rsidRPr="00CE178C">
        <w:rPr>
          <w:color w:val="000000" w:themeColor="text1"/>
          <w:lang w:val="en-CA"/>
          <w:rPrChange w:id="6354" w:author="Vladymyr Kozyr" w:date="2021-07-31T19:40:00Z">
            <w:rPr>
              <w:color w:val="000000" w:themeColor="text1"/>
            </w:rPr>
          </w:rPrChange>
        </w:rPr>
        <w:br/>
      </w:r>
      <w:r w:rsidR="007B1D96" w:rsidRPr="00CE178C">
        <w:rPr>
          <w:lang w:val="en-CA"/>
          <w:rPrChange w:id="6355" w:author="Vladymyr Kozyr" w:date="2021-07-31T19:40:00Z">
            <w:rPr/>
          </w:rPrChange>
        </w:rPr>
        <w:fldChar w:fldCharType="begin"/>
      </w:r>
      <w:r w:rsidR="007B1D96" w:rsidRPr="00CE178C">
        <w:rPr>
          <w:lang w:val="en-CA"/>
          <w:rPrChange w:id="6356" w:author="Vladymyr Kozyr" w:date="2021-07-31T19:40:00Z">
            <w:rPr/>
          </w:rPrChange>
        </w:rPr>
        <w:instrText xml:space="preserve"> HYPERLINK "https://www.researchgate.net/publication/233638567_Factors_Affecting_the_Responses_of_Marine_Mammals_to_Acoustic_Disturbance" </w:instrText>
      </w:r>
      <w:r w:rsidR="007B1D96" w:rsidRPr="00CE178C">
        <w:rPr>
          <w:lang w:val="en-CA"/>
          <w:rPrChange w:id="6357" w:author="Vladymyr Kozyr" w:date="2021-07-31T19:40:00Z">
            <w:rPr/>
          </w:rPrChange>
        </w:rPr>
        <w:fldChar w:fldCharType="separate"/>
      </w:r>
      <w:r w:rsidRPr="00CE178C">
        <w:rPr>
          <w:rStyle w:val="Hyperlink"/>
          <w:lang w:val="en-CA"/>
          <w:rPrChange w:id="6358" w:author="Vladymyr Kozyr" w:date="2021-07-31T19:40:00Z">
            <w:rPr>
              <w:rStyle w:val="Hyperlink"/>
            </w:rPr>
          </w:rPrChange>
        </w:rPr>
        <w:t>https://www.researchgate.net/publication/233638567_Factors_Affecting_the_Responses_of_Marine_Mammals_to_Acoustic_Disturbance</w:t>
      </w:r>
      <w:r w:rsidR="007B1D96" w:rsidRPr="00CE178C">
        <w:rPr>
          <w:rStyle w:val="Hyperlink"/>
          <w:lang w:val="en-CA"/>
          <w:rPrChange w:id="6359" w:author="Vladymyr Kozyr" w:date="2021-07-31T19:40:00Z">
            <w:rPr>
              <w:rStyle w:val="Hyperlink"/>
            </w:rPr>
          </w:rPrChange>
        </w:rPr>
        <w:fldChar w:fldCharType="end"/>
      </w:r>
    </w:p>
    <w:p w14:paraId="5FC2F668" w14:textId="77777777" w:rsidR="000B0BD9" w:rsidRPr="00CE178C" w:rsidRDefault="000B0BD9" w:rsidP="000B0BD9">
      <w:pPr>
        <w:rPr>
          <w:color w:val="000000" w:themeColor="text1"/>
          <w:lang w:val="en-CA"/>
          <w:rPrChange w:id="6360" w:author="Vladymyr Kozyr" w:date="2021-07-31T19:40:00Z">
            <w:rPr>
              <w:color w:val="000000" w:themeColor="text1"/>
            </w:rPr>
          </w:rPrChange>
        </w:rPr>
      </w:pPr>
      <w:r w:rsidRPr="00CE178C">
        <w:rPr>
          <w:color w:val="000000" w:themeColor="text1"/>
          <w:lang w:val="en-CA"/>
          <w:rPrChange w:id="6361" w:author="Vladymyr Kozyr" w:date="2021-07-31T19:40:00Z">
            <w:rPr>
              <w:color w:val="000000" w:themeColor="text1"/>
            </w:rPr>
          </w:rPrChange>
        </w:rPr>
        <w:t xml:space="preserve">Sea </w:t>
      </w:r>
      <w:proofErr w:type="gramStart"/>
      <w:r w:rsidRPr="00CE178C">
        <w:rPr>
          <w:color w:val="000000" w:themeColor="text1"/>
          <w:lang w:val="en-CA"/>
          <w:rPrChange w:id="6362" w:author="Vladymyr Kozyr" w:date="2021-07-31T19:40:00Z">
            <w:rPr>
              <w:color w:val="000000" w:themeColor="text1"/>
            </w:rPr>
          </w:rPrChange>
        </w:rPr>
        <w:t>mammals</w:t>
      </w:r>
      <w:proofErr w:type="gramEnd"/>
      <w:r w:rsidRPr="00CE178C">
        <w:rPr>
          <w:color w:val="000000" w:themeColor="text1"/>
          <w:lang w:val="en-CA"/>
          <w:rPrChange w:id="6363" w:author="Vladymyr Kozyr" w:date="2021-07-31T19:40:00Z">
            <w:rPr>
              <w:color w:val="000000" w:themeColor="text1"/>
            </w:rPr>
          </w:rPrChange>
        </w:rPr>
        <w:t xml:space="preserve"> population decline</w:t>
      </w:r>
      <w:r w:rsidRPr="00CE178C">
        <w:rPr>
          <w:color w:val="000000" w:themeColor="text1"/>
          <w:lang w:val="en-CA"/>
          <w:rPrChange w:id="6364" w:author="Vladymyr Kozyr" w:date="2021-07-31T19:40:00Z">
            <w:rPr>
              <w:color w:val="000000" w:themeColor="text1"/>
            </w:rPr>
          </w:rPrChange>
        </w:rPr>
        <w:br/>
      </w:r>
      <w:r w:rsidR="007B1D96" w:rsidRPr="00CE178C">
        <w:rPr>
          <w:lang w:val="en-CA"/>
          <w:rPrChange w:id="6365" w:author="Vladymyr Kozyr" w:date="2021-07-31T19:40:00Z">
            <w:rPr/>
          </w:rPrChange>
        </w:rPr>
        <w:fldChar w:fldCharType="begin"/>
      </w:r>
      <w:r w:rsidR="007B1D96" w:rsidRPr="00CE178C">
        <w:rPr>
          <w:lang w:val="en-CA"/>
          <w:rPrChange w:id="6366" w:author="Vladymyr Kozyr" w:date="2021-07-31T19:40:00Z">
            <w:rPr/>
          </w:rPrChange>
        </w:rPr>
        <w:instrText xml:space="preserve"> HYPERLINK "https://www.pnas.org/content/114/44/11781" </w:instrText>
      </w:r>
      <w:r w:rsidR="007B1D96" w:rsidRPr="00CE178C">
        <w:rPr>
          <w:lang w:val="en-CA"/>
          <w:rPrChange w:id="6367" w:author="Vladymyr Kozyr" w:date="2021-07-31T19:40:00Z">
            <w:rPr/>
          </w:rPrChange>
        </w:rPr>
        <w:fldChar w:fldCharType="separate"/>
      </w:r>
      <w:r w:rsidRPr="00CE178C">
        <w:rPr>
          <w:rStyle w:val="Hyperlink"/>
          <w:lang w:val="en-CA"/>
          <w:rPrChange w:id="6368" w:author="Vladymyr Kozyr" w:date="2021-07-31T19:40:00Z">
            <w:rPr>
              <w:rStyle w:val="Hyperlink"/>
            </w:rPr>
          </w:rPrChange>
        </w:rPr>
        <w:t>https://www.pnas.org/content/114/44/11781</w:t>
      </w:r>
      <w:r w:rsidR="007B1D96" w:rsidRPr="00CE178C">
        <w:rPr>
          <w:rStyle w:val="Hyperlink"/>
          <w:lang w:val="en-CA"/>
          <w:rPrChange w:id="6369" w:author="Vladymyr Kozyr" w:date="2021-07-31T19:40:00Z">
            <w:rPr>
              <w:rStyle w:val="Hyperlink"/>
            </w:rPr>
          </w:rPrChange>
        </w:rPr>
        <w:fldChar w:fldCharType="end"/>
      </w:r>
    </w:p>
    <w:p w14:paraId="5573CCA5" w14:textId="77777777" w:rsidR="000B0BD9" w:rsidRPr="00CE178C" w:rsidRDefault="000B0BD9" w:rsidP="000B0BD9">
      <w:pPr>
        <w:rPr>
          <w:color w:val="000000" w:themeColor="text1"/>
          <w:lang w:val="en-CA"/>
          <w:rPrChange w:id="6370" w:author="Vladymyr Kozyr" w:date="2021-07-31T19:40:00Z">
            <w:rPr>
              <w:color w:val="000000" w:themeColor="text1"/>
            </w:rPr>
          </w:rPrChange>
        </w:rPr>
      </w:pPr>
      <w:r w:rsidRPr="00CE178C">
        <w:rPr>
          <w:color w:val="000000" w:themeColor="text1"/>
          <w:lang w:val="en-CA"/>
          <w:rPrChange w:id="6371" w:author="Vladymyr Kozyr" w:date="2021-07-31T19:40:00Z">
            <w:rPr>
              <w:color w:val="000000" w:themeColor="text1"/>
            </w:rPr>
          </w:rPrChange>
        </w:rPr>
        <w:t>Marine mammal population decline linked to obscured by-catch</w:t>
      </w:r>
    </w:p>
    <w:p w14:paraId="567EC01D" w14:textId="77777777" w:rsidR="000B0BD9" w:rsidRPr="00CE178C" w:rsidRDefault="007B1D96" w:rsidP="000B0BD9">
      <w:pPr>
        <w:rPr>
          <w:color w:val="000000" w:themeColor="text1"/>
          <w:lang w:val="en-CA"/>
          <w:rPrChange w:id="6372" w:author="Vladymyr Kozyr" w:date="2021-07-31T19:40:00Z">
            <w:rPr>
              <w:color w:val="000000" w:themeColor="text1"/>
            </w:rPr>
          </w:rPrChange>
        </w:rPr>
      </w:pPr>
      <w:r w:rsidRPr="00CE178C">
        <w:rPr>
          <w:lang w:val="en-CA"/>
          <w:rPrChange w:id="6373" w:author="Vladymyr Kozyr" w:date="2021-07-31T19:40:00Z">
            <w:rPr/>
          </w:rPrChange>
        </w:rPr>
        <w:fldChar w:fldCharType="begin"/>
      </w:r>
      <w:r w:rsidRPr="00CE178C">
        <w:rPr>
          <w:lang w:val="en-CA"/>
          <w:rPrChange w:id="6374" w:author="Vladymyr Kozyr" w:date="2021-07-31T19:40:00Z">
            <w:rPr/>
          </w:rPrChange>
        </w:rPr>
        <w:instrText xml:space="preserve"> HYPERLINK "https://journa</w:instrText>
      </w:r>
      <w:r w:rsidRPr="00CE178C">
        <w:rPr>
          <w:lang w:val="en-CA"/>
          <w:rPrChange w:id="6375" w:author="Vladymyr Kozyr" w:date="2021-07-31T19:40:00Z">
            <w:rPr/>
          </w:rPrChange>
        </w:rPr>
        <w:instrText xml:space="preserve">ls.plos.org/plosone/article?id=10.1371/journal.pone.0077908" </w:instrText>
      </w:r>
      <w:r w:rsidRPr="00CE178C">
        <w:rPr>
          <w:lang w:val="en-CA"/>
          <w:rPrChange w:id="6376" w:author="Vladymyr Kozyr" w:date="2021-07-31T19:40:00Z">
            <w:rPr/>
          </w:rPrChange>
        </w:rPr>
        <w:fldChar w:fldCharType="separate"/>
      </w:r>
      <w:r w:rsidR="000B0BD9" w:rsidRPr="00CE178C">
        <w:rPr>
          <w:rStyle w:val="Hyperlink"/>
          <w:lang w:val="en-CA"/>
          <w:rPrChange w:id="6377" w:author="Vladymyr Kozyr" w:date="2021-07-31T19:40:00Z">
            <w:rPr>
              <w:rStyle w:val="Hyperlink"/>
            </w:rPr>
          </w:rPrChange>
        </w:rPr>
        <w:t>https://journals.plos.org/plosone/article?id=10.1371/journal.pone.0077908</w:t>
      </w:r>
      <w:r w:rsidRPr="00CE178C">
        <w:rPr>
          <w:rStyle w:val="Hyperlink"/>
          <w:lang w:val="en-CA"/>
          <w:rPrChange w:id="6378" w:author="Vladymyr Kozyr" w:date="2021-07-31T19:40:00Z">
            <w:rPr>
              <w:rStyle w:val="Hyperlink"/>
            </w:rPr>
          </w:rPrChange>
        </w:rPr>
        <w:fldChar w:fldCharType="end"/>
      </w:r>
    </w:p>
    <w:p w14:paraId="579D0122" w14:textId="77777777" w:rsidR="000B0BD9" w:rsidRPr="00CE178C" w:rsidRDefault="000B0BD9" w:rsidP="000B0BD9">
      <w:pPr>
        <w:rPr>
          <w:color w:val="000000" w:themeColor="text1"/>
          <w:lang w:val="en-CA"/>
          <w:rPrChange w:id="6379" w:author="Vladymyr Kozyr" w:date="2021-07-31T19:40:00Z">
            <w:rPr>
              <w:color w:val="000000" w:themeColor="text1"/>
            </w:rPr>
          </w:rPrChange>
        </w:rPr>
      </w:pPr>
      <w:r w:rsidRPr="00CE178C">
        <w:rPr>
          <w:color w:val="000000" w:themeColor="text1"/>
          <w:lang w:val="en-CA"/>
          <w:rPrChange w:id="6380" w:author="Vladymyr Kozyr" w:date="2021-07-31T19:40:00Z">
            <w:rPr>
              <w:color w:val="000000" w:themeColor="text1"/>
            </w:rPr>
          </w:rPrChange>
        </w:rPr>
        <w:t>Marine Mammal Impacts in Exploited Ecosystems: Would Large Scale Culling Benefit Fisheries?</w:t>
      </w:r>
    </w:p>
    <w:p w14:paraId="3D416512" w14:textId="77777777" w:rsidR="000B0BD9" w:rsidRPr="00CE178C" w:rsidRDefault="007B1D96" w:rsidP="000B0BD9">
      <w:pPr>
        <w:rPr>
          <w:color w:val="000000" w:themeColor="text1"/>
          <w:lang w:val="en-CA"/>
          <w:rPrChange w:id="6381" w:author="Vladymyr Kozyr" w:date="2021-07-31T19:40:00Z">
            <w:rPr>
              <w:color w:val="000000" w:themeColor="text1"/>
            </w:rPr>
          </w:rPrChange>
        </w:rPr>
      </w:pPr>
      <w:r w:rsidRPr="00CE178C">
        <w:rPr>
          <w:lang w:val="en-CA"/>
          <w:rPrChange w:id="6382" w:author="Vladymyr Kozyr" w:date="2021-07-31T19:40:00Z">
            <w:rPr/>
          </w:rPrChange>
        </w:rPr>
        <w:fldChar w:fldCharType="begin"/>
      </w:r>
      <w:r w:rsidRPr="00CE178C">
        <w:rPr>
          <w:lang w:val="en-CA"/>
          <w:rPrChange w:id="6383" w:author="Vladymyr Kozyr" w:date="2021-07-31T19:40:00Z">
            <w:rPr/>
          </w:rPrChange>
        </w:rPr>
        <w:instrText xml:space="preserve"> HYPERLINK "https://journa</w:instrText>
      </w:r>
      <w:r w:rsidRPr="00CE178C">
        <w:rPr>
          <w:lang w:val="en-CA"/>
          <w:rPrChange w:id="6384" w:author="Vladymyr Kozyr" w:date="2021-07-31T19:40:00Z">
            <w:rPr/>
          </w:rPrChange>
        </w:rPr>
        <w:instrText xml:space="preserve">ls.plos.org/plosone/article?id=10.1371/journal.pone.0043966" </w:instrText>
      </w:r>
      <w:r w:rsidRPr="00CE178C">
        <w:rPr>
          <w:lang w:val="en-CA"/>
          <w:rPrChange w:id="6385" w:author="Vladymyr Kozyr" w:date="2021-07-31T19:40:00Z">
            <w:rPr/>
          </w:rPrChange>
        </w:rPr>
        <w:fldChar w:fldCharType="separate"/>
      </w:r>
      <w:r w:rsidR="000B0BD9" w:rsidRPr="00CE178C">
        <w:rPr>
          <w:rStyle w:val="Hyperlink"/>
          <w:lang w:val="en-CA"/>
          <w:rPrChange w:id="6386" w:author="Vladymyr Kozyr" w:date="2021-07-31T19:40:00Z">
            <w:rPr>
              <w:rStyle w:val="Hyperlink"/>
            </w:rPr>
          </w:rPrChange>
        </w:rPr>
        <w:t>https://journals.plos.org/plosone/article?id=10.1371/journal.pone.0043966</w:t>
      </w:r>
      <w:r w:rsidRPr="00CE178C">
        <w:rPr>
          <w:rStyle w:val="Hyperlink"/>
          <w:lang w:val="en-CA"/>
          <w:rPrChange w:id="6387" w:author="Vladymyr Kozyr" w:date="2021-07-31T19:40:00Z">
            <w:rPr>
              <w:rStyle w:val="Hyperlink"/>
            </w:rPr>
          </w:rPrChange>
        </w:rPr>
        <w:fldChar w:fldCharType="end"/>
      </w:r>
    </w:p>
    <w:p w14:paraId="10CF36B6" w14:textId="77777777" w:rsidR="000B0BD9" w:rsidRPr="00CE178C" w:rsidRDefault="007B1D96" w:rsidP="000B0BD9">
      <w:pPr>
        <w:rPr>
          <w:color w:val="000000" w:themeColor="text1"/>
          <w:lang w:val="en-CA"/>
          <w:rPrChange w:id="6388" w:author="Vladymyr Kozyr" w:date="2021-07-31T19:40:00Z">
            <w:rPr>
              <w:color w:val="000000" w:themeColor="text1"/>
            </w:rPr>
          </w:rPrChange>
        </w:rPr>
      </w:pPr>
      <w:r w:rsidRPr="00CE178C">
        <w:rPr>
          <w:lang w:val="en-CA"/>
          <w:rPrChange w:id="6389" w:author="Vladymyr Kozyr" w:date="2021-07-31T19:40:00Z">
            <w:rPr/>
          </w:rPrChange>
        </w:rPr>
        <w:fldChar w:fldCharType="begin"/>
      </w:r>
      <w:r w:rsidRPr="00CE178C">
        <w:rPr>
          <w:lang w:val="en-CA"/>
          <w:rPrChange w:id="6390" w:author="Vladymyr Kozyr" w:date="2021-07-31T19:40:00Z">
            <w:rPr/>
          </w:rPrChange>
        </w:rPr>
        <w:instrText xml:space="preserve"> HYPERLINK "https://www.un.org/Depts/los/global_reporting/WOA_RPROC/Chapter_37.pdf" </w:instrText>
      </w:r>
      <w:r w:rsidRPr="00CE178C">
        <w:rPr>
          <w:lang w:val="en-CA"/>
          <w:rPrChange w:id="6391" w:author="Vladymyr Kozyr" w:date="2021-07-31T19:40:00Z">
            <w:rPr/>
          </w:rPrChange>
        </w:rPr>
        <w:fldChar w:fldCharType="separate"/>
      </w:r>
      <w:r w:rsidR="000B0BD9" w:rsidRPr="00CE178C">
        <w:rPr>
          <w:rStyle w:val="Hyperlink"/>
          <w:lang w:val="en-CA"/>
          <w:rPrChange w:id="6392" w:author="Vladymyr Kozyr" w:date="2021-07-31T19:40:00Z">
            <w:rPr>
              <w:rStyle w:val="Hyperlink"/>
            </w:rPr>
          </w:rPrChange>
        </w:rPr>
        <w:t>https://www.un.org/Depts/los/global_reporting/WOA_RPROC/Chapter_37.pdf</w:t>
      </w:r>
      <w:r w:rsidRPr="00CE178C">
        <w:rPr>
          <w:rStyle w:val="Hyperlink"/>
          <w:lang w:val="en-CA"/>
          <w:rPrChange w:id="6393" w:author="Vladymyr Kozyr" w:date="2021-07-31T19:40:00Z">
            <w:rPr>
              <w:rStyle w:val="Hyperlink"/>
            </w:rPr>
          </w:rPrChange>
        </w:rPr>
        <w:fldChar w:fldCharType="end"/>
      </w:r>
    </w:p>
    <w:p w14:paraId="7872AF6B" w14:textId="77777777" w:rsidR="000B0BD9" w:rsidRPr="00CE178C" w:rsidRDefault="000B0BD9" w:rsidP="000B0BD9">
      <w:pPr>
        <w:rPr>
          <w:color w:val="000000" w:themeColor="text1"/>
          <w:lang w:val="en-CA"/>
          <w:rPrChange w:id="6394" w:author="Vladymyr Kozyr" w:date="2021-07-31T19:40:00Z">
            <w:rPr>
              <w:color w:val="000000" w:themeColor="text1"/>
            </w:rPr>
          </w:rPrChange>
        </w:rPr>
      </w:pPr>
      <w:r w:rsidRPr="00CE178C">
        <w:rPr>
          <w:color w:val="000000" w:themeColor="text1"/>
          <w:lang w:val="en-CA"/>
          <w:rPrChange w:id="6395" w:author="Vladymyr Kozyr" w:date="2021-07-31T19:40:00Z">
            <w:rPr>
              <w:color w:val="000000" w:themeColor="text1"/>
            </w:rPr>
          </w:rPrChange>
        </w:rPr>
        <w:t>Farms influence</w:t>
      </w:r>
    </w:p>
    <w:p w14:paraId="62C08AC3" w14:textId="77777777" w:rsidR="000B0BD9" w:rsidRPr="00CE178C" w:rsidRDefault="007B1D96" w:rsidP="000B0BD9">
      <w:pPr>
        <w:rPr>
          <w:lang w:val="en-CA"/>
          <w:rPrChange w:id="6396" w:author="Vladymyr Kozyr" w:date="2021-07-31T19:40:00Z">
            <w:rPr/>
          </w:rPrChange>
        </w:rPr>
      </w:pPr>
      <w:r w:rsidRPr="00CE178C">
        <w:rPr>
          <w:lang w:val="en-CA"/>
          <w:rPrChange w:id="6397" w:author="Vladymyr Kozyr" w:date="2021-07-31T19:40:00Z">
            <w:rPr/>
          </w:rPrChange>
        </w:rPr>
        <w:fldChar w:fldCharType="begin"/>
      </w:r>
      <w:r w:rsidRPr="00CE178C">
        <w:rPr>
          <w:lang w:val="en-CA"/>
          <w:rPrChange w:id="6398" w:author="Vladymyr Kozyr" w:date="2021-07-31T19:40:00Z">
            <w:rPr/>
          </w:rPrChange>
        </w:rPr>
        <w:instrText xml:space="preserve"> HYPERLINK "https://waves-vagues.dfo-mpo.gc.ca/Library/40654345.pdf" </w:instrText>
      </w:r>
      <w:r w:rsidRPr="00CE178C">
        <w:rPr>
          <w:lang w:val="en-CA"/>
          <w:rPrChange w:id="6399" w:author="Vladymyr Kozyr" w:date="2021-07-31T19:40:00Z">
            <w:rPr/>
          </w:rPrChange>
        </w:rPr>
        <w:fldChar w:fldCharType="separate"/>
      </w:r>
      <w:r w:rsidR="000B0BD9" w:rsidRPr="00CE178C">
        <w:rPr>
          <w:rStyle w:val="Hyperlink"/>
          <w:lang w:val="en-CA"/>
          <w:rPrChange w:id="6400" w:author="Vladymyr Kozyr" w:date="2021-07-31T19:40:00Z">
            <w:rPr>
              <w:rStyle w:val="Hyperlink"/>
            </w:rPr>
          </w:rPrChange>
        </w:rPr>
        <w:t>https://waves-vagues.dfo-mpo.gc.ca/Library/40654345.pdf</w:t>
      </w:r>
      <w:r w:rsidRPr="00CE178C">
        <w:rPr>
          <w:rStyle w:val="Hyperlink"/>
          <w:lang w:val="en-CA"/>
          <w:rPrChange w:id="6401" w:author="Vladymyr Kozyr" w:date="2021-07-31T19:40:00Z">
            <w:rPr>
              <w:rStyle w:val="Hyperlink"/>
            </w:rPr>
          </w:rPrChange>
        </w:rPr>
        <w:fldChar w:fldCharType="end"/>
      </w:r>
      <w:commentRangeEnd w:id="6254"/>
      <w:r w:rsidR="000B0BD9" w:rsidRPr="00CE178C">
        <w:rPr>
          <w:rStyle w:val="CommentReference"/>
          <w:lang w:val="en-CA"/>
          <w:rPrChange w:id="6402" w:author="Vladymyr Kozyr" w:date="2021-07-31T19:40:00Z">
            <w:rPr>
              <w:rStyle w:val="CommentReference"/>
            </w:rPr>
          </w:rPrChange>
        </w:rPr>
        <w:commentReference w:id="6254"/>
      </w:r>
    </w:p>
    <w:p w14:paraId="0F985474" w14:textId="77777777" w:rsidR="000B0BD9" w:rsidRPr="00CE178C" w:rsidRDefault="000B0BD9" w:rsidP="000B0BD9">
      <w:pPr>
        <w:rPr>
          <w:lang w:val="en-CA"/>
          <w:rPrChange w:id="6403" w:author="Vladymyr Kozyr" w:date="2021-07-31T19:40:00Z">
            <w:rPr/>
          </w:rPrChange>
        </w:rPr>
      </w:pPr>
    </w:p>
    <w:p w14:paraId="4485D754" w14:textId="77777777" w:rsidR="000B0BD9" w:rsidRPr="00CE178C" w:rsidRDefault="000B0BD9" w:rsidP="000B0BD9">
      <w:pPr>
        <w:pStyle w:val="1Para"/>
        <w:rPr>
          <w:rPrChange w:id="6404" w:author="Vladymyr Kozyr" w:date="2021-07-31T19:40:00Z">
            <w:rPr>
              <w:lang w:val="en-US"/>
            </w:rPr>
          </w:rPrChange>
        </w:rPr>
      </w:pPr>
    </w:p>
    <w:p w14:paraId="5BFA3743" w14:textId="412B0F2D" w:rsidR="008D70D8" w:rsidRPr="00CE178C" w:rsidRDefault="00ED3D6E" w:rsidP="001C2BE7">
      <w:pPr>
        <w:pStyle w:val="Heading1NoNumber"/>
        <w:rPr>
          <w:rPrChange w:id="6405" w:author="Vladymyr Kozyr" w:date="2021-07-31T19:40:00Z">
            <w:rPr/>
          </w:rPrChange>
        </w:rPr>
      </w:pPr>
      <w:bookmarkStart w:id="6406" w:name="_Toc67830778"/>
      <w:r w:rsidRPr="00CE178C">
        <w:rPr>
          <w:rPrChange w:id="6407" w:author="Vladymyr Kozyr" w:date="2021-07-31T19:40:00Z">
            <w:rPr/>
          </w:rPrChange>
        </w:rPr>
        <w:lastRenderedPageBreak/>
        <w:t>Appendix A.</w:t>
      </w:r>
      <w:r w:rsidR="001C2BE7" w:rsidRPr="00CE178C">
        <w:rPr>
          <w:rPrChange w:id="6408" w:author="Vladymyr Kozyr" w:date="2021-07-31T19:40:00Z">
            <w:rPr/>
          </w:rPrChange>
        </w:rPr>
        <w:br/>
      </w:r>
      <w:r w:rsidR="001C2BE7" w:rsidRPr="00CE178C">
        <w:rPr>
          <w:rPrChange w:id="6409" w:author="Vladymyr Kozyr" w:date="2021-07-31T19:40:00Z">
            <w:rPr/>
          </w:rPrChange>
        </w:rPr>
        <w:br/>
        <w:t>An Example of an Appendix</w:t>
      </w:r>
      <w:bookmarkEnd w:id="6406"/>
    </w:p>
    <w:sectPr w:rsidR="008D70D8" w:rsidRPr="00CE178C" w:rsidSect="00CA3D91">
      <w:footerReference w:type="default" r:id="rId34"/>
      <w:pgSz w:w="12240" w:h="15840"/>
      <w:pgMar w:top="1440" w:right="1800" w:bottom="1440" w:left="180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5" w:author="Fred Popowich" w:date="2021-07-05T09:33:00Z" w:initials="FP">
    <w:p w14:paraId="0629AC8F" w14:textId="5F532245" w:rsidR="00B31626" w:rsidRDefault="00B31626">
      <w:pPr>
        <w:pStyle w:val="CommentText"/>
      </w:pPr>
      <w:r>
        <w:rPr>
          <w:rStyle w:val="CommentReference"/>
        </w:rPr>
        <w:annotationRef/>
      </w:r>
      <w:r>
        <w:t xml:space="preserve">Throughout the document, make sure you have good paragraph structure. Your paragraphs should generally be more than one sentence long. Let me know if you need any further references. I have made some edits to </w:t>
      </w:r>
      <w:proofErr w:type="spellStart"/>
      <w:r>
        <w:t>thise</w:t>
      </w:r>
      <w:proofErr w:type="spellEnd"/>
      <w:r>
        <w:t xml:space="preserve"> abstract to give you a bit of an example. </w:t>
      </w:r>
    </w:p>
  </w:comment>
  <w:comment w:id="2027" w:author="Fred Popowich" w:date="2021-07-12T13:08:00Z" w:initials="FP">
    <w:p w14:paraId="1BEBAB47" w14:textId="268179CF" w:rsidR="006A6EB1" w:rsidRDefault="006A6EB1">
      <w:pPr>
        <w:pStyle w:val="CommentText"/>
      </w:pPr>
      <w:r>
        <w:rPr>
          <w:rStyle w:val="CommentReference"/>
        </w:rPr>
        <w:annotationRef/>
      </w:r>
      <w:r>
        <w:t xml:space="preserve">Can you add a few sentences so that you have a multi sentence paragraph about why visual representation of data is </w:t>
      </w:r>
      <w:proofErr w:type="gramStart"/>
      <w:r>
        <w:t>important.</w:t>
      </w:r>
      <w:proofErr w:type="gramEnd"/>
      <w:r>
        <w:t xml:space="preserve"> It’s good that you have this one </w:t>
      </w:r>
      <w:proofErr w:type="gramStart"/>
      <w:r>
        <w:t>sentence, but</w:t>
      </w:r>
      <w:proofErr w:type="gramEnd"/>
      <w:r>
        <w:t xml:space="preserve"> get the user to be more interested by provides a few more sentences, and include references as appropriate.</w:t>
      </w:r>
    </w:p>
  </w:comment>
  <w:comment w:id="2028" w:author="Fred Popowich" w:date="2021-07-12T13:28:00Z" w:initials="FP">
    <w:p w14:paraId="666A8900" w14:textId="11BB00E6" w:rsidR="00107283" w:rsidRDefault="00107283">
      <w:pPr>
        <w:pStyle w:val="CommentText"/>
      </w:pPr>
      <w:r>
        <w:rPr>
          <w:rStyle w:val="CommentReference"/>
        </w:rPr>
        <w:annotationRef/>
      </w:r>
      <w:r>
        <w:t>And insert a citation or 2 as appropriate.</w:t>
      </w:r>
    </w:p>
  </w:comment>
  <w:comment w:id="2101" w:author="Fred Popowich" w:date="2021-07-12T13:29:00Z" w:initials="FP">
    <w:p w14:paraId="49BC7AD1" w14:textId="10EBA5EC" w:rsidR="00263034" w:rsidRDefault="00263034">
      <w:pPr>
        <w:pStyle w:val="CommentText"/>
      </w:pPr>
      <w:r>
        <w:rPr>
          <w:rStyle w:val="CommentReference"/>
        </w:rPr>
        <w:annotationRef/>
      </w:r>
      <w:r>
        <w:t>… and continue in a similar manner introducing the other sections</w:t>
      </w:r>
    </w:p>
  </w:comment>
  <w:comment w:id="2193" w:author="Fred Popowich" w:date="2021-07-15T14:34:00Z" w:initials="FP">
    <w:p w14:paraId="73D55BF2" w14:textId="4E08BBD6" w:rsidR="00F91F62" w:rsidRDefault="00F91F62">
      <w:pPr>
        <w:pStyle w:val="CommentText"/>
      </w:pPr>
      <w:r>
        <w:rPr>
          <w:rStyle w:val="CommentReference"/>
        </w:rPr>
        <w:annotationRef/>
      </w:r>
      <w:r>
        <w:t xml:space="preserve">Give a </w:t>
      </w:r>
      <w:proofErr w:type="spellStart"/>
      <w:r>
        <w:t>ference</w:t>
      </w:r>
      <w:proofErr w:type="spellEnd"/>
      <w:r>
        <w:t xml:space="preserve"> to some previously work which shows that visualization can do this. For example, the following paper mentions its value in a different domain, </w:t>
      </w:r>
      <w:hyperlink r:id="rId1" w:history="1">
        <w:r w:rsidRPr="00F11966">
          <w:rPr>
            <w:rStyle w:val="Hyperlink"/>
          </w:rPr>
          <w:t>https://www.tandfonline.com/doi/full/10.1080/09613218.2017.1356164</w:t>
        </w:r>
      </w:hyperlink>
      <w:r>
        <w:t xml:space="preserve"> The following paper (your </w:t>
      </w:r>
      <w:proofErr w:type="spellStart"/>
      <w:r>
        <w:t>ference</w:t>
      </w:r>
      <w:proofErr w:type="spellEnd"/>
      <w:r>
        <w:t xml:space="preserve"> number [8]) mentions fisheries </w:t>
      </w:r>
      <w:hyperlink r:id="rId2" w:history="1">
        <w:r w:rsidRPr="00F11966">
          <w:rPr>
            <w:rStyle w:val="Hyperlink"/>
          </w:rPr>
          <w:t>https://www.researchgate.net/publication/312527644_On_the_role_of_visualisation_in_fisheries_management</w:t>
        </w:r>
      </w:hyperlink>
    </w:p>
    <w:p w14:paraId="451205D7" w14:textId="10E672F8" w:rsidR="00F91F62" w:rsidRDefault="00F91F62">
      <w:pPr>
        <w:pStyle w:val="CommentText"/>
      </w:pPr>
    </w:p>
  </w:comment>
  <w:comment w:id="2216" w:author="Fred Popowich" w:date="2021-07-15T14:39:00Z" w:initials="FP">
    <w:p w14:paraId="2D9C90F4" w14:textId="55806E9E" w:rsidR="00F91F62" w:rsidRDefault="00F91F62">
      <w:pPr>
        <w:pStyle w:val="CommentText"/>
      </w:pPr>
      <w:r>
        <w:rPr>
          <w:rStyle w:val="CommentReference"/>
        </w:rPr>
        <w:annotationRef/>
      </w:r>
      <w:r>
        <w:t>What are the different groups? Perhaps list them here and say how they are different,</w:t>
      </w:r>
    </w:p>
  </w:comment>
  <w:comment w:id="2221" w:author="Fred Popowich" w:date="2021-07-15T14:40:00Z" w:initials="FP">
    <w:p w14:paraId="0986EC20" w14:textId="56165ACD" w:rsidR="00F91F62" w:rsidRDefault="00F91F62">
      <w:pPr>
        <w:pStyle w:val="CommentText"/>
      </w:pPr>
      <w:r>
        <w:rPr>
          <w:rStyle w:val="CommentReference"/>
        </w:rPr>
        <w:annotationRef/>
      </w:r>
      <w:r>
        <w:t xml:space="preserve">Say why you are focusing on fishery </w:t>
      </w:r>
      <w:proofErr w:type="spellStart"/>
      <w:r>
        <w:t>manamgent</w:t>
      </w:r>
      <w:proofErr w:type="spellEnd"/>
      <w:r>
        <w:t>? Are they things with respect to fishery management that can be applied to other groups as well?</w:t>
      </w:r>
    </w:p>
  </w:comment>
  <w:comment w:id="2229" w:author="Fred Popowich" w:date="2021-07-15T14:43:00Z" w:initials="FP">
    <w:p w14:paraId="310A7BF3" w14:textId="6DE5882F" w:rsidR="00F91F62" w:rsidRDefault="00F91F62">
      <w:pPr>
        <w:pStyle w:val="CommentText"/>
      </w:pPr>
      <w:r>
        <w:rPr>
          <w:rStyle w:val="CommentReference"/>
        </w:rPr>
        <w:annotationRef/>
      </w:r>
      <w:r>
        <w:t xml:space="preserve">So, this is your </w:t>
      </w:r>
      <w:proofErr w:type="spellStart"/>
      <w:r>
        <w:t>primar</w:t>
      </w:r>
      <w:proofErr w:type="spellEnd"/>
      <w:r>
        <w:t xml:space="preserve"> goal, or the primary goal of the research you are providing in this chapter?</w:t>
      </w:r>
    </w:p>
  </w:comment>
  <w:comment w:id="2253" w:author="Fred Popowich" w:date="2021-07-15T14:42:00Z" w:initials="FP">
    <w:p w14:paraId="3DCCC6EE" w14:textId="1B42F0C7" w:rsidR="00F91F62" w:rsidRDefault="00F91F62">
      <w:pPr>
        <w:pStyle w:val="CommentText"/>
      </w:pPr>
      <w:r>
        <w:rPr>
          <w:rStyle w:val="CommentReference"/>
        </w:rPr>
        <w:annotationRef/>
      </w:r>
      <w:r>
        <w:t>Or if there are more groups than two mentioned in the previous paragraph, you should say why you focus on these two groups.</w:t>
      </w:r>
    </w:p>
  </w:comment>
  <w:comment w:id="2411" w:author="Fred Popowich" w:date="2021-07-15T14:59:00Z" w:initials="FP">
    <w:p w14:paraId="0C2C5854" w14:textId="5C277772" w:rsidR="00C80A73" w:rsidRDefault="00C80A73">
      <w:pPr>
        <w:pStyle w:val="CommentText"/>
      </w:pPr>
      <w:r>
        <w:rPr>
          <w:rStyle w:val="CommentReference"/>
        </w:rPr>
        <w:annotationRef/>
      </w:r>
      <w:r>
        <w:t xml:space="preserve">Can you provide more information about the kind of data it uses, and the kind of data </w:t>
      </w:r>
      <w:proofErr w:type="gramStart"/>
      <w:r>
        <w:t>sources.</w:t>
      </w:r>
      <w:proofErr w:type="gramEnd"/>
      <w:r>
        <w:t xml:space="preserve"> For example, in the next paragraph you talk about vessel data, so it would be good to know what kind of data you are thinking about here.</w:t>
      </w:r>
    </w:p>
  </w:comment>
  <w:comment w:id="2473" w:author="Fred Popowich" w:date="2021-07-15T15:02:00Z" w:initials="FP">
    <w:p w14:paraId="5D3DCA4D" w14:textId="7DB181A9" w:rsidR="00F25359" w:rsidRDefault="00F25359">
      <w:pPr>
        <w:pStyle w:val="CommentText"/>
      </w:pPr>
      <w:r>
        <w:rPr>
          <w:rStyle w:val="CommentReference"/>
        </w:rPr>
        <w:annotationRef/>
      </w:r>
      <w:r>
        <w:t xml:space="preserve">Since earlier in the </w:t>
      </w:r>
      <w:proofErr w:type="gramStart"/>
      <w:r>
        <w:t>chapter</w:t>
      </w:r>
      <w:proofErr w:type="gramEnd"/>
      <w:r>
        <w:t xml:space="preserve"> you are also talking about ease of use and time saving with </w:t>
      </w:r>
      <w:proofErr w:type="spellStart"/>
      <w:r>
        <w:t>repect</w:t>
      </w:r>
      <w:proofErr w:type="spellEnd"/>
      <w:r>
        <w:t xml:space="preserve"> to users, can you add a few sentences here about ease of use?</w:t>
      </w:r>
    </w:p>
  </w:comment>
  <w:comment w:id="2531" w:author="Fred Popowich" w:date="2021-07-15T15:04:00Z" w:initials="FP">
    <w:p w14:paraId="0A9E5D08" w14:textId="417F9AC7" w:rsidR="00F25359" w:rsidRDefault="00F25359">
      <w:pPr>
        <w:pStyle w:val="CommentText"/>
      </w:pPr>
      <w:r>
        <w:rPr>
          <w:rStyle w:val="CommentReference"/>
        </w:rPr>
        <w:annotationRef/>
      </w:r>
      <w:r>
        <w:t>DO you have a visualization or map that you can insert as a figure in this section?</w:t>
      </w:r>
    </w:p>
  </w:comment>
  <w:comment w:id="2536" w:author="Fred Popowich" w:date="2021-07-15T15:06:00Z" w:initials="FP">
    <w:p w14:paraId="26F555E2" w14:textId="10B736D0" w:rsidR="00B83EB3" w:rsidRDefault="00B83EB3">
      <w:pPr>
        <w:pStyle w:val="CommentText"/>
      </w:pPr>
      <w:r>
        <w:rPr>
          <w:rStyle w:val="CommentReference"/>
        </w:rPr>
        <w:annotationRef/>
      </w:r>
      <w:r>
        <w:t>For this reason, I think it could be useful for you to provide an example as a just mentioned above.</w:t>
      </w:r>
    </w:p>
  </w:comment>
  <w:comment w:id="2585" w:author="Fred Popowich" w:date="2021-07-15T15:09:00Z" w:initials="FP">
    <w:p w14:paraId="0523798B" w14:textId="52C86325" w:rsidR="00B92394" w:rsidRDefault="00B92394">
      <w:pPr>
        <w:pStyle w:val="CommentText"/>
      </w:pPr>
      <w:r>
        <w:rPr>
          <w:rStyle w:val="CommentReference"/>
        </w:rPr>
        <w:annotationRef/>
      </w:r>
      <w:r>
        <w:t xml:space="preserve">Why is it a “reasonable basis”. How easy to use is it? Given that ease of use is a theme throughout your project, you should make sure you discuss it for each system you introduced in this section. </w:t>
      </w:r>
    </w:p>
  </w:comment>
  <w:comment w:id="2590" w:author="Fred Popowich" w:date="2021-07-15T15:07:00Z" w:initials="FP">
    <w:p w14:paraId="58EBDFA3" w14:textId="57923B2A" w:rsidR="00B92394" w:rsidRDefault="00B92394">
      <w:pPr>
        <w:pStyle w:val="CommentText"/>
      </w:pPr>
      <w:r>
        <w:rPr>
          <w:rStyle w:val="CommentReference"/>
        </w:rPr>
        <w:annotationRef/>
      </w:r>
      <w:r>
        <w:t xml:space="preserve">Did you </w:t>
      </w:r>
      <w:proofErr w:type="spellStart"/>
      <w:r>
        <w:t>definte</w:t>
      </w:r>
      <w:proofErr w:type="spellEnd"/>
      <w:r>
        <w:t xml:space="preserve"> this term?</w:t>
      </w:r>
    </w:p>
  </w:comment>
  <w:comment w:id="2685" w:author="Fred Popowich" w:date="2021-07-15T15:18:00Z" w:initials="FP">
    <w:p w14:paraId="45E0142C" w14:textId="1197C1AD" w:rsidR="00180D5B" w:rsidRDefault="00180D5B">
      <w:pPr>
        <w:pStyle w:val="CommentText"/>
      </w:pPr>
      <w:r>
        <w:rPr>
          <w:rStyle w:val="CommentReference"/>
        </w:rPr>
        <w:annotationRef/>
      </w:r>
      <w:r>
        <w:t xml:space="preserve">I’m not sure that the figure below is the best example to show the use of </w:t>
      </w:r>
      <w:proofErr w:type="spellStart"/>
      <w:r>
        <w:t>colour</w:t>
      </w:r>
      <w:proofErr w:type="spellEnd"/>
      <w:r>
        <w:t xml:space="preserve"> with different prediction algorithms, as it seems to just show the results from one algorithm, but on different data (training vs testing).</w:t>
      </w:r>
    </w:p>
  </w:comment>
  <w:comment w:id="2745" w:author="Fred Popowich" w:date="2021-07-15T15:20:00Z" w:initials="FP">
    <w:p w14:paraId="5A677486" w14:textId="20662D01" w:rsidR="003E1581" w:rsidRDefault="003E1581">
      <w:pPr>
        <w:pStyle w:val="CommentText"/>
      </w:pPr>
      <w:r>
        <w:rPr>
          <w:rStyle w:val="CommentReference"/>
        </w:rPr>
        <w:annotationRef/>
      </w:r>
      <w:r>
        <w:t>Can you elaborate on what this actually means?</w:t>
      </w:r>
    </w:p>
  </w:comment>
  <w:comment w:id="2748" w:author="Fred Popowich" w:date="2021-07-15T15:21:00Z" w:initials="FP">
    <w:p w14:paraId="01D26263" w14:textId="5171C33A" w:rsidR="003E1581" w:rsidRDefault="003E1581">
      <w:pPr>
        <w:pStyle w:val="CommentText"/>
      </w:pPr>
      <w:r>
        <w:rPr>
          <w:rStyle w:val="CommentReference"/>
        </w:rPr>
        <w:annotationRef/>
      </w:r>
      <w:r>
        <w:t>What kind of visualization techniques does it use? Can you also provide an example? Perhaps an image that shows how it make things easy for the user and to help them save time?</w:t>
      </w:r>
    </w:p>
  </w:comment>
  <w:comment w:id="2754" w:author="Fred Popowich" w:date="2021-07-15T15:23:00Z" w:initials="FP">
    <w:p w14:paraId="57A20897" w14:textId="1AA4B8F9" w:rsidR="003E1581" w:rsidRDefault="003E1581">
      <w:pPr>
        <w:pStyle w:val="CommentText"/>
      </w:pPr>
      <w:r>
        <w:rPr>
          <w:rStyle w:val="CommentReference"/>
        </w:rPr>
        <w:annotationRef/>
      </w:r>
      <w:r>
        <w:t>How was it evaluated? ON what criteria? Ease of use? Time saved? Accuracy?</w:t>
      </w:r>
    </w:p>
  </w:comment>
  <w:comment w:id="2774" w:author="Fred Popowich" w:date="2021-07-15T15:25:00Z" w:initials="FP">
    <w:p w14:paraId="375D792E" w14:textId="68FE8468" w:rsidR="00C45B1A" w:rsidRDefault="00C45B1A">
      <w:pPr>
        <w:pStyle w:val="CommentText"/>
      </w:pPr>
      <w:r>
        <w:rPr>
          <w:rStyle w:val="CommentReference"/>
        </w:rPr>
        <w:annotationRef/>
      </w:r>
      <w:r>
        <w:t>What technique are you referring to?</w:t>
      </w:r>
    </w:p>
  </w:comment>
  <w:comment w:id="2792" w:author="Fred Popowich" w:date="2021-07-15T15:26:00Z" w:initials="FP">
    <w:p w14:paraId="379CA8BC" w14:textId="6AD5D77B" w:rsidR="00C45B1A" w:rsidRDefault="00C45B1A">
      <w:pPr>
        <w:pStyle w:val="CommentText"/>
      </w:pPr>
      <w:r>
        <w:rPr>
          <w:rStyle w:val="CommentReference"/>
        </w:rPr>
        <w:annotationRef/>
      </w:r>
      <w:r>
        <w:t xml:space="preserve">Please provide more detail here, and include some </w:t>
      </w:r>
      <w:proofErr w:type="gramStart"/>
      <w:r>
        <w:t>examples  I</w:t>
      </w:r>
      <w:proofErr w:type="gramEnd"/>
      <w:r>
        <w:t xml:space="preserve"> suspect this might </w:t>
      </w:r>
      <w:proofErr w:type="spellStart"/>
      <w:r>
        <w:t>reuiqre</w:t>
      </w:r>
      <w:proofErr w:type="spellEnd"/>
      <w:r>
        <w:t xml:space="preserve"> an additional few pages, assuming it will be the basis for what you will be reporting later in the project.</w:t>
      </w:r>
    </w:p>
  </w:comment>
  <w:comment w:id="2815" w:author="Fred Popowich" w:date="2021-03-03T09:13:00Z" w:initials="FP">
    <w:p w14:paraId="5F61ACC8" w14:textId="661CB723" w:rsidR="00B31626" w:rsidRPr="00602329" w:rsidRDefault="00B31626" w:rsidP="00602329">
      <w:pPr>
        <w:pStyle w:val="CommentText"/>
        <w:rPr>
          <w:lang w:val="en-CA"/>
        </w:rPr>
      </w:pPr>
      <w:r>
        <w:rPr>
          <w:rStyle w:val="CommentReference"/>
        </w:rPr>
        <w:annotationRef/>
      </w:r>
      <w:r>
        <w:t>In our meeting last week, we had talked about having a paragraph or two at the beginning on chapter 3 in the space BEFORE the start of section 3.1. Could you let us know why you decided against this? Recall we had said: “</w:t>
      </w:r>
      <w:r w:rsidRPr="00602329">
        <w:rPr>
          <w:lang w:val="en-CA"/>
        </w:rPr>
        <w:t>Insert your introductory paragraph, and perhaps in a separate paragraph describe that you will be doing in this chapter.</w:t>
      </w:r>
      <w:r>
        <w:rPr>
          <w:lang w:val="en-CA"/>
        </w:rPr>
        <w:t>”</w:t>
      </w:r>
      <w:r>
        <w:rPr>
          <w:noProof/>
          <w:lang w:val="en-CA"/>
        </w:rPr>
        <w:t xml:space="preserve"> Or, are you suggesting that we just delete the heading numbered 3.1, and use this paragraph instead?</w:t>
      </w:r>
    </w:p>
    <w:p w14:paraId="7B141D61" w14:textId="412E4BB9" w:rsidR="00B31626" w:rsidRPr="00602329" w:rsidRDefault="00B31626">
      <w:pPr>
        <w:pStyle w:val="CommentText"/>
        <w:rPr>
          <w:lang w:val="en-CA"/>
        </w:rPr>
      </w:pPr>
    </w:p>
  </w:comment>
  <w:comment w:id="2826" w:author="Fred Popowich" w:date="2020-12-16T10:33:00Z" w:initials="FP">
    <w:p w14:paraId="1B28AC2C" w14:textId="77777777" w:rsidR="00B31626" w:rsidRDefault="00B31626">
      <w:pPr>
        <w:pStyle w:val="CommentText"/>
      </w:pPr>
      <w:r>
        <w:rPr>
          <w:rStyle w:val="CommentReference"/>
        </w:rPr>
        <w:annotationRef/>
      </w:r>
      <w:r>
        <w:t xml:space="preserve">Of perhaps a title like “The Role of Visualization for Analysis of Overfishing” (we can consider some alternative in the future, we don’t need to sort it out now. </w:t>
      </w:r>
    </w:p>
    <w:p w14:paraId="7FD40181" w14:textId="77777777" w:rsidR="00B31626" w:rsidRDefault="00B31626">
      <w:pPr>
        <w:pStyle w:val="CommentText"/>
      </w:pPr>
    </w:p>
    <w:p w14:paraId="558FBDD5" w14:textId="098DE2ED" w:rsidR="00B31626" w:rsidRDefault="00B31626">
      <w:pPr>
        <w:pStyle w:val="CommentText"/>
      </w:pPr>
      <w:r>
        <w:t>Also, below, you’ll see I have suggestions for other things that could be discussed in this section.</w:t>
      </w:r>
    </w:p>
  </w:comment>
  <w:comment w:id="2827" w:author="Fred Popowich" w:date="2021-03-17T09:13:00Z" w:initials="FP">
    <w:p w14:paraId="755B4E05" w14:textId="1842D141" w:rsidR="00B31626" w:rsidRDefault="00B31626">
      <w:pPr>
        <w:pStyle w:val="CommentText"/>
      </w:pPr>
      <w:r>
        <w:rPr>
          <w:rStyle w:val="CommentReference"/>
        </w:rPr>
        <w:annotationRef/>
      </w:r>
      <w:r>
        <w:t xml:space="preserve">Think </w:t>
      </w:r>
      <w:proofErr w:type="spellStart"/>
      <w:r>
        <w:t>csrefully</w:t>
      </w:r>
      <w:proofErr w:type="spellEnd"/>
      <w:r>
        <w:t xml:space="preserve"> about when you want to use single sentence paragraphs, as opposed to more traditional paragraphs which contain multiple sentences. For example, in my earlier suggestion for this first page of chapter 3, I had suggested a single paragraph whereas you have chosen to </w:t>
      </w:r>
      <w:proofErr w:type="spellStart"/>
      <w:r>
        <w:t>bresk</w:t>
      </w:r>
      <w:proofErr w:type="spellEnd"/>
      <w:r>
        <w:t xml:space="preserve"> this into 6 paragraphs.</w:t>
      </w:r>
    </w:p>
  </w:comment>
  <w:comment w:id="2857" w:author="Fred Popowich" w:date="2021-03-17T09:18:00Z" w:initials="FP">
    <w:p w14:paraId="2FF3456C" w14:textId="041C4510" w:rsidR="00B31626" w:rsidRDefault="00B31626">
      <w:pPr>
        <w:pStyle w:val="CommentText"/>
      </w:pPr>
      <w:r>
        <w:rPr>
          <w:rStyle w:val="CommentReference"/>
        </w:rPr>
        <w:annotationRef/>
      </w:r>
      <w:r>
        <w:t xml:space="preserve">Role?  </w:t>
      </w:r>
    </w:p>
  </w:comment>
  <w:comment w:id="2858" w:author="Vladymyr Kozyr" w:date="2021-03-28T12:28:00Z" w:initials="VK">
    <w:p w14:paraId="430546A4" w14:textId="3C73CC22" w:rsidR="00B31626" w:rsidRDefault="00B31626">
      <w:pPr>
        <w:pStyle w:val="CommentText"/>
      </w:pPr>
      <w:r>
        <w:rPr>
          <w:rStyle w:val="CommentReference"/>
        </w:rPr>
        <w:annotationRef/>
      </w:r>
    </w:p>
  </w:comment>
  <w:comment w:id="2883" w:author="Fred Popowich" w:date="2021-03-03T09:19:00Z" w:initials="FP">
    <w:p w14:paraId="5B42C201" w14:textId="623742F7" w:rsidR="00B31626" w:rsidRDefault="00B31626">
      <w:pPr>
        <w:pStyle w:val="CommentText"/>
      </w:pPr>
      <w:r>
        <w:rPr>
          <w:rStyle w:val="CommentReference"/>
        </w:rPr>
        <w:annotationRef/>
      </w:r>
      <w:r>
        <w:t>If you are introducing the term “biodivers</w:t>
      </w:r>
      <w:r>
        <w:rPr>
          <w:noProof/>
        </w:rPr>
        <w:t xml:space="preserve">ity" here, you need to make is clear how it relates to the sustainability problem you mentioned earlier. </w:t>
      </w:r>
    </w:p>
  </w:comment>
  <w:comment w:id="2884" w:author="Vladymyr Kozyr" w:date="2021-03-11T19:10:00Z" w:initials="VK">
    <w:p w14:paraId="1EEF0F1C" w14:textId="54236649" w:rsidR="00B31626" w:rsidRDefault="00B31626">
      <w:pPr>
        <w:pStyle w:val="CommentText"/>
      </w:pPr>
      <w:r>
        <w:rPr>
          <w:rStyle w:val="CommentReference"/>
        </w:rPr>
        <w:annotationRef/>
      </w:r>
    </w:p>
  </w:comment>
  <w:comment w:id="2885" w:author="Vladymyr Kozyr" w:date="2021-03-11T19:11:00Z" w:initials="VK">
    <w:p w14:paraId="6FC341F8" w14:textId="30C6CAD2" w:rsidR="00B31626" w:rsidRDefault="00B31626">
      <w:pPr>
        <w:pStyle w:val="CommentText"/>
      </w:pPr>
      <w:r>
        <w:rPr>
          <w:rStyle w:val="CommentReference"/>
        </w:rPr>
        <w:annotationRef/>
      </w:r>
    </w:p>
  </w:comment>
  <w:comment w:id="2864" w:author="Fred Popowich" w:date="2021-03-03T09:25:00Z" w:initials="FP">
    <w:p w14:paraId="4A4DC500" w14:textId="1002584E" w:rsidR="00B31626" w:rsidRDefault="00B31626">
      <w:pPr>
        <w:pStyle w:val="CommentText"/>
      </w:pPr>
      <w:r>
        <w:rPr>
          <w:rStyle w:val="CommentReference"/>
        </w:rPr>
        <w:annotationRef/>
      </w:r>
      <w:r>
        <w:t xml:space="preserve">This sentence can be a good introduction to the paragraph. Note that good </w:t>
      </w:r>
      <w:proofErr w:type="spellStart"/>
      <w:r>
        <w:t>paragreaph</w:t>
      </w:r>
      <w:proofErr w:type="spellEnd"/>
      <w:r>
        <w:t xml:space="preserve"> structure throughout the thesis will make it easier for readers to </w:t>
      </w:r>
      <w:proofErr w:type="spellStart"/>
      <w:r>
        <w:t>undertand</w:t>
      </w:r>
      <w:proofErr w:type="spellEnd"/>
      <w:r>
        <w:t xml:space="preserve"> your arguments. You’ll note that good writers have paragraphs with initial sentences that lay out the topic of the paragraph.</w:t>
      </w:r>
    </w:p>
  </w:comment>
  <w:comment w:id="2905" w:author="Fred Popowich" w:date="2021-03-03T09:23:00Z" w:initials="FP">
    <w:p w14:paraId="66F3DD63" w14:textId="4D18909A" w:rsidR="00B31626" w:rsidRDefault="00B31626">
      <w:pPr>
        <w:pStyle w:val="CommentText"/>
      </w:pPr>
      <w:r>
        <w:rPr>
          <w:rStyle w:val="CommentReference"/>
        </w:rPr>
        <w:annotationRef/>
      </w:r>
      <w:r>
        <w:t xml:space="preserve">Are these people part of the </w:t>
      </w:r>
      <w:r>
        <w:rPr>
          <w:noProof/>
        </w:rPr>
        <w:t>"</w:t>
      </w:r>
      <w:r>
        <w:t>scientists</w:t>
      </w:r>
      <w:r>
        <w:rPr>
          <w:noProof/>
        </w:rPr>
        <w:t>"</w:t>
      </w:r>
      <w:r>
        <w:t xml:space="preserve"> </w:t>
      </w:r>
      <w:r>
        <w:rPr>
          <w:noProof/>
        </w:rPr>
        <w:t>m</w:t>
      </w:r>
      <w:r>
        <w:t xml:space="preserve">entioned above? </w:t>
      </w:r>
      <w:r>
        <w:rPr>
          <w:noProof/>
        </w:rPr>
        <w:t xml:space="preserve"> Our should you modify the previous sentence to make ti clear that you include biologists. </w:t>
      </w:r>
    </w:p>
  </w:comment>
  <w:comment w:id="2977" w:author="Fred Popowich" w:date="2020-12-16T09:59:00Z" w:initials="FP">
    <w:p w14:paraId="31C7C843" w14:textId="2C9FBAFD" w:rsidR="00B31626" w:rsidRDefault="00B31626">
      <w:pPr>
        <w:pStyle w:val="CommentText"/>
      </w:pPr>
      <w:r>
        <w:rPr>
          <w:rStyle w:val="CommentReference"/>
        </w:rPr>
        <w:annotationRef/>
      </w:r>
      <w:r>
        <w:t>Correlation involving what factors?</w:t>
      </w:r>
    </w:p>
  </w:comment>
  <w:comment w:id="2981" w:author="Fred Popowich" w:date="2020-12-16T10:00:00Z" w:initials="FP">
    <w:p w14:paraId="62964CE7" w14:textId="77777777" w:rsidR="00B31626" w:rsidRDefault="00B31626">
      <w:pPr>
        <w:pStyle w:val="CommentText"/>
      </w:pPr>
      <w:r>
        <w:rPr>
          <w:rStyle w:val="CommentReference"/>
        </w:rPr>
        <w:annotationRef/>
      </w:r>
      <w:r>
        <w:t>And we need to be clear how these different classes of users are similar, and how they are different.</w:t>
      </w:r>
    </w:p>
    <w:p w14:paraId="1D76F9E1" w14:textId="77777777" w:rsidR="00B31626" w:rsidRDefault="00B31626">
      <w:pPr>
        <w:pStyle w:val="CommentText"/>
      </w:pPr>
    </w:p>
    <w:p w14:paraId="06D54891" w14:textId="48B1783A" w:rsidR="00B31626" w:rsidRDefault="00B31626">
      <w:pPr>
        <w:pStyle w:val="CommentText"/>
      </w:pPr>
      <w:r>
        <w:t>The paragraph that you provided below about fishing companies is good.</w:t>
      </w:r>
    </w:p>
  </w:comment>
  <w:comment w:id="2993" w:author="Fred Popowich" w:date="2020-12-16T10:02:00Z" w:initials="FP">
    <w:p w14:paraId="17FB78A9" w14:textId="1F2D4A85" w:rsidR="00B31626" w:rsidRDefault="00B31626">
      <w:pPr>
        <w:pStyle w:val="CommentText"/>
      </w:pPr>
      <w:r>
        <w:rPr>
          <w:rStyle w:val="CommentReference"/>
        </w:rPr>
        <w:annotationRef/>
      </w:r>
      <w:r>
        <w:t>By “state of fish”, I imagine some people are interested in quantity, others by size, perhaps others by “health”. Distributions of populations might also be an issue.</w:t>
      </w:r>
    </w:p>
  </w:comment>
  <w:comment w:id="3014" w:author="Fred Popowich" w:date="2021-03-03T10:04:00Z" w:initials="FP">
    <w:p w14:paraId="66F317C0" w14:textId="7173D6D6" w:rsidR="00B31626" w:rsidRDefault="00B31626">
      <w:pPr>
        <w:pStyle w:val="CommentText"/>
      </w:pPr>
      <w:r>
        <w:rPr>
          <w:rStyle w:val="CommentReference"/>
        </w:rPr>
        <w:annotationRef/>
      </w:r>
      <w:r>
        <w:t xml:space="preserve">This can probably now be </w:t>
      </w:r>
      <w:proofErr w:type="spellStart"/>
      <w:r>
        <w:t>delted</w:t>
      </w:r>
      <w:proofErr w:type="spellEnd"/>
      <w:r>
        <w:t xml:space="preserve"> since </w:t>
      </w:r>
      <w:r>
        <w:rPr>
          <w:noProof/>
        </w:rPr>
        <w:t>it is now included below.</w:t>
      </w:r>
    </w:p>
  </w:comment>
  <w:comment w:id="3067" w:author="Fred Popowich" w:date="2021-03-17T09:21:00Z" w:initials="FP">
    <w:p w14:paraId="1F3801BC" w14:textId="3184EF0C" w:rsidR="00B31626" w:rsidRDefault="00B31626">
      <w:pPr>
        <w:pStyle w:val="CommentText"/>
      </w:pPr>
      <w:r>
        <w:rPr>
          <w:rStyle w:val="CommentReference"/>
        </w:rPr>
        <w:annotationRef/>
      </w:r>
      <w:r>
        <w:t>Is this a quote?</w:t>
      </w:r>
    </w:p>
  </w:comment>
  <w:comment w:id="3091" w:author="Fred Popowich" w:date="2021-03-03T09:34:00Z" w:initials="FP">
    <w:p w14:paraId="7261C126" w14:textId="2E9B3586" w:rsidR="00B31626" w:rsidRDefault="00B31626">
      <w:pPr>
        <w:pStyle w:val="CommentText"/>
      </w:pPr>
      <w:r>
        <w:rPr>
          <w:rStyle w:val="CommentReference"/>
        </w:rPr>
        <w:annotationRef/>
      </w:r>
      <w:r>
        <w:t>To give the sentence some more structure, and to avoid some ambiguity, I would suggest replacing one of the "</w:t>
      </w:r>
      <w:proofErr w:type="spellStart"/>
      <w:proofErr w:type="gramStart"/>
      <w:r>
        <w:t>and”s</w:t>
      </w:r>
      <w:proofErr w:type="spellEnd"/>
      <w:proofErr w:type="gramEnd"/>
      <w:r>
        <w:t xml:space="preserve"> with “along with”</w:t>
      </w:r>
    </w:p>
  </w:comment>
  <w:comment w:id="3083" w:author="Fred Popowich" w:date="2021-03-03T09:36:00Z" w:initials="FP">
    <w:p w14:paraId="266D0519" w14:textId="265C6523" w:rsidR="00B31626" w:rsidRDefault="00B31626">
      <w:pPr>
        <w:pStyle w:val="CommentText"/>
      </w:pPr>
      <w:r>
        <w:rPr>
          <w:rStyle w:val="CommentReference"/>
        </w:rPr>
        <w:annotationRef/>
      </w:r>
      <w:r>
        <w:t>Again, this first sentence sets the stage for what the whole paragraph will be about.</w:t>
      </w:r>
    </w:p>
  </w:comment>
  <w:comment w:id="3167" w:author="Fred Popowich" w:date="2021-03-03T10:10:00Z" w:initials="FP">
    <w:p w14:paraId="46D3A166" w14:textId="10E1583C" w:rsidR="00B31626" w:rsidRDefault="00B31626">
      <w:pPr>
        <w:pStyle w:val="CommentText"/>
      </w:pPr>
      <w:r>
        <w:rPr>
          <w:rStyle w:val="CommentReference"/>
        </w:rPr>
        <w:annotationRef/>
      </w:r>
      <w:r>
        <w:t>Elaborate….</w:t>
      </w:r>
    </w:p>
  </w:comment>
  <w:comment w:id="3177" w:author="Fred Popowich" w:date="2021-03-06T09:07:00Z" w:initials="FP">
    <w:p w14:paraId="0513705C" w14:textId="0654B8F3" w:rsidR="00B31626" w:rsidRDefault="00B31626">
      <w:pPr>
        <w:pStyle w:val="CommentText"/>
      </w:pPr>
      <w:r>
        <w:rPr>
          <w:rStyle w:val="CommentReference"/>
        </w:rPr>
        <w:annotationRef/>
      </w:r>
      <w:r>
        <w:t xml:space="preserve">Each figure should have a name in its caption rather than just the figure number. </w:t>
      </w:r>
    </w:p>
  </w:comment>
  <w:comment w:id="3239" w:author="Fred Popowich" w:date="2021-03-06T08:58:00Z" w:initials="FP">
    <w:p w14:paraId="13FD0F2F" w14:textId="77EEDE9D" w:rsidR="00B31626" w:rsidRDefault="00B31626">
      <w:pPr>
        <w:pStyle w:val="CommentText"/>
      </w:pPr>
      <w:r>
        <w:rPr>
          <w:rStyle w:val="CommentReference"/>
        </w:rPr>
        <w:annotationRef/>
      </w:r>
      <w:r>
        <w:t xml:space="preserve">This could be a good place to make a comment on how </w:t>
      </w:r>
      <w:proofErr w:type="spellStart"/>
      <w:r>
        <w:t>diificult</w:t>
      </w:r>
      <w:proofErr w:type="spellEnd"/>
      <w:r>
        <w:t xml:space="preserve"> or </w:t>
      </w:r>
      <w:proofErr w:type="spellStart"/>
      <w:r>
        <w:t>easyit</w:t>
      </w:r>
      <w:proofErr w:type="spellEnd"/>
      <w:r>
        <w:t xml:space="preserve"> is to come to this conclusion; perhaps give </w:t>
      </w:r>
      <w:proofErr w:type="spellStart"/>
      <w:r>
        <w:t>detailson</w:t>
      </w:r>
      <w:proofErr w:type="spellEnd"/>
      <w:r>
        <w:t xml:space="preserve"> what the reader needs to do to come to this </w:t>
      </w:r>
      <w:proofErr w:type="spellStart"/>
      <w:proofErr w:type="gramStart"/>
      <w:r>
        <w:t>conclusion.For</w:t>
      </w:r>
      <w:proofErr w:type="spellEnd"/>
      <w:proofErr w:type="gramEnd"/>
      <w:r>
        <w:t xml:space="preserve"> </w:t>
      </w:r>
      <w:proofErr w:type="spellStart"/>
      <w:r>
        <w:t>example,the</w:t>
      </w:r>
      <w:proofErr w:type="spellEnd"/>
      <w:r>
        <w:t xml:space="preserve"> user needs to look along each </w:t>
      </w:r>
      <w:proofErr w:type="spellStart"/>
      <w:r>
        <w:t>row,and</w:t>
      </w:r>
      <w:proofErr w:type="spellEnd"/>
      <w:r>
        <w:t xml:space="preserve"> then column by </w:t>
      </w:r>
      <w:proofErr w:type="spellStart"/>
      <w:r>
        <w:t>colum</w:t>
      </w:r>
      <w:proofErr w:type="spellEnd"/>
      <w:r>
        <w:t xml:space="preserve"> compare….</w:t>
      </w:r>
    </w:p>
  </w:comment>
  <w:comment w:id="3288" w:author="Fred Popowich" w:date="2021-03-06T09:02:00Z" w:initials="FP">
    <w:p w14:paraId="7625A58B" w14:textId="08BF82AC" w:rsidR="00B31626" w:rsidRDefault="00B31626">
      <w:pPr>
        <w:pStyle w:val="CommentText"/>
      </w:pPr>
      <w:r>
        <w:rPr>
          <w:rStyle w:val="CommentReference"/>
        </w:rPr>
        <w:annotationRef/>
      </w:r>
      <w:r>
        <w:t xml:space="preserve">Set the context for this paragraph saying what kind of visualization technique will be examined, and for what purpose. </w:t>
      </w:r>
    </w:p>
  </w:comment>
  <w:comment w:id="3329" w:author="Fred Popowich" w:date="2021-03-06T09:04:00Z" w:initials="FP">
    <w:p w14:paraId="1171A12E" w14:textId="0683C2FB" w:rsidR="00B31626" w:rsidRDefault="00B31626">
      <w:pPr>
        <w:pStyle w:val="CommentText"/>
      </w:pPr>
      <w:r>
        <w:rPr>
          <w:rStyle w:val="CommentReference"/>
        </w:rPr>
        <w:annotationRef/>
      </w:r>
      <w:proofErr w:type="spellStart"/>
      <w:r>
        <w:t>Elaboarate</w:t>
      </w:r>
      <w:proofErr w:type="spellEnd"/>
      <w:r>
        <w:t xml:space="preserve">. How does it show this?  How is </w:t>
      </w:r>
      <w:proofErr w:type="spellStart"/>
      <w:r>
        <w:t>colour</w:t>
      </w:r>
      <w:proofErr w:type="spellEnd"/>
      <w:r>
        <w:t xml:space="preserve"> used? How easy can the reader determine this? </w:t>
      </w:r>
    </w:p>
  </w:comment>
  <w:comment w:id="3413" w:author="Fred Popowich" w:date="2021-03-06T09:11:00Z" w:initials="FP">
    <w:p w14:paraId="281DFEF0" w14:textId="7F6EBAA4" w:rsidR="00B31626" w:rsidRDefault="00B31626">
      <w:pPr>
        <w:pStyle w:val="CommentText"/>
      </w:pPr>
      <w:r>
        <w:rPr>
          <w:rStyle w:val="CommentReference"/>
        </w:rPr>
        <w:annotationRef/>
      </w:r>
      <w:r>
        <w:t xml:space="preserve">Say how the reader can determine or distinguish this. How easily can be it be done? What techniques are </w:t>
      </w:r>
      <w:proofErr w:type="spellStart"/>
      <w:proofErr w:type="gramStart"/>
      <w:r>
        <w:t>use</w:t>
      </w:r>
      <w:proofErr w:type="spellEnd"/>
      <w:proofErr w:type="gramEnd"/>
      <w:r>
        <w:t xml:space="preserve"> to help the reader? </w:t>
      </w:r>
      <w:proofErr w:type="spellStart"/>
      <w:r>
        <w:t>Colour</w:t>
      </w:r>
      <w:proofErr w:type="spellEnd"/>
      <w:r>
        <w:t>?</w:t>
      </w:r>
    </w:p>
  </w:comment>
  <w:comment w:id="3487" w:author="Fred Popowich" w:date="2021-03-06T09:13:00Z" w:initials="FP">
    <w:p w14:paraId="1CAA92F4" w14:textId="2AB12B25" w:rsidR="00B31626" w:rsidRDefault="00B31626">
      <w:pPr>
        <w:pStyle w:val="CommentText"/>
      </w:pPr>
      <w:r>
        <w:rPr>
          <w:rStyle w:val="CommentReference"/>
        </w:rPr>
        <w:annotationRef/>
      </w:r>
      <w:r>
        <w:t xml:space="preserve">For the next few examples, </w:t>
      </w:r>
      <w:proofErr w:type="spellStart"/>
      <w:r>
        <w:t>thing</w:t>
      </w:r>
      <w:proofErr w:type="spellEnd"/>
      <w:r>
        <w:t xml:space="preserve">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3633" w:author="Fred Popowich" w:date="2021-03-06T09:16:00Z" w:initials="FP">
    <w:p w14:paraId="2DB21FC1" w14:textId="503EDB24" w:rsidR="00B31626" w:rsidRDefault="00B31626">
      <w:pPr>
        <w:pStyle w:val="CommentText"/>
      </w:pPr>
      <w:r>
        <w:rPr>
          <w:rStyle w:val="CommentReference"/>
        </w:rPr>
        <w:annotationRef/>
      </w:r>
      <w:r>
        <w:t xml:space="preserve">Which report? </w:t>
      </w:r>
    </w:p>
  </w:comment>
  <w:comment w:id="3634" w:author="Fred Popowich" w:date="2021-03-06T09:17:00Z" w:initials="FP">
    <w:p w14:paraId="4FE41928" w14:textId="1C446AEE" w:rsidR="00B31626" w:rsidRDefault="00B31626">
      <w:pPr>
        <w:pStyle w:val="CommentText"/>
      </w:pPr>
      <w:r>
        <w:rPr>
          <w:rStyle w:val="CommentReference"/>
        </w:rPr>
        <w:annotationRef/>
      </w:r>
      <w:r>
        <w:t>The paragraph that starts here is a very important one, since it sums up the main points you have mentioned in the previous paragraphs.</w:t>
      </w:r>
      <w:r>
        <w:rPr>
          <w:noProof/>
        </w:rPr>
        <w:t xml:space="preserve"> Make sure it starts with a clear introductory sdetnence. </w:t>
      </w:r>
    </w:p>
  </w:comment>
  <w:comment w:id="3732" w:author="Fred Popowich" w:date="2021-03-06T09:20:00Z" w:initials="FP">
    <w:p w14:paraId="5BB734AF" w14:textId="6F9F0D16" w:rsidR="00B31626" w:rsidRDefault="00B31626">
      <w:pPr>
        <w:pStyle w:val="CommentText"/>
      </w:pPr>
      <w:r>
        <w:rPr>
          <w:rStyle w:val="CommentReference"/>
        </w:rPr>
        <w:annotationRef/>
      </w:r>
      <w:r>
        <w:t>Add a sentence similar to this one that gives more detail.</w:t>
      </w:r>
    </w:p>
  </w:comment>
  <w:comment w:id="3766" w:author="Fred Popowich" w:date="2021-03-06T09:20:00Z" w:initials="FP">
    <w:p w14:paraId="542EF121" w14:textId="763B4F04" w:rsidR="00B31626" w:rsidRDefault="00B31626">
      <w:pPr>
        <w:pStyle w:val="CommentText"/>
      </w:pPr>
      <w:r>
        <w:rPr>
          <w:rStyle w:val="CommentReference"/>
        </w:rPr>
        <w:annotationRef/>
      </w:r>
      <w:r>
        <w:t>Why can we conclude this?</w:t>
      </w:r>
    </w:p>
  </w:comment>
  <w:comment w:id="3850" w:author="Fred Popowich" w:date="2020-12-16T10:36:00Z" w:initials="FP">
    <w:p w14:paraId="6D28389C" w14:textId="77777777" w:rsidR="00B31626" w:rsidRDefault="00B31626" w:rsidP="00C1576E">
      <w:pPr>
        <w:pStyle w:val="CommentText"/>
      </w:pPr>
      <w:r>
        <w:rPr>
          <w:rStyle w:val="CommentReference"/>
        </w:rPr>
        <w:annotationRef/>
      </w:r>
      <w:r>
        <w:t xml:space="preserve">Perhaps section 3.2 could focus on just the data sources?  It could look at the issues such as the following in addition to what you have already started </w:t>
      </w:r>
      <w:proofErr w:type="gramStart"/>
      <w:r>
        <w:t>writing  1</w:t>
      </w:r>
      <w:proofErr w:type="gramEnd"/>
      <w:r>
        <w:t>) what data sources are available? 2) Why would they be useful to address what we introduced in section 3.1?</w:t>
      </w:r>
    </w:p>
    <w:p w14:paraId="3B10B042" w14:textId="77777777" w:rsidR="00B31626" w:rsidRDefault="00B31626" w:rsidP="00C1576E">
      <w:pPr>
        <w:pStyle w:val="CommentText"/>
      </w:pPr>
    </w:p>
    <w:p w14:paraId="0A46A9EC" w14:textId="77777777" w:rsidR="00B31626" w:rsidRDefault="00B31626" w:rsidP="00C1576E">
      <w:pPr>
        <w:pStyle w:val="CommentText"/>
      </w:pPr>
      <w:r>
        <w:t>I’m not yet sure where the best place would be to talk about issues such as data cleaning, and data integration.</w:t>
      </w:r>
    </w:p>
  </w:comment>
  <w:comment w:id="3851" w:author="Vladymyr Kozyr [2]" w:date="2021-01-03T17:48:00Z" w:initials="VK">
    <w:p w14:paraId="53F18352" w14:textId="77777777" w:rsidR="00B31626" w:rsidRDefault="00B31626" w:rsidP="00C1576E">
      <w:pPr>
        <w:pStyle w:val="CommentText"/>
      </w:pPr>
      <w:r>
        <w:rPr>
          <w:rStyle w:val="CommentReference"/>
        </w:rPr>
        <w:annotationRef/>
      </w:r>
      <w:r>
        <w:t>I will probably separate these into two sections</w:t>
      </w:r>
    </w:p>
  </w:comment>
  <w:comment w:id="3852" w:author="Fred Popowich" w:date="2021-03-17T09:38:00Z" w:initials="FP">
    <w:p w14:paraId="6B4989A5" w14:textId="445A47E0" w:rsidR="00B31626" w:rsidRDefault="00B31626">
      <w:pPr>
        <w:pStyle w:val="CommentText"/>
      </w:pPr>
      <w:r>
        <w:rPr>
          <w:rStyle w:val="CommentReference"/>
        </w:rPr>
        <w:annotationRef/>
      </w:r>
      <w:r>
        <w:t>How are you now thinking of restructuring this section?</w:t>
      </w:r>
    </w:p>
  </w:comment>
  <w:comment w:id="3973" w:author="Fred Popowich" w:date="2021-03-09T11:46:00Z" w:initials="FP">
    <w:p w14:paraId="251C9E24" w14:textId="77777777" w:rsidR="00B31626" w:rsidRDefault="00B31626" w:rsidP="00C1576E">
      <w:pPr>
        <w:pStyle w:val="CommentText"/>
      </w:pPr>
      <w:r>
        <w:rPr>
          <w:rStyle w:val="CommentReference"/>
        </w:rPr>
        <w:annotationRef/>
      </w:r>
      <w:r>
        <w:t>You could then have a separate paragraph on the DFO data.</w:t>
      </w:r>
    </w:p>
  </w:comment>
  <w:comment w:id="4000" w:author="Fred Popowich" w:date="2021-03-09T11:47:00Z" w:initials="FP">
    <w:p w14:paraId="55EB8E23" w14:textId="77777777" w:rsidR="00B31626" w:rsidRDefault="00B31626" w:rsidP="00C1576E">
      <w:pPr>
        <w:pStyle w:val="CommentText"/>
      </w:pPr>
      <w:r>
        <w:rPr>
          <w:rStyle w:val="CommentReference"/>
        </w:rPr>
        <w:annotationRef/>
      </w:r>
      <w:r>
        <w:t xml:space="preserve">Here you could potentially talk about the general processes of data </w:t>
      </w:r>
      <w:proofErr w:type="spellStart"/>
      <w:r>
        <w:t>intergration</w:t>
      </w:r>
      <w:proofErr w:type="spellEnd"/>
      <w:r>
        <w:t>, and data cleaning if you wish, and the issues with respect to your datasets. In the later chapter as you suggest, you could then give some details of the process that you used.</w:t>
      </w:r>
    </w:p>
  </w:comment>
  <w:comment w:id="3813" w:author="Fred Popowich" w:date="2021-03-06T09:21:00Z" w:initials="FP">
    <w:p w14:paraId="12F7CD01" w14:textId="324AEC4F" w:rsidR="00B31626" w:rsidRDefault="00B31626">
      <w:pPr>
        <w:pStyle w:val="CommentText"/>
      </w:pPr>
      <w:r>
        <w:rPr>
          <w:rStyle w:val="CommentReference"/>
        </w:rPr>
        <w:annotationRef/>
      </w:r>
      <w:r>
        <w:t xml:space="preserve">Yes, these are good points to make. Can you rephrase and reformat </w:t>
      </w:r>
      <w:proofErr w:type="gramStart"/>
      <w:r>
        <w:t>this</w:t>
      </w:r>
      <w:proofErr w:type="gramEnd"/>
      <w:r>
        <w:t xml:space="preserve"> so it is easier to understand? Just let me know if you need more details. </w:t>
      </w:r>
    </w:p>
  </w:comment>
  <w:comment w:id="4059" w:author="Fred Popowich" w:date="2021-03-17T09:39:00Z" w:initials="FP">
    <w:p w14:paraId="0D6BCFE2" w14:textId="2ADBE274" w:rsidR="00B31626" w:rsidRDefault="00B31626">
      <w:pPr>
        <w:pStyle w:val="CommentText"/>
      </w:pPr>
      <w:r>
        <w:rPr>
          <w:rStyle w:val="CommentReference"/>
        </w:rPr>
        <w:annotationRef/>
      </w:r>
      <w:r>
        <w:t xml:space="preserve">Make it clear what </w:t>
      </w:r>
      <w:proofErr w:type="spellStart"/>
      <w:r>
        <w:t>insprired</w:t>
      </w:r>
      <w:proofErr w:type="spellEnd"/>
      <w:r>
        <w:t xml:space="preserve"> these as being problems that they are eager to work on. Can you cite papers showing that these are important issues? What criteria are used to determine if something is of interest.</w:t>
      </w:r>
    </w:p>
  </w:comment>
  <w:comment w:id="4076" w:author="Fred Popowich" w:date="2020-12-16T14:45:00Z" w:initials="FP">
    <w:p w14:paraId="0AC6B72D" w14:textId="77777777" w:rsidR="00B31626" w:rsidRDefault="00B31626" w:rsidP="00507C0A">
      <w:pPr>
        <w:pStyle w:val="CommentText"/>
      </w:pPr>
      <w:r>
        <w:rPr>
          <w:rStyle w:val="CommentReference"/>
        </w:rPr>
        <w:annotationRef/>
      </w:r>
      <w:r>
        <w:t xml:space="preserve">These subheadings are really good for organizing the </w:t>
      </w:r>
      <w:proofErr w:type="gramStart"/>
      <w:r>
        <w:t>section, and</w:t>
      </w:r>
      <w:proofErr w:type="gramEnd"/>
      <w:r>
        <w:t xml:space="preserve"> characterizing the different aspects of the problem that you introduced above.  For all of the questions you provide below, I could imagine you having things to say about 1) what data is useful, 2) what visualization techniques are appropriate, etc. It also frames things nicely so that in the next chapters you can talk about how your implementation helps people answer these questions.</w:t>
      </w:r>
    </w:p>
  </w:comment>
  <w:comment w:id="4142" w:author="Fred Popowich" w:date="2021-03-17T09:42:00Z" w:initials="FP">
    <w:p w14:paraId="3526F144" w14:textId="0FE69452" w:rsidR="00B31626" w:rsidRDefault="00B31626">
      <w:pPr>
        <w:pStyle w:val="CommentText"/>
      </w:pPr>
      <w:r>
        <w:rPr>
          <w:rStyle w:val="CommentReference"/>
        </w:rPr>
        <w:annotationRef/>
      </w:r>
      <w:r>
        <w:t xml:space="preserve">Do they actually “stop” the methods, or do they make recommendations to change </w:t>
      </w:r>
      <w:proofErr w:type="spellStart"/>
      <w:r>
        <w:t>behavour</w:t>
      </w:r>
      <w:proofErr w:type="spellEnd"/>
      <w:r>
        <w:t>.</w:t>
      </w:r>
    </w:p>
  </w:comment>
  <w:comment w:id="4151" w:author="Fred Popowich" w:date="2020-12-16T14:48:00Z" w:initials="FP">
    <w:p w14:paraId="046DE5DC" w14:textId="77777777" w:rsidR="00B31626" w:rsidRDefault="00B31626" w:rsidP="00507C0A">
      <w:pPr>
        <w:pStyle w:val="CommentText"/>
      </w:pPr>
      <w:r>
        <w:rPr>
          <w:rStyle w:val="CommentReference"/>
        </w:rPr>
        <w:annotationRef/>
      </w:r>
      <w:r>
        <w:t>Perhaps for each question you could say where it came from? Or what inspired it?</w:t>
      </w:r>
    </w:p>
  </w:comment>
  <w:comment w:id="4244" w:author="Fred Popowich" w:date="2021-03-17T09:43:00Z" w:initials="FP">
    <w:p w14:paraId="141C8065" w14:textId="615270C1" w:rsidR="00B31626" w:rsidRDefault="00B31626">
      <w:pPr>
        <w:pStyle w:val="CommentText"/>
      </w:pPr>
      <w:r>
        <w:rPr>
          <w:rStyle w:val="CommentReference"/>
        </w:rPr>
        <w:annotationRef/>
      </w:r>
      <w:r>
        <w:t xml:space="preserve">How can it be concluded based on this </w:t>
      </w:r>
      <w:proofErr w:type="gramStart"/>
      <w:r>
        <w:t>data.</w:t>
      </w:r>
      <w:proofErr w:type="gramEnd"/>
    </w:p>
  </w:comment>
  <w:comment w:id="4307" w:author="Fred Popowich" w:date="2021-01-04T09:49:00Z" w:initials="FP">
    <w:p w14:paraId="5BCD4EA4" w14:textId="77777777" w:rsidR="00B31626" w:rsidRDefault="00B31626" w:rsidP="00507C0A">
      <w:pPr>
        <w:pStyle w:val="CommentText"/>
      </w:pPr>
      <w:r>
        <w:rPr>
          <w:rStyle w:val="CommentReference"/>
        </w:rPr>
        <w:annotationRef/>
      </w:r>
      <w:r>
        <w:t>Very important for species that are at risk</w:t>
      </w:r>
    </w:p>
  </w:comment>
  <w:comment w:id="4376" w:author="Fred Popowich" w:date="2020-12-16T10:36:00Z" w:initials="FP">
    <w:p w14:paraId="33B40969" w14:textId="77777777" w:rsidR="00B31626" w:rsidRDefault="00B31626">
      <w:pPr>
        <w:pStyle w:val="CommentText"/>
      </w:pPr>
      <w:r>
        <w:rPr>
          <w:rStyle w:val="CommentReference"/>
        </w:rPr>
        <w:annotationRef/>
      </w:r>
      <w:r>
        <w:t xml:space="preserve">Perhaps section 3.2 could focus on just the data sources?  It could look at the issues such as the following in addition to what you have already started </w:t>
      </w:r>
      <w:proofErr w:type="gramStart"/>
      <w:r>
        <w:t>writing  1</w:t>
      </w:r>
      <w:proofErr w:type="gramEnd"/>
      <w:r>
        <w:t>) what data sources are available? 2) Why would they be useful to address what we introduced in section 3.1?</w:t>
      </w:r>
    </w:p>
    <w:p w14:paraId="6A73E115" w14:textId="77777777" w:rsidR="00B31626" w:rsidRDefault="00B31626">
      <w:pPr>
        <w:pStyle w:val="CommentText"/>
      </w:pPr>
    </w:p>
    <w:p w14:paraId="76730AE6" w14:textId="42DB3E76" w:rsidR="00B31626" w:rsidRDefault="00B31626">
      <w:pPr>
        <w:pStyle w:val="CommentText"/>
      </w:pPr>
      <w:r>
        <w:t>I’m not yet sure where the best place would be to talk about issues such as data cleaning, and data integration.</w:t>
      </w:r>
    </w:p>
  </w:comment>
  <w:comment w:id="4377" w:author="Vladymyr Kozyr [2]" w:date="2021-01-03T17:48:00Z" w:initials="VK">
    <w:p w14:paraId="417555F3" w14:textId="6938D545" w:rsidR="00B31626" w:rsidRDefault="00B31626">
      <w:pPr>
        <w:pStyle w:val="CommentText"/>
      </w:pPr>
      <w:r>
        <w:rPr>
          <w:rStyle w:val="CommentReference"/>
        </w:rPr>
        <w:annotationRef/>
      </w:r>
      <w:r>
        <w:t>I will probably separate these into two sections</w:t>
      </w:r>
    </w:p>
  </w:comment>
  <w:comment w:id="4280" w:author="Fred Popowich" w:date="2021-03-17T09:47:00Z" w:initials="FP">
    <w:p w14:paraId="7E621B33" w14:textId="73B3BD38" w:rsidR="00B31626" w:rsidRDefault="00B31626">
      <w:pPr>
        <w:pStyle w:val="CommentText"/>
      </w:pPr>
      <w:r>
        <w:rPr>
          <w:rStyle w:val="CommentReference"/>
        </w:rPr>
        <w:annotationRef/>
      </w:r>
      <w:r>
        <w:t xml:space="preserve">Are you still thinking of combining some of the sections? For example, how does this relate to section 3.6? Section 3.4 is a section that contains only a single paragraph. </w:t>
      </w:r>
    </w:p>
  </w:comment>
  <w:comment w:id="4488" w:author="Fred Popowich" w:date="2021-03-17T09:45:00Z" w:initials="FP">
    <w:p w14:paraId="267D9599" w14:textId="35959B52" w:rsidR="00B31626" w:rsidRDefault="00B31626">
      <w:pPr>
        <w:pStyle w:val="CommentText"/>
      </w:pPr>
      <w:r>
        <w:rPr>
          <w:rStyle w:val="CommentReference"/>
        </w:rPr>
        <w:annotationRef/>
      </w:r>
      <w:r>
        <w:t xml:space="preserve">Can you cite research that supports this claim? </w:t>
      </w:r>
    </w:p>
  </w:comment>
  <w:comment w:id="4498" w:author="Fred Popowich" w:date="2021-03-17T09:45:00Z" w:initials="FP">
    <w:p w14:paraId="18007E7F" w14:textId="4D2CFE10" w:rsidR="00B31626" w:rsidRDefault="00B31626">
      <w:pPr>
        <w:pStyle w:val="CommentText"/>
      </w:pPr>
      <w:r>
        <w:rPr>
          <w:rStyle w:val="CommentReference"/>
        </w:rPr>
        <w:annotationRef/>
      </w:r>
      <w:r>
        <w:t xml:space="preserve">Can you talk more about the role of visualization in determining correlation? Again, is there research you can cite? </w:t>
      </w:r>
    </w:p>
  </w:comment>
  <w:comment w:id="4606" w:author="Fred Popowich" w:date="2021-03-09T11:49:00Z" w:initials="FP">
    <w:p w14:paraId="1787707C" w14:textId="4793546B" w:rsidR="00B31626" w:rsidRDefault="00B31626">
      <w:pPr>
        <w:pStyle w:val="CommentText"/>
      </w:pPr>
      <w:r>
        <w:rPr>
          <w:rStyle w:val="CommentReference"/>
        </w:rPr>
        <w:annotationRef/>
      </w:r>
      <w:r>
        <w:t>Perhaps before you dive into 3.6.1, you could provide a general introduction to the different kinds of tasks you will be introducing, and what makes them interesting/</w:t>
      </w:r>
      <w:proofErr w:type="spellStart"/>
      <w:proofErr w:type="gramStart"/>
      <w:r>
        <w:t>chal;lening</w:t>
      </w:r>
      <w:proofErr w:type="spellEnd"/>
      <w:proofErr w:type="gramEnd"/>
      <w:r>
        <w:t>, in the context of what you have said earlier in this chapter.</w:t>
      </w:r>
    </w:p>
  </w:comment>
  <w:comment w:id="4607" w:author="Fred Popowich" w:date="2021-03-17T09:49:00Z" w:initials="FP">
    <w:p w14:paraId="59A4ADCB" w14:textId="5D8D043F" w:rsidR="00B31626" w:rsidRDefault="00B31626">
      <w:pPr>
        <w:pStyle w:val="CommentText"/>
      </w:pPr>
      <w:r>
        <w:rPr>
          <w:rStyle w:val="CommentReference"/>
        </w:rPr>
        <w:annotationRef/>
      </w:r>
      <w:r>
        <w:t xml:space="preserve">Oh. </w:t>
      </w:r>
      <w:proofErr w:type="gramStart"/>
      <w:r>
        <w:t>,and</w:t>
      </w:r>
      <w:proofErr w:type="gramEnd"/>
      <w:r>
        <w:t xml:space="preserve"> I see that 3.6.1 is now 3.5.1 </w:t>
      </w:r>
      <w:r>
        <w:rPr>
          <w:noProof/>
        </w:rPr>
        <w:t xml:space="preserve">. Are you still planning on putting together an introductory paragraph? </w:t>
      </w:r>
    </w:p>
  </w:comment>
  <w:comment w:id="4647" w:author="Fred Popowich" w:date="2020-12-16T11:02:00Z" w:initials="FP">
    <w:p w14:paraId="1823D146" w14:textId="77777777" w:rsidR="00B31626" w:rsidRDefault="00B31626">
      <w:pPr>
        <w:pStyle w:val="CommentText"/>
      </w:pPr>
      <w:r>
        <w:rPr>
          <w:rStyle w:val="CommentReference"/>
        </w:rPr>
        <w:annotationRef/>
      </w:r>
      <w:r>
        <w:t xml:space="preserve">Perhaps there should be a first section on what visualization techniques have been used by others to show correlation between fish amount and price over time at different locations. </w:t>
      </w:r>
    </w:p>
    <w:p w14:paraId="3CA5EB39" w14:textId="77777777" w:rsidR="00B31626" w:rsidRDefault="00B31626">
      <w:pPr>
        <w:pStyle w:val="CommentText"/>
      </w:pPr>
    </w:p>
    <w:p w14:paraId="35D9617B" w14:textId="4D53B508" w:rsidR="00B31626" w:rsidRDefault="00B31626">
      <w:pPr>
        <w:pStyle w:val="CommentText"/>
      </w:pPr>
      <w:r>
        <w:t>You can then say why multiline charts might be appropriate, etc.</w:t>
      </w:r>
    </w:p>
  </w:comment>
  <w:comment w:id="4686" w:author="Fred Popowich" w:date="2021-03-09T11:54:00Z" w:initials="FP">
    <w:p w14:paraId="48ACBEED" w14:textId="2625753F" w:rsidR="00B31626" w:rsidRDefault="00B31626">
      <w:pPr>
        <w:pStyle w:val="CommentText"/>
      </w:pPr>
      <w:r>
        <w:rPr>
          <w:rStyle w:val="CommentReference"/>
        </w:rPr>
        <w:annotationRef/>
      </w:r>
    </w:p>
  </w:comment>
  <w:comment w:id="4687" w:author="Fred Popowich" w:date="2021-03-09T11:54:00Z" w:initials="FP">
    <w:p w14:paraId="2591C10E" w14:textId="68532AC4" w:rsidR="00B31626" w:rsidRDefault="00B31626">
      <w:pPr>
        <w:pStyle w:val="CommentText"/>
      </w:pPr>
      <w:r>
        <w:rPr>
          <w:rStyle w:val="CommentReference"/>
        </w:rPr>
        <w:annotationRef/>
      </w:r>
      <w:r>
        <w:t>Be careful when using terms like “decent amount”</w:t>
      </w:r>
    </w:p>
  </w:comment>
  <w:comment w:id="4699" w:author="Fred Popowich" w:date="2021-03-09T11:56:00Z" w:initials="FP">
    <w:p w14:paraId="071F1F46" w14:textId="2A3B5D44" w:rsidR="00B31626" w:rsidRDefault="00B31626">
      <w:pPr>
        <w:pStyle w:val="CommentText"/>
      </w:pPr>
      <w:r>
        <w:rPr>
          <w:rStyle w:val="CommentReference"/>
        </w:rPr>
        <w:annotationRef/>
      </w:r>
      <w:r>
        <w:t>Be specific. What kind of visualization</w:t>
      </w:r>
      <w:r>
        <w:rPr>
          <w:noProof/>
        </w:rPr>
        <w:t xml:space="preserve">. </w:t>
      </w:r>
    </w:p>
  </w:comment>
  <w:comment w:id="4716" w:author="Fred Popowich" w:date="2021-03-09T11:53:00Z" w:initials="FP">
    <w:p w14:paraId="2270FA5C" w14:textId="60D43972" w:rsidR="00B31626" w:rsidRDefault="00B31626">
      <w:pPr>
        <w:pStyle w:val="CommentText"/>
      </w:pPr>
      <w:r>
        <w:rPr>
          <w:rStyle w:val="CommentReference"/>
        </w:rPr>
        <w:annotationRef/>
      </w:r>
      <w:r>
        <w:t>Is this something that is traditionally done in other domains?</w:t>
      </w:r>
    </w:p>
  </w:comment>
  <w:comment w:id="4738" w:author="Fred Popowich" w:date="2020-12-16T11:05:00Z" w:initials="FP">
    <w:p w14:paraId="4F5B8BBE" w14:textId="4ADE3264" w:rsidR="00B31626" w:rsidRDefault="00B31626">
      <w:pPr>
        <w:pStyle w:val="CommentText"/>
      </w:pPr>
      <w:r>
        <w:rPr>
          <w:rStyle w:val="CommentReference"/>
        </w:rPr>
        <w:annotationRef/>
      </w:r>
      <w:r>
        <w:t xml:space="preserve">What kind of external data sources? What kind of information is used from these data sources? </w:t>
      </w:r>
    </w:p>
  </w:comment>
  <w:comment w:id="4739" w:author="Vladymyr Kozyr [2]" w:date="2021-01-03T17:52:00Z" w:initials="VK">
    <w:p w14:paraId="283E5F14" w14:textId="72095D1D" w:rsidR="00B31626" w:rsidRDefault="00B31626">
      <w:pPr>
        <w:pStyle w:val="CommentText"/>
      </w:pPr>
      <w:r>
        <w:rPr>
          <w:rStyle w:val="CommentReference"/>
        </w:rPr>
        <w:annotationRef/>
      </w:r>
      <w:r>
        <w:t>External data sources I’m discussing below each</w:t>
      </w:r>
    </w:p>
  </w:comment>
  <w:comment w:id="4746" w:author="Fred Popowich" w:date="2020-12-16T11:06:00Z" w:initials="FP">
    <w:p w14:paraId="49400BB5" w14:textId="387E2017" w:rsidR="00B31626" w:rsidRDefault="00B31626">
      <w:pPr>
        <w:pStyle w:val="CommentText"/>
      </w:pPr>
      <w:r>
        <w:rPr>
          <w:rStyle w:val="CommentReference"/>
        </w:rPr>
        <w:annotationRef/>
      </w:r>
      <w:r>
        <w:t xml:space="preserve">Be clear of what you mean by this. </w:t>
      </w:r>
    </w:p>
  </w:comment>
  <w:comment w:id="4759" w:author="Fred Popowich" w:date="2020-12-16T14:49:00Z" w:initials="FP">
    <w:p w14:paraId="30D719A9" w14:textId="36F3715D" w:rsidR="00B31626" w:rsidRDefault="00B31626">
      <w:pPr>
        <w:pStyle w:val="CommentText"/>
      </w:pPr>
      <w:r>
        <w:rPr>
          <w:rStyle w:val="CommentReference"/>
        </w:rPr>
        <w:annotationRef/>
      </w:r>
      <w:r>
        <w:t>Isn’t this actually the same problem as the mentioned in 3.3.1? What’s different, though, and why it is appropriate to have a separate section, is that you are looking at how a different visualization technique can help solve the problem.</w:t>
      </w:r>
    </w:p>
  </w:comment>
  <w:comment w:id="5211" w:author="Fred Popowich" w:date="2021-01-04T09:54:00Z" w:initials="FP">
    <w:p w14:paraId="1656EC8F" w14:textId="6345D1A6" w:rsidR="00B31626" w:rsidRDefault="00B31626">
      <w:pPr>
        <w:pStyle w:val="CommentText"/>
      </w:pPr>
      <w:r>
        <w:rPr>
          <w:rStyle w:val="CommentReference"/>
        </w:rPr>
        <w:annotationRef/>
      </w:r>
      <w:r>
        <w:t>Development of a tool provides you with the mechanism to investigate the issues you introduce in chapter 3.  So, the notion of “suitable” is dependent on the task, and on the users (amongst other issues).</w:t>
      </w:r>
    </w:p>
  </w:comment>
  <w:comment w:id="5232" w:author="Fred Popowich" w:date="2021-01-04T09:58:00Z" w:initials="FP">
    <w:p w14:paraId="67B52EF6" w14:textId="77777777" w:rsidR="00B31626" w:rsidRDefault="00B31626">
      <w:pPr>
        <w:pStyle w:val="CommentText"/>
      </w:pPr>
      <w:r>
        <w:rPr>
          <w:rStyle w:val="CommentReference"/>
        </w:rPr>
        <w:annotationRef/>
      </w:r>
      <w:r>
        <w:t>In this section, you will be able to say why you chose to implement it this way. Were there other choices you considered? What were the advantages/</w:t>
      </w:r>
      <w:proofErr w:type="gramStart"/>
      <w:r>
        <w:t>disadvantages/</w:t>
      </w:r>
      <w:proofErr w:type="gramEnd"/>
    </w:p>
    <w:p w14:paraId="6253FB98" w14:textId="77777777" w:rsidR="00B31626" w:rsidRDefault="00B31626">
      <w:pPr>
        <w:pStyle w:val="CommentText"/>
      </w:pPr>
    </w:p>
    <w:p w14:paraId="0888C1D2" w14:textId="4F39E323" w:rsidR="00B31626" w:rsidRDefault="00B31626">
      <w:pPr>
        <w:pStyle w:val="CommentText"/>
      </w:pPr>
      <w:r>
        <w:t>This is also a section where you can provide citations/references to what others have done.</w:t>
      </w:r>
    </w:p>
  </w:comment>
  <w:comment w:id="5534" w:author="Fred Popowich" w:date="2020-12-16T11:02:00Z" w:initials="FP">
    <w:p w14:paraId="147F9B20" w14:textId="77777777" w:rsidR="008A60B3" w:rsidRDefault="008A60B3" w:rsidP="008A60B3">
      <w:pPr>
        <w:pStyle w:val="CommentText"/>
      </w:pPr>
      <w:r>
        <w:rPr>
          <w:rStyle w:val="CommentReference"/>
        </w:rPr>
        <w:annotationRef/>
      </w:r>
      <w:r>
        <w:t xml:space="preserve">Perhaps there should be a first section on what visualization techniques have been used by others to show correlation between fish amount and price over time at different locations. </w:t>
      </w:r>
    </w:p>
    <w:p w14:paraId="7E6EDECE" w14:textId="77777777" w:rsidR="008A60B3" w:rsidRDefault="008A60B3" w:rsidP="008A60B3">
      <w:pPr>
        <w:pStyle w:val="CommentText"/>
      </w:pPr>
    </w:p>
    <w:p w14:paraId="7E669046" w14:textId="77777777" w:rsidR="008A60B3" w:rsidRDefault="008A60B3" w:rsidP="008A60B3">
      <w:pPr>
        <w:pStyle w:val="CommentText"/>
      </w:pPr>
      <w:r>
        <w:t>You can then say why multiline charts might be appropriate, etc.</w:t>
      </w:r>
    </w:p>
  </w:comment>
  <w:comment w:id="5613" w:author="Fred Popowich" w:date="2020-12-16T11:02:00Z" w:initials="FP">
    <w:p w14:paraId="35A461A9" w14:textId="77777777" w:rsidR="00B31626" w:rsidRDefault="00B31626" w:rsidP="00FF39D4">
      <w:pPr>
        <w:pStyle w:val="CommentText"/>
      </w:pPr>
      <w:r>
        <w:rPr>
          <w:rStyle w:val="CommentReference"/>
        </w:rPr>
        <w:annotationRef/>
      </w:r>
      <w:r>
        <w:t xml:space="preserve">Perhaps there should be a first section on what visualization techniques have been used by others to show correlation between fish amount and price over time at different locations. </w:t>
      </w:r>
    </w:p>
    <w:p w14:paraId="7E4361B0" w14:textId="77777777" w:rsidR="00B31626" w:rsidRDefault="00B31626" w:rsidP="00FF39D4">
      <w:pPr>
        <w:pStyle w:val="CommentText"/>
      </w:pPr>
    </w:p>
    <w:p w14:paraId="7A07A035" w14:textId="77777777" w:rsidR="00B31626" w:rsidRDefault="00B31626" w:rsidP="00FF39D4">
      <w:pPr>
        <w:pStyle w:val="CommentText"/>
      </w:pPr>
      <w:r>
        <w:t>You can then say why multiline charts might be appropriate, etc.</w:t>
      </w:r>
    </w:p>
  </w:comment>
  <w:comment w:id="6323" w:author="Fred Popowich" w:date="2021-01-04T09:51:00Z" w:initials="FP">
    <w:p w14:paraId="380D5DA2" w14:textId="7148F11D" w:rsidR="00B31626" w:rsidRDefault="00B31626">
      <w:pPr>
        <w:pStyle w:val="CommentText"/>
      </w:pPr>
      <w:r>
        <w:rPr>
          <w:rStyle w:val="CommentReference"/>
        </w:rPr>
        <w:annotationRef/>
      </w:r>
      <w:r>
        <w:t>But I think it will be important for your thesis work to focus on “fish” rather than marine mammals. Although the groups are related, we need to ensure that the focus of your research does not become too broad.</w:t>
      </w:r>
    </w:p>
  </w:comment>
  <w:comment w:id="6254" w:author="Vladymyr Kozyr [2]" w:date="2021-01-03T18:45:00Z" w:initials="VK">
    <w:p w14:paraId="084E0C48" w14:textId="77777777" w:rsidR="00B31626" w:rsidRDefault="00B31626">
      <w:pPr>
        <w:pStyle w:val="CommentText"/>
      </w:pPr>
      <w:r>
        <w:rPr>
          <w:rStyle w:val="CommentReference"/>
        </w:rPr>
        <w:annotationRef/>
      </w:r>
      <w:r>
        <w:t>This is a section I would like to ask you about.</w:t>
      </w:r>
    </w:p>
    <w:p w14:paraId="6596A922" w14:textId="77777777" w:rsidR="00B31626" w:rsidRDefault="00B31626">
      <w:pPr>
        <w:pStyle w:val="CommentText"/>
      </w:pPr>
      <w:r>
        <w:t xml:space="preserve">If you have </w:t>
      </w:r>
      <w:proofErr w:type="gramStart"/>
      <w:r>
        <w:t>time</w:t>
      </w:r>
      <w:proofErr w:type="gramEnd"/>
      <w:r>
        <w:t xml:space="preserve"> can you please tell me if it has sense to discuss them as I support my thoughts in section 3.</w:t>
      </w:r>
    </w:p>
    <w:p w14:paraId="236E9470" w14:textId="0B7A245A" w:rsidR="00B31626" w:rsidRDefault="00B31626">
      <w:pPr>
        <w:pStyle w:val="CommentText"/>
      </w:pPr>
      <w:r>
        <w:t>(We will discuss this on meeting)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29AC8F" w15:done="0"/>
  <w15:commentEx w15:paraId="1BEBAB47" w15:done="1"/>
  <w15:commentEx w15:paraId="666A8900" w15:done="1"/>
  <w15:commentEx w15:paraId="49BC7AD1" w15:done="1"/>
  <w15:commentEx w15:paraId="451205D7" w15:done="0"/>
  <w15:commentEx w15:paraId="2D9C90F4" w15:done="0"/>
  <w15:commentEx w15:paraId="0986EC20" w15:done="0"/>
  <w15:commentEx w15:paraId="310A7BF3" w15:done="0"/>
  <w15:commentEx w15:paraId="3DCCC6EE" w15:done="0"/>
  <w15:commentEx w15:paraId="0C2C5854" w15:done="0"/>
  <w15:commentEx w15:paraId="5D3DCA4D" w15:done="0"/>
  <w15:commentEx w15:paraId="0A9E5D08" w15:done="0"/>
  <w15:commentEx w15:paraId="26F555E2" w15:done="0"/>
  <w15:commentEx w15:paraId="0523798B" w15:done="0"/>
  <w15:commentEx w15:paraId="58EBDFA3" w15:done="0"/>
  <w15:commentEx w15:paraId="45E0142C" w15:done="0"/>
  <w15:commentEx w15:paraId="5A677486" w15:done="0"/>
  <w15:commentEx w15:paraId="01D26263" w15:done="0"/>
  <w15:commentEx w15:paraId="57A20897" w15:done="0"/>
  <w15:commentEx w15:paraId="375D792E" w15:done="0"/>
  <w15:commentEx w15:paraId="379CA8BC" w15:done="0"/>
  <w15:commentEx w15:paraId="7B141D61" w15:done="1"/>
  <w15:commentEx w15:paraId="558FBDD5" w15:done="1"/>
  <w15:commentEx w15:paraId="755B4E05" w15:done="1"/>
  <w15:commentEx w15:paraId="2FF3456C" w15:done="1"/>
  <w15:commentEx w15:paraId="430546A4" w15:paraIdParent="2FF3456C" w15:done="1"/>
  <w15:commentEx w15:paraId="5B42C201" w15:done="1"/>
  <w15:commentEx w15:paraId="1EEF0F1C" w15:paraIdParent="5B42C201" w15:done="1"/>
  <w15:commentEx w15:paraId="6FC341F8" w15:paraIdParent="5B42C201" w15:done="1"/>
  <w15:commentEx w15:paraId="4A4DC500" w15:done="1"/>
  <w15:commentEx w15:paraId="66F3DD63" w15:done="1"/>
  <w15:commentEx w15:paraId="31C7C843" w15:done="0"/>
  <w15:commentEx w15:paraId="06D54891" w15:done="0"/>
  <w15:commentEx w15:paraId="17FB78A9" w15:done="0"/>
  <w15:commentEx w15:paraId="66F317C0" w15:done="0"/>
  <w15:commentEx w15:paraId="1F3801BC" w15:done="1"/>
  <w15:commentEx w15:paraId="7261C126" w15:done="1"/>
  <w15:commentEx w15:paraId="266D0519" w15:done="1"/>
  <w15:commentEx w15:paraId="46D3A166" w15:done="0"/>
  <w15:commentEx w15:paraId="0513705C" w15:done="1"/>
  <w15:commentEx w15:paraId="13FD0F2F" w15:done="1"/>
  <w15:commentEx w15:paraId="7625A58B" w15:done="0"/>
  <w15:commentEx w15:paraId="1171A12E" w15:done="1"/>
  <w15:commentEx w15:paraId="281DFEF0" w15:done="1"/>
  <w15:commentEx w15:paraId="1CAA92F4" w15:done="1"/>
  <w15:commentEx w15:paraId="2DB21FC1" w15:done="1"/>
  <w15:commentEx w15:paraId="4FE41928" w15:done="1"/>
  <w15:commentEx w15:paraId="5BB734AF" w15:done="1"/>
  <w15:commentEx w15:paraId="542EF121" w15:done="0"/>
  <w15:commentEx w15:paraId="0A46A9EC" w15:done="1"/>
  <w15:commentEx w15:paraId="53F18352" w15:paraIdParent="0A46A9EC" w15:done="1"/>
  <w15:commentEx w15:paraId="6B4989A5" w15:paraIdParent="0A46A9EC" w15:done="1"/>
  <w15:commentEx w15:paraId="251C9E24" w15:done="1"/>
  <w15:commentEx w15:paraId="55EB8E23" w15:done="1"/>
  <w15:commentEx w15:paraId="12F7CD01" w15:done="1"/>
  <w15:commentEx w15:paraId="0D6BCFE2" w15:done="1"/>
  <w15:commentEx w15:paraId="0AC6B72D" w15:done="0"/>
  <w15:commentEx w15:paraId="3526F144" w15:done="1"/>
  <w15:commentEx w15:paraId="046DE5DC" w15:done="0"/>
  <w15:commentEx w15:paraId="141C8065" w15:done="1"/>
  <w15:commentEx w15:paraId="5BCD4EA4" w15:done="1"/>
  <w15:commentEx w15:paraId="76730AE6" w15:done="0"/>
  <w15:commentEx w15:paraId="417555F3" w15:paraIdParent="76730AE6" w15:done="0"/>
  <w15:commentEx w15:paraId="7E621B33" w15:done="1"/>
  <w15:commentEx w15:paraId="267D9599" w15:done="1"/>
  <w15:commentEx w15:paraId="18007E7F" w15:done="1"/>
  <w15:commentEx w15:paraId="1787707C" w15:done="1"/>
  <w15:commentEx w15:paraId="59A4ADCB" w15:paraIdParent="1787707C" w15:done="1"/>
  <w15:commentEx w15:paraId="35D9617B" w15:done="0"/>
  <w15:commentEx w15:paraId="48ACBEED" w15:done="0"/>
  <w15:commentEx w15:paraId="2591C10E" w15:paraIdParent="48ACBEED" w15:done="1"/>
  <w15:commentEx w15:paraId="071F1F46" w15:done="1"/>
  <w15:commentEx w15:paraId="2270FA5C" w15:done="1"/>
  <w15:commentEx w15:paraId="4F5B8BBE" w15:done="1"/>
  <w15:commentEx w15:paraId="283E5F14" w15:paraIdParent="4F5B8BBE" w15:done="1"/>
  <w15:commentEx w15:paraId="49400BB5" w15:done="1"/>
  <w15:commentEx w15:paraId="30D719A9" w15:done="1"/>
  <w15:commentEx w15:paraId="1656EC8F" w15:done="1"/>
  <w15:commentEx w15:paraId="0888C1D2" w15:done="0"/>
  <w15:commentEx w15:paraId="7E669046" w15:done="1"/>
  <w15:commentEx w15:paraId="7A07A035" w15:done="1"/>
  <w15:commentEx w15:paraId="380D5DA2" w15:done="1"/>
  <w15:commentEx w15:paraId="236E94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504D" w16cex:dateUtc="2021-07-05T16:33:00Z"/>
  <w16cex:commentExtensible w16cex:durableId="2496BD4B" w16cex:dateUtc="2021-07-12T20:08:00Z"/>
  <w16cex:commentExtensible w16cex:durableId="2496C20E" w16cex:dateUtc="2021-07-12T20:28:00Z"/>
  <w16cex:commentExtensible w16cex:durableId="2496C253" w16cex:dateUtc="2021-07-12T20:29:00Z"/>
  <w16cex:commentExtensible w16cex:durableId="249AC5DC" w16cex:dateUtc="2021-07-15T21:34:00Z"/>
  <w16cex:commentExtensible w16cex:durableId="249AC72C" w16cex:dateUtc="2021-07-15T21:39:00Z"/>
  <w16cex:commentExtensible w16cex:durableId="249AC756" w16cex:dateUtc="2021-07-15T21:40:00Z"/>
  <w16cex:commentExtensible w16cex:durableId="249AC82E" w16cex:dateUtc="2021-07-15T21:43:00Z"/>
  <w16cex:commentExtensible w16cex:durableId="249AC7CE" w16cex:dateUtc="2021-07-15T21:42:00Z"/>
  <w16cex:commentExtensible w16cex:durableId="249ACBC2" w16cex:dateUtc="2021-07-15T21:59:00Z"/>
  <w16cex:commentExtensible w16cex:durableId="249ACC8F" w16cex:dateUtc="2021-07-15T22:02:00Z"/>
  <w16cex:commentExtensible w16cex:durableId="249ACD0B" w16cex:dateUtc="2021-07-15T22:04:00Z"/>
  <w16cex:commentExtensible w16cex:durableId="249ACD5B" w16cex:dateUtc="2021-07-15T22:06:00Z"/>
  <w16cex:commentExtensible w16cex:durableId="249ACE1D" w16cex:dateUtc="2021-07-15T22:09:00Z"/>
  <w16cex:commentExtensible w16cex:durableId="249ACDBC" w16cex:dateUtc="2021-07-15T22:07:00Z"/>
  <w16cex:commentExtensible w16cex:durableId="249AD036" w16cex:dateUtc="2021-07-15T22:18:00Z"/>
  <w16cex:commentExtensible w16cex:durableId="249AD0C5" w16cex:dateUtc="2021-07-15T22:20:00Z"/>
  <w16cex:commentExtensible w16cex:durableId="249AD102" w16cex:dateUtc="2021-07-15T22:21:00Z"/>
  <w16cex:commentExtensible w16cex:durableId="249AD18B" w16cex:dateUtc="2021-07-15T22:23:00Z"/>
  <w16cex:commentExtensible w16cex:durableId="249AD1D2" w16cex:dateUtc="2021-07-15T22:25:00Z"/>
  <w16cex:commentExtensible w16cex:durableId="249AD224" w16cex:dateUtc="2021-07-15T22:26:00Z"/>
  <w16cex:commentExtensible w16cex:durableId="23E9D1A9" w16cex:dateUtc="2021-03-03T17:13:00Z"/>
  <w16cex:commentExtensible w16cex:durableId="238460DD" w16cex:dateUtc="2020-12-16T18:33:00Z"/>
  <w16cex:commentExtensible w16cex:durableId="23FC46D3" w16cex:dateUtc="2021-03-17T16:13:00Z"/>
  <w16cex:commentExtensible w16cex:durableId="23FC47EF" w16cex:dateUtc="2021-03-17T16:18:00Z"/>
  <w16cex:commentExtensible w16cex:durableId="240AF4F7" w16cex:dateUtc="2021-03-28T19:28:00Z"/>
  <w16cex:commentExtensible w16cex:durableId="23E9D334" w16cex:dateUtc="2021-03-03T17:19:00Z"/>
  <w16cex:commentExtensible w16cex:durableId="23F4E9B9" w16cex:dateUtc="2021-03-12T03:10:00Z"/>
  <w16cex:commentExtensible w16cex:durableId="23F4E9D4" w16cex:dateUtc="2021-03-12T03:11:00Z"/>
  <w16cex:commentExtensible w16cex:durableId="23E9D492" w16cex:dateUtc="2021-03-03T17:25:00Z"/>
  <w16cex:commentExtensible w16cex:durableId="23E9D42B" w16cex:dateUtc="2021-03-03T17:23:00Z"/>
  <w16cex:commentExtensible w16cex:durableId="23845907" w16cex:dateUtc="2020-12-16T17:59:00Z"/>
  <w16cex:commentExtensible w16cex:durableId="23845949" w16cex:dateUtc="2020-12-16T18:00:00Z"/>
  <w16cex:commentExtensible w16cex:durableId="238459C4" w16cex:dateUtc="2020-12-16T18:02:00Z"/>
  <w16cex:commentExtensible w16cex:durableId="23E9DDB3" w16cex:dateUtc="2021-03-03T18:04:00Z"/>
  <w16cex:commentExtensible w16cex:durableId="23FC48A6" w16cex:dateUtc="2021-03-17T16:21:00Z"/>
  <w16cex:commentExtensible w16cex:durableId="23E9D6B4" w16cex:dateUtc="2021-03-03T17:34:00Z"/>
  <w16cex:commentExtensible w16cex:durableId="23E9D70C" w16cex:dateUtc="2021-03-03T17:36:00Z"/>
  <w16cex:commentExtensible w16cex:durableId="23E9DF25" w16cex:dateUtc="2021-03-03T18:10:00Z"/>
  <w16cex:commentExtensible w16cex:durableId="23EDC4D7" w16cex:dateUtc="2021-03-06T17:07:00Z"/>
  <w16cex:commentExtensible w16cex:durableId="23EDC2D2" w16cex:dateUtc="2021-03-06T16:58:00Z"/>
  <w16cex:commentExtensible w16cex:durableId="23EDC3AA" w16cex:dateUtc="2021-03-06T17:02:00Z"/>
  <w16cex:commentExtensible w16cex:durableId="23EDC402" w16cex:dateUtc="2021-03-06T17:04:00Z"/>
  <w16cex:commentExtensible w16cex:durableId="23EDC5B2" w16cex:dateUtc="2021-03-06T17:11:00Z"/>
  <w16cex:commentExtensible w16cex:durableId="23EDC63A" w16cex:dateUtc="2021-03-06T17:13:00Z"/>
  <w16cex:commentExtensible w16cex:durableId="23EDC6E5" w16cex:dateUtc="2021-03-06T17:16:00Z"/>
  <w16cex:commentExtensible w16cex:durableId="23EDC718" w16cex:dateUtc="2021-03-06T17:17:00Z"/>
  <w16cex:commentExtensible w16cex:durableId="23EDC7C7" w16cex:dateUtc="2021-03-06T17:20:00Z"/>
  <w16cex:commentExtensible w16cex:durableId="23EDC7ED" w16cex:dateUtc="2021-03-06T17:20:00Z"/>
  <w16cex:commentExtensible w16cex:durableId="23D4FF72" w16cex:dateUtc="2020-12-16T18:36:00Z"/>
  <w16cex:commentExtensible w16cex:durableId="23D4FF71" w16cex:dateUtc="2021-01-04T01:48:00Z"/>
  <w16cex:commentExtensible w16cex:durableId="23FC4CA2" w16cex:dateUtc="2021-03-17T16:38:00Z"/>
  <w16cex:commentExtensible w16cex:durableId="23FA56DF" w16cex:dateUtc="2021-03-09T19:46:00Z"/>
  <w16cex:commentExtensible w16cex:durableId="23FA56DE" w16cex:dateUtc="2021-03-09T19:47:00Z"/>
  <w16cex:commentExtensible w16cex:durableId="23EDC80B" w16cex:dateUtc="2021-03-06T17:21:00Z"/>
  <w16cex:commentExtensible w16cex:durableId="23FC4CE8" w16cex:dateUtc="2021-03-17T16:39:00Z"/>
  <w16cex:commentExtensible w16cex:durableId="23849BFC" w16cex:dateUtc="2020-12-16T22:45:00Z"/>
  <w16cex:commentExtensible w16cex:durableId="23FC4D72" w16cex:dateUtc="2021-03-17T16:42:00Z"/>
  <w16cex:commentExtensible w16cex:durableId="23849CD5" w16cex:dateUtc="2020-12-16T22:48:00Z"/>
  <w16cex:commentExtensible w16cex:durableId="23FC4DDB" w16cex:dateUtc="2021-03-17T16:43:00Z"/>
  <w16cex:commentExtensible w16cex:durableId="239D6342" w16cex:dateUtc="2021-01-04T17:49:00Z"/>
  <w16cex:commentExtensible w16cex:durableId="238461AE" w16cex:dateUtc="2020-12-16T18:36:00Z"/>
  <w16cex:commentExtensible w16cex:durableId="239C81F6" w16cex:dateUtc="2021-01-04T01:48:00Z"/>
  <w16cex:commentExtensible w16cex:durableId="23FC4EAA" w16cex:dateUtc="2021-03-17T16:47:00Z"/>
  <w16cex:commentExtensible w16cex:durableId="23FC4E1E" w16cex:dateUtc="2021-03-17T16:45:00Z"/>
  <w16cex:commentExtensible w16cex:durableId="23FC4E3F" w16cex:dateUtc="2021-03-17T16:45:00Z"/>
  <w16cex:commentExtensible w16cex:durableId="23F1DF53" w16cex:dateUtc="2021-03-09T19:49:00Z"/>
  <w16cex:commentExtensible w16cex:durableId="23FC4F1A" w16cex:dateUtc="2021-03-17T16:49:00Z"/>
  <w16cex:commentExtensible w16cex:durableId="238467B4" w16cex:dateUtc="2020-12-16T19:02:00Z"/>
  <w16cex:commentExtensible w16cex:durableId="23F1E071" w16cex:dateUtc="2021-03-09T19:54:00Z"/>
  <w16cex:commentExtensible w16cex:durableId="23F1E072" w16cex:dateUtc="2021-03-09T19:54:00Z"/>
  <w16cex:commentExtensible w16cex:durableId="23F1E0D0" w16cex:dateUtc="2021-03-09T19:56:00Z"/>
  <w16cex:commentExtensible w16cex:durableId="23F1E03F" w16cex:dateUtc="2021-03-09T19:53:00Z"/>
  <w16cex:commentExtensible w16cex:durableId="23846873" w16cex:dateUtc="2020-12-16T19:05:00Z"/>
  <w16cex:commentExtensible w16cex:durableId="239C82C8" w16cex:dateUtc="2021-01-04T01:52:00Z"/>
  <w16cex:commentExtensible w16cex:durableId="238468B1" w16cex:dateUtc="2020-12-16T19:06:00Z"/>
  <w16cex:commentExtensible w16cex:durableId="23849D0B" w16cex:dateUtc="2020-12-16T22:49:00Z"/>
  <w16cex:commentExtensible w16cex:durableId="239D643B" w16cex:dateUtc="2021-01-04T17:54:00Z"/>
  <w16cex:commentExtensible w16cex:durableId="239D652E" w16cex:dateUtc="2021-01-04T17:58:00Z"/>
  <w16cex:commentExtensible w16cex:durableId="24A197A0" w16cex:dateUtc="2020-12-16T19:02:00Z"/>
  <w16cex:commentExtensible w16cex:durableId="23CAE82B" w16cex:dateUtc="2020-12-16T19:02:00Z"/>
  <w16cex:commentExtensible w16cex:durableId="239D638A" w16cex:dateUtc="2021-01-04T17:51:00Z"/>
  <w16cex:commentExtensible w16cex:durableId="239C8F35" w16cex:dateUtc="2021-01-04T02: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29AC8F" w16cid:durableId="248D504D"/>
  <w16cid:commentId w16cid:paraId="1BEBAB47" w16cid:durableId="2496BD4B"/>
  <w16cid:commentId w16cid:paraId="666A8900" w16cid:durableId="2496C20E"/>
  <w16cid:commentId w16cid:paraId="49BC7AD1" w16cid:durableId="2496C253"/>
  <w16cid:commentId w16cid:paraId="451205D7" w16cid:durableId="249AC5DC"/>
  <w16cid:commentId w16cid:paraId="2D9C90F4" w16cid:durableId="249AC72C"/>
  <w16cid:commentId w16cid:paraId="0986EC20" w16cid:durableId="249AC756"/>
  <w16cid:commentId w16cid:paraId="310A7BF3" w16cid:durableId="249AC82E"/>
  <w16cid:commentId w16cid:paraId="3DCCC6EE" w16cid:durableId="249AC7CE"/>
  <w16cid:commentId w16cid:paraId="0C2C5854" w16cid:durableId="249ACBC2"/>
  <w16cid:commentId w16cid:paraId="5D3DCA4D" w16cid:durableId="249ACC8F"/>
  <w16cid:commentId w16cid:paraId="0A9E5D08" w16cid:durableId="249ACD0B"/>
  <w16cid:commentId w16cid:paraId="26F555E2" w16cid:durableId="249ACD5B"/>
  <w16cid:commentId w16cid:paraId="0523798B" w16cid:durableId="249ACE1D"/>
  <w16cid:commentId w16cid:paraId="58EBDFA3" w16cid:durableId="249ACDBC"/>
  <w16cid:commentId w16cid:paraId="45E0142C" w16cid:durableId="249AD036"/>
  <w16cid:commentId w16cid:paraId="5A677486" w16cid:durableId="249AD0C5"/>
  <w16cid:commentId w16cid:paraId="01D26263" w16cid:durableId="249AD102"/>
  <w16cid:commentId w16cid:paraId="57A20897" w16cid:durableId="249AD18B"/>
  <w16cid:commentId w16cid:paraId="375D792E" w16cid:durableId="249AD1D2"/>
  <w16cid:commentId w16cid:paraId="379CA8BC" w16cid:durableId="249AD224"/>
  <w16cid:commentId w16cid:paraId="7B141D61" w16cid:durableId="23E9D1A9"/>
  <w16cid:commentId w16cid:paraId="558FBDD5" w16cid:durableId="238460DD"/>
  <w16cid:commentId w16cid:paraId="755B4E05" w16cid:durableId="23FC46D3"/>
  <w16cid:commentId w16cid:paraId="2FF3456C" w16cid:durableId="23FC47EF"/>
  <w16cid:commentId w16cid:paraId="430546A4" w16cid:durableId="240AF4F7"/>
  <w16cid:commentId w16cid:paraId="5B42C201" w16cid:durableId="23E9D334"/>
  <w16cid:commentId w16cid:paraId="1EEF0F1C" w16cid:durableId="23F4E9B9"/>
  <w16cid:commentId w16cid:paraId="6FC341F8" w16cid:durableId="23F4E9D4"/>
  <w16cid:commentId w16cid:paraId="4A4DC500" w16cid:durableId="23E9D492"/>
  <w16cid:commentId w16cid:paraId="66F3DD63" w16cid:durableId="23E9D42B"/>
  <w16cid:commentId w16cid:paraId="31C7C843" w16cid:durableId="23845907"/>
  <w16cid:commentId w16cid:paraId="06D54891" w16cid:durableId="23845949"/>
  <w16cid:commentId w16cid:paraId="17FB78A9" w16cid:durableId="238459C4"/>
  <w16cid:commentId w16cid:paraId="66F317C0" w16cid:durableId="23E9DDB3"/>
  <w16cid:commentId w16cid:paraId="1F3801BC" w16cid:durableId="23FC48A6"/>
  <w16cid:commentId w16cid:paraId="7261C126" w16cid:durableId="23E9D6B4"/>
  <w16cid:commentId w16cid:paraId="266D0519" w16cid:durableId="23E9D70C"/>
  <w16cid:commentId w16cid:paraId="46D3A166" w16cid:durableId="23E9DF25"/>
  <w16cid:commentId w16cid:paraId="0513705C" w16cid:durableId="23EDC4D7"/>
  <w16cid:commentId w16cid:paraId="13FD0F2F" w16cid:durableId="23EDC2D2"/>
  <w16cid:commentId w16cid:paraId="7625A58B" w16cid:durableId="23EDC3AA"/>
  <w16cid:commentId w16cid:paraId="1171A12E" w16cid:durableId="23EDC402"/>
  <w16cid:commentId w16cid:paraId="281DFEF0" w16cid:durableId="23EDC5B2"/>
  <w16cid:commentId w16cid:paraId="1CAA92F4" w16cid:durableId="23EDC63A"/>
  <w16cid:commentId w16cid:paraId="2DB21FC1" w16cid:durableId="23EDC6E5"/>
  <w16cid:commentId w16cid:paraId="4FE41928" w16cid:durableId="23EDC718"/>
  <w16cid:commentId w16cid:paraId="5BB734AF" w16cid:durableId="23EDC7C7"/>
  <w16cid:commentId w16cid:paraId="542EF121" w16cid:durableId="23EDC7ED"/>
  <w16cid:commentId w16cid:paraId="0A46A9EC" w16cid:durableId="23D4FF72"/>
  <w16cid:commentId w16cid:paraId="53F18352" w16cid:durableId="23D4FF71"/>
  <w16cid:commentId w16cid:paraId="6B4989A5" w16cid:durableId="23FC4CA2"/>
  <w16cid:commentId w16cid:paraId="251C9E24" w16cid:durableId="23FA56DF"/>
  <w16cid:commentId w16cid:paraId="55EB8E23" w16cid:durableId="23FA56DE"/>
  <w16cid:commentId w16cid:paraId="12F7CD01" w16cid:durableId="23EDC80B"/>
  <w16cid:commentId w16cid:paraId="0D6BCFE2" w16cid:durableId="23FC4CE8"/>
  <w16cid:commentId w16cid:paraId="0AC6B72D" w16cid:durableId="23849BFC"/>
  <w16cid:commentId w16cid:paraId="3526F144" w16cid:durableId="23FC4D72"/>
  <w16cid:commentId w16cid:paraId="046DE5DC" w16cid:durableId="23849CD5"/>
  <w16cid:commentId w16cid:paraId="141C8065" w16cid:durableId="23FC4DDB"/>
  <w16cid:commentId w16cid:paraId="5BCD4EA4" w16cid:durableId="239D6342"/>
  <w16cid:commentId w16cid:paraId="76730AE6" w16cid:durableId="238461AE"/>
  <w16cid:commentId w16cid:paraId="417555F3" w16cid:durableId="239C81F6"/>
  <w16cid:commentId w16cid:paraId="7E621B33" w16cid:durableId="23FC4EAA"/>
  <w16cid:commentId w16cid:paraId="267D9599" w16cid:durableId="23FC4E1E"/>
  <w16cid:commentId w16cid:paraId="18007E7F" w16cid:durableId="23FC4E3F"/>
  <w16cid:commentId w16cid:paraId="1787707C" w16cid:durableId="23F1DF53"/>
  <w16cid:commentId w16cid:paraId="59A4ADCB" w16cid:durableId="23FC4F1A"/>
  <w16cid:commentId w16cid:paraId="35D9617B" w16cid:durableId="238467B4"/>
  <w16cid:commentId w16cid:paraId="48ACBEED" w16cid:durableId="23F1E071"/>
  <w16cid:commentId w16cid:paraId="2591C10E" w16cid:durableId="23F1E072"/>
  <w16cid:commentId w16cid:paraId="071F1F46" w16cid:durableId="23F1E0D0"/>
  <w16cid:commentId w16cid:paraId="2270FA5C" w16cid:durableId="23F1E03F"/>
  <w16cid:commentId w16cid:paraId="4F5B8BBE" w16cid:durableId="23846873"/>
  <w16cid:commentId w16cid:paraId="283E5F14" w16cid:durableId="239C82C8"/>
  <w16cid:commentId w16cid:paraId="49400BB5" w16cid:durableId="238468B1"/>
  <w16cid:commentId w16cid:paraId="30D719A9" w16cid:durableId="23849D0B"/>
  <w16cid:commentId w16cid:paraId="1656EC8F" w16cid:durableId="239D643B"/>
  <w16cid:commentId w16cid:paraId="0888C1D2" w16cid:durableId="239D652E"/>
  <w16cid:commentId w16cid:paraId="7E669046" w16cid:durableId="24A197A0"/>
  <w16cid:commentId w16cid:paraId="7A07A035" w16cid:durableId="23CAE82B"/>
  <w16cid:commentId w16cid:paraId="380D5DA2" w16cid:durableId="239D638A"/>
  <w16cid:commentId w16cid:paraId="236E9470" w16cid:durableId="239C8F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CD6DAA" w14:textId="77777777" w:rsidR="007B1D96" w:rsidRDefault="007B1D96" w:rsidP="00A542EF">
      <w:pPr>
        <w:spacing w:after="0" w:line="240" w:lineRule="auto"/>
      </w:pPr>
      <w:r>
        <w:separator/>
      </w:r>
    </w:p>
  </w:endnote>
  <w:endnote w:type="continuationSeparator" w:id="0">
    <w:p w14:paraId="0353222B" w14:textId="77777777" w:rsidR="007B1D96" w:rsidRDefault="007B1D96" w:rsidP="00A54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Narrow">
    <w:altName w:val="﷽﷽﷽﷽﷽﷽﷽﷽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dy CS)">
    <w:altName w:val="Times New Roman"/>
    <w:panose1 w:val="020B0604020202020204"/>
    <w:charset w:val="00"/>
    <w:family w:val="roman"/>
    <w:notTrueType/>
    <w:pitch w:val="default"/>
  </w:font>
  <w:font w:name="Helvetica Neue">
    <w:altName w:val="﷽﷽﷽﷽﷽﷽﷽﷽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2319671"/>
      <w:docPartObj>
        <w:docPartGallery w:val="Page Numbers (Bottom of Page)"/>
        <w:docPartUnique/>
      </w:docPartObj>
    </w:sdtPr>
    <w:sdtEndPr>
      <w:rPr>
        <w:noProof/>
      </w:rPr>
    </w:sdtEndPr>
    <w:sdtContent>
      <w:p w14:paraId="16187776" w14:textId="657F8536" w:rsidR="00B31626" w:rsidRDefault="00B31626" w:rsidP="00A542EF">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471171"/>
      <w:docPartObj>
        <w:docPartGallery w:val="Page Numbers (Bottom of Page)"/>
        <w:docPartUnique/>
      </w:docPartObj>
    </w:sdtPr>
    <w:sdtEndPr>
      <w:rPr>
        <w:noProof/>
      </w:rPr>
    </w:sdtEndPr>
    <w:sdtContent>
      <w:p w14:paraId="18300694" w14:textId="3F47415D" w:rsidR="00B31626" w:rsidRDefault="00B31626" w:rsidP="002842B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2008E1" w14:textId="77777777" w:rsidR="007B1D96" w:rsidRDefault="007B1D96" w:rsidP="00A542EF">
      <w:pPr>
        <w:spacing w:after="0" w:line="240" w:lineRule="auto"/>
      </w:pPr>
      <w:r>
        <w:separator/>
      </w:r>
    </w:p>
  </w:footnote>
  <w:footnote w:type="continuationSeparator" w:id="0">
    <w:p w14:paraId="241851AB" w14:textId="77777777" w:rsidR="007B1D96" w:rsidRDefault="007B1D96" w:rsidP="00A542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64CD9"/>
    <w:multiLevelType w:val="multilevel"/>
    <w:tmpl w:val="ADB6C7D0"/>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2A5C4B12"/>
    <w:multiLevelType w:val="hybridMultilevel"/>
    <w:tmpl w:val="6D8CE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CF78E4"/>
    <w:multiLevelType w:val="multilevel"/>
    <w:tmpl w:val="280A4B3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360B781A"/>
    <w:multiLevelType w:val="multilevel"/>
    <w:tmpl w:val="245A0424"/>
    <w:lvl w:ilvl="0">
      <w:start w:val="1"/>
      <w:numFmt w:val="decimal"/>
      <w:pStyle w:val="Heading1"/>
      <w:lvlText w:val="Chapter %1."/>
      <w:lvlJc w:val="left"/>
      <w:pPr>
        <w:ind w:left="0" w:firstLine="0"/>
      </w:pPr>
      <w:rPr>
        <w:rFonts w:hint="default"/>
        <w:b/>
        <w:bCs w:val="0"/>
      </w:rPr>
    </w:lvl>
    <w:lvl w:ilvl="1">
      <w:start w:val="1"/>
      <w:numFmt w:val="decimal"/>
      <w:pStyle w:val="Heading2"/>
      <w:lvlText w:val="%1.%2."/>
      <w:lvlJc w:val="left"/>
      <w:pPr>
        <w:ind w:left="0" w:firstLine="0"/>
      </w:pPr>
      <w:rPr>
        <w:rFonts w:ascii="Arial" w:hAnsi="Arial" w:cs="Arial" w:hint="default"/>
        <w:sz w:val="30"/>
        <w:szCs w:val="30"/>
      </w:rPr>
    </w:lvl>
    <w:lvl w:ilvl="2">
      <w:start w:val="1"/>
      <w:numFmt w:val="decimal"/>
      <w:pStyle w:val="Heading3"/>
      <w:lvlText w:val="%1.%2.%3."/>
      <w:lvlJc w:val="left"/>
      <w:pPr>
        <w:ind w:left="0" w:firstLine="0"/>
      </w:pPr>
      <w:rPr>
        <w:rFonts w:ascii="Arial" w:hAnsi="Arial" w:cs="Arial" w:hint="default"/>
        <w:sz w:val="26"/>
        <w:szCs w:val="26"/>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 w15:restartNumberingAfterBreak="0">
    <w:nsid w:val="3A3A0B66"/>
    <w:multiLevelType w:val="hybridMultilevel"/>
    <w:tmpl w:val="B95ECB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0054C3"/>
    <w:multiLevelType w:val="hybridMultilevel"/>
    <w:tmpl w:val="C5CE1410"/>
    <w:lvl w:ilvl="0" w:tplc="D592C78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E8C2335"/>
    <w:multiLevelType w:val="hybridMultilevel"/>
    <w:tmpl w:val="E0C69D68"/>
    <w:lvl w:ilvl="0" w:tplc="6F7ED1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F2C02D9"/>
    <w:multiLevelType w:val="hybridMultilevel"/>
    <w:tmpl w:val="DACC7518"/>
    <w:lvl w:ilvl="0" w:tplc="FC98F7C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8B619B5"/>
    <w:multiLevelType w:val="hybridMultilevel"/>
    <w:tmpl w:val="364C80B2"/>
    <w:lvl w:ilvl="0" w:tplc="19D43F9C">
      <w:numFmt w:val="bullet"/>
      <w:pStyle w:val="2Bullet"/>
      <w:lvlText w:val="•"/>
      <w:lvlJc w:val="left"/>
      <w:pPr>
        <w:ind w:left="1080" w:hanging="360"/>
      </w:pPr>
      <w:rPr>
        <w:rFonts w:ascii="Arial" w:eastAsia="Times New Roman" w:hAnsi="Arial" w:hint="default"/>
      </w:rPr>
    </w:lvl>
    <w:lvl w:ilvl="1" w:tplc="A94AFC0E">
      <w:start w:val="1"/>
      <w:numFmt w:val="bullet"/>
      <w:lvlText w:val="o"/>
      <w:lvlJc w:val="left"/>
      <w:pPr>
        <w:ind w:left="1800" w:hanging="360"/>
      </w:pPr>
      <w:rPr>
        <w:rFonts w:ascii="Courier New" w:hAnsi="Courier New" w:hint="default"/>
        <w:sz w:val="16"/>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5B3A0333"/>
    <w:multiLevelType w:val="multilevel"/>
    <w:tmpl w:val="DD9094D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
  </w:num>
  <w:num w:numId="2">
    <w:abstractNumId w:val="8"/>
  </w:num>
  <w:num w:numId="3">
    <w:abstractNumId w:val="6"/>
  </w:num>
  <w:num w:numId="4">
    <w:abstractNumId w:val="5"/>
  </w:num>
  <w:num w:numId="5">
    <w:abstractNumId w:val="7"/>
  </w:num>
  <w:num w:numId="6">
    <w:abstractNumId w:val="3"/>
    <w:lvlOverride w:ilvl="0">
      <w:startOverride w:val="3"/>
    </w:lvlOverride>
    <w:lvlOverride w:ilvl="1">
      <w:startOverride w:val="3"/>
    </w:lvlOverride>
  </w:num>
  <w:num w:numId="7">
    <w:abstractNumId w:val="3"/>
  </w:num>
  <w:num w:numId="8">
    <w:abstractNumId w:val="9"/>
  </w:num>
  <w:num w:numId="9">
    <w:abstractNumId w:val="1"/>
  </w:num>
  <w:num w:numId="10">
    <w:abstractNumId w:val="0"/>
  </w:num>
  <w:num w:numId="11">
    <w:abstractNumId w:val="3"/>
  </w:num>
  <w:num w:numId="12">
    <w:abstractNumId w:val="3"/>
    <w:lvlOverride w:ilvl="0">
      <w:startOverride w:val="3"/>
    </w:lvlOverride>
    <w:lvlOverride w:ilvl="1">
      <w:startOverride w:val="3"/>
    </w:lvlOverride>
  </w:num>
  <w:num w:numId="13">
    <w:abstractNumId w:val="2"/>
  </w:num>
  <w:num w:numId="14">
    <w:abstractNumId w:val="3"/>
    <w:lvlOverride w:ilvl="0">
      <w:startOverride w:val="3"/>
    </w:lvlOverride>
    <w:lvlOverride w:ilvl="1">
      <w:startOverride w:val="5"/>
    </w:lvlOverride>
  </w:num>
  <w:num w:numId="15">
    <w:abstractNumId w:val="4"/>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ladymyr Kozyr">
    <w15:presenceInfo w15:providerId="AD" w15:userId="S::vladymyr.kozyr@portlink.co::01b3c3f1-9527-4ad6-bac8-6dd551f523e6"/>
  </w15:person>
  <w15:person w15:author="Fred Popowich">
    <w15:presenceInfo w15:providerId="AD" w15:userId="S::popowich@sfu.ca::a7a1fb48-99ec-4005-bb62-1ff7aef991b7"/>
  </w15:person>
  <w15:person w15:author="Volodymyr Kozyr">
    <w15:presenceInfo w15:providerId="Windows Live" w15:userId="738e04fc4d955a32"/>
  </w15:person>
  <w15:person w15:author="Vladymyr Kozyr [2]">
    <w15:presenceInfo w15:providerId="AD" w15:userId="S::Vladymyr.Kozyr@portlink.co::01b3c3f1-9527-4ad6-bac8-6dd551f523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hideSpellingErrors/>
  <w:hideGrammaticalErrors/>
  <w:activeWritingStyle w:appName="MSWord" w:lang="fr-FR" w:vendorID="64" w:dllVersion="6" w:nlCheck="1" w:checkStyle="0"/>
  <w:activeWritingStyle w:appName="MSWord" w:lang="en-CA" w:vendorID="64" w:dllVersion="6" w:nlCheck="1" w:checkStyle="1"/>
  <w:activeWritingStyle w:appName="MSWord" w:lang="en-US" w:vendorID="64" w:dllVersion="6" w:nlCheck="1" w:checkStyle="1"/>
  <w:activeWritingStyle w:appName="MSWord" w:lang="en-US" w:vendorID="64" w:dllVersion="0" w:nlCheck="1" w:checkStyle="0"/>
  <w:activeWritingStyle w:appName="MSWord" w:lang="en-CA" w:vendorID="64" w:dllVersion="0" w:nlCheck="1" w:checkStyle="0"/>
  <w:activeWritingStyle w:appName="MSWord" w:lang="en-US" w:vendorID="64" w:dllVersion="4096" w:nlCheck="1" w:checkStyle="0"/>
  <w:activeWritingStyle w:appName="MSWord" w:lang="en-CA" w:vendorID="64" w:dllVersion="4096" w:nlCheck="1" w:checkStyle="0"/>
  <w:activeWritingStyle w:appName="MSWord" w:lang="fr-CA" w:vendorID="64" w:dllVersion="4096" w:nlCheck="1" w:checkStyle="0"/>
  <w:activeWritingStyle w:appName="MSWord" w:lang="ru-RU" w:vendorID="64" w:dllVersion="4096" w:nlCheck="1" w:checkStyle="0"/>
  <w:activeWritingStyle w:appName="MSWord" w:lang="fr-CA" w:vendorID="64" w:dllVersion="0"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A80"/>
    <w:rsid w:val="00001706"/>
    <w:rsid w:val="00006995"/>
    <w:rsid w:val="00006D16"/>
    <w:rsid w:val="000122CB"/>
    <w:rsid w:val="00013B11"/>
    <w:rsid w:val="00013B75"/>
    <w:rsid w:val="000147AB"/>
    <w:rsid w:val="00017672"/>
    <w:rsid w:val="0002111E"/>
    <w:rsid w:val="00022AAC"/>
    <w:rsid w:val="00032D9B"/>
    <w:rsid w:val="000347E4"/>
    <w:rsid w:val="000363CA"/>
    <w:rsid w:val="00036649"/>
    <w:rsid w:val="00037946"/>
    <w:rsid w:val="00042066"/>
    <w:rsid w:val="00043B80"/>
    <w:rsid w:val="0004683D"/>
    <w:rsid w:val="0005045F"/>
    <w:rsid w:val="00052611"/>
    <w:rsid w:val="000616F8"/>
    <w:rsid w:val="0006280D"/>
    <w:rsid w:val="00063D3F"/>
    <w:rsid w:val="000679F9"/>
    <w:rsid w:val="00070B89"/>
    <w:rsid w:val="00074BDB"/>
    <w:rsid w:val="0007602C"/>
    <w:rsid w:val="000802D9"/>
    <w:rsid w:val="00085848"/>
    <w:rsid w:val="000870B3"/>
    <w:rsid w:val="000905C2"/>
    <w:rsid w:val="00090FDE"/>
    <w:rsid w:val="000947E7"/>
    <w:rsid w:val="000969C8"/>
    <w:rsid w:val="000A318E"/>
    <w:rsid w:val="000A59C7"/>
    <w:rsid w:val="000B0BD9"/>
    <w:rsid w:val="000B1890"/>
    <w:rsid w:val="000B33CA"/>
    <w:rsid w:val="000B4421"/>
    <w:rsid w:val="000B56F9"/>
    <w:rsid w:val="000B5EBB"/>
    <w:rsid w:val="000C0A80"/>
    <w:rsid w:val="000C71AC"/>
    <w:rsid w:val="000D21CB"/>
    <w:rsid w:val="0010522C"/>
    <w:rsid w:val="00105D3E"/>
    <w:rsid w:val="00107283"/>
    <w:rsid w:val="00112D49"/>
    <w:rsid w:val="00113DFE"/>
    <w:rsid w:val="0011654D"/>
    <w:rsid w:val="00117B75"/>
    <w:rsid w:val="00121E0F"/>
    <w:rsid w:val="0013393D"/>
    <w:rsid w:val="00147C41"/>
    <w:rsid w:val="001537B5"/>
    <w:rsid w:val="00155315"/>
    <w:rsid w:val="00162844"/>
    <w:rsid w:val="001633AA"/>
    <w:rsid w:val="001650DD"/>
    <w:rsid w:val="00166A31"/>
    <w:rsid w:val="00166E3A"/>
    <w:rsid w:val="0016722A"/>
    <w:rsid w:val="00167DB2"/>
    <w:rsid w:val="001775E0"/>
    <w:rsid w:val="00180D5B"/>
    <w:rsid w:val="00181673"/>
    <w:rsid w:val="0018204D"/>
    <w:rsid w:val="0018565E"/>
    <w:rsid w:val="00191318"/>
    <w:rsid w:val="00195BDF"/>
    <w:rsid w:val="001A4992"/>
    <w:rsid w:val="001C2BE7"/>
    <w:rsid w:val="001C649B"/>
    <w:rsid w:val="001D0248"/>
    <w:rsid w:val="001D3CD6"/>
    <w:rsid w:val="001D584F"/>
    <w:rsid w:val="001E68F2"/>
    <w:rsid w:val="001F052A"/>
    <w:rsid w:val="001F1AEE"/>
    <w:rsid w:val="001F38E0"/>
    <w:rsid w:val="001F3934"/>
    <w:rsid w:val="00200B9E"/>
    <w:rsid w:val="002015E2"/>
    <w:rsid w:val="002023B1"/>
    <w:rsid w:val="0020364C"/>
    <w:rsid w:val="00203921"/>
    <w:rsid w:val="00213104"/>
    <w:rsid w:val="002143D1"/>
    <w:rsid w:val="002214FD"/>
    <w:rsid w:val="002251AE"/>
    <w:rsid w:val="00232FF3"/>
    <w:rsid w:val="00235568"/>
    <w:rsid w:val="00240C56"/>
    <w:rsid w:val="00241463"/>
    <w:rsid w:val="00252C5C"/>
    <w:rsid w:val="0025435F"/>
    <w:rsid w:val="002552ED"/>
    <w:rsid w:val="00261553"/>
    <w:rsid w:val="00261A9E"/>
    <w:rsid w:val="002623C0"/>
    <w:rsid w:val="00263034"/>
    <w:rsid w:val="00264A99"/>
    <w:rsid w:val="0026597E"/>
    <w:rsid w:val="00271831"/>
    <w:rsid w:val="00275DA3"/>
    <w:rsid w:val="00276693"/>
    <w:rsid w:val="002842B4"/>
    <w:rsid w:val="002A06D7"/>
    <w:rsid w:val="002A6BD2"/>
    <w:rsid w:val="002A7A66"/>
    <w:rsid w:val="002B1EDE"/>
    <w:rsid w:val="002B62FA"/>
    <w:rsid w:val="002D0F75"/>
    <w:rsid w:val="002D1AC8"/>
    <w:rsid w:val="002D3D20"/>
    <w:rsid w:val="002D7AF5"/>
    <w:rsid w:val="002E57D1"/>
    <w:rsid w:val="002E5EB5"/>
    <w:rsid w:val="002F44CD"/>
    <w:rsid w:val="00301680"/>
    <w:rsid w:val="003023BD"/>
    <w:rsid w:val="00305D3C"/>
    <w:rsid w:val="003062CA"/>
    <w:rsid w:val="003526C0"/>
    <w:rsid w:val="00362694"/>
    <w:rsid w:val="00364877"/>
    <w:rsid w:val="00364A34"/>
    <w:rsid w:val="00370AF1"/>
    <w:rsid w:val="00372906"/>
    <w:rsid w:val="00384B2C"/>
    <w:rsid w:val="003856C2"/>
    <w:rsid w:val="00385D2C"/>
    <w:rsid w:val="00390F36"/>
    <w:rsid w:val="00395D97"/>
    <w:rsid w:val="00397726"/>
    <w:rsid w:val="003A2EB3"/>
    <w:rsid w:val="003B24B8"/>
    <w:rsid w:val="003C0D2E"/>
    <w:rsid w:val="003C0EF0"/>
    <w:rsid w:val="003C7093"/>
    <w:rsid w:val="003E1581"/>
    <w:rsid w:val="003E20D6"/>
    <w:rsid w:val="003E2489"/>
    <w:rsid w:val="003E2711"/>
    <w:rsid w:val="003E6A2D"/>
    <w:rsid w:val="003F5E95"/>
    <w:rsid w:val="003F6C1D"/>
    <w:rsid w:val="003F6D3A"/>
    <w:rsid w:val="003F765D"/>
    <w:rsid w:val="00401C22"/>
    <w:rsid w:val="0041332F"/>
    <w:rsid w:val="004151F0"/>
    <w:rsid w:val="00434475"/>
    <w:rsid w:val="00435AF9"/>
    <w:rsid w:val="00445043"/>
    <w:rsid w:val="00456589"/>
    <w:rsid w:val="00457C63"/>
    <w:rsid w:val="00471D96"/>
    <w:rsid w:val="00472EE2"/>
    <w:rsid w:val="0047625A"/>
    <w:rsid w:val="004836F1"/>
    <w:rsid w:val="00483ACD"/>
    <w:rsid w:val="00485631"/>
    <w:rsid w:val="00486A07"/>
    <w:rsid w:val="004A158F"/>
    <w:rsid w:val="004B0D2A"/>
    <w:rsid w:val="004B13A1"/>
    <w:rsid w:val="004B39F9"/>
    <w:rsid w:val="004D0850"/>
    <w:rsid w:val="004D2C46"/>
    <w:rsid w:val="004D67AC"/>
    <w:rsid w:val="004E0E0C"/>
    <w:rsid w:val="004E2076"/>
    <w:rsid w:val="004F3A6B"/>
    <w:rsid w:val="004F6AC5"/>
    <w:rsid w:val="00507C0A"/>
    <w:rsid w:val="005141CE"/>
    <w:rsid w:val="00514EC2"/>
    <w:rsid w:val="005166E7"/>
    <w:rsid w:val="00517F10"/>
    <w:rsid w:val="005256FE"/>
    <w:rsid w:val="005332DE"/>
    <w:rsid w:val="00534398"/>
    <w:rsid w:val="00534E4E"/>
    <w:rsid w:val="00535874"/>
    <w:rsid w:val="00535FF8"/>
    <w:rsid w:val="00537E07"/>
    <w:rsid w:val="00543812"/>
    <w:rsid w:val="00547D57"/>
    <w:rsid w:val="00572D69"/>
    <w:rsid w:val="00572F07"/>
    <w:rsid w:val="005759ED"/>
    <w:rsid w:val="00583D68"/>
    <w:rsid w:val="005942AA"/>
    <w:rsid w:val="005B22A4"/>
    <w:rsid w:val="005B302C"/>
    <w:rsid w:val="005B70F7"/>
    <w:rsid w:val="005C08D2"/>
    <w:rsid w:val="005D6265"/>
    <w:rsid w:val="005D6CF6"/>
    <w:rsid w:val="005E09C6"/>
    <w:rsid w:val="005E3700"/>
    <w:rsid w:val="005E7863"/>
    <w:rsid w:val="005F3787"/>
    <w:rsid w:val="005F3C06"/>
    <w:rsid w:val="005F53FA"/>
    <w:rsid w:val="005F543E"/>
    <w:rsid w:val="006002D9"/>
    <w:rsid w:val="00602329"/>
    <w:rsid w:val="00605C63"/>
    <w:rsid w:val="00621A11"/>
    <w:rsid w:val="00622644"/>
    <w:rsid w:val="00637B07"/>
    <w:rsid w:val="0064041C"/>
    <w:rsid w:val="00646F8D"/>
    <w:rsid w:val="006503F2"/>
    <w:rsid w:val="00662F96"/>
    <w:rsid w:val="0067102C"/>
    <w:rsid w:val="00675271"/>
    <w:rsid w:val="00680B3C"/>
    <w:rsid w:val="00692B08"/>
    <w:rsid w:val="00694594"/>
    <w:rsid w:val="00695617"/>
    <w:rsid w:val="00696245"/>
    <w:rsid w:val="006972CF"/>
    <w:rsid w:val="006A6EB1"/>
    <w:rsid w:val="006B3698"/>
    <w:rsid w:val="006B382C"/>
    <w:rsid w:val="006C20E6"/>
    <w:rsid w:val="006C3F4A"/>
    <w:rsid w:val="006D6E06"/>
    <w:rsid w:val="006E47E4"/>
    <w:rsid w:val="006E7144"/>
    <w:rsid w:val="006F3CCE"/>
    <w:rsid w:val="006F5097"/>
    <w:rsid w:val="00703985"/>
    <w:rsid w:val="00704947"/>
    <w:rsid w:val="007053FA"/>
    <w:rsid w:val="00705992"/>
    <w:rsid w:val="00705FAE"/>
    <w:rsid w:val="00723C34"/>
    <w:rsid w:val="007352F3"/>
    <w:rsid w:val="00736570"/>
    <w:rsid w:val="00751639"/>
    <w:rsid w:val="00753E27"/>
    <w:rsid w:val="00754955"/>
    <w:rsid w:val="00761610"/>
    <w:rsid w:val="00765C2E"/>
    <w:rsid w:val="007804DC"/>
    <w:rsid w:val="00781E7F"/>
    <w:rsid w:val="00781FF1"/>
    <w:rsid w:val="007828F3"/>
    <w:rsid w:val="0078619D"/>
    <w:rsid w:val="00790BBB"/>
    <w:rsid w:val="00791D3A"/>
    <w:rsid w:val="00791DDF"/>
    <w:rsid w:val="00792136"/>
    <w:rsid w:val="007A2436"/>
    <w:rsid w:val="007A7549"/>
    <w:rsid w:val="007B1D96"/>
    <w:rsid w:val="007B3DBE"/>
    <w:rsid w:val="007B4FAB"/>
    <w:rsid w:val="007B666B"/>
    <w:rsid w:val="007C2D2A"/>
    <w:rsid w:val="007D079E"/>
    <w:rsid w:val="007D14ED"/>
    <w:rsid w:val="007D16C8"/>
    <w:rsid w:val="007D2905"/>
    <w:rsid w:val="007E19A4"/>
    <w:rsid w:val="007E2B61"/>
    <w:rsid w:val="007E7E9B"/>
    <w:rsid w:val="0080556A"/>
    <w:rsid w:val="0081292B"/>
    <w:rsid w:val="00815675"/>
    <w:rsid w:val="00820B8C"/>
    <w:rsid w:val="0082279A"/>
    <w:rsid w:val="0082303B"/>
    <w:rsid w:val="0083027A"/>
    <w:rsid w:val="00832D78"/>
    <w:rsid w:val="00832DC0"/>
    <w:rsid w:val="00834587"/>
    <w:rsid w:val="00835876"/>
    <w:rsid w:val="008361CE"/>
    <w:rsid w:val="008421F9"/>
    <w:rsid w:val="0086457F"/>
    <w:rsid w:val="00880B15"/>
    <w:rsid w:val="008859B2"/>
    <w:rsid w:val="0088677E"/>
    <w:rsid w:val="008A466D"/>
    <w:rsid w:val="008A60B3"/>
    <w:rsid w:val="008A7CCA"/>
    <w:rsid w:val="008B1FCF"/>
    <w:rsid w:val="008B60A9"/>
    <w:rsid w:val="008C0B03"/>
    <w:rsid w:val="008D397D"/>
    <w:rsid w:val="008D4FAA"/>
    <w:rsid w:val="008D70D8"/>
    <w:rsid w:val="008E242A"/>
    <w:rsid w:val="008E54BB"/>
    <w:rsid w:val="008E6577"/>
    <w:rsid w:val="008F5DA8"/>
    <w:rsid w:val="0090345B"/>
    <w:rsid w:val="00905BAE"/>
    <w:rsid w:val="00910A03"/>
    <w:rsid w:val="00914026"/>
    <w:rsid w:val="0091538D"/>
    <w:rsid w:val="00916D02"/>
    <w:rsid w:val="009261D6"/>
    <w:rsid w:val="00926AD5"/>
    <w:rsid w:val="00927976"/>
    <w:rsid w:val="00930730"/>
    <w:rsid w:val="00943353"/>
    <w:rsid w:val="00943930"/>
    <w:rsid w:val="00950736"/>
    <w:rsid w:val="00962D71"/>
    <w:rsid w:val="009642AF"/>
    <w:rsid w:val="00971FE0"/>
    <w:rsid w:val="0098108B"/>
    <w:rsid w:val="0099277E"/>
    <w:rsid w:val="0099437F"/>
    <w:rsid w:val="009A0FBC"/>
    <w:rsid w:val="009A1E01"/>
    <w:rsid w:val="009A5882"/>
    <w:rsid w:val="009B043F"/>
    <w:rsid w:val="009C4E78"/>
    <w:rsid w:val="009D3AC9"/>
    <w:rsid w:val="009D4AFB"/>
    <w:rsid w:val="009D5DE2"/>
    <w:rsid w:val="009E0E26"/>
    <w:rsid w:val="009E23BE"/>
    <w:rsid w:val="009F0343"/>
    <w:rsid w:val="009F23D9"/>
    <w:rsid w:val="009F56FF"/>
    <w:rsid w:val="009F6C13"/>
    <w:rsid w:val="00A01DEA"/>
    <w:rsid w:val="00A02C9D"/>
    <w:rsid w:val="00A13C6D"/>
    <w:rsid w:val="00A1477D"/>
    <w:rsid w:val="00A152D4"/>
    <w:rsid w:val="00A2117C"/>
    <w:rsid w:val="00A274E7"/>
    <w:rsid w:val="00A326B6"/>
    <w:rsid w:val="00A42B01"/>
    <w:rsid w:val="00A458B4"/>
    <w:rsid w:val="00A46402"/>
    <w:rsid w:val="00A50449"/>
    <w:rsid w:val="00A52C63"/>
    <w:rsid w:val="00A542EF"/>
    <w:rsid w:val="00A54DF6"/>
    <w:rsid w:val="00A55084"/>
    <w:rsid w:val="00A55F00"/>
    <w:rsid w:val="00A56963"/>
    <w:rsid w:val="00A671A0"/>
    <w:rsid w:val="00A711E1"/>
    <w:rsid w:val="00A74990"/>
    <w:rsid w:val="00A842AD"/>
    <w:rsid w:val="00A96206"/>
    <w:rsid w:val="00AA2CE6"/>
    <w:rsid w:val="00AA4C36"/>
    <w:rsid w:val="00AB6A94"/>
    <w:rsid w:val="00AB7CDF"/>
    <w:rsid w:val="00AE3480"/>
    <w:rsid w:val="00AE7A5A"/>
    <w:rsid w:val="00B017E8"/>
    <w:rsid w:val="00B039E9"/>
    <w:rsid w:val="00B13A69"/>
    <w:rsid w:val="00B233B6"/>
    <w:rsid w:val="00B23EBE"/>
    <w:rsid w:val="00B26166"/>
    <w:rsid w:val="00B30BAE"/>
    <w:rsid w:val="00B31456"/>
    <w:rsid w:val="00B31626"/>
    <w:rsid w:val="00B36210"/>
    <w:rsid w:val="00B4555E"/>
    <w:rsid w:val="00B46017"/>
    <w:rsid w:val="00B4748D"/>
    <w:rsid w:val="00B552EA"/>
    <w:rsid w:val="00B5599A"/>
    <w:rsid w:val="00B60144"/>
    <w:rsid w:val="00B60D90"/>
    <w:rsid w:val="00B61F81"/>
    <w:rsid w:val="00B64FF2"/>
    <w:rsid w:val="00B73EFD"/>
    <w:rsid w:val="00B7595D"/>
    <w:rsid w:val="00B771DC"/>
    <w:rsid w:val="00B83EB3"/>
    <w:rsid w:val="00B92394"/>
    <w:rsid w:val="00B92905"/>
    <w:rsid w:val="00B934CF"/>
    <w:rsid w:val="00BA0C29"/>
    <w:rsid w:val="00BA1CDB"/>
    <w:rsid w:val="00BA6D32"/>
    <w:rsid w:val="00BB720B"/>
    <w:rsid w:val="00BC069E"/>
    <w:rsid w:val="00BC3B37"/>
    <w:rsid w:val="00BC6DA0"/>
    <w:rsid w:val="00BD47DE"/>
    <w:rsid w:val="00BE0E55"/>
    <w:rsid w:val="00BE2821"/>
    <w:rsid w:val="00BE533C"/>
    <w:rsid w:val="00BE7C5F"/>
    <w:rsid w:val="00BF7550"/>
    <w:rsid w:val="00C10319"/>
    <w:rsid w:val="00C12A4D"/>
    <w:rsid w:val="00C1576E"/>
    <w:rsid w:val="00C162C3"/>
    <w:rsid w:val="00C16759"/>
    <w:rsid w:val="00C21EA6"/>
    <w:rsid w:val="00C33D99"/>
    <w:rsid w:val="00C34327"/>
    <w:rsid w:val="00C42783"/>
    <w:rsid w:val="00C45B1A"/>
    <w:rsid w:val="00C47478"/>
    <w:rsid w:val="00C538E9"/>
    <w:rsid w:val="00C53913"/>
    <w:rsid w:val="00C57712"/>
    <w:rsid w:val="00C60C4D"/>
    <w:rsid w:val="00C65B84"/>
    <w:rsid w:val="00C66728"/>
    <w:rsid w:val="00C7572E"/>
    <w:rsid w:val="00C80A73"/>
    <w:rsid w:val="00C8177D"/>
    <w:rsid w:val="00C85168"/>
    <w:rsid w:val="00C8620E"/>
    <w:rsid w:val="00C90117"/>
    <w:rsid w:val="00CA3D91"/>
    <w:rsid w:val="00CA4568"/>
    <w:rsid w:val="00CA62BE"/>
    <w:rsid w:val="00CB2779"/>
    <w:rsid w:val="00CC28A7"/>
    <w:rsid w:val="00CC3FE7"/>
    <w:rsid w:val="00CD2B57"/>
    <w:rsid w:val="00CD4158"/>
    <w:rsid w:val="00CD5343"/>
    <w:rsid w:val="00CD611E"/>
    <w:rsid w:val="00CD6E6D"/>
    <w:rsid w:val="00CE178C"/>
    <w:rsid w:val="00CE4054"/>
    <w:rsid w:val="00CE6B18"/>
    <w:rsid w:val="00CF09FA"/>
    <w:rsid w:val="00CF2BCE"/>
    <w:rsid w:val="00CF4700"/>
    <w:rsid w:val="00D14182"/>
    <w:rsid w:val="00D15815"/>
    <w:rsid w:val="00D26CE0"/>
    <w:rsid w:val="00D2731A"/>
    <w:rsid w:val="00D329FD"/>
    <w:rsid w:val="00D32BBB"/>
    <w:rsid w:val="00D33F54"/>
    <w:rsid w:val="00D341D0"/>
    <w:rsid w:val="00D40624"/>
    <w:rsid w:val="00D50AC8"/>
    <w:rsid w:val="00D51F56"/>
    <w:rsid w:val="00D5447D"/>
    <w:rsid w:val="00D67013"/>
    <w:rsid w:val="00D67DF1"/>
    <w:rsid w:val="00D72826"/>
    <w:rsid w:val="00D737A7"/>
    <w:rsid w:val="00D752C2"/>
    <w:rsid w:val="00D80D46"/>
    <w:rsid w:val="00D843CA"/>
    <w:rsid w:val="00D949CA"/>
    <w:rsid w:val="00D96FF9"/>
    <w:rsid w:val="00D97021"/>
    <w:rsid w:val="00DA39DD"/>
    <w:rsid w:val="00DB02CC"/>
    <w:rsid w:val="00DB0C62"/>
    <w:rsid w:val="00DC1AAA"/>
    <w:rsid w:val="00DC20B3"/>
    <w:rsid w:val="00DD056B"/>
    <w:rsid w:val="00DD775E"/>
    <w:rsid w:val="00DE118F"/>
    <w:rsid w:val="00DE7A2F"/>
    <w:rsid w:val="00DF17FD"/>
    <w:rsid w:val="00DF6B61"/>
    <w:rsid w:val="00DF74B7"/>
    <w:rsid w:val="00E024A1"/>
    <w:rsid w:val="00E0498E"/>
    <w:rsid w:val="00E05911"/>
    <w:rsid w:val="00E0723C"/>
    <w:rsid w:val="00E07916"/>
    <w:rsid w:val="00E07A77"/>
    <w:rsid w:val="00E07E43"/>
    <w:rsid w:val="00E10BCA"/>
    <w:rsid w:val="00E14BFE"/>
    <w:rsid w:val="00E22473"/>
    <w:rsid w:val="00E24E64"/>
    <w:rsid w:val="00E579D9"/>
    <w:rsid w:val="00E623B0"/>
    <w:rsid w:val="00E64A12"/>
    <w:rsid w:val="00E71A0F"/>
    <w:rsid w:val="00E73B07"/>
    <w:rsid w:val="00E7648C"/>
    <w:rsid w:val="00E76BDA"/>
    <w:rsid w:val="00E77994"/>
    <w:rsid w:val="00E813A6"/>
    <w:rsid w:val="00E8766D"/>
    <w:rsid w:val="00E92C0F"/>
    <w:rsid w:val="00EA7619"/>
    <w:rsid w:val="00EA7D7C"/>
    <w:rsid w:val="00EB7EF8"/>
    <w:rsid w:val="00EC11BC"/>
    <w:rsid w:val="00ED1523"/>
    <w:rsid w:val="00ED3D6E"/>
    <w:rsid w:val="00ED7266"/>
    <w:rsid w:val="00ED74FA"/>
    <w:rsid w:val="00EE0EA4"/>
    <w:rsid w:val="00EF38F3"/>
    <w:rsid w:val="00EF7904"/>
    <w:rsid w:val="00F01811"/>
    <w:rsid w:val="00F03B4B"/>
    <w:rsid w:val="00F04A8D"/>
    <w:rsid w:val="00F06F34"/>
    <w:rsid w:val="00F10F84"/>
    <w:rsid w:val="00F116CA"/>
    <w:rsid w:val="00F141C1"/>
    <w:rsid w:val="00F17FDE"/>
    <w:rsid w:val="00F23678"/>
    <w:rsid w:val="00F25359"/>
    <w:rsid w:val="00F4162B"/>
    <w:rsid w:val="00F436D4"/>
    <w:rsid w:val="00F536D7"/>
    <w:rsid w:val="00F54916"/>
    <w:rsid w:val="00F64615"/>
    <w:rsid w:val="00F71B70"/>
    <w:rsid w:val="00F72E53"/>
    <w:rsid w:val="00F770B3"/>
    <w:rsid w:val="00F84FF7"/>
    <w:rsid w:val="00F91F62"/>
    <w:rsid w:val="00F942E3"/>
    <w:rsid w:val="00F94A27"/>
    <w:rsid w:val="00F95267"/>
    <w:rsid w:val="00FA7FA5"/>
    <w:rsid w:val="00FC2358"/>
    <w:rsid w:val="00FC65A3"/>
    <w:rsid w:val="00FC68A9"/>
    <w:rsid w:val="00FD00CC"/>
    <w:rsid w:val="00FD1A4E"/>
    <w:rsid w:val="00FE3851"/>
    <w:rsid w:val="00FE4B5A"/>
    <w:rsid w:val="00FE7C09"/>
    <w:rsid w:val="00FF22D4"/>
    <w:rsid w:val="00FF3619"/>
    <w:rsid w:val="00FF39D4"/>
    <w:rsid w:val="00FF7D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F3F113"/>
  <w15:docId w15:val="{AD72D9BD-6180-4613-AD24-51CF109CB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3B1"/>
    <w:pPr>
      <w:spacing w:after="240" w:line="360" w:lineRule="auto"/>
    </w:pPr>
    <w:rPr>
      <w:rFonts w:ascii="Arial" w:hAnsi="Arial"/>
    </w:rPr>
  </w:style>
  <w:style w:type="paragraph" w:styleId="Heading1">
    <w:name w:val="heading 1"/>
    <w:basedOn w:val="1ParaHangingIndent"/>
    <w:next w:val="1Para"/>
    <w:link w:val="Heading1Char"/>
    <w:uiPriority w:val="9"/>
    <w:qFormat/>
    <w:rsid w:val="00ED7266"/>
    <w:pPr>
      <w:keepNext/>
      <w:keepLines/>
      <w:pageBreakBefore/>
      <w:numPr>
        <w:numId w:val="1"/>
      </w:numPr>
      <w:spacing w:before="480" w:after="480" w:line="240" w:lineRule="auto"/>
      <w:outlineLvl w:val="0"/>
    </w:pPr>
    <w:rPr>
      <w:rFonts w:eastAsiaTheme="majorEastAsia" w:cstheme="majorBidi"/>
      <w:b/>
      <w:color w:val="000000" w:themeColor="text1"/>
      <w:sz w:val="34"/>
      <w:szCs w:val="32"/>
    </w:rPr>
  </w:style>
  <w:style w:type="paragraph" w:styleId="Heading2">
    <w:name w:val="heading 2"/>
    <w:basedOn w:val="1ParaFlushLeft"/>
    <w:next w:val="1Para"/>
    <w:link w:val="Heading2Char"/>
    <w:uiPriority w:val="9"/>
    <w:unhideWhenUsed/>
    <w:qFormat/>
    <w:rsid w:val="00F23678"/>
    <w:pPr>
      <w:keepNext/>
      <w:keepLines/>
      <w:numPr>
        <w:ilvl w:val="1"/>
        <w:numId w:val="1"/>
      </w:numPr>
      <w:spacing w:before="360" w:after="360" w:line="240" w:lineRule="auto"/>
      <w:ind w:left="720" w:hanging="720"/>
      <w:outlineLvl w:val="1"/>
    </w:pPr>
    <w:rPr>
      <w:rFonts w:eastAsiaTheme="majorEastAsia" w:cstheme="majorBidi"/>
      <w:b/>
      <w:color w:val="000000" w:themeColor="text1"/>
      <w:sz w:val="30"/>
      <w:szCs w:val="26"/>
    </w:rPr>
  </w:style>
  <w:style w:type="paragraph" w:styleId="Heading3">
    <w:name w:val="heading 3"/>
    <w:basedOn w:val="Normal"/>
    <w:next w:val="1Para"/>
    <w:link w:val="Heading3Char"/>
    <w:uiPriority w:val="9"/>
    <w:unhideWhenUsed/>
    <w:qFormat/>
    <w:rsid w:val="00F23678"/>
    <w:pPr>
      <w:keepNext/>
      <w:keepLines/>
      <w:numPr>
        <w:ilvl w:val="2"/>
        <w:numId w:val="1"/>
      </w:numPr>
      <w:spacing w:before="360" w:after="360" w:line="240" w:lineRule="auto"/>
      <w:ind w:left="720" w:hanging="720"/>
      <w:outlineLvl w:val="2"/>
    </w:pPr>
    <w:rPr>
      <w:rFonts w:eastAsiaTheme="majorEastAsia" w:cstheme="majorBidi"/>
      <w:b/>
      <w:color w:val="000000" w:themeColor="text1"/>
      <w:sz w:val="26"/>
      <w:szCs w:val="24"/>
      <w:lang w:val="en-CA"/>
    </w:rPr>
  </w:style>
  <w:style w:type="paragraph" w:styleId="Heading4">
    <w:name w:val="heading 4"/>
    <w:basedOn w:val="Normal"/>
    <w:next w:val="1Para"/>
    <w:link w:val="Heading4Char"/>
    <w:uiPriority w:val="9"/>
    <w:unhideWhenUsed/>
    <w:qFormat/>
    <w:rsid w:val="00456589"/>
    <w:pPr>
      <w:keepNext/>
      <w:keepLines/>
      <w:numPr>
        <w:ilvl w:val="3"/>
        <w:numId w:val="1"/>
      </w:numPr>
      <w:spacing w:line="240" w:lineRule="auto"/>
      <w:outlineLvl w:val="3"/>
    </w:pPr>
    <w:rPr>
      <w:rFonts w:eastAsiaTheme="majorEastAsia" w:cstheme="majorBidi"/>
      <w:b/>
      <w:i/>
      <w:iCs/>
      <w:color w:val="000000" w:themeColor="text1"/>
      <w:sz w:val="24"/>
    </w:rPr>
  </w:style>
  <w:style w:type="paragraph" w:styleId="Heading5">
    <w:name w:val="heading 5"/>
    <w:basedOn w:val="Normal"/>
    <w:next w:val="1Para"/>
    <w:link w:val="Heading5Char"/>
    <w:uiPriority w:val="9"/>
    <w:unhideWhenUsed/>
    <w:qFormat/>
    <w:rsid w:val="00456589"/>
    <w:pPr>
      <w:keepNext/>
      <w:keepLines/>
      <w:numPr>
        <w:ilvl w:val="4"/>
        <w:numId w:val="1"/>
      </w:numPr>
      <w:spacing w:line="240" w:lineRule="auto"/>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E10BC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10BC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10BC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10BC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ParaFlushLeft">
    <w:name w:val="1_Para_FlushLeft"/>
    <w:basedOn w:val="Normal"/>
    <w:next w:val="1Para"/>
    <w:qFormat/>
    <w:rsid w:val="00006D16"/>
    <w:pPr>
      <w:spacing w:before="120"/>
    </w:pPr>
    <w:rPr>
      <w:lang w:val="en-CA"/>
    </w:rPr>
  </w:style>
  <w:style w:type="paragraph" w:customStyle="1" w:styleId="1Para">
    <w:name w:val="1_Para"/>
    <w:basedOn w:val="1ParaFlushLeft"/>
    <w:qFormat/>
    <w:rsid w:val="00006D16"/>
    <w:pPr>
      <w:ind w:firstLine="720"/>
    </w:pPr>
  </w:style>
  <w:style w:type="paragraph" w:customStyle="1" w:styleId="1ParaHangingIndent">
    <w:name w:val="1_Para_HangingIndent"/>
    <w:basedOn w:val="1ParaFlushLeft"/>
    <w:next w:val="1Para"/>
    <w:qFormat/>
    <w:rsid w:val="009C4E78"/>
    <w:pPr>
      <w:ind w:left="720" w:hanging="720"/>
    </w:pPr>
  </w:style>
  <w:style w:type="paragraph" w:customStyle="1" w:styleId="9TitlePageTitle">
    <w:name w:val="9_TitlePage_Title"/>
    <w:basedOn w:val="Normal"/>
    <w:qFormat/>
    <w:rsid w:val="00A542EF"/>
    <w:pPr>
      <w:spacing w:before="840" w:after="0"/>
      <w:jc w:val="center"/>
    </w:pPr>
    <w:rPr>
      <w:b/>
      <w:sz w:val="34"/>
      <w:szCs w:val="34"/>
    </w:rPr>
  </w:style>
  <w:style w:type="character" w:styleId="Emphasis">
    <w:name w:val="Emphasis"/>
    <w:basedOn w:val="DefaultParagraphFont"/>
    <w:uiPriority w:val="20"/>
    <w:qFormat/>
    <w:rsid w:val="000C0A80"/>
    <w:rPr>
      <w:i/>
      <w:iCs/>
    </w:rPr>
  </w:style>
  <w:style w:type="paragraph" w:customStyle="1" w:styleId="9TitlePageText">
    <w:name w:val="9_TitlePage_Text"/>
    <w:basedOn w:val="Normal"/>
    <w:next w:val="1Para"/>
    <w:qFormat/>
    <w:rsid w:val="000B4421"/>
    <w:pPr>
      <w:spacing w:before="360" w:after="360"/>
      <w:jc w:val="center"/>
    </w:pPr>
    <w:rPr>
      <w:sz w:val="24"/>
    </w:rPr>
  </w:style>
  <w:style w:type="character" w:customStyle="1" w:styleId="Heading1Char">
    <w:name w:val="Heading 1 Char"/>
    <w:basedOn w:val="DefaultParagraphFont"/>
    <w:link w:val="Heading1"/>
    <w:uiPriority w:val="9"/>
    <w:rsid w:val="00ED7266"/>
    <w:rPr>
      <w:rFonts w:ascii="Arial" w:eastAsiaTheme="majorEastAsia" w:hAnsi="Arial" w:cstheme="majorBidi"/>
      <w:b/>
      <w:color w:val="000000" w:themeColor="text1"/>
      <w:sz w:val="34"/>
      <w:szCs w:val="32"/>
      <w:lang w:val="en-CA"/>
    </w:rPr>
  </w:style>
  <w:style w:type="character" w:customStyle="1" w:styleId="Heading2Char">
    <w:name w:val="Heading 2 Char"/>
    <w:basedOn w:val="DefaultParagraphFont"/>
    <w:link w:val="Heading2"/>
    <w:uiPriority w:val="9"/>
    <w:rsid w:val="00F23678"/>
    <w:rPr>
      <w:rFonts w:ascii="Arial" w:eastAsiaTheme="majorEastAsia" w:hAnsi="Arial" w:cstheme="majorBidi"/>
      <w:b/>
      <w:color w:val="000000" w:themeColor="text1"/>
      <w:sz w:val="30"/>
      <w:szCs w:val="26"/>
      <w:lang w:val="en-CA"/>
    </w:rPr>
  </w:style>
  <w:style w:type="paragraph" w:customStyle="1" w:styleId="Heading1Preliminary">
    <w:name w:val="Heading 1_Preliminary"/>
    <w:basedOn w:val="Heading2"/>
    <w:next w:val="1Para"/>
    <w:qFormat/>
    <w:rsid w:val="00ED7266"/>
    <w:pPr>
      <w:pageBreakBefore/>
      <w:numPr>
        <w:ilvl w:val="0"/>
        <w:numId w:val="0"/>
      </w:numPr>
      <w:spacing w:before="600"/>
    </w:pPr>
  </w:style>
  <w:style w:type="paragraph" w:customStyle="1" w:styleId="Heading1NoNumber">
    <w:name w:val="Heading 1_NoNumber"/>
    <w:basedOn w:val="1ParaFlushLeft"/>
    <w:next w:val="1Para"/>
    <w:qFormat/>
    <w:rsid w:val="00162844"/>
    <w:pPr>
      <w:pageBreakBefore/>
      <w:spacing w:after="480" w:line="240" w:lineRule="auto"/>
      <w:outlineLvl w:val="0"/>
    </w:pPr>
    <w:rPr>
      <w:b/>
      <w:sz w:val="34"/>
    </w:rPr>
  </w:style>
  <w:style w:type="paragraph" w:customStyle="1" w:styleId="Heading2NoNumber">
    <w:name w:val="Heading 2_NoNumber"/>
    <w:basedOn w:val="Heading2"/>
    <w:next w:val="1Para"/>
    <w:qFormat/>
    <w:rsid w:val="00162844"/>
    <w:pPr>
      <w:numPr>
        <w:ilvl w:val="0"/>
        <w:numId w:val="0"/>
      </w:numPr>
    </w:pPr>
  </w:style>
  <w:style w:type="character" w:customStyle="1" w:styleId="Heading3Char">
    <w:name w:val="Heading 3 Char"/>
    <w:basedOn w:val="DefaultParagraphFont"/>
    <w:link w:val="Heading3"/>
    <w:uiPriority w:val="9"/>
    <w:rsid w:val="00F23678"/>
    <w:rPr>
      <w:rFonts w:ascii="Arial" w:eastAsiaTheme="majorEastAsia" w:hAnsi="Arial" w:cstheme="majorBidi"/>
      <w:b/>
      <w:color w:val="000000" w:themeColor="text1"/>
      <w:sz w:val="26"/>
      <w:szCs w:val="24"/>
      <w:lang w:val="en-CA"/>
    </w:rPr>
  </w:style>
  <w:style w:type="paragraph" w:customStyle="1" w:styleId="Heading3NoNumber">
    <w:name w:val="Heading 3_NoNumber"/>
    <w:basedOn w:val="Heading3"/>
    <w:next w:val="1Para"/>
    <w:qFormat/>
    <w:rsid w:val="00063D3F"/>
    <w:pPr>
      <w:numPr>
        <w:ilvl w:val="0"/>
        <w:numId w:val="0"/>
      </w:numPr>
    </w:pPr>
  </w:style>
  <w:style w:type="paragraph" w:styleId="TOC2">
    <w:name w:val="toc 2"/>
    <w:basedOn w:val="Normal"/>
    <w:next w:val="Normal"/>
    <w:autoRedefine/>
    <w:uiPriority w:val="39"/>
    <w:unhideWhenUsed/>
    <w:qFormat/>
    <w:rsid w:val="00583D68"/>
    <w:pPr>
      <w:tabs>
        <w:tab w:val="left" w:pos="605"/>
        <w:tab w:val="right" w:leader="dot" w:pos="8630"/>
      </w:tabs>
      <w:spacing w:before="40" w:after="0" w:line="240" w:lineRule="auto"/>
      <w:ind w:left="605" w:hanging="605"/>
      <w:pPrChange w:id="0" w:author="Vladymyr Kozyr" w:date="2021-06-21T22:51:00Z">
        <w:pPr>
          <w:tabs>
            <w:tab w:val="left" w:pos="605"/>
            <w:tab w:val="right" w:leader="dot" w:pos="8630"/>
          </w:tabs>
          <w:spacing w:before="40"/>
          <w:ind w:left="605" w:hanging="605"/>
        </w:pPr>
      </w:pPrChange>
    </w:pPr>
    <w:rPr>
      <w:b/>
      <w:noProof/>
      <w:szCs w:val="20"/>
      <w:rPrChange w:id="0" w:author="Vladymyr Kozyr" w:date="2021-06-21T22:51:00Z">
        <w:rPr>
          <w:rFonts w:ascii="Arial" w:eastAsiaTheme="minorHAnsi" w:hAnsi="Arial" w:cstheme="minorBidi"/>
          <w:bCs/>
          <w:sz w:val="22"/>
          <w:lang w:val="en-US" w:eastAsia="en-US" w:bidi="ar-SA"/>
        </w:rPr>
      </w:rPrChange>
    </w:rPr>
  </w:style>
  <w:style w:type="paragraph" w:styleId="TOC1">
    <w:name w:val="toc 1"/>
    <w:basedOn w:val="Normal"/>
    <w:next w:val="Normal"/>
    <w:autoRedefine/>
    <w:uiPriority w:val="39"/>
    <w:unhideWhenUsed/>
    <w:qFormat/>
    <w:rsid w:val="0018204D"/>
    <w:pPr>
      <w:tabs>
        <w:tab w:val="right" w:leader="dot" w:pos="8630"/>
      </w:tabs>
      <w:spacing w:before="240" w:after="0" w:line="240" w:lineRule="auto"/>
      <w:ind w:left="605" w:hanging="605"/>
    </w:pPr>
    <w:rPr>
      <w:b/>
      <w:bCs/>
      <w:noProof/>
      <w:szCs w:val="24"/>
    </w:rPr>
  </w:style>
  <w:style w:type="paragraph" w:styleId="TOC3">
    <w:name w:val="toc 3"/>
    <w:basedOn w:val="Normal"/>
    <w:next w:val="Normal"/>
    <w:autoRedefine/>
    <w:uiPriority w:val="39"/>
    <w:unhideWhenUsed/>
    <w:qFormat/>
    <w:rsid w:val="0018204D"/>
    <w:pPr>
      <w:spacing w:before="40" w:after="0" w:line="240" w:lineRule="auto"/>
      <w:ind w:left="1440" w:hanging="835"/>
    </w:pPr>
    <w:rPr>
      <w:szCs w:val="20"/>
    </w:rPr>
  </w:style>
  <w:style w:type="character" w:styleId="Hyperlink">
    <w:name w:val="Hyperlink"/>
    <w:basedOn w:val="DefaultParagraphFont"/>
    <w:uiPriority w:val="99"/>
    <w:unhideWhenUsed/>
    <w:rsid w:val="00A542EF"/>
    <w:rPr>
      <w:color w:val="0563C1" w:themeColor="hyperlink"/>
      <w:u w:val="single"/>
    </w:rPr>
  </w:style>
  <w:style w:type="paragraph" w:styleId="Header">
    <w:name w:val="header"/>
    <w:basedOn w:val="Normal"/>
    <w:link w:val="HeaderChar"/>
    <w:uiPriority w:val="99"/>
    <w:unhideWhenUsed/>
    <w:rsid w:val="00A542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2EF"/>
    <w:rPr>
      <w:rFonts w:ascii="Arial" w:hAnsi="Arial"/>
    </w:rPr>
  </w:style>
  <w:style w:type="paragraph" w:styleId="Footer">
    <w:name w:val="footer"/>
    <w:basedOn w:val="Normal"/>
    <w:link w:val="FooterChar"/>
    <w:uiPriority w:val="99"/>
    <w:unhideWhenUsed/>
    <w:rsid w:val="00A542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2EF"/>
    <w:rPr>
      <w:rFonts w:ascii="Arial" w:hAnsi="Arial"/>
    </w:rPr>
  </w:style>
  <w:style w:type="character" w:customStyle="1" w:styleId="Heading4Char">
    <w:name w:val="Heading 4 Char"/>
    <w:basedOn w:val="DefaultParagraphFont"/>
    <w:link w:val="Heading4"/>
    <w:uiPriority w:val="9"/>
    <w:rsid w:val="00456589"/>
    <w:rPr>
      <w:rFonts w:ascii="Arial" w:eastAsiaTheme="majorEastAsia" w:hAnsi="Arial" w:cstheme="majorBidi"/>
      <w:b/>
      <w:i/>
      <w:iCs/>
      <w:color w:val="000000" w:themeColor="text1"/>
      <w:sz w:val="24"/>
    </w:rPr>
  </w:style>
  <w:style w:type="character" w:customStyle="1" w:styleId="Heading5Char">
    <w:name w:val="Heading 5 Char"/>
    <w:basedOn w:val="DefaultParagraphFont"/>
    <w:link w:val="Heading5"/>
    <w:uiPriority w:val="9"/>
    <w:rsid w:val="00456589"/>
    <w:rPr>
      <w:rFonts w:ascii="Arial" w:eastAsiaTheme="majorEastAsia" w:hAnsi="Arial" w:cstheme="majorBidi"/>
      <w:b/>
      <w:color w:val="000000" w:themeColor="text1"/>
    </w:rPr>
  </w:style>
  <w:style w:type="paragraph" w:styleId="TOC4">
    <w:name w:val="toc 4"/>
    <w:basedOn w:val="Normal"/>
    <w:next w:val="Normal"/>
    <w:autoRedefine/>
    <w:uiPriority w:val="39"/>
    <w:unhideWhenUsed/>
    <w:rsid w:val="00ED3D6E"/>
    <w:pPr>
      <w:tabs>
        <w:tab w:val="right" w:leader="dot" w:pos="8630"/>
      </w:tabs>
      <w:spacing w:before="40" w:after="0" w:line="240" w:lineRule="auto"/>
      <w:ind w:left="1728" w:hanging="288"/>
    </w:pPr>
    <w:rPr>
      <w:sz w:val="20"/>
      <w:szCs w:val="20"/>
    </w:rPr>
  </w:style>
  <w:style w:type="paragraph" w:customStyle="1" w:styleId="3FigureNoCaptionOrNote">
    <w:name w:val="3_Figure_NoCaptionOrNote"/>
    <w:basedOn w:val="Normal"/>
    <w:next w:val="1Para"/>
    <w:qFormat/>
    <w:rsid w:val="00397726"/>
    <w:pPr>
      <w:spacing w:before="120" w:after="480" w:line="240" w:lineRule="auto"/>
      <w:jc w:val="center"/>
    </w:pPr>
    <w:rPr>
      <w:noProof/>
    </w:rPr>
  </w:style>
  <w:style w:type="paragraph" w:customStyle="1" w:styleId="3CaptionAbove">
    <w:name w:val="3_CaptionAbove"/>
    <w:basedOn w:val="Normal"/>
    <w:qFormat/>
    <w:rsid w:val="00E77994"/>
    <w:pPr>
      <w:keepNext/>
      <w:keepLines/>
      <w:spacing w:before="240" w:after="120" w:line="240" w:lineRule="auto"/>
      <w:ind w:left="1440" w:hanging="1440"/>
    </w:pPr>
    <w:rPr>
      <w:b/>
      <w:noProof/>
    </w:rPr>
  </w:style>
  <w:style w:type="paragraph" w:styleId="TableofFigures">
    <w:name w:val="table of figures"/>
    <w:basedOn w:val="Normal"/>
    <w:next w:val="Normal"/>
    <w:uiPriority w:val="99"/>
    <w:unhideWhenUsed/>
    <w:rsid w:val="008E242A"/>
    <w:pPr>
      <w:spacing w:before="80" w:after="0" w:line="240" w:lineRule="auto"/>
      <w:ind w:left="1440" w:hanging="1440"/>
    </w:pPr>
  </w:style>
  <w:style w:type="character" w:customStyle="1" w:styleId="Heading6Char">
    <w:name w:val="Heading 6 Char"/>
    <w:basedOn w:val="DefaultParagraphFont"/>
    <w:link w:val="Heading6"/>
    <w:uiPriority w:val="9"/>
    <w:semiHidden/>
    <w:rsid w:val="00E10BC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10BC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10B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10BCA"/>
    <w:rPr>
      <w:rFonts w:asciiTheme="majorHAnsi" w:eastAsiaTheme="majorEastAsia" w:hAnsiTheme="majorHAnsi" w:cstheme="majorBidi"/>
      <w:i/>
      <w:iCs/>
      <w:color w:val="272727" w:themeColor="text1" w:themeTint="D8"/>
      <w:sz w:val="21"/>
      <w:szCs w:val="21"/>
    </w:rPr>
  </w:style>
  <w:style w:type="paragraph" w:customStyle="1" w:styleId="2BlockQuote">
    <w:name w:val="2_BlockQuote"/>
    <w:basedOn w:val="Normal"/>
    <w:next w:val="1Para"/>
    <w:qFormat/>
    <w:rsid w:val="00B61F81"/>
    <w:pPr>
      <w:spacing w:before="40" w:line="240" w:lineRule="auto"/>
      <w:ind w:left="720" w:right="720"/>
      <w:jc w:val="both"/>
    </w:pPr>
  </w:style>
  <w:style w:type="paragraph" w:customStyle="1" w:styleId="3CaptionBelow">
    <w:name w:val="3_CaptionBelow"/>
    <w:basedOn w:val="3CaptionAbove"/>
    <w:next w:val="1Para"/>
    <w:qFormat/>
    <w:rsid w:val="00C85168"/>
    <w:pPr>
      <w:keepNext w:val="0"/>
      <w:spacing w:before="120" w:after="360"/>
    </w:pPr>
  </w:style>
  <w:style w:type="paragraph" w:customStyle="1" w:styleId="3TableData">
    <w:name w:val="3_TableData"/>
    <w:basedOn w:val="Normal"/>
    <w:qFormat/>
    <w:rsid w:val="00A55084"/>
    <w:pPr>
      <w:keepLines/>
      <w:spacing w:before="20" w:after="20" w:line="240" w:lineRule="auto"/>
    </w:pPr>
    <w:rPr>
      <w:rFonts w:ascii="Arial Narrow" w:hAnsi="Arial Narrow"/>
    </w:rPr>
  </w:style>
  <w:style w:type="paragraph" w:customStyle="1" w:styleId="1ParaNoSpace">
    <w:name w:val="1_Para_NoSpace"/>
    <w:basedOn w:val="1ParaFlushLeft"/>
    <w:next w:val="1Para"/>
    <w:qFormat/>
    <w:rsid w:val="009C4E78"/>
    <w:pPr>
      <w:spacing w:after="0" w:line="240" w:lineRule="auto"/>
    </w:pPr>
    <w:rPr>
      <w:rFonts w:eastAsia="Calibri" w:cs="Arial"/>
    </w:rPr>
  </w:style>
  <w:style w:type="paragraph" w:customStyle="1" w:styleId="3TableHeadingColumn">
    <w:name w:val="3_TableHeading_Column"/>
    <w:basedOn w:val="3TableData"/>
    <w:qFormat/>
    <w:rsid w:val="002023B1"/>
    <w:pPr>
      <w:spacing w:before="80" w:after="80"/>
    </w:pPr>
    <w:rPr>
      <w:b/>
    </w:rPr>
  </w:style>
  <w:style w:type="paragraph" w:customStyle="1" w:styleId="2ParticipantQuote">
    <w:name w:val="2_ParticipantQuote"/>
    <w:basedOn w:val="2BlockQuote"/>
    <w:qFormat/>
    <w:rsid w:val="004B39F9"/>
    <w:rPr>
      <w:rFonts w:ascii="Verdana" w:hAnsi="Verdana"/>
      <w:iCs/>
      <w:color w:val="000000" w:themeColor="text1"/>
      <w:sz w:val="20"/>
    </w:rPr>
  </w:style>
  <w:style w:type="paragraph" w:customStyle="1" w:styleId="2QuestionAnswer">
    <w:name w:val="2_QuestionAnswer"/>
    <w:basedOn w:val="2BlockQuote"/>
    <w:next w:val="1Para"/>
    <w:qFormat/>
    <w:rsid w:val="00D32BBB"/>
    <w:pPr>
      <w:ind w:left="1584" w:hanging="864"/>
    </w:pPr>
    <w:rPr>
      <w:rFonts w:ascii="Verdana" w:hAnsi="Verdana"/>
      <w:sz w:val="20"/>
    </w:rPr>
  </w:style>
  <w:style w:type="paragraph" w:customStyle="1" w:styleId="3Figure">
    <w:name w:val="3_Figure"/>
    <w:basedOn w:val="3FigureNoCaptionOrNote"/>
    <w:next w:val="3CaptionBelow"/>
    <w:qFormat/>
    <w:rsid w:val="00C85168"/>
    <w:pPr>
      <w:keepNext/>
      <w:keepLines/>
      <w:spacing w:after="0"/>
    </w:pPr>
  </w:style>
  <w:style w:type="paragraph" w:customStyle="1" w:styleId="2Epigraph">
    <w:name w:val="2_Epigraph"/>
    <w:basedOn w:val="2BlockQuote"/>
    <w:qFormat/>
    <w:rsid w:val="008D70D8"/>
    <w:pPr>
      <w:jc w:val="left"/>
    </w:pPr>
    <w:rPr>
      <w:i/>
    </w:rPr>
  </w:style>
  <w:style w:type="paragraph" w:customStyle="1" w:styleId="2ListManualNumbering">
    <w:name w:val="2_List_ManualNumbering"/>
    <w:basedOn w:val="Normal"/>
    <w:uiPriority w:val="99"/>
    <w:rsid w:val="005D6CF6"/>
    <w:pPr>
      <w:tabs>
        <w:tab w:val="left" w:pos="1080"/>
        <w:tab w:val="right" w:pos="7920"/>
      </w:tabs>
      <w:spacing w:before="120" w:line="240" w:lineRule="auto"/>
      <w:ind w:left="1080" w:right="720" w:hanging="360"/>
    </w:pPr>
    <w:rPr>
      <w:rFonts w:eastAsia="Calibri" w:cs="Arial"/>
      <w:lang w:val="en-CA"/>
    </w:rPr>
  </w:style>
  <w:style w:type="paragraph" w:customStyle="1" w:styleId="2Bullet">
    <w:name w:val="2_Bullet"/>
    <w:basedOn w:val="Normal"/>
    <w:uiPriority w:val="99"/>
    <w:rsid w:val="005D6CF6"/>
    <w:pPr>
      <w:numPr>
        <w:numId w:val="2"/>
      </w:numPr>
      <w:tabs>
        <w:tab w:val="left" w:pos="990"/>
        <w:tab w:val="right" w:pos="8640"/>
      </w:tabs>
      <w:spacing w:before="120" w:line="240" w:lineRule="auto"/>
      <w:ind w:left="994" w:hanging="274"/>
    </w:pPr>
    <w:rPr>
      <w:rFonts w:eastAsia="Calibri" w:cs="Arial"/>
      <w:lang w:val="en-CA"/>
    </w:rPr>
  </w:style>
  <w:style w:type="paragraph" w:customStyle="1" w:styleId="2Poem">
    <w:name w:val="2_Poem"/>
    <w:basedOn w:val="Normal"/>
    <w:qFormat/>
    <w:rsid w:val="00B552EA"/>
    <w:pPr>
      <w:tabs>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right" w:pos="7920"/>
      </w:tabs>
      <w:spacing w:line="240" w:lineRule="auto"/>
      <w:ind w:left="720"/>
    </w:pPr>
    <w:rPr>
      <w:rFonts w:eastAsia="Calibri" w:cs="Arial"/>
    </w:rPr>
  </w:style>
  <w:style w:type="paragraph" w:customStyle="1" w:styleId="3CaptionBelowwithNote">
    <w:name w:val="3_CaptionBelow_withNote"/>
    <w:basedOn w:val="3CaptionBelow"/>
    <w:next w:val="3FigureNote"/>
    <w:qFormat/>
    <w:rsid w:val="005B70F7"/>
    <w:pPr>
      <w:keepNext/>
      <w:spacing w:after="0"/>
    </w:pPr>
  </w:style>
  <w:style w:type="paragraph" w:customStyle="1" w:styleId="3TableDataCentre">
    <w:name w:val="3_TableData_Centre"/>
    <w:basedOn w:val="3TableData"/>
    <w:qFormat/>
    <w:rsid w:val="00F141C1"/>
    <w:pPr>
      <w:jc w:val="center"/>
    </w:pPr>
  </w:style>
  <w:style w:type="paragraph" w:customStyle="1" w:styleId="3TableDataRight">
    <w:name w:val="3_TableData_Right"/>
    <w:basedOn w:val="3TableData"/>
    <w:qFormat/>
    <w:rsid w:val="00F141C1"/>
    <w:pPr>
      <w:jc w:val="right"/>
    </w:pPr>
  </w:style>
  <w:style w:type="paragraph" w:customStyle="1" w:styleId="3FigureNote">
    <w:name w:val="3_FigureNote"/>
    <w:basedOn w:val="Normal"/>
    <w:next w:val="1Para"/>
    <w:qFormat/>
    <w:rsid w:val="00E77994"/>
    <w:pPr>
      <w:spacing w:after="360" w:line="240" w:lineRule="auto"/>
    </w:pPr>
    <w:rPr>
      <w:sz w:val="20"/>
    </w:rPr>
  </w:style>
  <w:style w:type="paragraph" w:customStyle="1" w:styleId="5Ref">
    <w:name w:val="5_Ref"/>
    <w:basedOn w:val="Normal"/>
    <w:uiPriority w:val="99"/>
    <w:rsid w:val="00BE7C5F"/>
    <w:pPr>
      <w:keepLines/>
      <w:spacing w:before="300" w:after="120" w:line="240" w:lineRule="auto"/>
      <w:ind w:left="720" w:hanging="720"/>
    </w:pPr>
    <w:rPr>
      <w:rFonts w:eastAsia="Calibri" w:cs="Arial"/>
      <w:lang w:val="en-CA"/>
    </w:rPr>
  </w:style>
  <w:style w:type="paragraph" w:customStyle="1" w:styleId="3TableNote">
    <w:name w:val="3_TableNote"/>
    <w:basedOn w:val="Normal"/>
    <w:qFormat/>
    <w:rsid w:val="00ED3D6E"/>
    <w:pPr>
      <w:spacing w:before="40" w:after="360" w:line="240" w:lineRule="auto"/>
    </w:pPr>
    <w:rPr>
      <w:rFonts w:ascii="Arial Narrow" w:hAnsi="Arial Narrow"/>
      <w:sz w:val="20"/>
    </w:rPr>
  </w:style>
  <w:style w:type="paragraph" w:customStyle="1" w:styleId="5RefAmerAntiqAuthor">
    <w:name w:val="5_Ref_AmerAntiq_Author"/>
    <w:basedOn w:val="Normal"/>
    <w:next w:val="5RefAmerAntiqWork"/>
    <w:qFormat/>
    <w:rsid w:val="00F04A8D"/>
    <w:pPr>
      <w:keepNext/>
      <w:keepLines/>
      <w:spacing w:before="300" w:after="0" w:line="240" w:lineRule="auto"/>
    </w:pPr>
    <w:rPr>
      <w:rFonts w:eastAsia="Calibri" w:cs="Arial"/>
      <w:lang w:val="en-CA"/>
    </w:rPr>
  </w:style>
  <w:style w:type="paragraph" w:customStyle="1" w:styleId="5RefAmerAntiqWork">
    <w:name w:val="5_Ref_AmerAntiq_Work"/>
    <w:basedOn w:val="5RefAmerAntiqAuthor"/>
    <w:qFormat/>
    <w:rsid w:val="00BE7C5F"/>
    <w:pPr>
      <w:keepNext w:val="0"/>
      <w:tabs>
        <w:tab w:val="left" w:pos="1080"/>
      </w:tabs>
      <w:spacing w:before="0"/>
      <w:ind w:left="720" w:hanging="360"/>
    </w:pPr>
  </w:style>
  <w:style w:type="character" w:styleId="CommentReference">
    <w:name w:val="annotation reference"/>
    <w:basedOn w:val="DefaultParagraphFont"/>
    <w:uiPriority w:val="99"/>
    <w:semiHidden/>
    <w:unhideWhenUsed/>
    <w:rsid w:val="00B64FF2"/>
    <w:rPr>
      <w:sz w:val="16"/>
      <w:szCs w:val="16"/>
    </w:rPr>
  </w:style>
  <w:style w:type="paragraph" w:styleId="CommentText">
    <w:name w:val="annotation text"/>
    <w:basedOn w:val="Normal"/>
    <w:link w:val="CommentTextChar"/>
    <w:uiPriority w:val="99"/>
    <w:semiHidden/>
    <w:unhideWhenUsed/>
    <w:rsid w:val="00B64FF2"/>
    <w:pPr>
      <w:spacing w:line="240" w:lineRule="auto"/>
    </w:pPr>
    <w:rPr>
      <w:sz w:val="20"/>
      <w:szCs w:val="20"/>
    </w:rPr>
  </w:style>
  <w:style w:type="character" w:customStyle="1" w:styleId="CommentTextChar">
    <w:name w:val="Comment Text Char"/>
    <w:basedOn w:val="DefaultParagraphFont"/>
    <w:link w:val="CommentText"/>
    <w:uiPriority w:val="99"/>
    <w:semiHidden/>
    <w:rsid w:val="00B64FF2"/>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B64FF2"/>
    <w:rPr>
      <w:b/>
      <w:bCs/>
    </w:rPr>
  </w:style>
  <w:style w:type="character" w:customStyle="1" w:styleId="CommentSubjectChar">
    <w:name w:val="Comment Subject Char"/>
    <w:basedOn w:val="CommentTextChar"/>
    <w:link w:val="CommentSubject"/>
    <w:uiPriority w:val="99"/>
    <w:semiHidden/>
    <w:rsid w:val="00B64FF2"/>
    <w:rPr>
      <w:rFonts w:ascii="Arial" w:hAnsi="Arial"/>
      <w:b/>
      <w:bCs/>
      <w:sz w:val="20"/>
      <w:szCs w:val="20"/>
    </w:rPr>
  </w:style>
  <w:style w:type="paragraph" w:styleId="BalloonText">
    <w:name w:val="Balloon Text"/>
    <w:basedOn w:val="Normal"/>
    <w:link w:val="BalloonTextChar"/>
    <w:uiPriority w:val="99"/>
    <w:semiHidden/>
    <w:unhideWhenUsed/>
    <w:rsid w:val="00B64F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FF2"/>
    <w:rPr>
      <w:rFonts w:ascii="Segoe UI" w:hAnsi="Segoe UI" w:cs="Segoe UI"/>
      <w:sz w:val="18"/>
      <w:szCs w:val="18"/>
    </w:rPr>
  </w:style>
  <w:style w:type="table" w:styleId="TableGrid">
    <w:name w:val="Table Grid"/>
    <w:basedOn w:val="TableNormal"/>
    <w:uiPriority w:val="39"/>
    <w:rsid w:val="00646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141CE"/>
    <w:pPr>
      <w:spacing w:after="200" w:line="240" w:lineRule="auto"/>
    </w:pPr>
    <w:rPr>
      <w:i/>
      <w:iCs/>
      <w:color w:val="44546A" w:themeColor="text2"/>
      <w:sz w:val="18"/>
      <w:szCs w:val="18"/>
    </w:rPr>
  </w:style>
  <w:style w:type="numbering" w:customStyle="1" w:styleId="NoList1">
    <w:name w:val="No List1"/>
    <w:next w:val="NoList"/>
    <w:uiPriority w:val="99"/>
    <w:semiHidden/>
    <w:unhideWhenUsed/>
    <w:rsid w:val="004F6AC5"/>
  </w:style>
  <w:style w:type="paragraph" w:styleId="ListParagraph">
    <w:name w:val="List Paragraph"/>
    <w:basedOn w:val="Normal"/>
    <w:uiPriority w:val="34"/>
    <w:qFormat/>
    <w:rsid w:val="004F6AC5"/>
    <w:pPr>
      <w:spacing w:before="100" w:after="100" w:line="240" w:lineRule="auto"/>
      <w:ind w:left="720"/>
      <w:contextualSpacing/>
      <w:jc w:val="both"/>
    </w:pPr>
    <w:rPr>
      <w:rFonts w:ascii="Calibri" w:hAnsi="Calibri"/>
    </w:rPr>
  </w:style>
  <w:style w:type="paragraph" w:customStyle="1" w:styleId="Default">
    <w:name w:val="Default"/>
    <w:rsid w:val="004F6AC5"/>
    <w:pPr>
      <w:autoSpaceDE w:val="0"/>
      <w:autoSpaceDN w:val="0"/>
      <w:adjustRightInd w:val="0"/>
      <w:spacing w:before="100" w:after="0" w:line="240" w:lineRule="auto"/>
      <w:jc w:val="both"/>
    </w:pPr>
    <w:rPr>
      <w:rFonts w:ascii="Arial" w:hAnsi="Arial" w:cs="Arial"/>
      <w:color w:val="000000"/>
      <w:sz w:val="24"/>
      <w:szCs w:val="24"/>
    </w:rPr>
  </w:style>
  <w:style w:type="paragraph" w:styleId="NormalWeb">
    <w:name w:val="Normal (Web)"/>
    <w:basedOn w:val="Normal"/>
    <w:uiPriority w:val="99"/>
    <w:unhideWhenUsed/>
    <w:rsid w:val="004F6AC5"/>
    <w:pPr>
      <w:spacing w:before="100" w:beforeAutospacing="1" w:after="100" w:afterAutospacing="1" w:line="240" w:lineRule="auto"/>
      <w:jc w:val="both"/>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4F6AC5"/>
    <w:rPr>
      <w:color w:val="808080"/>
    </w:rPr>
  </w:style>
  <w:style w:type="paragraph" w:styleId="TOCHeading">
    <w:name w:val="TOC Heading"/>
    <w:basedOn w:val="Heading1"/>
    <w:next w:val="Normal"/>
    <w:uiPriority w:val="39"/>
    <w:unhideWhenUsed/>
    <w:qFormat/>
    <w:rsid w:val="004F6AC5"/>
    <w:pPr>
      <w:pageBreakBefore w:val="0"/>
      <w:numPr>
        <w:numId w:val="0"/>
      </w:numPr>
      <w:spacing w:after="0" w:line="276" w:lineRule="auto"/>
      <w:outlineLvl w:val="9"/>
    </w:pPr>
    <w:rPr>
      <w:rFonts w:ascii="Cambria" w:hAnsi="Cambria"/>
      <w:bCs/>
      <w:color w:val="365F91"/>
      <w:sz w:val="28"/>
      <w:szCs w:val="28"/>
      <w:lang w:val="en-US" w:eastAsia="ja-JP"/>
    </w:rPr>
  </w:style>
  <w:style w:type="character" w:customStyle="1" w:styleId="FollowedHyperlink1">
    <w:name w:val="FollowedHyperlink1"/>
    <w:basedOn w:val="DefaultParagraphFont"/>
    <w:uiPriority w:val="99"/>
    <w:semiHidden/>
    <w:unhideWhenUsed/>
    <w:rsid w:val="004F6AC5"/>
    <w:rPr>
      <w:color w:val="800080"/>
      <w:u w:val="single"/>
    </w:rPr>
  </w:style>
  <w:style w:type="paragraph" w:styleId="EndnoteText">
    <w:name w:val="endnote text"/>
    <w:basedOn w:val="Normal"/>
    <w:link w:val="EndnoteTextChar"/>
    <w:uiPriority w:val="99"/>
    <w:unhideWhenUsed/>
    <w:rsid w:val="004F6AC5"/>
    <w:pPr>
      <w:spacing w:before="100" w:after="0" w:line="240" w:lineRule="auto"/>
      <w:jc w:val="both"/>
    </w:pPr>
    <w:rPr>
      <w:rFonts w:ascii="Calibri" w:hAnsi="Calibri"/>
      <w:sz w:val="20"/>
      <w:szCs w:val="20"/>
    </w:rPr>
  </w:style>
  <w:style w:type="character" w:customStyle="1" w:styleId="EndnoteTextChar">
    <w:name w:val="Endnote Text Char"/>
    <w:basedOn w:val="DefaultParagraphFont"/>
    <w:link w:val="EndnoteText"/>
    <w:uiPriority w:val="99"/>
    <w:rsid w:val="004F6AC5"/>
    <w:rPr>
      <w:rFonts w:ascii="Calibri" w:hAnsi="Calibri"/>
      <w:sz w:val="20"/>
      <w:szCs w:val="20"/>
    </w:rPr>
  </w:style>
  <w:style w:type="character" w:styleId="EndnoteReference">
    <w:name w:val="endnote reference"/>
    <w:basedOn w:val="DefaultParagraphFont"/>
    <w:uiPriority w:val="99"/>
    <w:semiHidden/>
    <w:unhideWhenUsed/>
    <w:rsid w:val="004F6AC5"/>
    <w:rPr>
      <w:vertAlign w:val="superscript"/>
    </w:rPr>
  </w:style>
  <w:style w:type="paragraph" w:styleId="FootnoteText">
    <w:name w:val="footnote text"/>
    <w:basedOn w:val="Normal"/>
    <w:link w:val="FootnoteTextChar"/>
    <w:uiPriority w:val="99"/>
    <w:unhideWhenUsed/>
    <w:rsid w:val="00535FF8"/>
    <w:pPr>
      <w:spacing w:before="100" w:after="0" w:line="240" w:lineRule="auto"/>
    </w:pPr>
    <w:rPr>
      <w:sz w:val="20"/>
      <w:szCs w:val="20"/>
    </w:rPr>
  </w:style>
  <w:style w:type="character" w:customStyle="1" w:styleId="FootnoteTextChar">
    <w:name w:val="Footnote Text Char"/>
    <w:basedOn w:val="DefaultParagraphFont"/>
    <w:link w:val="FootnoteText"/>
    <w:uiPriority w:val="99"/>
    <w:rsid w:val="00535FF8"/>
    <w:rPr>
      <w:rFonts w:ascii="Arial" w:hAnsi="Arial"/>
      <w:sz w:val="20"/>
      <w:szCs w:val="20"/>
    </w:rPr>
  </w:style>
  <w:style w:type="character" w:styleId="FootnoteReference">
    <w:name w:val="footnote reference"/>
    <w:basedOn w:val="DefaultParagraphFont"/>
    <w:uiPriority w:val="99"/>
    <w:semiHidden/>
    <w:unhideWhenUsed/>
    <w:rsid w:val="004F6AC5"/>
    <w:rPr>
      <w:vertAlign w:val="superscript"/>
    </w:rPr>
  </w:style>
  <w:style w:type="character" w:styleId="Strong">
    <w:name w:val="Strong"/>
    <w:basedOn w:val="DefaultParagraphFont"/>
    <w:uiPriority w:val="22"/>
    <w:qFormat/>
    <w:rsid w:val="004F6AC5"/>
    <w:rPr>
      <w:b/>
      <w:bCs/>
      <w:sz w:val="24"/>
      <w:szCs w:val="24"/>
      <w:vertAlign w:val="baseline"/>
    </w:rPr>
  </w:style>
  <w:style w:type="character" w:styleId="FollowedHyperlink">
    <w:name w:val="FollowedHyperlink"/>
    <w:basedOn w:val="DefaultParagraphFont"/>
    <w:uiPriority w:val="99"/>
    <w:semiHidden/>
    <w:unhideWhenUsed/>
    <w:rsid w:val="004F6AC5"/>
    <w:rPr>
      <w:color w:val="954F72" w:themeColor="followedHyperlink"/>
      <w:u w:val="single"/>
    </w:rPr>
  </w:style>
  <w:style w:type="paragraph" w:styleId="BodyText2">
    <w:name w:val="Body Text 2"/>
    <w:basedOn w:val="Normal"/>
    <w:link w:val="BodyText2Char"/>
    <w:uiPriority w:val="99"/>
    <w:unhideWhenUsed/>
    <w:rsid w:val="00384B2C"/>
    <w:pPr>
      <w:spacing w:after="120" w:line="480" w:lineRule="auto"/>
    </w:pPr>
  </w:style>
  <w:style w:type="character" w:customStyle="1" w:styleId="BodyText2Char">
    <w:name w:val="Body Text 2 Char"/>
    <w:basedOn w:val="DefaultParagraphFont"/>
    <w:link w:val="BodyText2"/>
    <w:uiPriority w:val="99"/>
    <w:rsid w:val="00384B2C"/>
    <w:rPr>
      <w:rFonts w:ascii="Arial" w:hAnsi="Arial"/>
    </w:rPr>
  </w:style>
  <w:style w:type="paragraph" w:styleId="TOC5">
    <w:name w:val="toc 5"/>
    <w:basedOn w:val="Normal"/>
    <w:next w:val="Normal"/>
    <w:autoRedefine/>
    <w:uiPriority w:val="39"/>
    <w:unhideWhenUsed/>
    <w:rsid w:val="00E92C0F"/>
    <w:pPr>
      <w:spacing w:before="40" w:after="0" w:line="240" w:lineRule="auto"/>
      <w:ind w:left="662"/>
    </w:pPr>
    <w:rPr>
      <w:szCs w:val="20"/>
    </w:rPr>
  </w:style>
  <w:style w:type="paragraph" w:styleId="TOC6">
    <w:name w:val="toc 6"/>
    <w:basedOn w:val="Normal"/>
    <w:next w:val="Normal"/>
    <w:autoRedefine/>
    <w:uiPriority w:val="39"/>
    <w:unhideWhenUsed/>
    <w:rsid w:val="00CC3FE7"/>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E92C0F"/>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E92C0F"/>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E92C0F"/>
    <w:pPr>
      <w:spacing w:after="0"/>
      <w:ind w:left="1540"/>
    </w:pPr>
    <w:rPr>
      <w:rFonts w:asciiTheme="minorHAnsi" w:hAnsiTheme="minorHAnsi"/>
      <w:sz w:val="20"/>
      <w:szCs w:val="20"/>
    </w:rPr>
  </w:style>
  <w:style w:type="paragraph" w:customStyle="1" w:styleId="Reference">
    <w:name w:val="Reference"/>
    <w:basedOn w:val="BodyText"/>
    <w:rsid w:val="008D70D8"/>
    <w:pPr>
      <w:keepNext/>
      <w:tabs>
        <w:tab w:val="right" w:pos="8640"/>
      </w:tabs>
      <w:spacing w:after="0" w:line="480" w:lineRule="auto"/>
      <w:ind w:left="720" w:hanging="720"/>
    </w:pPr>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8D70D8"/>
    <w:pPr>
      <w:spacing w:after="120"/>
    </w:pPr>
  </w:style>
  <w:style w:type="character" w:customStyle="1" w:styleId="BodyTextChar">
    <w:name w:val="Body Text Char"/>
    <w:basedOn w:val="DefaultParagraphFont"/>
    <w:link w:val="BodyText"/>
    <w:uiPriority w:val="99"/>
    <w:semiHidden/>
    <w:rsid w:val="008D70D8"/>
    <w:rPr>
      <w:rFonts w:ascii="Arial" w:hAnsi="Arial"/>
    </w:rPr>
  </w:style>
  <w:style w:type="paragraph" w:styleId="DocumentMap">
    <w:name w:val="Document Map"/>
    <w:basedOn w:val="Normal"/>
    <w:link w:val="DocumentMapChar"/>
    <w:uiPriority w:val="99"/>
    <w:semiHidden/>
    <w:unhideWhenUsed/>
    <w:rsid w:val="005D6CF6"/>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D6CF6"/>
    <w:rPr>
      <w:rFonts w:ascii="Lucida Grande" w:hAnsi="Lucida Grande" w:cs="Lucida Grande"/>
      <w:sz w:val="24"/>
      <w:szCs w:val="24"/>
    </w:rPr>
  </w:style>
  <w:style w:type="character" w:customStyle="1" w:styleId="authors-list-item">
    <w:name w:val="authors-list-item"/>
    <w:basedOn w:val="DefaultParagraphFont"/>
    <w:rsid w:val="00C34327"/>
  </w:style>
  <w:style w:type="character" w:customStyle="1" w:styleId="comma">
    <w:name w:val="comma"/>
    <w:basedOn w:val="DefaultParagraphFont"/>
    <w:rsid w:val="00C34327"/>
  </w:style>
  <w:style w:type="paragraph" w:styleId="Bibliography">
    <w:name w:val="Bibliography"/>
    <w:basedOn w:val="Normal"/>
    <w:next w:val="Normal"/>
    <w:uiPriority w:val="37"/>
    <w:unhideWhenUsed/>
    <w:rsid w:val="004151F0"/>
  </w:style>
  <w:style w:type="character" w:styleId="UnresolvedMention">
    <w:name w:val="Unresolved Mention"/>
    <w:basedOn w:val="DefaultParagraphFont"/>
    <w:uiPriority w:val="99"/>
    <w:semiHidden/>
    <w:unhideWhenUsed/>
    <w:rsid w:val="009D4AFB"/>
    <w:rPr>
      <w:color w:val="605E5C"/>
      <w:shd w:val="clear" w:color="auto" w:fill="E1DFDD"/>
    </w:rPr>
  </w:style>
  <w:style w:type="paragraph" w:styleId="Revision">
    <w:name w:val="Revision"/>
    <w:hidden/>
    <w:uiPriority w:val="99"/>
    <w:semiHidden/>
    <w:rsid w:val="00372906"/>
    <w:pPr>
      <w:spacing w:after="0" w:line="240" w:lineRule="auto"/>
    </w:pPr>
    <w:rPr>
      <w:rFonts w:ascii="Arial" w:hAnsi="Arial"/>
    </w:rPr>
  </w:style>
  <w:style w:type="paragraph" w:customStyle="1" w:styleId="bodytextfp">
    <w:name w:val="bodytextfp"/>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 w:type="paragraph" w:customStyle="1" w:styleId="bodytext0">
    <w:name w:val="bodytext"/>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8971">
      <w:bodyDiv w:val="1"/>
      <w:marLeft w:val="0"/>
      <w:marRight w:val="0"/>
      <w:marTop w:val="0"/>
      <w:marBottom w:val="0"/>
      <w:divBdr>
        <w:top w:val="none" w:sz="0" w:space="0" w:color="auto"/>
        <w:left w:val="none" w:sz="0" w:space="0" w:color="auto"/>
        <w:bottom w:val="none" w:sz="0" w:space="0" w:color="auto"/>
        <w:right w:val="none" w:sz="0" w:space="0" w:color="auto"/>
      </w:divBdr>
    </w:div>
    <w:div w:id="17388628">
      <w:bodyDiv w:val="1"/>
      <w:marLeft w:val="0"/>
      <w:marRight w:val="0"/>
      <w:marTop w:val="0"/>
      <w:marBottom w:val="0"/>
      <w:divBdr>
        <w:top w:val="none" w:sz="0" w:space="0" w:color="auto"/>
        <w:left w:val="none" w:sz="0" w:space="0" w:color="auto"/>
        <w:bottom w:val="none" w:sz="0" w:space="0" w:color="auto"/>
        <w:right w:val="none" w:sz="0" w:space="0" w:color="auto"/>
      </w:divBdr>
    </w:div>
    <w:div w:id="18821020">
      <w:bodyDiv w:val="1"/>
      <w:marLeft w:val="0"/>
      <w:marRight w:val="0"/>
      <w:marTop w:val="0"/>
      <w:marBottom w:val="0"/>
      <w:divBdr>
        <w:top w:val="none" w:sz="0" w:space="0" w:color="auto"/>
        <w:left w:val="none" w:sz="0" w:space="0" w:color="auto"/>
        <w:bottom w:val="none" w:sz="0" w:space="0" w:color="auto"/>
        <w:right w:val="none" w:sz="0" w:space="0" w:color="auto"/>
      </w:divBdr>
    </w:div>
    <w:div w:id="32731808">
      <w:bodyDiv w:val="1"/>
      <w:marLeft w:val="0"/>
      <w:marRight w:val="0"/>
      <w:marTop w:val="0"/>
      <w:marBottom w:val="0"/>
      <w:divBdr>
        <w:top w:val="none" w:sz="0" w:space="0" w:color="auto"/>
        <w:left w:val="none" w:sz="0" w:space="0" w:color="auto"/>
        <w:bottom w:val="none" w:sz="0" w:space="0" w:color="auto"/>
        <w:right w:val="none" w:sz="0" w:space="0" w:color="auto"/>
      </w:divBdr>
    </w:div>
    <w:div w:id="35084847">
      <w:bodyDiv w:val="1"/>
      <w:marLeft w:val="0"/>
      <w:marRight w:val="0"/>
      <w:marTop w:val="0"/>
      <w:marBottom w:val="0"/>
      <w:divBdr>
        <w:top w:val="none" w:sz="0" w:space="0" w:color="auto"/>
        <w:left w:val="none" w:sz="0" w:space="0" w:color="auto"/>
        <w:bottom w:val="none" w:sz="0" w:space="0" w:color="auto"/>
        <w:right w:val="none" w:sz="0" w:space="0" w:color="auto"/>
      </w:divBdr>
    </w:div>
    <w:div w:id="36396177">
      <w:bodyDiv w:val="1"/>
      <w:marLeft w:val="0"/>
      <w:marRight w:val="0"/>
      <w:marTop w:val="0"/>
      <w:marBottom w:val="0"/>
      <w:divBdr>
        <w:top w:val="none" w:sz="0" w:space="0" w:color="auto"/>
        <w:left w:val="none" w:sz="0" w:space="0" w:color="auto"/>
        <w:bottom w:val="none" w:sz="0" w:space="0" w:color="auto"/>
        <w:right w:val="none" w:sz="0" w:space="0" w:color="auto"/>
      </w:divBdr>
    </w:div>
    <w:div w:id="39331633">
      <w:bodyDiv w:val="1"/>
      <w:marLeft w:val="0"/>
      <w:marRight w:val="0"/>
      <w:marTop w:val="0"/>
      <w:marBottom w:val="0"/>
      <w:divBdr>
        <w:top w:val="none" w:sz="0" w:space="0" w:color="auto"/>
        <w:left w:val="none" w:sz="0" w:space="0" w:color="auto"/>
        <w:bottom w:val="none" w:sz="0" w:space="0" w:color="auto"/>
        <w:right w:val="none" w:sz="0" w:space="0" w:color="auto"/>
      </w:divBdr>
    </w:div>
    <w:div w:id="42870305">
      <w:bodyDiv w:val="1"/>
      <w:marLeft w:val="0"/>
      <w:marRight w:val="0"/>
      <w:marTop w:val="0"/>
      <w:marBottom w:val="0"/>
      <w:divBdr>
        <w:top w:val="none" w:sz="0" w:space="0" w:color="auto"/>
        <w:left w:val="none" w:sz="0" w:space="0" w:color="auto"/>
        <w:bottom w:val="none" w:sz="0" w:space="0" w:color="auto"/>
        <w:right w:val="none" w:sz="0" w:space="0" w:color="auto"/>
      </w:divBdr>
    </w:div>
    <w:div w:id="42951535">
      <w:bodyDiv w:val="1"/>
      <w:marLeft w:val="0"/>
      <w:marRight w:val="0"/>
      <w:marTop w:val="0"/>
      <w:marBottom w:val="0"/>
      <w:divBdr>
        <w:top w:val="none" w:sz="0" w:space="0" w:color="auto"/>
        <w:left w:val="none" w:sz="0" w:space="0" w:color="auto"/>
        <w:bottom w:val="none" w:sz="0" w:space="0" w:color="auto"/>
        <w:right w:val="none" w:sz="0" w:space="0" w:color="auto"/>
      </w:divBdr>
    </w:div>
    <w:div w:id="44332228">
      <w:bodyDiv w:val="1"/>
      <w:marLeft w:val="0"/>
      <w:marRight w:val="0"/>
      <w:marTop w:val="0"/>
      <w:marBottom w:val="0"/>
      <w:divBdr>
        <w:top w:val="none" w:sz="0" w:space="0" w:color="auto"/>
        <w:left w:val="none" w:sz="0" w:space="0" w:color="auto"/>
        <w:bottom w:val="none" w:sz="0" w:space="0" w:color="auto"/>
        <w:right w:val="none" w:sz="0" w:space="0" w:color="auto"/>
      </w:divBdr>
    </w:div>
    <w:div w:id="45688483">
      <w:bodyDiv w:val="1"/>
      <w:marLeft w:val="0"/>
      <w:marRight w:val="0"/>
      <w:marTop w:val="0"/>
      <w:marBottom w:val="0"/>
      <w:divBdr>
        <w:top w:val="none" w:sz="0" w:space="0" w:color="auto"/>
        <w:left w:val="none" w:sz="0" w:space="0" w:color="auto"/>
        <w:bottom w:val="none" w:sz="0" w:space="0" w:color="auto"/>
        <w:right w:val="none" w:sz="0" w:space="0" w:color="auto"/>
      </w:divBdr>
    </w:div>
    <w:div w:id="59211356">
      <w:bodyDiv w:val="1"/>
      <w:marLeft w:val="0"/>
      <w:marRight w:val="0"/>
      <w:marTop w:val="0"/>
      <w:marBottom w:val="0"/>
      <w:divBdr>
        <w:top w:val="none" w:sz="0" w:space="0" w:color="auto"/>
        <w:left w:val="none" w:sz="0" w:space="0" w:color="auto"/>
        <w:bottom w:val="none" w:sz="0" w:space="0" w:color="auto"/>
        <w:right w:val="none" w:sz="0" w:space="0" w:color="auto"/>
      </w:divBdr>
    </w:div>
    <w:div w:id="64688387">
      <w:bodyDiv w:val="1"/>
      <w:marLeft w:val="0"/>
      <w:marRight w:val="0"/>
      <w:marTop w:val="0"/>
      <w:marBottom w:val="0"/>
      <w:divBdr>
        <w:top w:val="none" w:sz="0" w:space="0" w:color="auto"/>
        <w:left w:val="none" w:sz="0" w:space="0" w:color="auto"/>
        <w:bottom w:val="none" w:sz="0" w:space="0" w:color="auto"/>
        <w:right w:val="none" w:sz="0" w:space="0" w:color="auto"/>
      </w:divBdr>
    </w:div>
    <w:div w:id="65734234">
      <w:bodyDiv w:val="1"/>
      <w:marLeft w:val="0"/>
      <w:marRight w:val="0"/>
      <w:marTop w:val="0"/>
      <w:marBottom w:val="0"/>
      <w:divBdr>
        <w:top w:val="none" w:sz="0" w:space="0" w:color="auto"/>
        <w:left w:val="none" w:sz="0" w:space="0" w:color="auto"/>
        <w:bottom w:val="none" w:sz="0" w:space="0" w:color="auto"/>
        <w:right w:val="none" w:sz="0" w:space="0" w:color="auto"/>
      </w:divBdr>
    </w:div>
    <w:div w:id="72512892">
      <w:bodyDiv w:val="1"/>
      <w:marLeft w:val="0"/>
      <w:marRight w:val="0"/>
      <w:marTop w:val="0"/>
      <w:marBottom w:val="0"/>
      <w:divBdr>
        <w:top w:val="none" w:sz="0" w:space="0" w:color="auto"/>
        <w:left w:val="none" w:sz="0" w:space="0" w:color="auto"/>
        <w:bottom w:val="none" w:sz="0" w:space="0" w:color="auto"/>
        <w:right w:val="none" w:sz="0" w:space="0" w:color="auto"/>
      </w:divBdr>
    </w:div>
    <w:div w:id="72701714">
      <w:bodyDiv w:val="1"/>
      <w:marLeft w:val="0"/>
      <w:marRight w:val="0"/>
      <w:marTop w:val="0"/>
      <w:marBottom w:val="0"/>
      <w:divBdr>
        <w:top w:val="none" w:sz="0" w:space="0" w:color="auto"/>
        <w:left w:val="none" w:sz="0" w:space="0" w:color="auto"/>
        <w:bottom w:val="none" w:sz="0" w:space="0" w:color="auto"/>
        <w:right w:val="none" w:sz="0" w:space="0" w:color="auto"/>
      </w:divBdr>
    </w:div>
    <w:div w:id="82990363">
      <w:bodyDiv w:val="1"/>
      <w:marLeft w:val="0"/>
      <w:marRight w:val="0"/>
      <w:marTop w:val="0"/>
      <w:marBottom w:val="0"/>
      <w:divBdr>
        <w:top w:val="none" w:sz="0" w:space="0" w:color="auto"/>
        <w:left w:val="none" w:sz="0" w:space="0" w:color="auto"/>
        <w:bottom w:val="none" w:sz="0" w:space="0" w:color="auto"/>
        <w:right w:val="none" w:sz="0" w:space="0" w:color="auto"/>
      </w:divBdr>
    </w:div>
    <w:div w:id="96558286">
      <w:bodyDiv w:val="1"/>
      <w:marLeft w:val="0"/>
      <w:marRight w:val="0"/>
      <w:marTop w:val="0"/>
      <w:marBottom w:val="0"/>
      <w:divBdr>
        <w:top w:val="none" w:sz="0" w:space="0" w:color="auto"/>
        <w:left w:val="none" w:sz="0" w:space="0" w:color="auto"/>
        <w:bottom w:val="none" w:sz="0" w:space="0" w:color="auto"/>
        <w:right w:val="none" w:sz="0" w:space="0" w:color="auto"/>
      </w:divBdr>
    </w:div>
    <w:div w:id="102044913">
      <w:bodyDiv w:val="1"/>
      <w:marLeft w:val="0"/>
      <w:marRight w:val="0"/>
      <w:marTop w:val="0"/>
      <w:marBottom w:val="0"/>
      <w:divBdr>
        <w:top w:val="none" w:sz="0" w:space="0" w:color="auto"/>
        <w:left w:val="none" w:sz="0" w:space="0" w:color="auto"/>
        <w:bottom w:val="none" w:sz="0" w:space="0" w:color="auto"/>
        <w:right w:val="none" w:sz="0" w:space="0" w:color="auto"/>
      </w:divBdr>
    </w:div>
    <w:div w:id="107161810">
      <w:bodyDiv w:val="1"/>
      <w:marLeft w:val="0"/>
      <w:marRight w:val="0"/>
      <w:marTop w:val="0"/>
      <w:marBottom w:val="0"/>
      <w:divBdr>
        <w:top w:val="none" w:sz="0" w:space="0" w:color="auto"/>
        <w:left w:val="none" w:sz="0" w:space="0" w:color="auto"/>
        <w:bottom w:val="none" w:sz="0" w:space="0" w:color="auto"/>
        <w:right w:val="none" w:sz="0" w:space="0" w:color="auto"/>
      </w:divBdr>
    </w:div>
    <w:div w:id="110051132">
      <w:bodyDiv w:val="1"/>
      <w:marLeft w:val="0"/>
      <w:marRight w:val="0"/>
      <w:marTop w:val="0"/>
      <w:marBottom w:val="0"/>
      <w:divBdr>
        <w:top w:val="none" w:sz="0" w:space="0" w:color="auto"/>
        <w:left w:val="none" w:sz="0" w:space="0" w:color="auto"/>
        <w:bottom w:val="none" w:sz="0" w:space="0" w:color="auto"/>
        <w:right w:val="none" w:sz="0" w:space="0" w:color="auto"/>
      </w:divBdr>
    </w:div>
    <w:div w:id="112096678">
      <w:bodyDiv w:val="1"/>
      <w:marLeft w:val="0"/>
      <w:marRight w:val="0"/>
      <w:marTop w:val="0"/>
      <w:marBottom w:val="0"/>
      <w:divBdr>
        <w:top w:val="none" w:sz="0" w:space="0" w:color="auto"/>
        <w:left w:val="none" w:sz="0" w:space="0" w:color="auto"/>
        <w:bottom w:val="none" w:sz="0" w:space="0" w:color="auto"/>
        <w:right w:val="none" w:sz="0" w:space="0" w:color="auto"/>
      </w:divBdr>
    </w:div>
    <w:div w:id="117530266">
      <w:bodyDiv w:val="1"/>
      <w:marLeft w:val="0"/>
      <w:marRight w:val="0"/>
      <w:marTop w:val="0"/>
      <w:marBottom w:val="0"/>
      <w:divBdr>
        <w:top w:val="none" w:sz="0" w:space="0" w:color="auto"/>
        <w:left w:val="none" w:sz="0" w:space="0" w:color="auto"/>
        <w:bottom w:val="none" w:sz="0" w:space="0" w:color="auto"/>
        <w:right w:val="none" w:sz="0" w:space="0" w:color="auto"/>
      </w:divBdr>
    </w:div>
    <w:div w:id="130370760">
      <w:bodyDiv w:val="1"/>
      <w:marLeft w:val="0"/>
      <w:marRight w:val="0"/>
      <w:marTop w:val="0"/>
      <w:marBottom w:val="0"/>
      <w:divBdr>
        <w:top w:val="none" w:sz="0" w:space="0" w:color="auto"/>
        <w:left w:val="none" w:sz="0" w:space="0" w:color="auto"/>
        <w:bottom w:val="none" w:sz="0" w:space="0" w:color="auto"/>
        <w:right w:val="none" w:sz="0" w:space="0" w:color="auto"/>
      </w:divBdr>
    </w:div>
    <w:div w:id="133067729">
      <w:bodyDiv w:val="1"/>
      <w:marLeft w:val="0"/>
      <w:marRight w:val="0"/>
      <w:marTop w:val="0"/>
      <w:marBottom w:val="0"/>
      <w:divBdr>
        <w:top w:val="none" w:sz="0" w:space="0" w:color="auto"/>
        <w:left w:val="none" w:sz="0" w:space="0" w:color="auto"/>
        <w:bottom w:val="none" w:sz="0" w:space="0" w:color="auto"/>
        <w:right w:val="none" w:sz="0" w:space="0" w:color="auto"/>
      </w:divBdr>
    </w:div>
    <w:div w:id="136653740">
      <w:bodyDiv w:val="1"/>
      <w:marLeft w:val="0"/>
      <w:marRight w:val="0"/>
      <w:marTop w:val="0"/>
      <w:marBottom w:val="0"/>
      <w:divBdr>
        <w:top w:val="none" w:sz="0" w:space="0" w:color="auto"/>
        <w:left w:val="none" w:sz="0" w:space="0" w:color="auto"/>
        <w:bottom w:val="none" w:sz="0" w:space="0" w:color="auto"/>
        <w:right w:val="none" w:sz="0" w:space="0" w:color="auto"/>
      </w:divBdr>
    </w:div>
    <w:div w:id="144517862">
      <w:bodyDiv w:val="1"/>
      <w:marLeft w:val="0"/>
      <w:marRight w:val="0"/>
      <w:marTop w:val="0"/>
      <w:marBottom w:val="0"/>
      <w:divBdr>
        <w:top w:val="none" w:sz="0" w:space="0" w:color="auto"/>
        <w:left w:val="none" w:sz="0" w:space="0" w:color="auto"/>
        <w:bottom w:val="none" w:sz="0" w:space="0" w:color="auto"/>
        <w:right w:val="none" w:sz="0" w:space="0" w:color="auto"/>
      </w:divBdr>
    </w:div>
    <w:div w:id="149447883">
      <w:bodyDiv w:val="1"/>
      <w:marLeft w:val="0"/>
      <w:marRight w:val="0"/>
      <w:marTop w:val="0"/>
      <w:marBottom w:val="0"/>
      <w:divBdr>
        <w:top w:val="none" w:sz="0" w:space="0" w:color="auto"/>
        <w:left w:val="none" w:sz="0" w:space="0" w:color="auto"/>
        <w:bottom w:val="none" w:sz="0" w:space="0" w:color="auto"/>
        <w:right w:val="none" w:sz="0" w:space="0" w:color="auto"/>
      </w:divBdr>
    </w:div>
    <w:div w:id="162664405">
      <w:bodyDiv w:val="1"/>
      <w:marLeft w:val="0"/>
      <w:marRight w:val="0"/>
      <w:marTop w:val="0"/>
      <w:marBottom w:val="0"/>
      <w:divBdr>
        <w:top w:val="none" w:sz="0" w:space="0" w:color="auto"/>
        <w:left w:val="none" w:sz="0" w:space="0" w:color="auto"/>
        <w:bottom w:val="none" w:sz="0" w:space="0" w:color="auto"/>
        <w:right w:val="none" w:sz="0" w:space="0" w:color="auto"/>
      </w:divBdr>
    </w:div>
    <w:div w:id="174811867">
      <w:bodyDiv w:val="1"/>
      <w:marLeft w:val="0"/>
      <w:marRight w:val="0"/>
      <w:marTop w:val="0"/>
      <w:marBottom w:val="0"/>
      <w:divBdr>
        <w:top w:val="none" w:sz="0" w:space="0" w:color="auto"/>
        <w:left w:val="none" w:sz="0" w:space="0" w:color="auto"/>
        <w:bottom w:val="none" w:sz="0" w:space="0" w:color="auto"/>
        <w:right w:val="none" w:sz="0" w:space="0" w:color="auto"/>
      </w:divBdr>
    </w:div>
    <w:div w:id="174921966">
      <w:bodyDiv w:val="1"/>
      <w:marLeft w:val="0"/>
      <w:marRight w:val="0"/>
      <w:marTop w:val="0"/>
      <w:marBottom w:val="0"/>
      <w:divBdr>
        <w:top w:val="none" w:sz="0" w:space="0" w:color="auto"/>
        <w:left w:val="none" w:sz="0" w:space="0" w:color="auto"/>
        <w:bottom w:val="none" w:sz="0" w:space="0" w:color="auto"/>
        <w:right w:val="none" w:sz="0" w:space="0" w:color="auto"/>
      </w:divBdr>
    </w:div>
    <w:div w:id="176041621">
      <w:bodyDiv w:val="1"/>
      <w:marLeft w:val="0"/>
      <w:marRight w:val="0"/>
      <w:marTop w:val="0"/>
      <w:marBottom w:val="0"/>
      <w:divBdr>
        <w:top w:val="none" w:sz="0" w:space="0" w:color="auto"/>
        <w:left w:val="none" w:sz="0" w:space="0" w:color="auto"/>
        <w:bottom w:val="none" w:sz="0" w:space="0" w:color="auto"/>
        <w:right w:val="none" w:sz="0" w:space="0" w:color="auto"/>
      </w:divBdr>
    </w:div>
    <w:div w:id="185096102">
      <w:bodyDiv w:val="1"/>
      <w:marLeft w:val="0"/>
      <w:marRight w:val="0"/>
      <w:marTop w:val="0"/>
      <w:marBottom w:val="0"/>
      <w:divBdr>
        <w:top w:val="none" w:sz="0" w:space="0" w:color="auto"/>
        <w:left w:val="none" w:sz="0" w:space="0" w:color="auto"/>
        <w:bottom w:val="none" w:sz="0" w:space="0" w:color="auto"/>
        <w:right w:val="none" w:sz="0" w:space="0" w:color="auto"/>
      </w:divBdr>
    </w:div>
    <w:div w:id="187377330">
      <w:bodyDiv w:val="1"/>
      <w:marLeft w:val="0"/>
      <w:marRight w:val="0"/>
      <w:marTop w:val="0"/>
      <w:marBottom w:val="0"/>
      <w:divBdr>
        <w:top w:val="none" w:sz="0" w:space="0" w:color="auto"/>
        <w:left w:val="none" w:sz="0" w:space="0" w:color="auto"/>
        <w:bottom w:val="none" w:sz="0" w:space="0" w:color="auto"/>
        <w:right w:val="none" w:sz="0" w:space="0" w:color="auto"/>
      </w:divBdr>
    </w:div>
    <w:div w:id="193004653">
      <w:bodyDiv w:val="1"/>
      <w:marLeft w:val="0"/>
      <w:marRight w:val="0"/>
      <w:marTop w:val="0"/>
      <w:marBottom w:val="0"/>
      <w:divBdr>
        <w:top w:val="none" w:sz="0" w:space="0" w:color="auto"/>
        <w:left w:val="none" w:sz="0" w:space="0" w:color="auto"/>
        <w:bottom w:val="none" w:sz="0" w:space="0" w:color="auto"/>
        <w:right w:val="none" w:sz="0" w:space="0" w:color="auto"/>
      </w:divBdr>
    </w:div>
    <w:div w:id="199325793">
      <w:bodyDiv w:val="1"/>
      <w:marLeft w:val="0"/>
      <w:marRight w:val="0"/>
      <w:marTop w:val="0"/>
      <w:marBottom w:val="0"/>
      <w:divBdr>
        <w:top w:val="none" w:sz="0" w:space="0" w:color="auto"/>
        <w:left w:val="none" w:sz="0" w:space="0" w:color="auto"/>
        <w:bottom w:val="none" w:sz="0" w:space="0" w:color="auto"/>
        <w:right w:val="none" w:sz="0" w:space="0" w:color="auto"/>
      </w:divBdr>
    </w:div>
    <w:div w:id="204218792">
      <w:bodyDiv w:val="1"/>
      <w:marLeft w:val="0"/>
      <w:marRight w:val="0"/>
      <w:marTop w:val="0"/>
      <w:marBottom w:val="0"/>
      <w:divBdr>
        <w:top w:val="none" w:sz="0" w:space="0" w:color="auto"/>
        <w:left w:val="none" w:sz="0" w:space="0" w:color="auto"/>
        <w:bottom w:val="none" w:sz="0" w:space="0" w:color="auto"/>
        <w:right w:val="none" w:sz="0" w:space="0" w:color="auto"/>
      </w:divBdr>
    </w:div>
    <w:div w:id="210004205">
      <w:bodyDiv w:val="1"/>
      <w:marLeft w:val="0"/>
      <w:marRight w:val="0"/>
      <w:marTop w:val="0"/>
      <w:marBottom w:val="0"/>
      <w:divBdr>
        <w:top w:val="none" w:sz="0" w:space="0" w:color="auto"/>
        <w:left w:val="none" w:sz="0" w:space="0" w:color="auto"/>
        <w:bottom w:val="none" w:sz="0" w:space="0" w:color="auto"/>
        <w:right w:val="none" w:sz="0" w:space="0" w:color="auto"/>
      </w:divBdr>
    </w:div>
    <w:div w:id="211885862">
      <w:bodyDiv w:val="1"/>
      <w:marLeft w:val="0"/>
      <w:marRight w:val="0"/>
      <w:marTop w:val="0"/>
      <w:marBottom w:val="0"/>
      <w:divBdr>
        <w:top w:val="none" w:sz="0" w:space="0" w:color="auto"/>
        <w:left w:val="none" w:sz="0" w:space="0" w:color="auto"/>
        <w:bottom w:val="none" w:sz="0" w:space="0" w:color="auto"/>
        <w:right w:val="none" w:sz="0" w:space="0" w:color="auto"/>
      </w:divBdr>
    </w:div>
    <w:div w:id="213393792">
      <w:bodyDiv w:val="1"/>
      <w:marLeft w:val="0"/>
      <w:marRight w:val="0"/>
      <w:marTop w:val="0"/>
      <w:marBottom w:val="0"/>
      <w:divBdr>
        <w:top w:val="none" w:sz="0" w:space="0" w:color="auto"/>
        <w:left w:val="none" w:sz="0" w:space="0" w:color="auto"/>
        <w:bottom w:val="none" w:sz="0" w:space="0" w:color="auto"/>
        <w:right w:val="none" w:sz="0" w:space="0" w:color="auto"/>
      </w:divBdr>
    </w:div>
    <w:div w:id="217861715">
      <w:bodyDiv w:val="1"/>
      <w:marLeft w:val="0"/>
      <w:marRight w:val="0"/>
      <w:marTop w:val="0"/>
      <w:marBottom w:val="0"/>
      <w:divBdr>
        <w:top w:val="none" w:sz="0" w:space="0" w:color="auto"/>
        <w:left w:val="none" w:sz="0" w:space="0" w:color="auto"/>
        <w:bottom w:val="none" w:sz="0" w:space="0" w:color="auto"/>
        <w:right w:val="none" w:sz="0" w:space="0" w:color="auto"/>
      </w:divBdr>
    </w:div>
    <w:div w:id="221714155">
      <w:bodyDiv w:val="1"/>
      <w:marLeft w:val="0"/>
      <w:marRight w:val="0"/>
      <w:marTop w:val="0"/>
      <w:marBottom w:val="0"/>
      <w:divBdr>
        <w:top w:val="none" w:sz="0" w:space="0" w:color="auto"/>
        <w:left w:val="none" w:sz="0" w:space="0" w:color="auto"/>
        <w:bottom w:val="none" w:sz="0" w:space="0" w:color="auto"/>
        <w:right w:val="none" w:sz="0" w:space="0" w:color="auto"/>
      </w:divBdr>
    </w:div>
    <w:div w:id="235819192">
      <w:bodyDiv w:val="1"/>
      <w:marLeft w:val="0"/>
      <w:marRight w:val="0"/>
      <w:marTop w:val="0"/>
      <w:marBottom w:val="0"/>
      <w:divBdr>
        <w:top w:val="none" w:sz="0" w:space="0" w:color="auto"/>
        <w:left w:val="none" w:sz="0" w:space="0" w:color="auto"/>
        <w:bottom w:val="none" w:sz="0" w:space="0" w:color="auto"/>
        <w:right w:val="none" w:sz="0" w:space="0" w:color="auto"/>
      </w:divBdr>
    </w:div>
    <w:div w:id="237718630">
      <w:bodyDiv w:val="1"/>
      <w:marLeft w:val="0"/>
      <w:marRight w:val="0"/>
      <w:marTop w:val="0"/>
      <w:marBottom w:val="0"/>
      <w:divBdr>
        <w:top w:val="none" w:sz="0" w:space="0" w:color="auto"/>
        <w:left w:val="none" w:sz="0" w:space="0" w:color="auto"/>
        <w:bottom w:val="none" w:sz="0" w:space="0" w:color="auto"/>
        <w:right w:val="none" w:sz="0" w:space="0" w:color="auto"/>
      </w:divBdr>
    </w:div>
    <w:div w:id="238171745">
      <w:bodyDiv w:val="1"/>
      <w:marLeft w:val="0"/>
      <w:marRight w:val="0"/>
      <w:marTop w:val="0"/>
      <w:marBottom w:val="0"/>
      <w:divBdr>
        <w:top w:val="none" w:sz="0" w:space="0" w:color="auto"/>
        <w:left w:val="none" w:sz="0" w:space="0" w:color="auto"/>
        <w:bottom w:val="none" w:sz="0" w:space="0" w:color="auto"/>
        <w:right w:val="none" w:sz="0" w:space="0" w:color="auto"/>
      </w:divBdr>
    </w:div>
    <w:div w:id="238293205">
      <w:bodyDiv w:val="1"/>
      <w:marLeft w:val="0"/>
      <w:marRight w:val="0"/>
      <w:marTop w:val="0"/>
      <w:marBottom w:val="0"/>
      <w:divBdr>
        <w:top w:val="none" w:sz="0" w:space="0" w:color="auto"/>
        <w:left w:val="none" w:sz="0" w:space="0" w:color="auto"/>
        <w:bottom w:val="none" w:sz="0" w:space="0" w:color="auto"/>
        <w:right w:val="none" w:sz="0" w:space="0" w:color="auto"/>
      </w:divBdr>
    </w:div>
    <w:div w:id="240722527">
      <w:bodyDiv w:val="1"/>
      <w:marLeft w:val="0"/>
      <w:marRight w:val="0"/>
      <w:marTop w:val="0"/>
      <w:marBottom w:val="0"/>
      <w:divBdr>
        <w:top w:val="none" w:sz="0" w:space="0" w:color="auto"/>
        <w:left w:val="none" w:sz="0" w:space="0" w:color="auto"/>
        <w:bottom w:val="none" w:sz="0" w:space="0" w:color="auto"/>
        <w:right w:val="none" w:sz="0" w:space="0" w:color="auto"/>
      </w:divBdr>
    </w:div>
    <w:div w:id="261452109">
      <w:bodyDiv w:val="1"/>
      <w:marLeft w:val="0"/>
      <w:marRight w:val="0"/>
      <w:marTop w:val="0"/>
      <w:marBottom w:val="0"/>
      <w:divBdr>
        <w:top w:val="none" w:sz="0" w:space="0" w:color="auto"/>
        <w:left w:val="none" w:sz="0" w:space="0" w:color="auto"/>
        <w:bottom w:val="none" w:sz="0" w:space="0" w:color="auto"/>
        <w:right w:val="none" w:sz="0" w:space="0" w:color="auto"/>
      </w:divBdr>
    </w:div>
    <w:div w:id="266428567">
      <w:bodyDiv w:val="1"/>
      <w:marLeft w:val="0"/>
      <w:marRight w:val="0"/>
      <w:marTop w:val="0"/>
      <w:marBottom w:val="0"/>
      <w:divBdr>
        <w:top w:val="none" w:sz="0" w:space="0" w:color="auto"/>
        <w:left w:val="none" w:sz="0" w:space="0" w:color="auto"/>
        <w:bottom w:val="none" w:sz="0" w:space="0" w:color="auto"/>
        <w:right w:val="none" w:sz="0" w:space="0" w:color="auto"/>
      </w:divBdr>
    </w:div>
    <w:div w:id="277420642">
      <w:bodyDiv w:val="1"/>
      <w:marLeft w:val="0"/>
      <w:marRight w:val="0"/>
      <w:marTop w:val="0"/>
      <w:marBottom w:val="0"/>
      <w:divBdr>
        <w:top w:val="none" w:sz="0" w:space="0" w:color="auto"/>
        <w:left w:val="none" w:sz="0" w:space="0" w:color="auto"/>
        <w:bottom w:val="none" w:sz="0" w:space="0" w:color="auto"/>
        <w:right w:val="none" w:sz="0" w:space="0" w:color="auto"/>
      </w:divBdr>
    </w:div>
    <w:div w:id="277833509">
      <w:bodyDiv w:val="1"/>
      <w:marLeft w:val="0"/>
      <w:marRight w:val="0"/>
      <w:marTop w:val="0"/>
      <w:marBottom w:val="0"/>
      <w:divBdr>
        <w:top w:val="none" w:sz="0" w:space="0" w:color="auto"/>
        <w:left w:val="none" w:sz="0" w:space="0" w:color="auto"/>
        <w:bottom w:val="none" w:sz="0" w:space="0" w:color="auto"/>
        <w:right w:val="none" w:sz="0" w:space="0" w:color="auto"/>
      </w:divBdr>
    </w:div>
    <w:div w:id="284116150">
      <w:bodyDiv w:val="1"/>
      <w:marLeft w:val="0"/>
      <w:marRight w:val="0"/>
      <w:marTop w:val="0"/>
      <w:marBottom w:val="0"/>
      <w:divBdr>
        <w:top w:val="none" w:sz="0" w:space="0" w:color="auto"/>
        <w:left w:val="none" w:sz="0" w:space="0" w:color="auto"/>
        <w:bottom w:val="none" w:sz="0" w:space="0" w:color="auto"/>
        <w:right w:val="none" w:sz="0" w:space="0" w:color="auto"/>
      </w:divBdr>
    </w:div>
    <w:div w:id="292097073">
      <w:bodyDiv w:val="1"/>
      <w:marLeft w:val="0"/>
      <w:marRight w:val="0"/>
      <w:marTop w:val="0"/>
      <w:marBottom w:val="0"/>
      <w:divBdr>
        <w:top w:val="none" w:sz="0" w:space="0" w:color="auto"/>
        <w:left w:val="none" w:sz="0" w:space="0" w:color="auto"/>
        <w:bottom w:val="none" w:sz="0" w:space="0" w:color="auto"/>
        <w:right w:val="none" w:sz="0" w:space="0" w:color="auto"/>
      </w:divBdr>
    </w:div>
    <w:div w:id="297613119">
      <w:bodyDiv w:val="1"/>
      <w:marLeft w:val="0"/>
      <w:marRight w:val="0"/>
      <w:marTop w:val="0"/>
      <w:marBottom w:val="0"/>
      <w:divBdr>
        <w:top w:val="none" w:sz="0" w:space="0" w:color="auto"/>
        <w:left w:val="none" w:sz="0" w:space="0" w:color="auto"/>
        <w:bottom w:val="none" w:sz="0" w:space="0" w:color="auto"/>
        <w:right w:val="none" w:sz="0" w:space="0" w:color="auto"/>
      </w:divBdr>
    </w:div>
    <w:div w:id="299766417">
      <w:bodyDiv w:val="1"/>
      <w:marLeft w:val="0"/>
      <w:marRight w:val="0"/>
      <w:marTop w:val="0"/>
      <w:marBottom w:val="0"/>
      <w:divBdr>
        <w:top w:val="none" w:sz="0" w:space="0" w:color="auto"/>
        <w:left w:val="none" w:sz="0" w:space="0" w:color="auto"/>
        <w:bottom w:val="none" w:sz="0" w:space="0" w:color="auto"/>
        <w:right w:val="none" w:sz="0" w:space="0" w:color="auto"/>
      </w:divBdr>
    </w:div>
    <w:div w:id="300035457">
      <w:bodyDiv w:val="1"/>
      <w:marLeft w:val="0"/>
      <w:marRight w:val="0"/>
      <w:marTop w:val="0"/>
      <w:marBottom w:val="0"/>
      <w:divBdr>
        <w:top w:val="none" w:sz="0" w:space="0" w:color="auto"/>
        <w:left w:val="none" w:sz="0" w:space="0" w:color="auto"/>
        <w:bottom w:val="none" w:sz="0" w:space="0" w:color="auto"/>
        <w:right w:val="none" w:sz="0" w:space="0" w:color="auto"/>
      </w:divBdr>
    </w:div>
    <w:div w:id="300574637">
      <w:bodyDiv w:val="1"/>
      <w:marLeft w:val="0"/>
      <w:marRight w:val="0"/>
      <w:marTop w:val="0"/>
      <w:marBottom w:val="0"/>
      <w:divBdr>
        <w:top w:val="none" w:sz="0" w:space="0" w:color="auto"/>
        <w:left w:val="none" w:sz="0" w:space="0" w:color="auto"/>
        <w:bottom w:val="none" w:sz="0" w:space="0" w:color="auto"/>
        <w:right w:val="none" w:sz="0" w:space="0" w:color="auto"/>
      </w:divBdr>
    </w:div>
    <w:div w:id="300816980">
      <w:bodyDiv w:val="1"/>
      <w:marLeft w:val="0"/>
      <w:marRight w:val="0"/>
      <w:marTop w:val="0"/>
      <w:marBottom w:val="0"/>
      <w:divBdr>
        <w:top w:val="none" w:sz="0" w:space="0" w:color="auto"/>
        <w:left w:val="none" w:sz="0" w:space="0" w:color="auto"/>
        <w:bottom w:val="none" w:sz="0" w:space="0" w:color="auto"/>
        <w:right w:val="none" w:sz="0" w:space="0" w:color="auto"/>
      </w:divBdr>
    </w:div>
    <w:div w:id="306395905">
      <w:bodyDiv w:val="1"/>
      <w:marLeft w:val="0"/>
      <w:marRight w:val="0"/>
      <w:marTop w:val="0"/>
      <w:marBottom w:val="0"/>
      <w:divBdr>
        <w:top w:val="none" w:sz="0" w:space="0" w:color="auto"/>
        <w:left w:val="none" w:sz="0" w:space="0" w:color="auto"/>
        <w:bottom w:val="none" w:sz="0" w:space="0" w:color="auto"/>
        <w:right w:val="none" w:sz="0" w:space="0" w:color="auto"/>
      </w:divBdr>
    </w:div>
    <w:div w:id="306665799">
      <w:bodyDiv w:val="1"/>
      <w:marLeft w:val="0"/>
      <w:marRight w:val="0"/>
      <w:marTop w:val="0"/>
      <w:marBottom w:val="0"/>
      <w:divBdr>
        <w:top w:val="none" w:sz="0" w:space="0" w:color="auto"/>
        <w:left w:val="none" w:sz="0" w:space="0" w:color="auto"/>
        <w:bottom w:val="none" w:sz="0" w:space="0" w:color="auto"/>
        <w:right w:val="none" w:sz="0" w:space="0" w:color="auto"/>
      </w:divBdr>
    </w:div>
    <w:div w:id="316344193">
      <w:bodyDiv w:val="1"/>
      <w:marLeft w:val="0"/>
      <w:marRight w:val="0"/>
      <w:marTop w:val="0"/>
      <w:marBottom w:val="0"/>
      <w:divBdr>
        <w:top w:val="none" w:sz="0" w:space="0" w:color="auto"/>
        <w:left w:val="none" w:sz="0" w:space="0" w:color="auto"/>
        <w:bottom w:val="none" w:sz="0" w:space="0" w:color="auto"/>
        <w:right w:val="none" w:sz="0" w:space="0" w:color="auto"/>
      </w:divBdr>
    </w:div>
    <w:div w:id="337848632">
      <w:bodyDiv w:val="1"/>
      <w:marLeft w:val="0"/>
      <w:marRight w:val="0"/>
      <w:marTop w:val="0"/>
      <w:marBottom w:val="0"/>
      <w:divBdr>
        <w:top w:val="none" w:sz="0" w:space="0" w:color="auto"/>
        <w:left w:val="none" w:sz="0" w:space="0" w:color="auto"/>
        <w:bottom w:val="none" w:sz="0" w:space="0" w:color="auto"/>
        <w:right w:val="none" w:sz="0" w:space="0" w:color="auto"/>
      </w:divBdr>
    </w:div>
    <w:div w:id="340476097">
      <w:bodyDiv w:val="1"/>
      <w:marLeft w:val="0"/>
      <w:marRight w:val="0"/>
      <w:marTop w:val="0"/>
      <w:marBottom w:val="0"/>
      <w:divBdr>
        <w:top w:val="none" w:sz="0" w:space="0" w:color="auto"/>
        <w:left w:val="none" w:sz="0" w:space="0" w:color="auto"/>
        <w:bottom w:val="none" w:sz="0" w:space="0" w:color="auto"/>
        <w:right w:val="none" w:sz="0" w:space="0" w:color="auto"/>
      </w:divBdr>
    </w:div>
    <w:div w:id="343441322">
      <w:bodyDiv w:val="1"/>
      <w:marLeft w:val="0"/>
      <w:marRight w:val="0"/>
      <w:marTop w:val="0"/>
      <w:marBottom w:val="0"/>
      <w:divBdr>
        <w:top w:val="none" w:sz="0" w:space="0" w:color="auto"/>
        <w:left w:val="none" w:sz="0" w:space="0" w:color="auto"/>
        <w:bottom w:val="none" w:sz="0" w:space="0" w:color="auto"/>
        <w:right w:val="none" w:sz="0" w:space="0" w:color="auto"/>
      </w:divBdr>
    </w:div>
    <w:div w:id="346181301">
      <w:bodyDiv w:val="1"/>
      <w:marLeft w:val="0"/>
      <w:marRight w:val="0"/>
      <w:marTop w:val="0"/>
      <w:marBottom w:val="0"/>
      <w:divBdr>
        <w:top w:val="none" w:sz="0" w:space="0" w:color="auto"/>
        <w:left w:val="none" w:sz="0" w:space="0" w:color="auto"/>
        <w:bottom w:val="none" w:sz="0" w:space="0" w:color="auto"/>
        <w:right w:val="none" w:sz="0" w:space="0" w:color="auto"/>
      </w:divBdr>
    </w:div>
    <w:div w:id="354035667">
      <w:bodyDiv w:val="1"/>
      <w:marLeft w:val="0"/>
      <w:marRight w:val="0"/>
      <w:marTop w:val="0"/>
      <w:marBottom w:val="0"/>
      <w:divBdr>
        <w:top w:val="none" w:sz="0" w:space="0" w:color="auto"/>
        <w:left w:val="none" w:sz="0" w:space="0" w:color="auto"/>
        <w:bottom w:val="none" w:sz="0" w:space="0" w:color="auto"/>
        <w:right w:val="none" w:sz="0" w:space="0" w:color="auto"/>
      </w:divBdr>
    </w:div>
    <w:div w:id="355347819">
      <w:bodyDiv w:val="1"/>
      <w:marLeft w:val="0"/>
      <w:marRight w:val="0"/>
      <w:marTop w:val="0"/>
      <w:marBottom w:val="0"/>
      <w:divBdr>
        <w:top w:val="none" w:sz="0" w:space="0" w:color="auto"/>
        <w:left w:val="none" w:sz="0" w:space="0" w:color="auto"/>
        <w:bottom w:val="none" w:sz="0" w:space="0" w:color="auto"/>
        <w:right w:val="none" w:sz="0" w:space="0" w:color="auto"/>
      </w:divBdr>
    </w:div>
    <w:div w:id="355732913">
      <w:bodyDiv w:val="1"/>
      <w:marLeft w:val="0"/>
      <w:marRight w:val="0"/>
      <w:marTop w:val="0"/>
      <w:marBottom w:val="0"/>
      <w:divBdr>
        <w:top w:val="none" w:sz="0" w:space="0" w:color="auto"/>
        <w:left w:val="none" w:sz="0" w:space="0" w:color="auto"/>
        <w:bottom w:val="none" w:sz="0" w:space="0" w:color="auto"/>
        <w:right w:val="none" w:sz="0" w:space="0" w:color="auto"/>
      </w:divBdr>
    </w:div>
    <w:div w:id="360279376">
      <w:bodyDiv w:val="1"/>
      <w:marLeft w:val="0"/>
      <w:marRight w:val="0"/>
      <w:marTop w:val="0"/>
      <w:marBottom w:val="0"/>
      <w:divBdr>
        <w:top w:val="none" w:sz="0" w:space="0" w:color="auto"/>
        <w:left w:val="none" w:sz="0" w:space="0" w:color="auto"/>
        <w:bottom w:val="none" w:sz="0" w:space="0" w:color="auto"/>
        <w:right w:val="none" w:sz="0" w:space="0" w:color="auto"/>
      </w:divBdr>
    </w:div>
    <w:div w:id="363798381">
      <w:bodyDiv w:val="1"/>
      <w:marLeft w:val="0"/>
      <w:marRight w:val="0"/>
      <w:marTop w:val="0"/>
      <w:marBottom w:val="0"/>
      <w:divBdr>
        <w:top w:val="none" w:sz="0" w:space="0" w:color="auto"/>
        <w:left w:val="none" w:sz="0" w:space="0" w:color="auto"/>
        <w:bottom w:val="none" w:sz="0" w:space="0" w:color="auto"/>
        <w:right w:val="none" w:sz="0" w:space="0" w:color="auto"/>
      </w:divBdr>
    </w:div>
    <w:div w:id="370426568">
      <w:bodyDiv w:val="1"/>
      <w:marLeft w:val="0"/>
      <w:marRight w:val="0"/>
      <w:marTop w:val="0"/>
      <w:marBottom w:val="0"/>
      <w:divBdr>
        <w:top w:val="none" w:sz="0" w:space="0" w:color="auto"/>
        <w:left w:val="none" w:sz="0" w:space="0" w:color="auto"/>
        <w:bottom w:val="none" w:sz="0" w:space="0" w:color="auto"/>
        <w:right w:val="none" w:sz="0" w:space="0" w:color="auto"/>
      </w:divBdr>
    </w:div>
    <w:div w:id="373892295">
      <w:bodyDiv w:val="1"/>
      <w:marLeft w:val="0"/>
      <w:marRight w:val="0"/>
      <w:marTop w:val="0"/>
      <w:marBottom w:val="0"/>
      <w:divBdr>
        <w:top w:val="none" w:sz="0" w:space="0" w:color="auto"/>
        <w:left w:val="none" w:sz="0" w:space="0" w:color="auto"/>
        <w:bottom w:val="none" w:sz="0" w:space="0" w:color="auto"/>
        <w:right w:val="none" w:sz="0" w:space="0" w:color="auto"/>
      </w:divBdr>
    </w:div>
    <w:div w:id="374165165">
      <w:bodyDiv w:val="1"/>
      <w:marLeft w:val="0"/>
      <w:marRight w:val="0"/>
      <w:marTop w:val="0"/>
      <w:marBottom w:val="0"/>
      <w:divBdr>
        <w:top w:val="none" w:sz="0" w:space="0" w:color="auto"/>
        <w:left w:val="none" w:sz="0" w:space="0" w:color="auto"/>
        <w:bottom w:val="none" w:sz="0" w:space="0" w:color="auto"/>
        <w:right w:val="none" w:sz="0" w:space="0" w:color="auto"/>
      </w:divBdr>
    </w:div>
    <w:div w:id="395979620">
      <w:bodyDiv w:val="1"/>
      <w:marLeft w:val="0"/>
      <w:marRight w:val="0"/>
      <w:marTop w:val="0"/>
      <w:marBottom w:val="0"/>
      <w:divBdr>
        <w:top w:val="none" w:sz="0" w:space="0" w:color="auto"/>
        <w:left w:val="none" w:sz="0" w:space="0" w:color="auto"/>
        <w:bottom w:val="none" w:sz="0" w:space="0" w:color="auto"/>
        <w:right w:val="none" w:sz="0" w:space="0" w:color="auto"/>
      </w:divBdr>
    </w:div>
    <w:div w:id="403064571">
      <w:bodyDiv w:val="1"/>
      <w:marLeft w:val="0"/>
      <w:marRight w:val="0"/>
      <w:marTop w:val="0"/>
      <w:marBottom w:val="0"/>
      <w:divBdr>
        <w:top w:val="none" w:sz="0" w:space="0" w:color="auto"/>
        <w:left w:val="none" w:sz="0" w:space="0" w:color="auto"/>
        <w:bottom w:val="none" w:sz="0" w:space="0" w:color="auto"/>
        <w:right w:val="none" w:sz="0" w:space="0" w:color="auto"/>
      </w:divBdr>
    </w:div>
    <w:div w:id="409237632">
      <w:bodyDiv w:val="1"/>
      <w:marLeft w:val="0"/>
      <w:marRight w:val="0"/>
      <w:marTop w:val="0"/>
      <w:marBottom w:val="0"/>
      <w:divBdr>
        <w:top w:val="none" w:sz="0" w:space="0" w:color="auto"/>
        <w:left w:val="none" w:sz="0" w:space="0" w:color="auto"/>
        <w:bottom w:val="none" w:sz="0" w:space="0" w:color="auto"/>
        <w:right w:val="none" w:sz="0" w:space="0" w:color="auto"/>
      </w:divBdr>
    </w:div>
    <w:div w:id="411708254">
      <w:bodyDiv w:val="1"/>
      <w:marLeft w:val="0"/>
      <w:marRight w:val="0"/>
      <w:marTop w:val="0"/>
      <w:marBottom w:val="0"/>
      <w:divBdr>
        <w:top w:val="none" w:sz="0" w:space="0" w:color="auto"/>
        <w:left w:val="none" w:sz="0" w:space="0" w:color="auto"/>
        <w:bottom w:val="none" w:sz="0" w:space="0" w:color="auto"/>
        <w:right w:val="none" w:sz="0" w:space="0" w:color="auto"/>
      </w:divBdr>
    </w:div>
    <w:div w:id="413819305">
      <w:bodyDiv w:val="1"/>
      <w:marLeft w:val="0"/>
      <w:marRight w:val="0"/>
      <w:marTop w:val="0"/>
      <w:marBottom w:val="0"/>
      <w:divBdr>
        <w:top w:val="none" w:sz="0" w:space="0" w:color="auto"/>
        <w:left w:val="none" w:sz="0" w:space="0" w:color="auto"/>
        <w:bottom w:val="none" w:sz="0" w:space="0" w:color="auto"/>
        <w:right w:val="none" w:sz="0" w:space="0" w:color="auto"/>
      </w:divBdr>
    </w:div>
    <w:div w:id="424572157">
      <w:bodyDiv w:val="1"/>
      <w:marLeft w:val="0"/>
      <w:marRight w:val="0"/>
      <w:marTop w:val="0"/>
      <w:marBottom w:val="0"/>
      <w:divBdr>
        <w:top w:val="none" w:sz="0" w:space="0" w:color="auto"/>
        <w:left w:val="none" w:sz="0" w:space="0" w:color="auto"/>
        <w:bottom w:val="none" w:sz="0" w:space="0" w:color="auto"/>
        <w:right w:val="none" w:sz="0" w:space="0" w:color="auto"/>
      </w:divBdr>
    </w:div>
    <w:div w:id="432092546">
      <w:bodyDiv w:val="1"/>
      <w:marLeft w:val="0"/>
      <w:marRight w:val="0"/>
      <w:marTop w:val="0"/>
      <w:marBottom w:val="0"/>
      <w:divBdr>
        <w:top w:val="none" w:sz="0" w:space="0" w:color="auto"/>
        <w:left w:val="none" w:sz="0" w:space="0" w:color="auto"/>
        <w:bottom w:val="none" w:sz="0" w:space="0" w:color="auto"/>
        <w:right w:val="none" w:sz="0" w:space="0" w:color="auto"/>
      </w:divBdr>
    </w:div>
    <w:div w:id="432701224">
      <w:bodyDiv w:val="1"/>
      <w:marLeft w:val="0"/>
      <w:marRight w:val="0"/>
      <w:marTop w:val="0"/>
      <w:marBottom w:val="0"/>
      <w:divBdr>
        <w:top w:val="none" w:sz="0" w:space="0" w:color="auto"/>
        <w:left w:val="none" w:sz="0" w:space="0" w:color="auto"/>
        <w:bottom w:val="none" w:sz="0" w:space="0" w:color="auto"/>
        <w:right w:val="none" w:sz="0" w:space="0" w:color="auto"/>
      </w:divBdr>
    </w:div>
    <w:div w:id="432865440">
      <w:bodyDiv w:val="1"/>
      <w:marLeft w:val="0"/>
      <w:marRight w:val="0"/>
      <w:marTop w:val="0"/>
      <w:marBottom w:val="0"/>
      <w:divBdr>
        <w:top w:val="none" w:sz="0" w:space="0" w:color="auto"/>
        <w:left w:val="none" w:sz="0" w:space="0" w:color="auto"/>
        <w:bottom w:val="none" w:sz="0" w:space="0" w:color="auto"/>
        <w:right w:val="none" w:sz="0" w:space="0" w:color="auto"/>
      </w:divBdr>
    </w:div>
    <w:div w:id="436565793">
      <w:bodyDiv w:val="1"/>
      <w:marLeft w:val="0"/>
      <w:marRight w:val="0"/>
      <w:marTop w:val="0"/>
      <w:marBottom w:val="0"/>
      <w:divBdr>
        <w:top w:val="none" w:sz="0" w:space="0" w:color="auto"/>
        <w:left w:val="none" w:sz="0" w:space="0" w:color="auto"/>
        <w:bottom w:val="none" w:sz="0" w:space="0" w:color="auto"/>
        <w:right w:val="none" w:sz="0" w:space="0" w:color="auto"/>
      </w:divBdr>
    </w:div>
    <w:div w:id="439380324">
      <w:bodyDiv w:val="1"/>
      <w:marLeft w:val="0"/>
      <w:marRight w:val="0"/>
      <w:marTop w:val="0"/>
      <w:marBottom w:val="0"/>
      <w:divBdr>
        <w:top w:val="none" w:sz="0" w:space="0" w:color="auto"/>
        <w:left w:val="none" w:sz="0" w:space="0" w:color="auto"/>
        <w:bottom w:val="none" w:sz="0" w:space="0" w:color="auto"/>
        <w:right w:val="none" w:sz="0" w:space="0" w:color="auto"/>
      </w:divBdr>
    </w:div>
    <w:div w:id="439489486">
      <w:bodyDiv w:val="1"/>
      <w:marLeft w:val="0"/>
      <w:marRight w:val="0"/>
      <w:marTop w:val="0"/>
      <w:marBottom w:val="0"/>
      <w:divBdr>
        <w:top w:val="none" w:sz="0" w:space="0" w:color="auto"/>
        <w:left w:val="none" w:sz="0" w:space="0" w:color="auto"/>
        <w:bottom w:val="none" w:sz="0" w:space="0" w:color="auto"/>
        <w:right w:val="none" w:sz="0" w:space="0" w:color="auto"/>
      </w:divBdr>
    </w:div>
    <w:div w:id="442578258">
      <w:bodyDiv w:val="1"/>
      <w:marLeft w:val="0"/>
      <w:marRight w:val="0"/>
      <w:marTop w:val="0"/>
      <w:marBottom w:val="0"/>
      <w:divBdr>
        <w:top w:val="none" w:sz="0" w:space="0" w:color="auto"/>
        <w:left w:val="none" w:sz="0" w:space="0" w:color="auto"/>
        <w:bottom w:val="none" w:sz="0" w:space="0" w:color="auto"/>
        <w:right w:val="none" w:sz="0" w:space="0" w:color="auto"/>
      </w:divBdr>
    </w:div>
    <w:div w:id="443966748">
      <w:bodyDiv w:val="1"/>
      <w:marLeft w:val="0"/>
      <w:marRight w:val="0"/>
      <w:marTop w:val="0"/>
      <w:marBottom w:val="0"/>
      <w:divBdr>
        <w:top w:val="none" w:sz="0" w:space="0" w:color="auto"/>
        <w:left w:val="none" w:sz="0" w:space="0" w:color="auto"/>
        <w:bottom w:val="none" w:sz="0" w:space="0" w:color="auto"/>
        <w:right w:val="none" w:sz="0" w:space="0" w:color="auto"/>
      </w:divBdr>
    </w:div>
    <w:div w:id="447773411">
      <w:bodyDiv w:val="1"/>
      <w:marLeft w:val="0"/>
      <w:marRight w:val="0"/>
      <w:marTop w:val="0"/>
      <w:marBottom w:val="0"/>
      <w:divBdr>
        <w:top w:val="none" w:sz="0" w:space="0" w:color="auto"/>
        <w:left w:val="none" w:sz="0" w:space="0" w:color="auto"/>
        <w:bottom w:val="none" w:sz="0" w:space="0" w:color="auto"/>
        <w:right w:val="none" w:sz="0" w:space="0" w:color="auto"/>
      </w:divBdr>
    </w:div>
    <w:div w:id="448085494">
      <w:bodyDiv w:val="1"/>
      <w:marLeft w:val="0"/>
      <w:marRight w:val="0"/>
      <w:marTop w:val="0"/>
      <w:marBottom w:val="0"/>
      <w:divBdr>
        <w:top w:val="none" w:sz="0" w:space="0" w:color="auto"/>
        <w:left w:val="none" w:sz="0" w:space="0" w:color="auto"/>
        <w:bottom w:val="none" w:sz="0" w:space="0" w:color="auto"/>
        <w:right w:val="none" w:sz="0" w:space="0" w:color="auto"/>
      </w:divBdr>
    </w:div>
    <w:div w:id="452140629">
      <w:bodyDiv w:val="1"/>
      <w:marLeft w:val="0"/>
      <w:marRight w:val="0"/>
      <w:marTop w:val="0"/>
      <w:marBottom w:val="0"/>
      <w:divBdr>
        <w:top w:val="none" w:sz="0" w:space="0" w:color="auto"/>
        <w:left w:val="none" w:sz="0" w:space="0" w:color="auto"/>
        <w:bottom w:val="none" w:sz="0" w:space="0" w:color="auto"/>
        <w:right w:val="none" w:sz="0" w:space="0" w:color="auto"/>
      </w:divBdr>
    </w:div>
    <w:div w:id="456526598">
      <w:bodyDiv w:val="1"/>
      <w:marLeft w:val="0"/>
      <w:marRight w:val="0"/>
      <w:marTop w:val="0"/>
      <w:marBottom w:val="0"/>
      <w:divBdr>
        <w:top w:val="none" w:sz="0" w:space="0" w:color="auto"/>
        <w:left w:val="none" w:sz="0" w:space="0" w:color="auto"/>
        <w:bottom w:val="none" w:sz="0" w:space="0" w:color="auto"/>
        <w:right w:val="none" w:sz="0" w:space="0" w:color="auto"/>
      </w:divBdr>
    </w:div>
    <w:div w:id="456988452">
      <w:bodyDiv w:val="1"/>
      <w:marLeft w:val="0"/>
      <w:marRight w:val="0"/>
      <w:marTop w:val="0"/>
      <w:marBottom w:val="0"/>
      <w:divBdr>
        <w:top w:val="none" w:sz="0" w:space="0" w:color="auto"/>
        <w:left w:val="none" w:sz="0" w:space="0" w:color="auto"/>
        <w:bottom w:val="none" w:sz="0" w:space="0" w:color="auto"/>
        <w:right w:val="none" w:sz="0" w:space="0" w:color="auto"/>
      </w:divBdr>
    </w:div>
    <w:div w:id="464591924">
      <w:bodyDiv w:val="1"/>
      <w:marLeft w:val="0"/>
      <w:marRight w:val="0"/>
      <w:marTop w:val="0"/>
      <w:marBottom w:val="0"/>
      <w:divBdr>
        <w:top w:val="none" w:sz="0" w:space="0" w:color="auto"/>
        <w:left w:val="none" w:sz="0" w:space="0" w:color="auto"/>
        <w:bottom w:val="none" w:sz="0" w:space="0" w:color="auto"/>
        <w:right w:val="none" w:sz="0" w:space="0" w:color="auto"/>
      </w:divBdr>
    </w:div>
    <w:div w:id="466047673">
      <w:bodyDiv w:val="1"/>
      <w:marLeft w:val="0"/>
      <w:marRight w:val="0"/>
      <w:marTop w:val="0"/>
      <w:marBottom w:val="0"/>
      <w:divBdr>
        <w:top w:val="none" w:sz="0" w:space="0" w:color="auto"/>
        <w:left w:val="none" w:sz="0" w:space="0" w:color="auto"/>
        <w:bottom w:val="none" w:sz="0" w:space="0" w:color="auto"/>
        <w:right w:val="none" w:sz="0" w:space="0" w:color="auto"/>
      </w:divBdr>
    </w:div>
    <w:div w:id="466165124">
      <w:bodyDiv w:val="1"/>
      <w:marLeft w:val="0"/>
      <w:marRight w:val="0"/>
      <w:marTop w:val="0"/>
      <w:marBottom w:val="0"/>
      <w:divBdr>
        <w:top w:val="none" w:sz="0" w:space="0" w:color="auto"/>
        <w:left w:val="none" w:sz="0" w:space="0" w:color="auto"/>
        <w:bottom w:val="none" w:sz="0" w:space="0" w:color="auto"/>
        <w:right w:val="none" w:sz="0" w:space="0" w:color="auto"/>
      </w:divBdr>
    </w:div>
    <w:div w:id="473378722">
      <w:bodyDiv w:val="1"/>
      <w:marLeft w:val="0"/>
      <w:marRight w:val="0"/>
      <w:marTop w:val="0"/>
      <w:marBottom w:val="0"/>
      <w:divBdr>
        <w:top w:val="none" w:sz="0" w:space="0" w:color="auto"/>
        <w:left w:val="none" w:sz="0" w:space="0" w:color="auto"/>
        <w:bottom w:val="none" w:sz="0" w:space="0" w:color="auto"/>
        <w:right w:val="none" w:sz="0" w:space="0" w:color="auto"/>
      </w:divBdr>
    </w:div>
    <w:div w:id="483283595">
      <w:bodyDiv w:val="1"/>
      <w:marLeft w:val="0"/>
      <w:marRight w:val="0"/>
      <w:marTop w:val="0"/>
      <w:marBottom w:val="0"/>
      <w:divBdr>
        <w:top w:val="none" w:sz="0" w:space="0" w:color="auto"/>
        <w:left w:val="none" w:sz="0" w:space="0" w:color="auto"/>
        <w:bottom w:val="none" w:sz="0" w:space="0" w:color="auto"/>
        <w:right w:val="none" w:sz="0" w:space="0" w:color="auto"/>
      </w:divBdr>
    </w:div>
    <w:div w:id="483666600">
      <w:bodyDiv w:val="1"/>
      <w:marLeft w:val="0"/>
      <w:marRight w:val="0"/>
      <w:marTop w:val="0"/>
      <w:marBottom w:val="0"/>
      <w:divBdr>
        <w:top w:val="none" w:sz="0" w:space="0" w:color="auto"/>
        <w:left w:val="none" w:sz="0" w:space="0" w:color="auto"/>
        <w:bottom w:val="none" w:sz="0" w:space="0" w:color="auto"/>
        <w:right w:val="none" w:sz="0" w:space="0" w:color="auto"/>
      </w:divBdr>
    </w:div>
    <w:div w:id="485905083">
      <w:bodyDiv w:val="1"/>
      <w:marLeft w:val="0"/>
      <w:marRight w:val="0"/>
      <w:marTop w:val="0"/>
      <w:marBottom w:val="0"/>
      <w:divBdr>
        <w:top w:val="none" w:sz="0" w:space="0" w:color="auto"/>
        <w:left w:val="none" w:sz="0" w:space="0" w:color="auto"/>
        <w:bottom w:val="none" w:sz="0" w:space="0" w:color="auto"/>
        <w:right w:val="none" w:sz="0" w:space="0" w:color="auto"/>
      </w:divBdr>
    </w:div>
    <w:div w:id="486941564">
      <w:bodyDiv w:val="1"/>
      <w:marLeft w:val="0"/>
      <w:marRight w:val="0"/>
      <w:marTop w:val="0"/>
      <w:marBottom w:val="0"/>
      <w:divBdr>
        <w:top w:val="none" w:sz="0" w:space="0" w:color="auto"/>
        <w:left w:val="none" w:sz="0" w:space="0" w:color="auto"/>
        <w:bottom w:val="none" w:sz="0" w:space="0" w:color="auto"/>
        <w:right w:val="none" w:sz="0" w:space="0" w:color="auto"/>
      </w:divBdr>
    </w:div>
    <w:div w:id="488715630">
      <w:bodyDiv w:val="1"/>
      <w:marLeft w:val="0"/>
      <w:marRight w:val="0"/>
      <w:marTop w:val="0"/>
      <w:marBottom w:val="0"/>
      <w:divBdr>
        <w:top w:val="none" w:sz="0" w:space="0" w:color="auto"/>
        <w:left w:val="none" w:sz="0" w:space="0" w:color="auto"/>
        <w:bottom w:val="none" w:sz="0" w:space="0" w:color="auto"/>
        <w:right w:val="none" w:sz="0" w:space="0" w:color="auto"/>
      </w:divBdr>
    </w:div>
    <w:div w:id="497156322">
      <w:bodyDiv w:val="1"/>
      <w:marLeft w:val="0"/>
      <w:marRight w:val="0"/>
      <w:marTop w:val="0"/>
      <w:marBottom w:val="0"/>
      <w:divBdr>
        <w:top w:val="none" w:sz="0" w:space="0" w:color="auto"/>
        <w:left w:val="none" w:sz="0" w:space="0" w:color="auto"/>
        <w:bottom w:val="none" w:sz="0" w:space="0" w:color="auto"/>
        <w:right w:val="none" w:sz="0" w:space="0" w:color="auto"/>
      </w:divBdr>
    </w:div>
    <w:div w:id="499586340">
      <w:bodyDiv w:val="1"/>
      <w:marLeft w:val="0"/>
      <w:marRight w:val="0"/>
      <w:marTop w:val="0"/>
      <w:marBottom w:val="0"/>
      <w:divBdr>
        <w:top w:val="none" w:sz="0" w:space="0" w:color="auto"/>
        <w:left w:val="none" w:sz="0" w:space="0" w:color="auto"/>
        <w:bottom w:val="none" w:sz="0" w:space="0" w:color="auto"/>
        <w:right w:val="none" w:sz="0" w:space="0" w:color="auto"/>
      </w:divBdr>
    </w:div>
    <w:div w:id="500243764">
      <w:bodyDiv w:val="1"/>
      <w:marLeft w:val="0"/>
      <w:marRight w:val="0"/>
      <w:marTop w:val="0"/>
      <w:marBottom w:val="0"/>
      <w:divBdr>
        <w:top w:val="none" w:sz="0" w:space="0" w:color="auto"/>
        <w:left w:val="none" w:sz="0" w:space="0" w:color="auto"/>
        <w:bottom w:val="none" w:sz="0" w:space="0" w:color="auto"/>
        <w:right w:val="none" w:sz="0" w:space="0" w:color="auto"/>
      </w:divBdr>
    </w:div>
    <w:div w:id="501555040">
      <w:bodyDiv w:val="1"/>
      <w:marLeft w:val="0"/>
      <w:marRight w:val="0"/>
      <w:marTop w:val="0"/>
      <w:marBottom w:val="0"/>
      <w:divBdr>
        <w:top w:val="none" w:sz="0" w:space="0" w:color="auto"/>
        <w:left w:val="none" w:sz="0" w:space="0" w:color="auto"/>
        <w:bottom w:val="none" w:sz="0" w:space="0" w:color="auto"/>
        <w:right w:val="none" w:sz="0" w:space="0" w:color="auto"/>
      </w:divBdr>
    </w:div>
    <w:div w:id="502168704">
      <w:bodyDiv w:val="1"/>
      <w:marLeft w:val="0"/>
      <w:marRight w:val="0"/>
      <w:marTop w:val="0"/>
      <w:marBottom w:val="0"/>
      <w:divBdr>
        <w:top w:val="none" w:sz="0" w:space="0" w:color="auto"/>
        <w:left w:val="none" w:sz="0" w:space="0" w:color="auto"/>
        <w:bottom w:val="none" w:sz="0" w:space="0" w:color="auto"/>
        <w:right w:val="none" w:sz="0" w:space="0" w:color="auto"/>
      </w:divBdr>
    </w:div>
    <w:div w:id="503861560">
      <w:bodyDiv w:val="1"/>
      <w:marLeft w:val="0"/>
      <w:marRight w:val="0"/>
      <w:marTop w:val="0"/>
      <w:marBottom w:val="0"/>
      <w:divBdr>
        <w:top w:val="none" w:sz="0" w:space="0" w:color="auto"/>
        <w:left w:val="none" w:sz="0" w:space="0" w:color="auto"/>
        <w:bottom w:val="none" w:sz="0" w:space="0" w:color="auto"/>
        <w:right w:val="none" w:sz="0" w:space="0" w:color="auto"/>
      </w:divBdr>
    </w:div>
    <w:div w:id="514618664">
      <w:bodyDiv w:val="1"/>
      <w:marLeft w:val="0"/>
      <w:marRight w:val="0"/>
      <w:marTop w:val="0"/>
      <w:marBottom w:val="0"/>
      <w:divBdr>
        <w:top w:val="none" w:sz="0" w:space="0" w:color="auto"/>
        <w:left w:val="none" w:sz="0" w:space="0" w:color="auto"/>
        <w:bottom w:val="none" w:sz="0" w:space="0" w:color="auto"/>
        <w:right w:val="none" w:sz="0" w:space="0" w:color="auto"/>
      </w:divBdr>
    </w:div>
    <w:div w:id="515117488">
      <w:bodyDiv w:val="1"/>
      <w:marLeft w:val="0"/>
      <w:marRight w:val="0"/>
      <w:marTop w:val="0"/>
      <w:marBottom w:val="0"/>
      <w:divBdr>
        <w:top w:val="none" w:sz="0" w:space="0" w:color="auto"/>
        <w:left w:val="none" w:sz="0" w:space="0" w:color="auto"/>
        <w:bottom w:val="none" w:sz="0" w:space="0" w:color="auto"/>
        <w:right w:val="none" w:sz="0" w:space="0" w:color="auto"/>
      </w:divBdr>
    </w:div>
    <w:div w:id="516819177">
      <w:bodyDiv w:val="1"/>
      <w:marLeft w:val="0"/>
      <w:marRight w:val="0"/>
      <w:marTop w:val="0"/>
      <w:marBottom w:val="0"/>
      <w:divBdr>
        <w:top w:val="none" w:sz="0" w:space="0" w:color="auto"/>
        <w:left w:val="none" w:sz="0" w:space="0" w:color="auto"/>
        <w:bottom w:val="none" w:sz="0" w:space="0" w:color="auto"/>
        <w:right w:val="none" w:sz="0" w:space="0" w:color="auto"/>
      </w:divBdr>
    </w:div>
    <w:div w:id="517895263">
      <w:bodyDiv w:val="1"/>
      <w:marLeft w:val="0"/>
      <w:marRight w:val="0"/>
      <w:marTop w:val="0"/>
      <w:marBottom w:val="0"/>
      <w:divBdr>
        <w:top w:val="none" w:sz="0" w:space="0" w:color="auto"/>
        <w:left w:val="none" w:sz="0" w:space="0" w:color="auto"/>
        <w:bottom w:val="none" w:sz="0" w:space="0" w:color="auto"/>
        <w:right w:val="none" w:sz="0" w:space="0" w:color="auto"/>
      </w:divBdr>
    </w:div>
    <w:div w:id="518352531">
      <w:bodyDiv w:val="1"/>
      <w:marLeft w:val="0"/>
      <w:marRight w:val="0"/>
      <w:marTop w:val="0"/>
      <w:marBottom w:val="0"/>
      <w:divBdr>
        <w:top w:val="none" w:sz="0" w:space="0" w:color="auto"/>
        <w:left w:val="none" w:sz="0" w:space="0" w:color="auto"/>
        <w:bottom w:val="none" w:sz="0" w:space="0" w:color="auto"/>
        <w:right w:val="none" w:sz="0" w:space="0" w:color="auto"/>
      </w:divBdr>
    </w:div>
    <w:div w:id="524825395">
      <w:bodyDiv w:val="1"/>
      <w:marLeft w:val="0"/>
      <w:marRight w:val="0"/>
      <w:marTop w:val="0"/>
      <w:marBottom w:val="0"/>
      <w:divBdr>
        <w:top w:val="none" w:sz="0" w:space="0" w:color="auto"/>
        <w:left w:val="none" w:sz="0" w:space="0" w:color="auto"/>
        <w:bottom w:val="none" w:sz="0" w:space="0" w:color="auto"/>
        <w:right w:val="none" w:sz="0" w:space="0" w:color="auto"/>
      </w:divBdr>
    </w:div>
    <w:div w:id="532033219">
      <w:bodyDiv w:val="1"/>
      <w:marLeft w:val="0"/>
      <w:marRight w:val="0"/>
      <w:marTop w:val="0"/>
      <w:marBottom w:val="0"/>
      <w:divBdr>
        <w:top w:val="none" w:sz="0" w:space="0" w:color="auto"/>
        <w:left w:val="none" w:sz="0" w:space="0" w:color="auto"/>
        <w:bottom w:val="none" w:sz="0" w:space="0" w:color="auto"/>
        <w:right w:val="none" w:sz="0" w:space="0" w:color="auto"/>
      </w:divBdr>
    </w:div>
    <w:div w:id="532381112">
      <w:bodyDiv w:val="1"/>
      <w:marLeft w:val="0"/>
      <w:marRight w:val="0"/>
      <w:marTop w:val="0"/>
      <w:marBottom w:val="0"/>
      <w:divBdr>
        <w:top w:val="none" w:sz="0" w:space="0" w:color="auto"/>
        <w:left w:val="none" w:sz="0" w:space="0" w:color="auto"/>
        <w:bottom w:val="none" w:sz="0" w:space="0" w:color="auto"/>
        <w:right w:val="none" w:sz="0" w:space="0" w:color="auto"/>
      </w:divBdr>
    </w:div>
    <w:div w:id="537737445">
      <w:bodyDiv w:val="1"/>
      <w:marLeft w:val="0"/>
      <w:marRight w:val="0"/>
      <w:marTop w:val="0"/>
      <w:marBottom w:val="0"/>
      <w:divBdr>
        <w:top w:val="none" w:sz="0" w:space="0" w:color="auto"/>
        <w:left w:val="none" w:sz="0" w:space="0" w:color="auto"/>
        <w:bottom w:val="none" w:sz="0" w:space="0" w:color="auto"/>
        <w:right w:val="none" w:sz="0" w:space="0" w:color="auto"/>
      </w:divBdr>
    </w:div>
    <w:div w:id="547036683">
      <w:bodyDiv w:val="1"/>
      <w:marLeft w:val="0"/>
      <w:marRight w:val="0"/>
      <w:marTop w:val="0"/>
      <w:marBottom w:val="0"/>
      <w:divBdr>
        <w:top w:val="none" w:sz="0" w:space="0" w:color="auto"/>
        <w:left w:val="none" w:sz="0" w:space="0" w:color="auto"/>
        <w:bottom w:val="none" w:sz="0" w:space="0" w:color="auto"/>
        <w:right w:val="none" w:sz="0" w:space="0" w:color="auto"/>
      </w:divBdr>
    </w:div>
    <w:div w:id="557741019">
      <w:bodyDiv w:val="1"/>
      <w:marLeft w:val="0"/>
      <w:marRight w:val="0"/>
      <w:marTop w:val="0"/>
      <w:marBottom w:val="0"/>
      <w:divBdr>
        <w:top w:val="none" w:sz="0" w:space="0" w:color="auto"/>
        <w:left w:val="none" w:sz="0" w:space="0" w:color="auto"/>
        <w:bottom w:val="none" w:sz="0" w:space="0" w:color="auto"/>
        <w:right w:val="none" w:sz="0" w:space="0" w:color="auto"/>
      </w:divBdr>
    </w:div>
    <w:div w:id="574782005">
      <w:bodyDiv w:val="1"/>
      <w:marLeft w:val="0"/>
      <w:marRight w:val="0"/>
      <w:marTop w:val="0"/>
      <w:marBottom w:val="0"/>
      <w:divBdr>
        <w:top w:val="none" w:sz="0" w:space="0" w:color="auto"/>
        <w:left w:val="none" w:sz="0" w:space="0" w:color="auto"/>
        <w:bottom w:val="none" w:sz="0" w:space="0" w:color="auto"/>
        <w:right w:val="none" w:sz="0" w:space="0" w:color="auto"/>
      </w:divBdr>
    </w:div>
    <w:div w:id="577862075">
      <w:bodyDiv w:val="1"/>
      <w:marLeft w:val="0"/>
      <w:marRight w:val="0"/>
      <w:marTop w:val="0"/>
      <w:marBottom w:val="0"/>
      <w:divBdr>
        <w:top w:val="none" w:sz="0" w:space="0" w:color="auto"/>
        <w:left w:val="none" w:sz="0" w:space="0" w:color="auto"/>
        <w:bottom w:val="none" w:sz="0" w:space="0" w:color="auto"/>
        <w:right w:val="none" w:sz="0" w:space="0" w:color="auto"/>
      </w:divBdr>
    </w:div>
    <w:div w:id="582032285">
      <w:bodyDiv w:val="1"/>
      <w:marLeft w:val="0"/>
      <w:marRight w:val="0"/>
      <w:marTop w:val="0"/>
      <w:marBottom w:val="0"/>
      <w:divBdr>
        <w:top w:val="none" w:sz="0" w:space="0" w:color="auto"/>
        <w:left w:val="none" w:sz="0" w:space="0" w:color="auto"/>
        <w:bottom w:val="none" w:sz="0" w:space="0" w:color="auto"/>
        <w:right w:val="none" w:sz="0" w:space="0" w:color="auto"/>
      </w:divBdr>
    </w:div>
    <w:div w:id="583074785">
      <w:bodyDiv w:val="1"/>
      <w:marLeft w:val="0"/>
      <w:marRight w:val="0"/>
      <w:marTop w:val="0"/>
      <w:marBottom w:val="0"/>
      <w:divBdr>
        <w:top w:val="none" w:sz="0" w:space="0" w:color="auto"/>
        <w:left w:val="none" w:sz="0" w:space="0" w:color="auto"/>
        <w:bottom w:val="none" w:sz="0" w:space="0" w:color="auto"/>
        <w:right w:val="none" w:sz="0" w:space="0" w:color="auto"/>
      </w:divBdr>
    </w:div>
    <w:div w:id="587886162">
      <w:bodyDiv w:val="1"/>
      <w:marLeft w:val="0"/>
      <w:marRight w:val="0"/>
      <w:marTop w:val="0"/>
      <w:marBottom w:val="0"/>
      <w:divBdr>
        <w:top w:val="none" w:sz="0" w:space="0" w:color="auto"/>
        <w:left w:val="none" w:sz="0" w:space="0" w:color="auto"/>
        <w:bottom w:val="none" w:sz="0" w:space="0" w:color="auto"/>
        <w:right w:val="none" w:sz="0" w:space="0" w:color="auto"/>
      </w:divBdr>
    </w:div>
    <w:div w:id="590167384">
      <w:bodyDiv w:val="1"/>
      <w:marLeft w:val="0"/>
      <w:marRight w:val="0"/>
      <w:marTop w:val="0"/>
      <w:marBottom w:val="0"/>
      <w:divBdr>
        <w:top w:val="none" w:sz="0" w:space="0" w:color="auto"/>
        <w:left w:val="none" w:sz="0" w:space="0" w:color="auto"/>
        <w:bottom w:val="none" w:sz="0" w:space="0" w:color="auto"/>
        <w:right w:val="none" w:sz="0" w:space="0" w:color="auto"/>
      </w:divBdr>
    </w:div>
    <w:div w:id="590621323">
      <w:bodyDiv w:val="1"/>
      <w:marLeft w:val="0"/>
      <w:marRight w:val="0"/>
      <w:marTop w:val="0"/>
      <w:marBottom w:val="0"/>
      <w:divBdr>
        <w:top w:val="none" w:sz="0" w:space="0" w:color="auto"/>
        <w:left w:val="none" w:sz="0" w:space="0" w:color="auto"/>
        <w:bottom w:val="none" w:sz="0" w:space="0" w:color="auto"/>
        <w:right w:val="none" w:sz="0" w:space="0" w:color="auto"/>
      </w:divBdr>
    </w:div>
    <w:div w:id="603269866">
      <w:bodyDiv w:val="1"/>
      <w:marLeft w:val="0"/>
      <w:marRight w:val="0"/>
      <w:marTop w:val="0"/>
      <w:marBottom w:val="0"/>
      <w:divBdr>
        <w:top w:val="none" w:sz="0" w:space="0" w:color="auto"/>
        <w:left w:val="none" w:sz="0" w:space="0" w:color="auto"/>
        <w:bottom w:val="none" w:sz="0" w:space="0" w:color="auto"/>
        <w:right w:val="none" w:sz="0" w:space="0" w:color="auto"/>
      </w:divBdr>
    </w:div>
    <w:div w:id="605963189">
      <w:bodyDiv w:val="1"/>
      <w:marLeft w:val="0"/>
      <w:marRight w:val="0"/>
      <w:marTop w:val="0"/>
      <w:marBottom w:val="0"/>
      <w:divBdr>
        <w:top w:val="none" w:sz="0" w:space="0" w:color="auto"/>
        <w:left w:val="none" w:sz="0" w:space="0" w:color="auto"/>
        <w:bottom w:val="none" w:sz="0" w:space="0" w:color="auto"/>
        <w:right w:val="none" w:sz="0" w:space="0" w:color="auto"/>
      </w:divBdr>
    </w:div>
    <w:div w:id="626399345">
      <w:bodyDiv w:val="1"/>
      <w:marLeft w:val="0"/>
      <w:marRight w:val="0"/>
      <w:marTop w:val="0"/>
      <w:marBottom w:val="0"/>
      <w:divBdr>
        <w:top w:val="none" w:sz="0" w:space="0" w:color="auto"/>
        <w:left w:val="none" w:sz="0" w:space="0" w:color="auto"/>
        <w:bottom w:val="none" w:sz="0" w:space="0" w:color="auto"/>
        <w:right w:val="none" w:sz="0" w:space="0" w:color="auto"/>
      </w:divBdr>
    </w:div>
    <w:div w:id="637759104">
      <w:bodyDiv w:val="1"/>
      <w:marLeft w:val="0"/>
      <w:marRight w:val="0"/>
      <w:marTop w:val="0"/>
      <w:marBottom w:val="0"/>
      <w:divBdr>
        <w:top w:val="none" w:sz="0" w:space="0" w:color="auto"/>
        <w:left w:val="none" w:sz="0" w:space="0" w:color="auto"/>
        <w:bottom w:val="none" w:sz="0" w:space="0" w:color="auto"/>
        <w:right w:val="none" w:sz="0" w:space="0" w:color="auto"/>
      </w:divBdr>
    </w:div>
    <w:div w:id="644551413">
      <w:bodyDiv w:val="1"/>
      <w:marLeft w:val="0"/>
      <w:marRight w:val="0"/>
      <w:marTop w:val="0"/>
      <w:marBottom w:val="0"/>
      <w:divBdr>
        <w:top w:val="none" w:sz="0" w:space="0" w:color="auto"/>
        <w:left w:val="none" w:sz="0" w:space="0" w:color="auto"/>
        <w:bottom w:val="none" w:sz="0" w:space="0" w:color="auto"/>
        <w:right w:val="none" w:sz="0" w:space="0" w:color="auto"/>
      </w:divBdr>
    </w:div>
    <w:div w:id="648289806">
      <w:bodyDiv w:val="1"/>
      <w:marLeft w:val="0"/>
      <w:marRight w:val="0"/>
      <w:marTop w:val="0"/>
      <w:marBottom w:val="0"/>
      <w:divBdr>
        <w:top w:val="none" w:sz="0" w:space="0" w:color="auto"/>
        <w:left w:val="none" w:sz="0" w:space="0" w:color="auto"/>
        <w:bottom w:val="none" w:sz="0" w:space="0" w:color="auto"/>
        <w:right w:val="none" w:sz="0" w:space="0" w:color="auto"/>
      </w:divBdr>
    </w:div>
    <w:div w:id="653876873">
      <w:bodyDiv w:val="1"/>
      <w:marLeft w:val="0"/>
      <w:marRight w:val="0"/>
      <w:marTop w:val="0"/>
      <w:marBottom w:val="0"/>
      <w:divBdr>
        <w:top w:val="none" w:sz="0" w:space="0" w:color="auto"/>
        <w:left w:val="none" w:sz="0" w:space="0" w:color="auto"/>
        <w:bottom w:val="none" w:sz="0" w:space="0" w:color="auto"/>
        <w:right w:val="none" w:sz="0" w:space="0" w:color="auto"/>
      </w:divBdr>
    </w:div>
    <w:div w:id="660893094">
      <w:bodyDiv w:val="1"/>
      <w:marLeft w:val="0"/>
      <w:marRight w:val="0"/>
      <w:marTop w:val="0"/>
      <w:marBottom w:val="0"/>
      <w:divBdr>
        <w:top w:val="none" w:sz="0" w:space="0" w:color="auto"/>
        <w:left w:val="none" w:sz="0" w:space="0" w:color="auto"/>
        <w:bottom w:val="none" w:sz="0" w:space="0" w:color="auto"/>
        <w:right w:val="none" w:sz="0" w:space="0" w:color="auto"/>
      </w:divBdr>
    </w:div>
    <w:div w:id="662466723">
      <w:bodyDiv w:val="1"/>
      <w:marLeft w:val="0"/>
      <w:marRight w:val="0"/>
      <w:marTop w:val="0"/>
      <w:marBottom w:val="0"/>
      <w:divBdr>
        <w:top w:val="none" w:sz="0" w:space="0" w:color="auto"/>
        <w:left w:val="none" w:sz="0" w:space="0" w:color="auto"/>
        <w:bottom w:val="none" w:sz="0" w:space="0" w:color="auto"/>
        <w:right w:val="none" w:sz="0" w:space="0" w:color="auto"/>
      </w:divBdr>
    </w:div>
    <w:div w:id="671494778">
      <w:bodyDiv w:val="1"/>
      <w:marLeft w:val="0"/>
      <w:marRight w:val="0"/>
      <w:marTop w:val="0"/>
      <w:marBottom w:val="0"/>
      <w:divBdr>
        <w:top w:val="none" w:sz="0" w:space="0" w:color="auto"/>
        <w:left w:val="none" w:sz="0" w:space="0" w:color="auto"/>
        <w:bottom w:val="none" w:sz="0" w:space="0" w:color="auto"/>
        <w:right w:val="none" w:sz="0" w:space="0" w:color="auto"/>
      </w:divBdr>
    </w:div>
    <w:div w:id="671955951">
      <w:bodyDiv w:val="1"/>
      <w:marLeft w:val="0"/>
      <w:marRight w:val="0"/>
      <w:marTop w:val="0"/>
      <w:marBottom w:val="0"/>
      <w:divBdr>
        <w:top w:val="none" w:sz="0" w:space="0" w:color="auto"/>
        <w:left w:val="none" w:sz="0" w:space="0" w:color="auto"/>
        <w:bottom w:val="none" w:sz="0" w:space="0" w:color="auto"/>
        <w:right w:val="none" w:sz="0" w:space="0" w:color="auto"/>
      </w:divBdr>
    </w:div>
    <w:div w:id="672300766">
      <w:bodyDiv w:val="1"/>
      <w:marLeft w:val="0"/>
      <w:marRight w:val="0"/>
      <w:marTop w:val="0"/>
      <w:marBottom w:val="0"/>
      <w:divBdr>
        <w:top w:val="none" w:sz="0" w:space="0" w:color="auto"/>
        <w:left w:val="none" w:sz="0" w:space="0" w:color="auto"/>
        <w:bottom w:val="none" w:sz="0" w:space="0" w:color="auto"/>
        <w:right w:val="none" w:sz="0" w:space="0" w:color="auto"/>
      </w:divBdr>
    </w:div>
    <w:div w:id="675575852">
      <w:bodyDiv w:val="1"/>
      <w:marLeft w:val="0"/>
      <w:marRight w:val="0"/>
      <w:marTop w:val="0"/>
      <w:marBottom w:val="0"/>
      <w:divBdr>
        <w:top w:val="none" w:sz="0" w:space="0" w:color="auto"/>
        <w:left w:val="none" w:sz="0" w:space="0" w:color="auto"/>
        <w:bottom w:val="none" w:sz="0" w:space="0" w:color="auto"/>
        <w:right w:val="none" w:sz="0" w:space="0" w:color="auto"/>
      </w:divBdr>
    </w:div>
    <w:div w:id="679284529">
      <w:bodyDiv w:val="1"/>
      <w:marLeft w:val="0"/>
      <w:marRight w:val="0"/>
      <w:marTop w:val="0"/>
      <w:marBottom w:val="0"/>
      <w:divBdr>
        <w:top w:val="none" w:sz="0" w:space="0" w:color="auto"/>
        <w:left w:val="none" w:sz="0" w:space="0" w:color="auto"/>
        <w:bottom w:val="none" w:sz="0" w:space="0" w:color="auto"/>
        <w:right w:val="none" w:sz="0" w:space="0" w:color="auto"/>
      </w:divBdr>
    </w:div>
    <w:div w:id="682709306">
      <w:bodyDiv w:val="1"/>
      <w:marLeft w:val="0"/>
      <w:marRight w:val="0"/>
      <w:marTop w:val="0"/>
      <w:marBottom w:val="0"/>
      <w:divBdr>
        <w:top w:val="none" w:sz="0" w:space="0" w:color="auto"/>
        <w:left w:val="none" w:sz="0" w:space="0" w:color="auto"/>
        <w:bottom w:val="none" w:sz="0" w:space="0" w:color="auto"/>
        <w:right w:val="none" w:sz="0" w:space="0" w:color="auto"/>
      </w:divBdr>
    </w:div>
    <w:div w:id="683242391">
      <w:bodyDiv w:val="1"/>
      <w:marLeft w:val="0"/>
      <w:marRight w:val="0"/>
      <w:marTop w:val="0"/>
      <w:marBottom w:val="0"/>
      <w:divBdr>
        <w:top w:val="none" w:sz="0" w:space="0" w:color="auto"/>
        <w:left w:val="none" w:sz="0" w:space="0" w:color="auto"/>
        <w:bottom w:val="none" w:sz="0" w:space="0" w:color="auto"/>
        <w:right w:val="none" w:sz="0" w:space="0" w:color="auto"/>
      </w:divBdr>
    </w:div>
    <w:div w:id="693070534">
      <w:bodyDiv w:val="1"/>
      <w:marLeft w:val="0"/>
      <w:marRight w:val="0"/>
      <w:marTop w:val="0"/>
      <w:marBottom w:val="0"/>
      <w:divBdr>
        <w:top w:val="none" w:sz="0" w:space="0" w:color="auto"/>
        <w:left w:val="none" w:sz="0" w:space="0" w:color="auto"/>
        <w:bottom w:val="none" w:sz="0" w:space="0" w:color="auto"/>
        <w:right w:val="none" w:sz="0" w:space="0" w:color="auto"/>
      </w:divBdr>
    </w:div>
    <w:div w:id="696933283">
      <w:bodyDiv w:val="1"/>
      <w:marLeft w:val="0"/>
      <w:marRight w:val="0"/>
      <w:marTop w:val="0"/>
      <w:marBottom w:val="0"/>
      <w:divBdr>
        <w:top w:val="none" w:sz="0" w:space="0" w:color="auto"/>
        <w:left w:val="none" w:sz="0" w:space="0" w:color="auto"/>
        <w:bottom w:val="none" w:sz="0" w:space="0" w:color="auto"/>
        <w:right w:val="none" w:sz="0" w:space="0" w:color="auto"/>
      </w:divBdr>
    </w:div>
    <w:div w:id="699165026">
      <w:bodyDiv w:val="1"/>
      <w:marLeft w:val="0"/>
      <w:marRight w:val="0"/>
      <w:marTop w:val="0"/>
      <w:marBottom w:val="0"/>
      <w:divBdr>
        <w:top w:val="none" w:sz="0" w:space="0" w:color="auto"/>
        <w:left w:val="none" w:sz="0" w:space="0" w:color="auto"/>
        <w:bottom w:val="none" w:sz="0" w:space="0" w:color="auto"/>
        <w:right w:val="none" w:sz="0" w:space="0" w:color="auto"/>
      </w:divBdr>
    </w:div>
    <w:div w:id="704063817">
      <w:bodyDiv w:val="1"/>
      <w:marLeft w:val="0"/>
      <w:marRight w:val="0"/>
      <w:marTop w:val="0"/>
      <w:marBottom w:val="0"/>
      <w:divBdr>
        <w:top w:val="none" w:sz="0" w:space="0" w:color="auto"/>
        <w:left w:val="none" w:sz="0" w:space="0" w:color="auto"/>
        <w:bottom w:val="none" w:sz="0" w:space="0" w:color="auto"/>
        <w:right w:val="none" w:sz="0" w:space="0" w:color="auto"/>
      </w:divBdr>
    </w:div>
    <w:div w:id="710419246">
      <w:bodyDiv w:val="1"/>
      <w:marLeft w:val="0"/>
      <w:marRight w:val="0"/>
      <w:marTop w:val="0"/>
      <w:marBottom w:val="0"/>
      <w:divBdr>
        <w:top w:val="none" w:sz="0" w:space="0" w:color="auto"/>
        <w:left w:val="none" w:sz="0" w:space="0" w:color="auto"/>
        <w:bottom w:val="none" w:sz="0" w:space="0" w:color="auto"/>
        <w:right w:val="none" w:sz="0" w:space="0" w:color="auto"/>
      </w:divBdr>
    </w:div>
    <w:div w:id="721753044">
      <w:bodyDiv w:val="1"/>
      <w:marLeft w:val="0"/>
      <w:marRight w:val="0"/>
      <w:marTop w:val="0"/>
      <w:marBottom w:val="0"/>
      <w:divBdr>
        <w:top w:val="none" w:sz="0" w:space="0" w:color="auto"/>
        <w:left w:val="none" w:sz="0" w:space="0" w:color="auto"/>
        <w:bottom w:val="none" w:sz="0" w:space="0" w:color="auto"/>
        <w:right w:val="none" w:sz="0" w:space="0" w:color="auto"/>
      </w:divBdr>
    </w:div>
    <w:div w:id="726729029">
      <w:bodyDiv w:val="1"/>
      <w:marLeft w:val="0"/>
      <w:marRight w:val="0"/>
      <w:marTop w:val="0"/>
      <w:marBottom w:val="0"/>
      <w:divBdr>
        <w:top w:val="none" w:sz="0" w:space="0" w:color="auto"/>
        <w:left w:val="none" w:sz="0" w:space="0" w:color="auto"/>
        <w:bottom w:val="none" w:sz="0" w:space="0" w:color="auto"/>
        <w:right w:val="none" w:sz="0" w:space="0" w:color="auto"/>
      </w:divBdr>
    </w:div>
    <w:div w:id="734200988">
      <w:bodyDiv w:val="1"/>
      <w:marLeft w:val="0"/>
      <w:marRight w:val="0"/>
      <w:marTop w:val="0"/>
      <w:marBottom w:val="0"/>
      <w:divBdr>
        <w:top w:val="none" w:sz="0" w:space="0" w:color="auto"/>
        <w:left w:val="none" w:sz="0" w:space="0" w:color="auto"/>
        <w:bottom w:val="none" w:sz="0" w:space="0" w:color="auto"/>
        <w:right w:val="none" w:sz="0" w:space="0" w:color="auto"/>
      </w:divBdr>
    </w:div>
    <w:div w:id="736128412">
      <w:bodyDiv w:val="1"/>
      <w:marLeft w:val="0"/>
      <w:marRight w:val="0"/>
      <w:marTop w:val="0"/>
      <w:marBottom w:val="0"/>
      <w:divBdr>
        <w:top w:val="none" w:sz="0" w:space="0" w:color="auto"/>
        <w:left w:val="none" w:sz="0" w:space="0" w:color="auto"/>
        <w:bottom w:val="none" w:sz="0" w:space="0" w:color="auto"/>
        <w:right w:val="none" w:sz="0" w:space="0" w:color="auto"/>
      </w:divBdr>
    </w:div>
    <w:div w:id="742293042">
      <w:bodyDiv w:val="1"/>
      <w:marLeft w:val="0"/>
      <w:marRight w:val="0"/>
      <w:marTop w:val="0"/>
      <w:marBottom w:val="0"/>
      <w:divBdr>
        <w:top w:val="none" w:sz="0" w:space="0" w:color="auto"/>
        <w:left w:val="none" w:sz="0" w:space="0" w:color="auto"/>
        <w:bottom w:val="none" w:sz="0" w:space="0" w:color="auto"/>
        <w:right w:val="none" w:sz="0" w:space="0" w:color="auto"/>
      </w:divBdr>
    </w:div>
    <w:div w:id="745298552">
      <w:bodyDiv w:val="1"/>
      <w:marLeft w:val="0"/>
      <w:marRight w:val="0"/>
      <w:marTop w:val="0"/>
      <w:marBottom w:val="0"/>
      <w:divBdr>
        <w:top w:val="none" w:sz="0" w:space="0" w:color="auto"/>
        <w:left w:val="none" w:sz="0" w:space="0" w:color="auto"/>
        <w:bottom w:val="none" w:sz="0" w:space="0" w:color="auto"/>
        <w:right w:val="none" w:sz="0" w:space="0" w:color="auto"/>
      </w:divBdr>
    </w:div>
    <w:div w:id="746994875">
      <w:bodyDiv w:val="1"/>
      <w:marLeft w:val="0"/>
      <w:marRight w:val="0"/>
      <w:marTop w:val="0"/>
      <w:marBottom w:val="0"/>
      <w:divBdr>
        <w:top w:val="none" w:sz="0" w:space="0" w:color="auto"/>
        <w:left w:val="none" w:sz="0" w:space="0" w:color="auto"/>
        <w:bottom w:val="none" w:sz="0" w:space="0" w:color="auto"/>
        <w:right w:val="none" w:sz="0" w:space="0" w:color="auto"/>
      </w:divBdr>
    </w:div>
    <w:div w:id="748504133">
      <w:bodyDiv w:val="1"/>
      <w:marLeft w:val="0"/>
      <w:marRight w:val="0"/>
      <w:marTop w:val="0"/>
      <w:marBottom w:val="0"/>
      <w:divBdr>
        <w:top w:val="none" w:sz="0" w:space="0" w:color="auto"/>
        <w:left w:val="none" w:sz="0" w:space="0" w:color="auto"/>
        <w:bottom w:val="none" w:sz="0" w:space="0" w:color="auto"/>
        <w:right w:val="none" w:sz="0" w:space="0" w:color="auto"/>
      </w:divBdr>
    </w:div>
    <w:div w:id="751777280">
      <w:bodyDiv w:val="1"/>
      <w:marLeft w:val="0"/>
      <w:marRight w:val="0"/>
      <w:marTop w:val="0"/>
      <w:marBottom w:val="0"/>
      <w:divBdr>
        <w:top w:val="none" w:sz="0" w:space="0" w:color="auto"/>
        <w:left w:val="none" w:sz="0" w:space="0" w:color="auto"/>
        <w:bottom w:val="none" w:sz="0" w:space="0" w:color="auto"/>
        <w:right w:val="none" w:sz="0" w:space="0" w:color="auto"/>
      </w:divBdr>
    </w:div>
    <w:div w:id="754403614">
      <w:bodyDiv w:val="1"/>
      <w:marLeft w:val="0"/>
      <w:marRight w:val="0"/>
      <w:marTop w:val="0"/>
      <w:marBottom w:val="0"/>
      <w:divBdr>
        <w:top w:val="none" w:sz="0" w:space="0" w:color="auto"/>
        <w:left w:val="none" w:sz="0" w:space="0" w:color="auto"/>
        <w:bottom w:val="none" w:sz="0" w:space="0" w:color="auto"/>
        <w:right w:val="none" w:sz="0" w:space="0" w:color="auto"/>
      </w:divBdr>
    </w:div>
    <w:div w:id="758411334">
      <w:bodyDiv w:val="1"/>
      <w:marLeft w:val="0"/>
      <w:marRight w:val="0"/>
      <w:marTop w:val="0"/>
      <w:marBottom w:val="0"/>
      <w:divBdr>
        <w:top w:val="none" w:sz="0" w:space="0" w:color="auto"/>
        <w:left w:val="none" w:sz="0" w:space="0" w:color="auto"/>
        <w:bottom w:val="none" w:sz="0" w:space="0" w:color="auto"/>
        <w:right w:val="none" w:sz="0" w:space="0" w:color="auto"/>
      </w:divBdr>
    </w:div>
    <w:div w:id="760369227">
      <w:bodyDiv w:val="1"/>
      <w:marLeft w:val="0"/>
      <w:marRight w:val="0"/>
      <w:marTop w:val="0"/>
      <w:marBottom w:val="0"/>
      <w:divBdr>
        <w:top w:val="none" w:sz="0" w:space="0" w:color="auto"/>
        <w:left w:val="none" w:sz="0" w:space="0" w:color="auto"/>
        <w:bottom w:val="none" w:sz="0" w:space="0" w:color="auto"/>
        <w:right w:val="none" w:sz="0" w:space="0" w:color="auto"/>
      </w:divBdr>
    </w:div>
    <w:div w:id="761029875">
      <w:bodyDiv w:val="1"/>
      <w:marLeft w:val="0"/>
      <w:marRight w:val="0"/>
      <w:marTop w:val="0"/>
      <w:marBottom w:val="0"/>
      <w:divBdr>
        <w:top w:val="none" w:sz="0" w:space="0" w:color="auto"/>
        <w:left w:val="none" w:sz="0" w:space="0" w:color="auto"/>
        <w:bottom w:val="none" w:sz="0" w:space="0" w:color="auto"/>
        <w:right w:val="none" w:sz="0" w:space="0" w:color="auto"/>
      </w:divBdr>
    </w:div>
    <w:div w:id="763110845">
      <w:bodyDiv w:val="1"/>
      <w:marLeft w:val="0"/>
      <w:marRight w:val="0"/>
      <w:marTop w:val="0"/>
      <w:marBottom w:val="0"/>
      <w:divBdr>
        <w:top w:val="none" w:sz="0" w:space="0" w:color="auto"/>
        <w:left w:val="none" w:sz="0" w:space="0" w:color="auto"/>
        <w:bottom w:val="none" w:sz="0" w:space="0" w:color="auto"/>
        <w:right w:val="none" w:sz="0" w:space="0" w:color="auto"/>
      </w:divBdr>
    </w:div>
    <w:div w:id="767235137">
      <w:bodyDiv w:val="1"/>
      <w:marLeft w:val="0"/>
      <w:marRight w:val="0"/>
      <w:marTop w:val="0"/>
      <w:marBottom w:val="0"/>
      <w:divBdr>
        <w:top w:val="none" w:sz="0" w:space="0" w:color="auto"/>
        <w:left w:val="none" w:sz="0" w:space="0" w:color="auto"/>
        <w:bottom w:val="none" w:sz="0" w:space="0" w:color="auto"/>
        <w:right w:val="none" w:sz="0" w:space="0" w:color="auto"/>
      </w:divBdr>
    </w:div>
    <w:div w:id="778717395">
      <w:bodyDiv w:val="1"/>
      <w:marLeft w:val="0"/>
      <w:marRight w:val="0"/>
      <w:marTop w:val="0"/>
      <w:marBottom w:val="0"/>
      <w:divBdr>
        <w:top w:val="none" w:sz="0" w:space="0" w:color="auto"/>
        <w:left w:val="none" w:sz="0" w:space="0" w:color="auto"/>
        <w:bottom w:val="none" w:sz="0" w:space="0" w:color="auto"/>
        <w:right w:val="none" w:sz="0" w:space="0" w:color="auto"/>
      </w:divBdr>
    </w:div>
    <w:div w:id="784740399">
      <w:bodyDiv w:val="1"/>
      <w:marLeft w:val="0"/>
      <w:marRight w:val="0"/>
      <w:marTop w:val="0"/>
      <w:marBottom w:val="0"/>
      <w:divBdr>
        <w:top w:val="none" w:sz="0" w:space="0" w:color="auto"/>
        <w:left w:val="none" w:sz="0" w:space="0" w:color="auto"/>
        <w:bottom w:val="none" w:sz="0" w:space="0" w:color="auto"/>
        <w:right w:val="none" w:sz="0" w:space="0" w:color="auto"/>
      </w:divBdr>
    </w:div>
    <w:div w:id="785807429">
      <w:bodyDiv w:val="1"/>
      <w:marLeft w:val="0"/>
      <w:marRight w:val="0"/>
      <w:marTop w:val="0"/>
      <w:marBottom w:val="0"/>
      <w:divBdr>
        <w:top w:val="none" w:sz="0" w:space="0" w:color="auto"/>
        <w:left w:val="none" w:sz="0" w:space="0" w:color="auto"/>
        <w:bottom w:val="none" w:sz="0" w:space="0" w:color="auto"/>
        <w:right w:val="none" w:sz="0" w:space="0" w:color="auto"/>
      </w:divBdr>
    </w:div>
    <w:div w:id="787237695">
      <w:bodyDiv w:val="1"/>
      <w:marLeft w:val="0"/>
      <w:marRight w:val="0"/>
      <w:marTop w:val="0"/>
      <w:marBottom w:val="0"/>
      <w:divBdr>
        <w:top w:val="none" w:sz="0" w:space="0" w:color="auto"/>
        <w:left w:val="none" w:sz="0" w:space="0" w:color="auto"/>
        <w:bottom w:val="none" w:sz="0" w:space="0" w:color="auto"/>
        <w:right w:val="none" w:sz="0" w:space="0" w:color="auto"/>
      </w:divBdr>
    </w:div>
    <w:div w:id="790515683">
      <w:bodyDiv w:val="1"/>
      <w:marLeft w:val="0"/>
      <w:marRight w:val="0"/>
      <w:marTop w:val="0"/>
      <w:marBottom w:val="0"/>
      <w:divBdr>
        <w:top w:val="none" w:sz="0" w:space="0" w:color="auto"/>
        <w:left w:val="none" w:sz="0" w:space="0" w:color="auto"/>
        <w:bottom w:val="none" w:sz="0" w:space="0" w:color="auto"/>
        <w:right w:val="none" w:sz="0" w:space="0" w:color="auto"/>
      </w:divBdr>
    </w:div>
    <w:div w:id="791442852">
      <w:bodyDiv w:val="1"/>
      <w:marLeft w:val="0"/>
      <w:marRight w:val="0"/>
      <w:marTop w:val="0"/>
      <w:marBottom w:val="0"/>
      <w:divBdr>
        <w:top w:val="none" w:sz="0" w:space="0" w:color="auto"/>
        <w:left w:val="none" w:sz="0" w:space="0" w:color="auto"/>
        <w:bottom w:val="none" w:sz="0" w:space="0" w:color="auto"/>
        <w:right w:val="none" w:sz="0" w:space="0" w:color="auto"/>
      </w:divBdr>
    </w:div>
    <w:div w:id="794979804">
      <w:bodyDiv w:val="1"/>
      <w:marLeft w:val="0"/>
      <w:marRight w:val="0"/>
      <w:marTop w:val="0"/>
      <w:marBottom w:val="0"/>
      <w:divBdr>
        <w:top w:val="none" w:sz="0" w:space="0" w:color="auto"/>
        <w:left w:val="none" w:sz="0" w:space="0" w:color="auto"/>
        <w:bottom w:val="none" w:sz="0" w:space="0" w:color="auto"/>
        <w:right w:val="none" w:sz="0" w:space="0" w:color="auto"/>
      </w:divBdr>
    </w:div>
    <w:div w:id="795410628">
      <w:bodyDiv w:val="1"/>
      <w:marLeft w:val="0"/>
      <w:marRight w:val="0"/>
      <w:marTop w:val="0"/>
      <w:marBottom w:val="0"/>
      <w:divBdr>
        <w:top w:val="none" w:sz="0" w:space="0" w:color="auto"/>
        <w:left w:val="none" w:sz="0" w:space="0" w:color="auto"/>
        <w:bottom w:val="none" w:sz="0" w:space="0" w:color="auto"/>
        <w:right w:val="none" w:sz="0" w:space="0" w:color="auto"/>
      </w:divBdr>
    </w:div>
    <w:div w:id="800391743">
      <w:bodyDiv w:val="1"/>
      <w:marLeft w:val="0"/>
      <w:marRight w:val="0"/>
      <w:marTop w:val="0"/>
      <w:marBottom w:val="0"/>
      <w:divBdr>
        <w:top w:val="none" w:sz="0" w:space="0" w:color="auto"/>
        <w:left w:val="none" w:sz="0" w:space="0" w:color="auto"/>
        <w:bottom w:val="none" w:sz="0" w:space="0" w:color="auto"/>
        <w:right w:val="none" w:sz="0" w:space="0" w:color="auto"/>
      </w:divBdr>
    </w:div>
    <w:div w:id="801656703">
      <w:bodyDiv w:val="1"/>
      <w:marLeft w:val="0"/>
      <w:marRight w:val="0"/>
      <w:marTop w:val="0"/>
      <w:marBottom w:val="0"/>
      <w:divBdr>
        <w:top w:val="none" w:sz="0" w:space="0" w:color="auto"/>
        <w:left w:val="none" w:sz="0" w:space="0" w:color="auto"/>
        <w:bottom w:val="none" w:sz="0" w:space="0" w:color="auto"/>
        <w:right w:val="none" w:sz="0" w:space="0" w:color="auto"/>
      </w:divBdr>
    </w:div>
    <w:div w:id="807432200">
      <w:bodyDiv w:val="1"/>
      <w:marLeft w:val="0"/>
      <w:marRight w:val="0"/>
      <w:marTop w:val="0"/>
      <w:marBottom w:val="0"/>
      <w:divBdr>
        <w:top w:val="none" w:sz="0" w:space="0" w:color="auto"/>
        <w:left w:val="none" w:sz="0" w:space="0" w:color="auto"/>
        <w:bottom w:val="none" w:sz="0" w:space="0" w:color="auto"/>
        <w:right w:val="none" w:sz="0" w:space="0" w:color="auto"/>
      </w:divBdr>
    </w:div>
    <w:div w:id="814220680">
      <w:bodyDiv w:val="1"/>
      <w:marLeft w:val="0"/>
      <w:marRight w:val="0"/>
      <w:marTop w:val="0"/>
      <w:marBottom w:val="0"/>
      <w:divBdr>
        <w:top w:val="none" w:sz="0" w:space="0" w:color="auto"/>
        <w:left w:val="none" w:sz="0" w:space="0" w:color="auto"/>
        <w:bottom w:val="none" w:sz="0" w:space="0" w:color="auto"/>
        <w:right w:val="none" w:sz="0" w:space="0" w:color="auto"/>
      </w:divBdr>
    </w:div>
    <w:div w:id="815223041">
      <w:bodyDiv w:val="1"/>
      <w:marLeft w:val="0"/>
      <w:marRight w:val="0"/>
      <w:marTop w:val="0"/>
      <w:marBottom w:val="0"/>
      <w:divBdr>
        <w:top w:val="none" w:sz="0" w:space="0" w:color="auto"/>
        <w:left w:val="none" w:sz="0" w:space="0" w:color="auto"/>
        <w:bottom w:val="none" w:sz="0" w:space="0" w:color="auto"/>
        <w:right w:val="none" w:sz="0" w:space="0" w:color="auto"/>
      </w:divBdr>
    </w:div>
    <w:div w:id="815803266">
      <w:bodyDiv w:val="1"/>
      <w:marLeft w:val="0"/>
      <w:marRight w:val="0"/>
      <w:marTop w:val="0"/>
      <w:marBottom w:val="0"/>
      <w:divBdr>
        <w:top w:val="none" w:sz="0" w:space="0" w:color="auto"/>
        <w:left w:val="none" w:sz="0" w:space="0" w:color="auto"/>
        <w:bottom w:val="none" w:sz="0" w:space="0" w:color="auto"/>
        <w:right w:val="none" w:sz="0" w:space="0" w:color="auto"/>
      </w:divBdr>
    </w:div>
    <w:div w:id="828205407">
      <w:bodyDiv w:val="1"/>
      <w:marLeft w:val="0"/>
      <w:marRight w:val="0"/>
      <w:marTop w:val="0"/>
      <w:marBottom w:val="0"/>
      <w:divBdr>
        <w:top w:val="none" w:sz="0" w:space="0" w:color="auto"/>
        <w:left w:val="none" w:sz="0" w:space="0" w:color="auto"/>
        <w:bottom w:val="none" w:sz="0" w:space="0" w:color="auto"/>
        <w:right w:val="none" w:sz="0" w:space="0" w:color="auto"/>
      </w:divBdr>
    </w:div>
    <w:div w:id="832797964">
      <w:bodyDiv w:val="1"/>
      <w:marLeft w:val="0"/>
      <w:marRight w:val="0"/>
      <w:marTop w:val="0"/>
      <w:marBottom w:val="0"/>
      <w:divBdr>
        <w:top w:val="none" w:sz="0" w:space="0" w:color="auto"/>
        <w:left w:val="none" w:sz="0" w:space="0" w:color="auto"/>
        <w:bottom w:val="none" w:sz="0" w:space="0" w:color="auto"/>
        <w:right w:val="none" w:sz="0" w:space="0" w:color="auto"/>
      </w:divBdr>
    </w:div>
    <w:div w:id="834691200">
      <w:bodyDiv w:val="1"/>
      <w:marLeft w:val="0"/>
      <w:marRight w:val="0"/>
      <w:marTop w:val="0"/>
      <w:marBottom w:val="0"/>
      <w:divBdr>
        <w:top w:val="none" w:sz="0" w:space="0" w:color="auto"/>
        <w:left w:val="none" w:sz="0" w:space="0" w:color="auto"/>
        <w:bottom w:val="none" w:sz="0" w:space="0" w:color="auto"/>
        <w:right w:val="none" w:sz="0" w:space="0" w:color="auto"/>
      </w:divBdr>
    </w:div>
    <w:div w:id="847794134">
      <w:bodyDiv w:val="1"/>
      <w:marLeft w:val="0"/>
      <w:marRight w:val="0"/>
      <w:marTop w:val="0"/>
      <w:marBottom w:val="0"/>
      <w:divBdr>
        <w:top w:val="none" w:sz="0" w:space="0" w:color="auto"/>
        <w:left w:val="none" w:sz="0" w:space="0" w:color="auto"/>
        <w:bottom w:val="none" w:sz="0" w:space="0" w:color="auto"/>
        <w:right w:val="none" w:sz="0" w:space="0" w:color="auto"/>
      </w:divBdr>
    </w:div>
    <w:div w:id="848909343">
      <w:bodyDiv w:val="1"/>
      <w:marLeft w:val="0"/>
      <w:marRight w:val="0"/>
      <w:marTop w:val="0"/>
      <w:marBottom w:val="0"/>
      <w:divBdr>
        <w:top w:val="none" w:sz="0" w:space="0" w:color="auto"/>
        <w:left w:val="none" w:sz="0" w:space="0" w:color="auto"/>
        <w:bottom w:val="none" w:sz="0" w:space="0" w:color="auto"/>
        <w:right w:val="none" w:sz="0" w:space="0" w:color="auto"/>
      </w:divBdr>
    </w:div>
    <w:div w:id="849762436">
      <w:bodyDiv w:val="1"/>
      <w:marLeft w:val="0"/>
      <w:marRight w:val="0"/>
      <w:marTop w:val="0"/>
      <w:marBottom w:val="0"/>
      <w:divBdr>
        <w:top w:val="none" w:sz="0" w:space="0" w:color="auto"/>
        <w:left w:val="none" w:sz="0" w:space="0" w:color="auto"/>
        <w:bottom w:val="none" w:sz="0" w:space="0" w:color="auto"/>
        <w:right w:val="none" w:sz="0" w:space="0" w:color="auto"/>
      </w:divBdr>
    </w:div>
    <w:div w:id="860120310">
      <w:bodyDiv w:val="1"/>
      <w:marLeft w:val="0"/>
      <w:marRight w:val="0"/>
      <w:marTop w:val="0"/>
      <w:marBottom w:val="0"/>
      <w:divBdr>
        <w:top w:val="none" w:sz="0" w:space="0" w:color="auto"/>
        <w:left w:val="none" w:sz="0" w:space="0" w:color="auto"/>
        <w:bottom w:val="none" w:sz="0" w:space="0" w:color="auto"/>
        <w:right w:val="none" w:sz="0" w:space="0" w:color="auto"/>
      </w:divBdr>
    </w:div>
    <w:div w:id="861287800">
      <w:bodyDiv w:val="1"/>
      <w:marLeft w:val="0"/>
      <w:marRight w:val="0"/>
      <w:marTop w:val="0"/>
      <w:marBottom w:val="0"/>
      <w:divBdr>
        <w:top w:val="none" w:sz="0" w:space="0" w:color="auto"/>
        <w:left w:val="none" w:sz="0" w:space="0" w:color="auto"/>
        <w:bottom w:val="none" w:sz="0" w:space="0" w:color="auto"/>
        <w:right w:val="none" w:sz="0" w:space="0" w:color="auto"/>
      </w:divBdr>
    </w:div>
    <w:div w:id="868448291">
      <w:bodyDiv w:val="1"/>
      <w:marLeft w:val="0"/>
      <w:marRight w:val="0"/>
      <w:marTop w:val="0"/>
      <w:marBottom w:val="0"/>
      <w:divBdr>
        <w:top w:val="none" w:sz="0" w:space="0" w:color="auto"/>
        <w:left w:val="none" w:sz="0" w:space="0" w:color="auto"/>
        <w:bottom w:val="none" w:sz="0" w:space="0" w:color="auto"/>
        <w:right w:val="none" w:sz="0" w:space="0" w:color="auto"/>
      </w:divBdr>
    </w:div>
    <w:div w:id="880745557">
      <w:bodyDiv w:val="1"/>
      <w:marLeft w:val="0"/>
      <w:marRight w:val="0"/>
      <w:marTop w:val="0"/>
      <w:marBottom w:val="0"/>
      <w:divBdr>
        <w:top w:val="none" w:sz="0" w:space="0" w:color="auto"/>
        <w:left w:val="none" w:sz="0" w:space="0" w:color="auto"/>
        <w:bottom w:val="none" w:sz="0" w:space="0" w:color="auto"/>
        <w:right w:val="none" w:sz="0" w:space="0" w:color="auto"/>
      </w:divBdr>
    </w:div>
    <w:div w:id="883174789">
      <w:bodyDiv w:val="1"/>
      <w:marLeft w:val="0"/>
      <w:marRight w:val="0"/>
      <w:marTop w:val="0"/>
      <w:marBottom w:val="0"/>
      <w:divBdr>
        <w:top w:val="none" w:sz="0" w:space="0" w:color="auto"/>
        <w:left w:val="none" w:sz="0" w:space="0" w:color="auto"/>
        <w:bottom w:val="none" w:sz="0" w:space="0" w:color="auto"/>
        <w:right w:val="none" w:sz="0" w:space="0" w:color="auto"/>
      </w:divBdr>
    </w:div>
    <w:div w:id="885795963">
      <w:bodyDiv w:val="1"/>
      <w:marLeft w:val="0"/>
      <w:marRight w:val="0"/>
      <w:marTop w:val="0"/>
      <w:marBottom w:val="0"/>
      <w:divBdr>
        <w:top w:val="none" w:sz="0" w:space="0" w:color="auto"/>
        <w:left w:val="none" w:sz="0" w:space="0" w:color="auto"/>
        <w:bottom w:val="none" w:sz="0" w:space="0" w:color="auto"/>
        <w:right w:val="none" w:sz="0" w:space="0" w:color="auto"/>
      </w:divBdr>
    </w:div>
    <w:div w:id="894007900">
      <w:bodyDiv w:val="1"/>
      <w:marLeft w:val="0"/>
      <w:marRight w:val="0"/>
      <w:marTop w:val="0"/>
      <w:marBottom w:val="0"/>
      <w:divBdr>
        <w:top w:val="none" w:sz="0" w:space="0" w:color="auto"/>
        <w:left w:val="none" w:sz="0" w:space="0" w:color="auto"/>
        <w:bottom w:val="none" w:sz="0" w:space="0" w:color="auto"/>
        <w:right w:val="none" w:sz="0" w:space="0" w:color="auto"/>
      </w:divBdr>
    </w:div>
    <w:div w:id="896361792">
      <w:bodyDiv w:val="1"/>
      <w:marLeft w:val="0"/>
      <w:marRight w:val="0"/>
      <w:marTop w:val="0"/>
      <w:marBottom w:val="0"/>
      <w:divBdr>
        <w:top w:val="none" w:sz="0" w:space="0" w:color="auto"/>
        <w:left w:val="none" w:sz="0" w:space="0" w:color="auto"/>
        <w:bottom w:val="none" w:sz="0" w:space="0" w:color="auto"/>
        <w:right w:val="none" w:sz="0" w:space="0" w:color="auto"/>
      </w:divBdr>
    </w:div>
    <w:div w:id="903367999">
      <w:bodyDiv w:val="1"/>
      <w:marLeft w:val="0"/>
      <w:marRight w:val="0"/>
      <w:marTop w:val="0"/>
      <w:marBottom w:val="0"/>
      <w:divBdr>
        <w:top w:val="none" w:sz="0" w:space="0" w:color="auto"/>
        <w:left w:val="none" w:sz="0" w:space="0" w:color="auto"/>
        <w:bottom w:val="none" w:sz="0" w:space="0" w:color="auto"/>
        <w:right w:val="none" w:sz="0" w:space="0" w:color="auto"/>
      </w:divBdr>
    </w:div>
    <w:div w:id="909510092">
      <w:bodyDiv w:val="1"/>
      <w:marLeft w:val="0"/>
      <w:marRight w:val="0"/>
      <w:marTop w:val="0"/>
      <w:marBottom w:val="0"/>
      <w:divBdr>
        <w:top w:val="none" w:sz="0" w:space="0" w:color="auto"/>
        <w:left w:val="none" w:sz="0" w:space="0" w:color="auto"/>
        <w:bottom w:val="none" w:sz="0" w:space="0" w:color="auto"/>
        <w:right w:val="none" w:sz="0" w:space="0" w:color="auto"/>
      </w:divBdr>
    </w:div>
    <w:div w:id="913011726">
      <w:bodyDiv w:val="1"/>
      <w:marLeft w:val="0"/>
      <w:marRight w:val="0"/>
      <w:marTop w:val="0"/>
      <w:marBottom w:val="0"/>
      <w:divBdr>
        <w:top w:val="none" w:sz="0" w:space="0" w:color="auto"/>
        <w:left w:val="none" w:sz="0" w:space="0" w:color="auto"/>
        <w:bottom w:val="none" w:sz="0" w:space="0" w:color="auto"/>
        <w:right w:val="none" w:sz="0" w:space="0" w:color="auto"/>
      </w:divBdr>
    </w:div>
    <w:div w:id="913708878">
      <w:bodyDiv w:val="1"/>
      <w:marLeft w:val="0"/>
      <w:marRight w:val="0"/>
      <w:marTop w:val="0"/>
      <w:marBottom w:val="0"/>
      <w:divBdr>
        <w:top w:val="none" w:sz="0" w:space="0" w:color="auto"/>
        <w:left w:val="none" w:sz="0" w:space="0" w:color="auto"/>
        <w:bottom w:val="none" w:sz="0" w:space="0" w:color="auto"/>
        <w:right w:val="none" w:sz="0" w:space="0" w:color="auto"/>
      </w:divBdr>
    </w:div>
    <w:div w:id="917444311">
      <w:bodyDiv w:val="1"/>
      <w:marLeft w:val="0"/>
      <w:marRight w:val="0"/>
      <w:marTop w:val="0"/>
      <w:marBottom w:val="0"/>
      <w:divBdr>
        <w:top w:val="none" w:sz="0" w:space="0" w:color="auto"/>
        <w:left w:val="none" w:sz="0" w:space="0" w:color="auto"/>
        <w:bottom w:val="none" w:sz="0" w:space="0" w:color="auto"/>
        <w:right w:val="none" w:sz="0" w:space="0" w:color="auto"/>
      </w:divBdr>
    </w:div>
    <w:div w:id="919826552">
      <w:bodyDiv w:val="1"/>
      <w:marLeft w:val="0"/>
      <w:marRight w:val="0"/>
      <w:marTop w:val="0"/>
      <w:marBottom w:val="0"/>
      <w:divBdr>
        <w:top w:val="none" w:sz="0" w:space="0" w:color="auto"/>
        <w:left w:val="none" w:sz="0" w:space="0" w:color="auto"/>
        <w:bottom w:val="none" w:sz="0" w:space="0" w:color="auto"/>
        <w:right w:val="none" w:sz="0" w:space="0" w:color="auto"/>
      </w:divBdr>
    </w:div>
    <w:div w:id="920410305">
      <w:bodyDiv w:val="1"/>
      <w:marLeft w:val="0"/>
      <w:marRight w:val="0"/>
      <w:marTop w:val="0"/>
      <w:marBottom w:val="0"/>
      <w:divBdr>
        <w:top w:val="none" w:sz="0" w:space="0" w:color="auto"/>
        <w:left w:val="none" w:sz="0" w:space="0" w:color="auto"/>
        <w:bottom w:val="none" w:sz="0" w:space="0" w:color="auto"/>
        <w:right w:val="none" w:sz="0" w:space="0" w:color="auto"/>
      </w:divBdr>
    </w:div>
    <w:div w:id="931933597">
      <w:bodyDiv w:val="1"/>
      <w:marLeft w:val="0"/>
      <w:marRight w:val="0"/>
      <w:marTop w:val="0"/>
      <w:marBottom w:val="0"/>
      <w:divBdr>
        <w:top w:val="none" w:sz="0" w:space="0" w:color="auto"/>
        <w:left w:val="none" w:sz="0" w:space="0" w:color="auto"/>
        <w:bottom w:val="none" w:sz="0" w:space="0" w:color="auto"/>
        <w:right w:val="none" w:sz="0" w:space="0" w:color="auto"/>
      </w:divBdr>
    </w:div>
    <w:div w:id="943076438">
      <w:bodyDiv w:val="1"/>
      <w:marLeft w:val="0"/>
      <w:marRight w:val="0"/>
      <w:marTop w:val="0"/>
      <w:marBottom w:val="0"/>
      <w:divBdr>
        <w:top w:val="none" w:sz="0" w:space="0" w:color="auto"/>
        <w:left w:val="none" w:sz="0" w:space="0" w:color="auto"/>
        <w:bottom w:val="none" w:sz="0" w:space="0" w:color="auto"/>
        <w:right w:val="none" w:sz="0" w:space="0" w:color="auto"/>
      </w:divBdr>
    </w:div>
    <w:div w:id="949823616">
      <w:bodyDiv w:val="1"/>
      <w:marLeft w:val="0"/>
      <w:marRight w:val="0"/>
      <w:marTop w:val="0"/>
      <w:marBottom w:val="0"/>
      <w:divBdr>
        <w:top w:val="none" w:sz="0" w:space="0" w:color="auto"/>
        <w:left w:val="none" w:sz="0" w:space="0" w:color="auto"/>
        <w:bottom w:val="none" w:sz="0" w:space="0" w:color="auto"/>
        <w:right w:val="none" w:sz="0" w:space="0" w:color="auto"/>
      </w:divBdr>
    </w:div>
    <w:div w:id="952175142">
      <w:bodyDiv w:val="1"/>
      <w:marLeft w:val="0"/>
      <w:marRight w:val="0"/>
      <w:marTop w:val="0"/>
      <w:marBottom w:val="0"/>
      <w:divBdr>
        <w:top w:val="none" w:sz="0" w:space="0" w:color="auto"/>
        <w:left w:val="none" w:sz="0" w:space="0" w:color="auto"/>
        <w:bottom w:val="none" w:sz="0" w:space="0" w:color="auto"/>
        <w:right w:val="none" w:sz="0" w:space="0" w:color="auto"/>
      </w:divBdr>
    </w:div>
    <w:div w:id="956790014">
      <w:bodyDiv w:val="1"/>
      <w:marLeft w:val="0"/>
      <w:marRight w:val="0"/>
      <w:marTop w:val="0"/>
      <w:marBottom w:val="0"/>
      <w:divBdr>
        <w:top w:val="none" w:sz="0" w:space="0" w:color="auto"/>
        <w:left w:val="none" w:sz="0" w:space="0" w:color="auto"/>
        <w:bottom w:val="none" w:sz="0" w:space="0" w:color="auto"/>
        <w:right w:val="none" w:sz="0" w:space="0" w:color="auto"/>
      </w:divBdr>
    </w:div>
    <w:div w:id="958881301">
      <w:bodyDiv w:val="1"/>
      <w:marLeft w:val="0"/>
      <w:marRight w:val="0"/>
      <w:marTop w:val="0"/>
      <w:marBottom w:val="0"/>
      <w:divBdr>
        <w:top w:val="none" w:sz="0" w:space="0" w:color="auto"/>
        <w:left w:val="none" w:sz="0" w:space="0" w:color="auto"/>
        <w:bottom w:val="none" w:sz="0" w:space="0" w:color="auto"/>
        <w:right w:val="none" w:sz="0" w:space="0" w:color="auto"/>
      </w:divBdr>
    </w:div>
    <w:div w:id="961230506">
      <w:bodyDiv w:val="1"/>
      <w:marLeft w:val="0"/>
      <w:marRight w:val="0"/>
      <w:marTop w:val="0"/>
      <w:marBottom w:val="0"/>
      <w:divBdr>
        <w:top w:val="none" w:sz="0" w:space="0" w:color="auto"/>
        <w:left w:val="none" w:sz="0" w:space="0" w:color="auto"/>
        <w:bottom w:val="none" w:sz="0" w:space="0" w:color="auto"/>
        <w:right w:val="none" w:sz="0" w:space="0" w:color="auto"/>
      </w:divBdr>
    </w:div>
    <w:div w:id="974457140">
      <w:bodyDiv w:val="1"/>
      <w:marLeft w:val="0"/>
      <w:marRight w:val="0"/>
      <w:marTop w:val="0"/>
      <w:marBottom w:val="0"/>
      <w:divBdr>
        <w:top w:val="none" w:sz="0" w:space="0" w:color="auto"/>
        <w:left w:val="none" w:sz="0" w:space="0" w:color="auto"/>
        <w:bottom w:val="none" w:sz="0" w:space="0" w:color="auto"/>
        <w:right w:val="none" w:sz="0" w:space="0" w:color="auto"/>
      </w:divBdr>
    </w:div>
    <w:div w:id="979849582">
      <w:bodyDiv w:val="1"/>
      <w:marLeft w:val="0"/>
      <w:marRight w:val="0"/>
      <w:marTop w:val="0"/>
      <w:marBottom w:val="0"/>
      <w:divBdr>
        <w:top w:val="none" w:sz="0" w:space="0" w:color="auto"/>
        <w:left w:val="none" w:sz="0" w:space="0" w:color="auto"/>
        <w:bottom w:val="none" w:sz="0" w:space="0" w:color="auto"/>
        <w:right w:val="none" w:sz="0" w:space="0" w:color="auto"/>
      </w:divBdr>
    </w:div>
    <w:div w:id="980304136">
      <w:bodyDiv w:val="1"/>
      <w:marLeft w:val="0"/>
      <w:marRight w:val="0"/>
      <w:marTop w:val="0"/>
      <w:marBottom w:val="0"/>
      <w:divBdr>
        <w:top w:val="none" w:sz="0" w:space="0" w:color="auto"/>
        <w:left w:val="none" w:sz="0" w:space="0" w:color="auto"/>
        <w:bottom w:val="none" w:sz="0" w:space="0" w:color="auto"/>
        <w:right w:val="none" w:sz="0" w:space="0" w:color="auto"/>
      </w:divBdr>
    </w:div>
    <w:div w:id="983241756">
      <w:bodyDiv w:val="1"/>
      <w:marLeft w:val="0"/>
      <w:marRight w:val="0"/>
      <w:marTop w:val="0"/>
      <w:marBottom w:val="0"/>
      <w:divBdr>
        <w:top w:val="none" w:sz="0" w:space="0" w:color="auto"/>
        <w:left w:val="none" w:sz="0" w:space="0" w:color="auto"/>
        <w:bottom w:val="none" w:sz="0" w:space="0" w:color="auto"/>
        <w:right w:val="none" w:sz="0" w:space="0" w:color="auto"/>
      </w:divBdr>
    </w:div>
    <w:div w:id="989099248">
      <w:bodyDiv w:val="1"/>
      <w:marLeft w:val="0"/>
      <w:marRight w:val="0"/>
      <w:marTop w:val="0"/>
      <w:marBottom w:val="0"/>
      <w:divBdr>
        <w:top w:val="none" w:sz="0" w:space="0" w:color="auto"/>
        <w:left w:val="none" w:sz="0" w:space="0" w:color="auto"/>
        <w:bottom w:val="none" w:sz="0" w:space="0" w:color="auto"/>
        <w:right w:val="none" w:sz="0" w:space="0" w:color="auto"/>
      </w:divBdr>
    </w:div>
    <w:div w:id="995915980">
      <w:bodyDiv w:val="1"/>
      <w:marLeft w:val="0"/>
      <w:marRight w:val="0"/>
      <w:marTop w:val="0"/>
      <w:marBottom w:val="0"/>
      <w:divBdr>
        <w:top w:val="none" w:sz="0" w:space="0" w:color="auto"/>
        <w:left w:val="none" w:sz="0" w:space="0" w:color="auto"/>
        <w:bottom w:val="none" w:sz="0" w:space="0" w:color="auto"/>
        <w:right w:val="none" w:sz="0" w:space="0" w:color="auto"/>
      </w:divBdr>
    </w:div>
    <w:div w:id="997029763">
      <w:bodyDiv w:val="1"/>
      <w:marLeft w:val="0"/>
      <w:marRight w:val="0"/>
      <w:marTop w:val="0"/>
      <w:marBottom w:val="0"/>
      <w:divBdr>
        <w:top w:val="none" w:sz="0" w:space="0" w:color="auto"/>
        <w:left w:val="none" w:sz="0" w:space="0" w:color="auto"/>
        <w:bottom w:val="none" w:sz="0" w:space="0" w:color="auto"/>
        <w:right w:val="none" w:sz="0" w:space="0" w:color="auto"/>
      </w:divBdr>
    </w:div>
    <w:div w:id="999888998">
      <w:bodyDiv w:val="1"/>
      <w:marLeft w:val="0"/>
      <w:marRight w:val="0"/>
      <w:marTop w:val="0"/>
      <w:marBottom w:val="0"/>
      <w:divBdr>
        <w:top w:val="none" w:sz="0" w:space="0" w:color="auto"/>
        <w:left w:val="none" w:sz="0" w:space="0" w:color="auto"/>
        <w:bottom w:val="none" w:sz="0" w:space="0" w:color="auto"/>
        <w:right w:val="none" w:sz="0" w:space="0" w:color="auto"/>
      </w:divBdr>
    </w:div>
    <w:div w:id="1001661235">
      <w:bodyDiv w:val="1"/>
      <w:marLeft w:val="0"/>
      <w:marRight w:val="0"/>
      <w:marTop w:val="0"/>
      <w:marBottom w:val="0"/>
      <w:divBdr>
        <w:top w:val="none" w:sz="0" w:space="0" w:color="auto"/>
        <w:left w:val="none" w:sz="0" w:space="0" w:color="auto"/>
        <w:bottom w:val="none" w:sz="0" w:space="0" w:color="auto"/>
        <w:right w:val="none" w:sz="0" w:space="0" w:color="auto"/>
      </w:divBdr>
    </w:div>
    <w:div w:id="1005206327">
      <w:bodyDiv w:val="1"/>
      <w:marLeft w:val="0"/>
      <w:marRight w:val="0"/>
      <w:marTop w:val="0"/>
      <w:marBottom w:val="0"/>
      <w:divBdr>
        <w:top w:val="none" w:sz="0" w:space="0" w:color="auto"/>
        <w:left w:val="none" w:sz="0" w:space="0" w:color="auto"/>
        <w:bottom w:val="none" w:sz="0" w:space="0" w:color="auto"/>
        <w:right w:val="none" w:sz="0" w:space="0" w:color="auto"/>
      </w:divBdr>
    </w:div>
    <w:div w:id="1012411802">
      <w:bodyDiv w:val="1"/>
      <w:marLeft w:val="0"/>
      <w:marRight w:val="0"/>
      <w:marTop w:val="0"/>
      <w:marBottom w:val="0"/>
      <w:divBdr>
        <w:top w:val="none" w:sz="0" w:space="0" w:color="auto"/>
        <w:left w:val="none" w:sz="0" w:space="0" w:color="auto"/>
        <w:bottom w:val="none" w:sz="0" w:space="0" w:color="auto"/>
        <w:right w:val="none" w:sz="0" w:space="0" w:color="auto"/>
      </w:divBdr>
    </w:div>
    <w:div w:id="1012613353">
      <w:bodyDiv w:val="1"/>
      <w:marLeft w:val="0"/>
      <w:marRight w:val="0"/>
      <w:marTop w:val="0"/>
      <w:marBottom w:val="0"/>
      <w:divBdr>
        <w:top w:val="none" w:sz="0" w:space="0" w:color="auto"/>
        <w:left w:val="none" w:sz="0" w:space="0" w:color="auto"/>
        <w:bottom w:val="none" w:sz="0" w:space="0" w:color="auto"/>
        <w:right w:val="none" w:sz="0" w:space="0" w:color="auto"/>
      </w:divBdr>
    </w:div>
    <w:div w:id="1013996934">
      <w:bodyDiv w:val="1"/>
      <w:marLeft w:val="0"/>
      <w:marRight w:val="0"/>
      <w:marTop w:val="0"/>
      <w:marBottom w:val="0"/>
      <w:divBdr>
        <w:top w:val="none" w:sz="0" w:space="0" w:color="auto"/>
        <w:left w:val="none" w:sz="0" w:space="0" w:color="auto"/>
        <w:bottom w:val="none" w:sz="0" w:space="0" w:color="auto"/>
        <w:right w:val="none" w:sz="0" w:space="0" w:color="auto"/>
      </w:divBdr>
    </w:div>
    <w:div w:id="1014377750">
      <w:bodyDiv w:val="1"/>
      <w:marLeft w:val="0"/>
      <w:marRight w:val="0"/>
      <w:marTop w:val="0"/>
      <w:marBottom w:val="0"/>
      <w:divBdr>
        <w:top w:val="none" w:sz="0" w:space="0" w:color="auto"/>
        <w:left w:val="none" w:sz="0" w:space="0" w:color="auto"/>
        <w:bottom w:val="none" w:sz="0" w:space="0" w:color="auto"/>
        <w:right w:val="none" w:sz="0" w:space="0" w:color="auto"/>
      </w:divBdr>
    </w:div>
    <w:div w:id="1019039701">
      <w:bodyDiv w:val="1"/>
      <w:marLeft w:val="0"/>
      <w:marRight w:val="0"/>
      <w:marTop w:val="0"/>
      <w:marBottom w:val="0"/>
      <w:divBdr>
        <w:top w:val="none" w:sz="0" w:space="0" w:color="auto"/>
        <w:left w:val="none" w:sz="0" w:space="0" w:color="auto"/>
        <w:bottom w:val="none" w:sz="0" w:space="0" w:color="auto"/>
        <w:right w:val="none" w:sz="0" w:space="0" w:color="auto"/>
      </w:divBdr>
    </w:div>
    <w:div w:id="1019818639">
      <w:bodyDiv w:val="1"/>
      <w:marLeft w:val="0"/>
      <w:marRight w:val="0"/>
      <w:marTop w:val="0"/>
      <w:marBottom w:val="0"/>
      <w:divBdr>
        <w:top w:val="none" w:sz="0" w:space="0" w:color="auto"/>
        <w:left w:val="none" w:sz="0" w:space="0" w:color="auto"/>
        <w:bottom w:val="none" w:sz="0" w:space="0" w:color="auto"/>
        <w:right w:val="none" w:sz="0" w:space="0" w:color="auto"/>
      </w:divBdr>
    </w:div>
    <w:div w:id="1020280854">
      <w:bodyDiv w:val="1"/>
      <w:marLeft w:val="0"/>
      <w:marRight w:val="0"/>
      <w:marTop w:val="0"/>
      <w:marBottom w:val="0"/>
      <w:divBdr>
        <w:top w:val="none" w:sz="0" w:space="0" w:color="auto"/>
        <w:left w:val="none" w:sz="0" w:space="0" w:color="auto"/>
        <w:bottom w:val="none" w:sz="0" w:space="0" w:color="auto"/>
        <w:right w:val="none" w:sz="0" w:space="0" w:color="auto"/>
      </w:divBdr>
    </w:div>
    <w:div w:id="1028993267">
      <w:bodyDiv w:val="1"/>
      <w:marLeft w:val="0"/>
      <w:marRight w:val="0"/>
      <w:marTop w:val="0"/>
      <w:marBottom w:val="0"/>
      <w:divBdr>
        <w:top w:val="none" w:sz="0" w:space="0" w:color="auto"/>
        <w:left w:val="none" w:sz="0" w:space="0" w:color="auto"/>
        <w:bottom w:val="none" w:sz="0" w:space="0" w:color="auto"/>
        <w:right w:val="none" w:sz="0" w:space="0" w:color="auto"/>
      </w:divBdr>
    </w:div>
    <w:div w:id="1033187231">
      <w:bodyDiv w:val="1"/>
      <w:marLeft w:val="0"/>
      <w:marRight w:val="0"/>
      <w:marTop w:val="0"/>
      <w:marBottom w:val="0"/>
      <w:divBdr>
        <w:top w:val="none" w:sz="0" w:space="0" w:color="auto"/>
        <w:left w:val="none" w:sz="0" w:space="0" w:color="auto"/>
        <w:bottom w:val="none" w:sz="0" w:space="0" w:color="auto"/>
        <w:right w:val="none" w:sz="0" w:space="0" w:color="auto"/>
      </w:divBdr>
    </w:div>
    <w:div w:id="1052652290">
      <w:bodyDiv w:val="1"/>
      <w:marLeft w:val="0"/>
      <w:marRight w:val="0"/>
      <w:marTop w:val="0"/>
      <w:marBottom w:val="0"/>
      <w:divBdr>
        <w:top w:val="none" w:sz="0" w:space="0" w:color="auto"/>
        <w:left w:val="none" w:sz="0" w:space="0" w:color="auto"/>
        <w:bottom w:val="none" w:sz="0" w:space="0" w:color="auto"/>
        <w:right w:val="none" w:sz="0" w:space="0" w:color="auto"/>
      </w:divBdr>
    </w:div>
    <w:div w:id="1061099233">
      <w:bodyDiv w:val="1"/>
      <w:marLeft w:val="0"/>
      <w:marRight w:val="0"/>
      <w:marTop w:val="0"/>
      <w:marBottom w:val="0"/>
      <w:divBdr>
        <w:top w:val="none" w:sz="0" w:space="0" w:color="auto"/>
        <w:left w:val="none" w:sz="0" w:space="0" w:color="auto"/>
        <w:bottom w:val="none" w:sz="0" w:space="0" w:color="auto"/>
        <w:right w:val="none" w:sz="0" w:space="0" w:color="auto"/>
      </w:divBdr>
    </w:div>
    <w:div w:id="1063872917">
      <w:bodyDiv w:val="1"/>
      <w:marLeft w:val="0"/>
      <w:marRight w:val="0"/>
      <w:marTop w:val="0"/>
      <w:marBottom w:val="0"/>
      <w:divBdr>
        <w:top w:val="none" w:sz="0" w:space="0" w:color="auto"/>
        <w:left w:val="none" w:sz="0" w:space="0" w:color="auto"/>
        <w:bottom w:val="none" w:sz="0" w:space="0" w:color="auto"/>
        <w:right w:val="none" w:sz="0" w:space="0" w:color="auto"/>
      </w:divBdr>
    </w:div>
    <w:div w:id="1064765411">
      <w:bodyDiv w:val="1"/>
      <w:marLeft w:val="0"/>
      <w:marRight w:val="0"/>
      <w:marTop w:val="0"/>
      <w:marBottom w:val="0"/>
      <w:divBdr>
        <w:top w:val="none" w:sz="0" w:space="0" w:color="auto"/>
        <w:left w:val="none" w:sz="0" w:space="0" w:color="auto"/>
        <w:bottom w:val="none" w:sz="0" w:space="0" w:color="auto"/>
        <w:right w:val="none" w:sz="0" w:space="0" w:color="auto"/>
      </w:divBdr>
    </w:div>
    <w:div w:id="1070812879">
      <w:bodyDiv w:val="1"/>
      <w:marLeft w:val="0"/>
      <w:marRight w:val="0"/>
      <w:marTop w:val="0"/>
      <w:marBottom w:val="0"/>
      <w:divBdr>
        <w:top w:val="none" w:sz="0" w:space="0" w:color="auto"/>
        <w:left w:val="none" w:sz="0" w:space="0" w:color="auto"/>
        <w:bottom w:val="none" w:sz="0" w:space="0" w:color="auto"/>
        <w:right w:val="none" w:sz="0" w:space="0" w:color="auto"/>
      </w:divBdr>
    </w:div>
    <w:div w:id="1082069439">
      <w:bodyDiv w:val="1"/>
      <w:marLeft w:val="0"/>
      <w:marRight w:val="0"/>
      <w:marTop w:val="0"/>
      <w:marBottom w:val="0"/>
      <w:divBdr>
        <w:top w:val="none" w:sz="0" w:space="0" w:color="auto"/>
        <w:left w:val="none" w:sz="0" w:space="0" w:color="auto"/>
        <w:bottom w:val="none" w:sz="0" w:space="0" w:color="auto"/>
        <w:right w:val="none" w:sz="0" w:space="0" w:color="auto"/>
      </w:divBdr>
    </w:div>
    <w:div w:id="1084255428">
      <w:bodyDiv w:val="1"/>
      <w:marLeft w:val="0"/>
      <w:marRight w:val="0"/>
      <w:marTop w:val="0"/>
      <w:marBottom w:val="0"/>
      <w:divBdr>
        <w:top w:val="none" w:sz="0" w:space="0" w:color="auto"/>
        <w:left w:val="none" w:sz="0" w:space="0" w:color="auto"/>
        <w:bottom w:val="none" w:sz="0" w:space="0" w:color="auto"/>
        <w:right w:val="none" w:sz="0" w:space="0" w:color="auto"/>
      </w:divBdr>
    </w:div>
    <w:div w:id="1085036283">
      <w:bodyDiv w:val="1"/>
      <w:marLeft w:val="0"/>
      <w:marRight w:val="0"/>
      <w:marTop w:val="0"/>
      <w:marBottom w:val="0"/>
      <w:divBdr>
        <w:top w:val="none" w:sz="0" w:space="0" w:color="auto"/>
        <w:left w:val="none" w:sz="0" w:space="0" w:color="auto"/>
        <w:bottom w:val="none" w:sz="0" w:space="0" w:color="auto"/>
        <w:right w:val="none" w:sz="0" w:space="0" w:color="auto"/>
      </w:divBdr>
    </w:div>
    <w:div w:id="1087581147">
      <w:bodyDiv w:val="1"/>
      <w:marLeft w:val="0"/>
      <w:marRight w:val="0"/>
      <w:marTop w:val="0"/>
      <w:marBottom w:val="0"/>
      <w:divBdr>
        <w:top w:val="none" w:sz="0" w:space="0" w:color="auto"/>
        <w:left w:val="none" w:sz="0" w:space="0" w:color="auto"/>
        <w:bottom w:val="none" w:sz="0" w:space="0" w:color="auto"/>
        <w:right w:val="none" w:sz="0" w:space="0" w:color="auto"/>
      </w:divBdr>
    </w:div>
    <w:div w:id="1091895605">
      <w:bodyDiv w:val="1"/>
      <w:marLeft w:val="0"/>
      <w:marRight w:val="0"/>
      <w:marTop w:val="0"/>
      <w:marBottom w:val="0"/>
      <w:divBdr>
        <w:top w:val="none" w:sz="0" w:space="0" w:color="auto"/>
        <w:left w:val="none" w:sz="0" w:space="0" w:color="auto"/>
        <w:bottom w:val="none" w:sz="0" w:space="0" w:color="auto"/>
        <w:right w:val="none" w:sz="0" w:space="0" w:color="auto"/>
      </w:divBdr>
    </w:div>
    <w:div w:id="1098477274">
      <w:bodyDiv w:val="1"/>
      <w:marLeft w:val="0"/>
      <w:marRight w:val="0"/>
      <w:marTop w:val="0"/>
      <w:marBottom w:val="0"/>
      <w:divBdr>
        <w:top w:val="none" w:sz="0" w:space="0" w:color="auto"/>
        <w:left w:val="none" w:sz="0" w:space="0" w:color="auto"/>
        <w:bottom w:val="none" w:sz="0" w:space="0" w:color="auto"/>
        <w:right w:val="none" w:sz="0" w:space="0" w:color="auto"/>
      </w:divBdr>
    </w:div>
    <w:div w:id="1100028047">
      <w:bodyDiv w:val="1"/>
      <w:marLeft w:val="0"/>
      <w:marRight w:val="0"/>
      <w:marTop w:val="0"/>
      <w:marBottom w:val="0"/>
      <w:divBdr>
        <w:top w:val="none" w:sz="0" w:space="0" w:color="auto"/>
        <w:left w:val="none" w:sz="0" w:space="0" w:color="auto"/>
        <w:bottom w:val="none" w:sz="0" w:space="0" w:color="auto"/>
        <w:right w:val="none" w:sz="0" w:space="0" w:color="auto"/>
      </w:divBdr>
    </w:div>
    <w:div w:id="1107195699">
      <w:bodyDiv w:val="1"/>
      <w:marLeft w:val="0"/>
      <w:marRight w:val="0"/>
      <w:marTop w:val="0"/>
      <w:marBottom w:val="0"/>
      <w:divBdr>
        <w:top w:val="none" w:sz="0" w:space="0" w:color="auto"/>
        <w:left w:val="none" w:sz="0" w:space="0" w:color="auto"/>
        <w:bottom w:val="none" w:sz="0" w:space="0" w:color="auto"/>
        <w:right w:val="none" w:sz="0" w:space="0" w:color="auto"/>
      </w:divBdr>
    </w:div>
    <w:div w:id="1109739979">
      <w:bodyDiv w:val="1"/>
      <w:marLeft w:val="0"/>
      <w:marRight w:val="0"/>
      <w:marTop w:val="0"/>
      <w:marBottom w:val="0"/>
      <w:divBdr>
        <w:top w:val="none" w:sz="0" w:space="0" w:color="auto"/>
        <w:left w:val="none" w:sz="0" w:space="0" w:color="auto"/>
        <w:bottom w:val="none" w:sz="0" w:space="0" w:color="auto"/>
        <w:right w:val="none" w:sz="0" w:space="0" w:color="auto"/>
      </w:divBdr>
    </w:div>
    <w:div w:id="1110592239">
      <w:bodyDiv w:val="1"/>
      <w:marLeft w:val="0"/>
      <w:marRight w:val="0"/>
      <w:marTop w:val="0"/>
      <w:marBottom w:val="0"/>
      <w:divBdr>
        <w:top w:val="none" w:sz="0" w:space="0" w:color="auto"/>
        <w:left w:val="none" w:sz="0" w:space="0" w:color="auto"/>
        <w:bottom w:val="none" w:sz="0" w:space="0" w:color="auto"/>
        <w:right w:val="none" w:sz="0" w:space="0" w:color="auto"/>
      </w:divBdr>
    </w:div>
    <w:div w:id="1115294813">
      <w:bodyDiv w:val="1"/>
      <w:marLeft w:val="0"/>
      <w:marRight w:val="0"/>
      <w:marTop w:val="0"/>
      <w:marBottom w:val="0"/>
      <w:divBdr>
        <w:top w:val="none" w:sz="0" w:space="0" w:color="auto"/>
        <w:left w:val="none" w:sz="0" w:space="0" w:color="auto"/>
        <w:bottom w:val="none" w:sz="0" w:space="0" w:color="auto"/>
        <w:right w:val="none" w:sz="0" w:space="0" w:color="auto"/>
      </w:divBdr>
    </w:div>
    <w:div w:id="1117066156">
      <w:bodyDiv w:val="1"/>
      <w:marLeft w:val="0"/>
      <w:marRight w:val="0"/>
      <w:marTop w:val="0"/>
      <w:marBottom w:val="0"/>
      <w:divBdr>
        <w:top w:val="none" w:sz="0" w:space="0" w:color="auto"/>
        <w:left w:val="none" w:sz="0" w:space="0" w:color="auto"/>
        <w:bottom w:val="none" w:sz="0" w:space="0" w:color="auto"/>
        <w:right w:val="none" w:sz="0" w:space="0" w:color="auto"/>
      </w:divBdr>
    </w:div>
    <w:div w:id="1123428834">
      <w:bodyDiv w:val="1"/>
      <w:marLeft w:val="0"/>
      <w:marRight w:val="0"/>
      <w:marTop w:val="0"/>
      <w:marBottom w:val="0"/>
      <w:divBdr>
        <w:top w:val="none" w:sz="0" w:space="0" w:color="auto"/>
        <w:left w:val="none" w:sz="0" w:space="0" w:color="auto"/>
        <w:bottom w:val="none" w:sz="0" w:space="0" w:color="auto"/>
        <w:right w:val="none" w:sz="0" w:space="0" w:color="auto"/>
      </w:divBdr>
    </w:div>
    <w:div w:id="1125386655">
      <w:bodyDiv w:val="1"/>
      <w:marLeft w:val="0"/>
      <w:marRight w:val="0"/>
      <w:marTop w:val="0"/>
      <w:marBottom w:val="0"/>
      <w:divBdr>
        <w:top w:val="none" w:sz="0" w:space="0" w:color="auto"/>
        <w:left w:val="none" w:sz="0" w:space="0" w:color="auto"/>
        <w:bottom w:val="none" w:sz="0" w:space="0" w:color="auto"/>
        <w:right w:val="none" w:sz="0" w:space="0" w:color="auto"/>
      </w:divBdr>
    </w:div>
    <w:div w:id="1141117869">
      <w:bodyDiv w:val="1"/>
      <w:marLeft w:val="0"/>
      <w:marRight w:val="0"/>
      <w:marTop w:val="0"/>
      <w:marBottom w:val="0"/>
      <w:divBdr>
        <w:top w:val="none" w:sz="0" w:space="0" w:color="auto"/>
        <w:left w:val="none" w:sz="0" w:space="0" w:color="auto"/>
        <w:bottom w:val="none" w:sz="0" w:space="0" w:color="auto"/>
        <w:right w:val="none" w:sz="0" w:space="0" w:color="auto"/>
      </w:divBdr>
    </w:div>
    <w:div w:id="1141769645">
      <w:bodyDiv w:val="1"/>
      <w:marLeft w:val="0"/>
      <w:marRight w:val="0"/>
      <w:marTop w:val="0"/>
      <w:marBottom w:val="0"/>
      <w:divBdr>
        <w:top w:val="none" w:sz="0" w:space="0" w:color="auto"/>
        <w:left w:val="none" w:sz="0" w:space="0" w:color="auto"/>
        <w:bottom w:val="none" w:sz="0" w:space="0" w:color="auto"/>
        <w:right w:val="none" w:sz="0" w:space="0" w:color="auto"/>
      </w:divBdr>
    </w:div>
    <w:div w:id="1151867533">
      <w:bodyDiv w:val="1"/>
      <w:marLeft w:val="0"/>
      <w:marRight w:val="0"/>
      <w:marTop w:val="0"/>
      <w:marBottom w:val="0"/>
      <w:divBdr>
        <w:top w:val="none" w:sz="0" w:space="0" w:color="auto"/>
        <w:left w:val="none" w:sz="0" w:space="0" w:color="auto"/>
        <w:bottom w:val="none" w:sz="0" w:space="0" w:color="auto"/>
        <w:right w:val="none" w:sz="0" w:space="0" w:color="auto"/>
      </w:divBdr>
    </w:div>
    <w:div w:id="1154486986">
      <w:bodyDiv w:val="1"/>
      <w:marLeft w:val="0"/>
      <w:marRight w:val="0"/>
      <w:marTop w:val="0"/>
      <w:marBottom w:val="0"/>
      <w:divBdr>
        <w:top w:val="none" w:sz="0" w:space="0" w:color="auto"/>
        <w:left w:val="none" w:sz="0" w:space="0" w:color="auto"/>
        <w:bottom w:val="none" w:sz="0" w:space="0" w:color="auto"/>
        <w:right w:val="none" w:sz="0" w:space="0" w:color="auto"/>
      </w:divBdr>
    </w:div>
    <w:div w:id="1179736495">
      <w:bodyDiv w:val="1"/>
      <w:marLeft w:val="0"/>
      <w:marRight w:val="0"/>
      <w:marTop w:val="0"/>
      <w:marBottom w:val="0"/>
      <w:divBdr>
        <w:top w:val="none" w:sz="0" w:space="0" w:color="auto"/>
        <w:left w:val="none" w:sz="0" w:space="0" w:color="auto"/>
        <w:bottom w:val="none" w:sz="0" w:space="0" w:color="auto"/>
        <w:right w:val="none" w:sz="0" w:space="0" w:color="auto"/>
      </w:divBdr>
    </w:div>
    <w:div w:id="1183124875">
      <w:bodyDiv w:val="1"/>
      <w:marLeft w:val="0"/>
      <w:marRight w:val="0"/>
      <w:marTop w:val="0"/>
      <w:marBottom w:val="0"/>
      <w:divBdr>
        <w:top w:val="none" w:sz="0" w:space="0" w:color="auto"/>
        <w:left w:val="none" w:sz="0" w:space="0" w:color="auto"/>
        <w:bottom w:val="none" w:sz="0" w:space="0" w:color="auto"/>
        <w:right w:val="none" w:sz="0" w:space="0" w:color="auto"/>
      </w:divBdr>
    </w:div>
    <w:div w:id="1189177011">
      <w:bodyDiv w:val="1"/>
      <w:marLeft w:val="0"/>
      <w:marRight w:val="0"/>
      <w:marTop w:val="0"/>
      <w:marBottom w:val="0"/>
      <w:divBdr>
        <w:top w:val="none" w:sz="0" w:space="0" w:color="auto"/>
        <w:left w:val="none" w:sz="0" w:space="0" w:color="auto"/>
        <w:bottom w:val="none" w:sz="0" w:space="0" w:color="auto"/>
        <w:right w:val="none" w:sz="0" w:space="0" w:color="auto"/>
      </w:divBdr>
    </w:div>
    <w:div w:id="1190803237">
      <w:bodyDiv w:val="1"/>
      <w:marLeft w:val="0"/>
      <w:marRight w:val="0"/>
      <w:marTop w:val="0"/>
      <w:marBottom w:val="0"/>
      <w:divBdr>
        <w:top w:val="none" w:sz="0" w:space="0" w:color="auto"/>
        <w:left w:val="none" w:sz="0" w:space="0" w:color="auto"/>
        <w:bottom w:val="none" w:sz="0" w:space="0" w:color="auto"/>
        <w:right w:val="none" w:sz="0" w:space="0" w:color="auto"/>
      </w:divBdr>
    </w:div>
    <w:div w:id="1194882829">
      <w:bodyDiv w:val="1"/>
      <w:marLeft w:val="0"/>
      <w:marRight w:val="0"/>
      <w:marTop w:val="0"/>
      <w:marBottom w:val="0"/>
      <w:divBdr>
        <w:top w:val="none" w:sz="0" w:space="0" w:color="auto"/>
        <w:left w:val="none" w:sz="0" w:space="0" w:color="auto"/>
        <w:bottom w:val="none" w:sz="0" w:space="0" w:color="auto"/>
        <w:right w:val="none" w:sz="0" w:space="0" w:color="auto"/>
      </w:divBdr>
    </w:div>
    <w:div w:id="1195312275">
      <w:bodyDiv w:val="1"/>
      <w:marLeft w:val="0"/>
      <w:marRight w:val="0"/>
      <w:marTop w:val="0"/>
      <w:marBottom w:val="0"/>
      <w:divBdr>
        <w:top w:val="none" w:sz="0" w:space="0" w:color="auto"/>
        <w:left w:val="none" w:sz="0" w:space="0" w:color="auto"/>
        <w:bottom w:val="none" w:sz="0" w:space="0" w:color="auto"/>
        <w:right w:val="none" w:sz="0" w:space="0" w:color="auto"/>
      </w:divBdr>
    </w:div>
    <w:div w:id="1215000333">
      <w:bodyDiv w:val="1"/>
      <w:marLeft w:val="0"/>
      <w:marRight w:val="0"/>
      <w:marTop w:val="0"/>
      <w:marBottom w:val="0"/>
      <w:divBdr>
        <w:top w:val="none" w:sz="0" w:space="0" w:color="auto"/>
        <w:left w:val="none" w:sz="0" w:space="0" w:color="auto"/>
        <w:bottom w:val="none" w:sz="0" w:space="0" w:color="auto"/>
        <w:right w:val="none" w:sz="0" w:space="0" w:color="auto"/>
      </w:divBdr>
    </w:div>
    <w:div w:id="1217090291">
      <w:bodyDiv w:val="1"/>
      <w:marLeft w:val="0"/>
      <w:marRight w:val="0"/>
      <w:marTop w:val="0"/>
      <w:marBottom w:val="0"/>
      <w:divBdr>
        <w:top w:val="none" w:sz="0" w:space="0" w:color="auto"/>
        <w:left w:val="none" w:sz="0" w:space="0" w:color="auto"/>
        <w:bottom w:val="none" w:sz="0" w:space="0" w:color="auto"/>
        <w:right w:val="none" w:sz="0" w:space="0" w:color="auto"/>
      </w:divBdr>
    </w:div>
    <w:div w:id="1219781007">
      <w:bodyDiv w:val="1"/>
      <w:marLeft w:val="0"/>
      <w:marRight w:val="0"/>
      <w:marTop w:val="0"/>
      <w:marBottom w:val="0"/>
      <w:divBdr>
        <w:top w:val="none" w:sz="0" w:space="0" w:color="auto"/>
        <w:left w:val="none" w:sz="0" w:space="0" w:color="auto"/>
        <w:bottom w:val="none" w:sz="0" w:space="0" w:color="auto"/>
        <w:right w:val="none" w:sz="0" w:space="0" w:color="auto"/>
      </w:divBdr>
    </w:div>
    <w:div w:id="1225876047">
      <w:bodyDiv w:val="1"/>
      <w:marLeft w:val="0"/>
      <w:marRight w:val="0"/>
      <w:marTop w:val="0"/>
      <w:marBottom w:val="0"/>
      <w:divBdr>
        <w:top w:val="none" w:sz="0" w:space="0" w:color="auto"/>
        <w:left w:val="none" w:sz="0" w:space="0" w:color="auto"/>
        <w:bottom w:val="none" w:sz="0" w:space="0" w:color="auto"/>
        <w:right w:val="none" w:sz="0" w:space="0" w:color="auto"/>
      </w:divBdr>
    </w:div>
    <w:div w:id="1228372672">
      <w:bodyDiv w:val="1"/>
      <w:marLeft w:val="0"/>
      <w:marRight w:val="0"/>
      <w:marTop w:val="0"/>
      <w:marBottom w:val="0"/>
      <w:divBdr>
        <w:top w:val="none" w:sz="0" w:space="0" w:color="auto"/>
        <w:left w:val="none" w:sz="0" w:space="0" w:color="auto"/>
        <w:bottom w:val="none" w:sz="0" w:space="0" w:color="auto"/>
        <w:right w:val="none" w:sz="0" w:space="0" w:color="auto"/>
      </w:divBdr>
    </w:div>
    <w:div w:id="1229414100">
      <w:bodyDiv w:val="1"/>
      <w:marLeft w:val="0"/>
      <w:marRight w:val="0"/>
      <w:marTop w:val="0"/>
      <w:marBottom w:val="0"/>
      <w:divBdr>
        <w:top w:val="none" w:sz="0" w:space="0" w:color="auto"/>
        <w:left w:val="none" w:sz="0" w:space="0" w:color="auto"/>
        <w:bottom w:val="none" w:sz="0" w:space="0" w:color="auto"/>
        <w:right w:val="none" w:sz="0" w:space="0" w:color="auto"/>
      </w:divBdr>
    </w:div>
    <w:div w:id="1248881710">
      <w:bodyDiv w:val="1"/>
      <w:marLeft w:val="0"/>
      <w:marRight w:val="0"/>
      <w:marTop w:val="0"/>
      <w:marBottom w:val="0"/>
      <w:divBdr>
        <w:top w:val="none" w:sz="0" w:space="0" w:color="auto"/>
        <w:left w:val="none" w:sz="0" w:space="0" w:color="auto"/>
        <w:bottom w:val="none" w:sz="0" w:space="0" w:color="auto"/>
        <w:right w:val="none" w:sz="0" w:space="0" w:color="auto"/>
      </w:divBdr>
    </w:div>
    <w:div w:id="1249651754">
      <w:bodyDiv w:val="1"/>
      <w:marLeft w:val="0"/>
      <w:marRight w:val="0"/>
      <w:marTop w:val="0"/>
      <w:marBottom w:val="0"/>
      <w:divBdr>
        <w:top w:val="none" w:sz="0" w:space="0" w:color="auto"/>
        <w:left w:val="none" w:sz="0" w:space="0" w:color="auto"/>
        <w:bottom w:val="none" w:sz="0" w:space="0" w:color="auto"/>
        <w:right w:val="none" w:sz="0" w:space="0" w:color="auto"/>
      </w:divBdr>
    </w:div>
    <w:div w:id="1251162752">
      <w:bodyDiv w:val="1"/>
      <w:marLeft w:val="0"/>
      <w:marRight w:val="0"/>
      <w:marTop w:val="0"/>
      <w:marBottom w:val="0"/>
      <w:divBdr>
        <w:top w:val="none" w:sz="0" w:space="0" w:color="auto"/>
        <w:left w:val="none" w:sz="0" w:space="0" w:color="auto"/>
        <w:bottom w:val="none" w:sz="0" w:space="0" w:color="auto"/>
        <w:right w:val="none" w:sz="0" w:space="0" w:color="auto"/>
      </w:divBdr>
    </w:div>
    <w:div w:id="1254389161">
      <w:bodyDiv w:val="1"/>
      <w:marLeft w:val="0"/>
      <w:marRight w:val="0"/>
      <w:marTop w:val="0"/>
      <w:marBottom w:val="0"/>
      <w:divBdr>
        <w:top w:val="none" w:sz="0" w:space="0" w:color="auto"/>
        <w:left w:val="none" w:sz="0" w:space="0" w:color="auto"/>
        <w:bottom w:val="none" w:sz="0" w:space="0" w:color="auto"/>
        <w:right w:val="none" w:sz="0" w:space="0" w:color="auto"/>
      </w:divBdr>
    </w:div>
    <w:div w:id="1259097500">
      <w:bodyDiv w:val="1"/>
      <w:marLeft w:val="0"/>
      <w:marRight w:val="0"/>
      <w:marTop w:val="0"/>
      <w:marBottom w:val="0"/>
      <w:divBdr>
        <w:top w:val="none" w:sz="0" w:space="0" w:color="auto"/>
        <w:left w:val="none" w:sz="0" w:space="0" w:color="auto"/>
        <w:bottom w:val="none" w:sz="0" w:space="0" w:color="auto"/>
        <w:right w:val="none" w:sz="0" w:space="0" w:color="auto"/>
      </w:divBdr>
    </w:div>
    <w:div w:id="1263996922">
      <w:bodyDiv w:val="1"/>
      <w:marLeft w:val="0"/>
      <w:marRight w:val="0"/>
      <w:marTop w:val="0"/>
      <w:marBottom w:val="0"/>
      <w:divBdr>
        <w:top w:val="none" w:sz="0" w:space="0" w:color="auto"/>
        <w:left w:val="none" w:sz="0" w:space="0" w:color="auto"/>
        <w:bottom w:val="none" w:sz="0" w:space="0" w:color="auto"/>
        <w:right w:val="none" w:sz="0" w:space="0" w:color="auto"/>
      </w:divBdr>
    </w:div>
    <w:div w:id="1267152553">
      <w:bodyDiv w:val="1"/>
      <w:marLeft w:val="0"/>
      <w:marRight w:val="0"/>
      <w:marTop w:val="0"/>
      <w:marBottom w:val="0"/>
      <w:divBdr>
        <w:top w:val="none" w:sz="0" w:space="0" w:color="auto"/>
        <w:left w:val="none" w:sz="0" w:space="0" w:color="auto"/>
        <w:bottom w:val="none" w:sz="0" w:space="0" w:color="auto"/>
        <w:right w:val="none" w:sz="0" w:space="0" w:color="auto"/>
      </w:divBdr>
    </w:div>
    <w:div w:id="1268654491">
      <w:bodyDiv w:val="1"/>
      <w:marLeft w:val="0"/>
      <w:marRight w:val="0"/>
      <w:marTop w:val="0"/>
      <w:marBottom w:val="0"/>
      <w:divBdr>
        <w:top w:val="none" w:sz="0" w:space="0" w:color="auto"/>
        <w:left w:val="none" w:sz="0" w:space="0" w:color="auto"/>
        <w:bottom w:val="none" w:sz="0" w:space="0" w:color="auto"/>
        <w:right w:val="none" w:sz="0" w:space="0" w:color="auto"/>
      </w:divBdr>
    </w:div>
    <w:div w:id="1270549591">
      <w:bodyDiv w:val="1"/>
      <w:marLeft w:val="0"/>
      <w:marRight w:val="0"/>
      <w:marTop w:val="0"/>
      <w:marBottom w:val="0"/>
      <w:divBdr>
        <w:top w:val="none" w:sz="0" w:space="0" w:color="auto"/>
        <w:left w:val="none" w:sz="0" w:space="0" w:color="auto"/>
        <w:bottom w:val="none" w:sz="0" w:space="0" w:color="auto"/>
        <w:right w:val="none" w:sz="0" w:space="0" w:color="auto"/>
      </w:divBdr>
    </w:div>
    <w:div w:id="1282496517">
      <w:bodyDiv w:val="1"/>
      <w:marLeft w:val="0"/>
      <w:marRight w:val="0"/>
      <w:marTop w:val="0"/>
      <w:marBottom w:val="0"/>
      <w:divBdr>
        <w:top w:val="none" w:sz="0" w:space="0" w:color="auto"/>
        <w:left w:val="none" w:sz="0" w:space="0" w:color="auto"/>
        <w:bottom w:val="none" w:sz="0" w:space="0" w:color="auto"/>
        <w:right w:val="none" w:sz="0" w:space="0" w:color="auto"/>
      </w:divBdr>
    </w:div>
    <w:div w:id="1293441182">
      <w:bodyDiv w:val="1"/>
      <w:marLeft w:val="0"/>
      <w:marRight w:val="0"/>
      <w:marTop w:val="0"/>
      <w:marBottom w:val="0"/>
      <w:divBdr>
        <w:top w:val="none" w:sz="0" w:space="0" w:color="auto"/>
        <w:left w:val="none" w:sz="0" w:space="0" w:color="auto"/>
        <w:bottom w:val="none" w:sz="0" w:space="0" w:color="auto"/>
        <w:right w:val="none" w:sz="0" w:space="0" w:color="auto"/>
      </w:divBdr>
    </w:div>
    <w:div w:id="1293949785">
      <w:bodyDiv w:val="1"/>
      <w:marLeft w:val="0"/>
      <w:marRight w:val="0"/>
      <w:marTop w:val="0"/>
      <w:marBottom w:val="0"/>
      <w:divBdr>
        <w:top w:val="none" w:sz="0" w:space="0" w:color="auto"/>
        <w:left w:val="none" w:sz="0" w:space="0" w:color="auto"/>
        <w:bottom w:val="none" w:sz="0" w:space="0" w:color="auto"/>
        <w:right w:val="none" w:sz="0" w:space="0" w:color="auto"/>
      </w:divBdr>
    </w:div>
    <w:div w:id="1295598893">
      <w:bodyDiv w:val="1"/>
      <w:marLeft w:val="0"/>
      <w:marRight w:val="0"/>
      <w:marTop w:val="0"/>
      <w:marBottom w:val="0"/>
      <w:divBdr>
        <w:top w:val="none" w:sz="0" w:space="0" w:color="auto"/>
        <w:left w:val="none" w:sz="0" w:space="0" w:color="auto"/>
        <w:bottom w:val="none" w:sz="0" w:space="0" w:color="auto"/>
        <w:right w:val="none" w:sz="0" w:space="0" w:color="auto"/>
      </w:divBdr>
    </w:div>
    <w:div w:id="1306424283">
      <w:bodyDiv w:val="1"/>
      <w:marLeft w:val="0"/>
      <w:marRight w:val="0"/>
      <w:marTop w:val="0"/>
      <w:marBottom w:val="0"/>
      <w:divBdr>
        <w:top w:val="none" w:sz="0" w:space="0" w:color="auto"/>
        <w:left w:val="none" w:sz="0" w:space="0" w:color="auto"/>
        <w:bottom w:val="none" w:sz="0" w:space="0" w:color="auto"/>
        <w:right w:val="none" w:sz="0" w:space="0" w:color="auto"/>
      </w:divBdr>
    </w:div>
    <w:div w:id="1319648430">
      <w:bodyDiv w:val="1"/>
      <w:marLeft w:val="0"/>
      <w:marRight w:val="0"/>
      <w:marTop w:val="0"/>
      <w:marBottom w:val="0"/>
      <w:divBdr>
        <w:top w:val="none" w:sz="0" w:space="0" w:color="auto"/>
        <w:left w:val="none" w:sz="0" w:space="0" w:color="auto"/>
        <w:bottom w:val="none" w:sz="0" w:space="0" w:color="auto"/>
        <w:right w:val="none" w:sz="0" w:space="0" w:color="auto"/>
      </w:divBdr>
    </w:div>
    <w:div w:id="1320691867">
      <w:bodyDiv w:val="1"/>
      <w:marLeft w:val="0"/>
      <w:marRight w:val="0"/>
      <w:marTop w:val="0"/>
      <w:marBottom w:val="0"/>
      <w:divBdr>
        <w:top w:val="none" w:sz="0" w:space="0" w:color="auto"/>
        <w:left w:val="none" w:sz="0" w:space="0" w:color="auto"/>
        <w:bottom w:val="none" w:sz="0" w:space="0" w:color="auto"/>
        <w:right w:val="none" w:sz="0" w:space="0" w:color="auto"/>
      </w:divBdr>
    </w:div>
    <w:div w:id="1321499619">
      <w:bodyDiv w:val="1"/>
      <w:marLeft w:val="0"/>
      <w:marRight w:val="0"/>
      <w:marTop w:val="0"/>
      <w:marBottom w:val="0"/>
      <w:divBdr>
        <w:top w:val="none" w:sz="0" w:space="0" w:color="auto"/>
        <w:left w:val="none" w:sz="0" w:space="0" w:color="auto"/>
        <w:bottom w:val="none" w:sz="0" w:space="0" w:color="auto"/>
        <w:right w:val="none" w:sz="0" w:space="0" w:color="auto"/>
      </w:divBdr>
    </w:div>
    <w:div w:id="1323969276">
      <w:bodyDiv w:val="1"/>
      <w:marLeft w:val="0"/>
      <w:marRight w:val="0"/>
      <w:marTop w:val="0"/>
      <w:marBottom w:val="0"/>
      <w:divBdr>
        <w:top w:val="none" w:sz="0" w:space="0" w:color="auto"/>
        <w:left w:val="none" w:sz="0" w:space="0" w:color="auto"/>
        <w:bottom w:val="none" w:sz="0" w:space="0" w:color="auto"/>
        <w:right w:val="none" w:sz="0" w:space="0" w:color="auto"/>
      </w:divBdr>
    </w:div>
    <w:div w:id="1325209473">
      <w:bodyDiv w:val="1"/>
      <w:marLeft w:val="0"/>
      <w:marRight w:val="0"/>
      <w:marTop w:val="0"/>
      <w:marBottom w:val="0"/>
      <w:divBdr>
        <w:top w:val="none" w:sz="0" w:space="0" w:color="auto"/>
        <w:left w:val="none" w:sz="0" w:space="0" w:color="auto"/>
        <w:bottom w:val="none" w:sz="0" w:space="0" w:color="auto"/>
        <w:right w:val="none" w:sz="0" w:space="0" w:color="auto"/>
      </w:divBdr>
    </w:div>
    <w:div w:id="1327978996">
      <w:bodyDiv w:val="1"/>
      <w:marLeft w:val="0"/>
      <w:marRight w:val="0"/>
      <w:marTop w:val="0"/>
      <w:marBottom w:val="0"/>
      <w:divBdr>
        <w:top w:val="none" w:sz="0" w:space="0" w:color="auto"/>
        <w:left w:val="none" w:sz="0" w:space="0" w:color="auto"/>
        <w:bottom w:val="none" w:sz="0" w:space="0" w:color="auto"/>
        <w:right w:val="none" w:sz="0" w:space="0" w:color="auto"/>
      </w:divBdr>
    </w:div>
    <w:div w:id="1332441794">
      <w:bodyDiv w:val="1"/>
      <w:marLeft w:val="0"/>
      <w:marRight w:val="0"/>
      <w:marTop w:val="0"/>
      <w:marBottom w:val="0"/>
      <w:divBdr>
        <w:top w:val="none" w:sz="0" w:space="0" w:color="auto"/>
        <w:left w:val="none" w:sz="0" w:space="0" w:color="auto"/>
        <w:bottom w:val="none" w:sz="0" w:space="0" w:color="auto"/>
        <w:right w:val="none" w:sz="0" w:space="0" w:color="auto"/>
      </w:divBdr>
    </w:div>
    <w:div w:id="1336691318">
      <w:bodyDiv w:val="1"/>
      <w:marLeft w:val="0"/>
      <w:marRight w:val="0"/>
      <w:marTop w:val="0"/>
      <w:marBottom w:val="0"/>
      <w:divBdr>
        <w:top w:val="none" w:sz="0" w:space="0" w:color="auto"/>
        <w:left w:val="none" w:sz="0" w:space="0" w:color="auto"/>
        <w:bottom w:val="none" w:sz="0" w:space="0" w:color="auto"/>
        <w:right w:val="none" w:sz="0" w:space="0" w:color="auto"/>
      </w:divBdr>
    </w:div>
    <w:div w:id="1338843805">
      <w:bodyDiv w:val="1"/>
      <w:marLeft w:val="0"/>
      <w:marRight w:val="0"/>
      <w:marTop w:val="0"/>
      <w:marBottom w:val="0"/>
      <w:divBdr>
        <w:top w:val="none" w:sz="0" w:space="0" w:color="auto"/>
        <w:left w:val="none" w:sz="0" w:space="0" w:color="auto"/>
        <w:bottom w:val="none" w:sz="0" w:space="0" w:color="auto"/>
        <w:right w:val="none" w:sz="0" w:space="0" w:color="auto"/>
      </w:divBdr>
    </w:div>
    <w:div w:id="1338852118">
      <w:bodyDiv w:val="1"/>
      <w:marLeft w:val="0"/>
      <w:marRight w:val="0"/>
      <w:marTop w:val="0"/>
      <w:marBottom w:val="0"/>
      <w:divBdr>
        <w:top w:val="none" w:sz="0" w:space="0" w:color="auto"/>
        <w:left w:val="none" w:sz="0" w:space="0" w:color="auto"/>
        <w:bottom w:val="none" w:sz="0" w:space="0" w:color="auto"/>
        <w:right w:val="none" w:sz="0" w:space="0" w:color="auto"/>
      </w:divBdr>
    </w:div>
    <w:div w:id="1348678626">
      <w:bodyDiv w:val="1"/>
      <w:marLeft w:val="0"/>
      <w:marRight w:val="0"/>
      <w:marTop w:val="0"/>
      <w:marBottom w:val="0"/>
      <w:divBdr>
        <w:top w:val="none" w:sz="0" w:space="0" w:color="auto"/>
        <w:left w:val="none" w:sz="0" w:space="0" w:color="auto"/>
        <w:bottom w:val="none" w:sz="0" w:space="0" w:color="auto"/>
        <w:right w:val="none" w:sz="0" w:space="0" w:color="auto"/>
      </w:divBdr>
    </w:div>
    <w:div w:id="1356465915">
      <w:bodyDiv w:val="1"/>
      <w:marLeft w:val="0"/>
      <w:marRight w:val="0"/>
      <w:marTop w:val="0"/>
      <w:marBottom w:val="0"/>
      <w:divBdr>
        <w:top w:val="none" w:sz="0" w:space="0" w:color="auto"/>
        <w:left w:val="none" w:sz="0" w:space="0" w:color="auto"/>
        <w:bottom w:val="none" w:sz="0" w:space="0" w:color="auto"/>
        <w:right w:val="none" w:sz="0" w:space="0" w:color="auto"/>
      </w:divBdr>
    </w:div>
    <w:div w:id="1360275430">
      <w:bodyDiv w:val="1"/>
      <w:marLeft w:val="0"/>
      <w:marRight w:val="0"/>
      <w:marTop w:val="0"/>
      <w:marBottom w:val="0"/>
      <w:divBdr>
        <w:top w:val="none" w:sz="0" w:space="0" w:color="auto"/>
        <w:left w:val="none" w:sz="0" w:space="0" w:color="auto"/>
        <w:bottom w:val="none" w:sz="0" w:space="0" w:color="auto"/>
        <w:right w:val="none" w:sz="0" w:space="0" w:color="auto"/>
      </w:divBdr>
    </w:div>
    <w:div w:id="1363901957">
      <w:bodyDiv w:val="1"/>
      <w:marLeft w:val="0"/>
      <w:marRight w:val="0"/>
      <w:marTop w:val="0"/>
      <w:marBottom w:val="0"/>
      <w:divBdr>
        <w:top w:val="none" w:sz="0" w:space="0" w:color="auto"/>
        <w:left w:val="none" w:sz="0" w:space="0" w:color="auto"/>
        <w:bottom w:val="none" w:sz="0" w:space="0" w:color="auto"/>
        <w:right w:val="none" w:sz="0" w:space="0" w:color="auto"/>
      </w:divBdr>
    </w:div>
    <w:div w:id="1375695115">
      <w:bodyDiv w:val="1"/>
      <w:marLeft w:val="0"/>
      <w:marRight w:val="0"/>
      <w:marTop w:val="0"/>
      <w:marBottom w:val="0"/>
      <w:divBdr>
        <w:top w:val="none" w:sz="0" w:space="0" w:color="auto"/>
        <w:left w:val="none" w:sz="0" w:space="0" w:color="auto"/>
        <w:bottom w:val="none" w:sz="0" w:space="0" w:color="auto"/>
        <w:right w:val="none" w:sz="0" w:space="0" w:color="auto"/>
      </w:divBdr>
    </w:div>
    <w:div w:id="1376004093">
      <w:bodyDiv w:val="1"/>
      <w:marLeft w:val="0"/>
      <w:marRight w:val="0"/>
      <w:marTop w:val="0"/>
      <w:marBottom w:val="0"/>
      <w:divBdr>
        <w:top w:val="none" w:sz="0" w:space="0" w:color="auto"/>
        <w:left w:val="none" w:sz="0" w:space="0" w:color="auto"/>
        <w:bottom w:val="none" w:sz="0" w:space="0" w:color="auto"/>
        <w:right w:val="none" w:sz="0" w:space="0" w:color="auto"/>
      </w:divBdr>
    </w:div>
    <w:div w:id="1378893938">
      <w:bodyDiv w:val="1"/>
      <w:marLeft w:val="0"/>
      <w:marRight w:val="0"/>
      <w:marTop w:val="0"/>
      <w:marBottom w:val="0"/>
      <w:divBdr>
        <w:top w:val="none" w:sz="0" w:space="0" w:color="auto"/>
        <w:left w:val="none" w:sz="0" w:space="0" w:color="auto"/>
        <w:bottom w:val="none" w:sz="0" w:space="0" w:color="auto"/>
        <w:right w:val="none" w:sz="0" w:space="0" w:color="auto"/>
      </w:divBdr>
    </w:div>
    <w:div w:id="1382441068">
      <w:bodyDiv w:val="1"/>
      <w:marLeft w:val="0"/>
      <w:marRight w:val="0"/>
      <w:marTop w:val="0"/>
      <w:marBottom w:val="0"/>
      <w:divBdr>
        <w:top w:val="none" w:sz="0" w:space="0" w:color="auto"/>
        <w:left w:val="none" w:sz="0" w:space="0" w:color="auto"/>
        <w:bottom w:val="none" w:sz="0" w:space="0" w:color="auto"/>
        <w:right w:val="none" w:sz="0" w:space="0" w:color="auto"/>
      </w:divBdr>
    </w:div>
    <w:div w:id="1383017643">
      <w:bodyDiv w:val="1"/>
      <w:marLeft w:val="0"/>
      <w:marRight w:val="0"/>
      <w:marTop w:val="0"/>
      <w:marBottom w:val="0"/>
      <w:divBdr>
        <w:top w:val="none" w:sz="0" w:space="0" w:color="auto"/>
        <w:left w:val="none" w:sz="0" w:space="0" w:color="auto"/>
        <w:bottom w:val="none" w:sz="0" w:space="0" w:color="auto"/>
        <w:right w:val="none" w:sz="0" w:space="0" w:color="auto"/>
      </w:divBdr>
    </w:div>
    <w:div w:id="1387413231">
      <w:bodyDiv w:val="1"/>
      <w:marLeft w:val="0"/>
      <w:marRight w:val="0"/>
      <w:marTop w:val="0"/>
      <w:marBottom w:val="0"/>
      <w:divBdr>
        <w:top w:val="none" w:sz="0" w:space="0" w:color="auto"/>
        <w:left w:val="none" w:sz="0" w:space="0" w:color="auto"/>
        <w:bottom w:val="none" w:sz="0" w:space="0" w:color="auto"/>
        <w:right w:val="none" w:sz="0" w:space="0" w:color="auto"/>
      </w:divBdr>
    </w:div>
    <w:div w:id="1412196464">
      <w:bodyDiv w:val="1"/>
      <w:marLeft w:val="0"/>
      <w:marRight w:val="0"/>
      <w:marTop w:val="0"/>
      <w:marBottom w:val="0"/>
      <w:divBdr>
        <w:top w:val="none" w:sz="0" w:space="0" w:color="auto"/>
        <w:left w:val="none" w:sz="0" w:space="0" w:color="auto"/>
        <w:bottom w:val="none" w:sz="0" w:space="0" w:color="auto"/>
        <w:right w:val="none" w:sz="0" w:space="0" w:color="auto"/>
      </w:divBdr>
    </w:div>
    <w:div w:id="1413233067">
      <w:bodyDiv w:val="1"/>
      <w:marLeft w:val="0"/>
      <w:marRight w:val="0"/>
      <w:marTop w:val="0"/>
      <w:marBottom w:val="0"/>
      <w:divBdr>
        <w:top w:val="none" w:sz="0" w:space="0" w:color="auto"/>
        <w:left w:val="none" w:sz="0" w:space="0" w:color="auto"/>
        <w:bottom w:val="none" w:sz="0" w:space="0" w:color="auto"/>
        <w:right w:val="none" w:sz="0" w:space="0" w:color="auto"/>
      </w:divBdr>
    </w:div>
    <w:div w:id="1420759419">
      <w:bodyDiv w:val="1"/>
      <w:marLeft w:val="0"/>
      <w:marRight w:val="0"/>
      <w:marTop w:val="0"/>
      <w:marBottom w:val="0"/>
      <w:divBdr>
        <w:top w:val="none" w:sz="0" w:space="0" w:color="auto"/>
        <w:left w:val="none" w:sz="0" w:space="0" w:color="auto"/>
        <w:bottom w:val="none" w:sz="0" w:space="0" w:color="auto"/>
        <w:right w:val="none" w:sz="0" w:space="0" w:color="auto"/>
      </w:divBdr>
    </w:div>
    <w:div w:id="1425877207">
      <w:bodyDiv w:val="1"/>
      <w:marLeft w:val="0"/>
      <w:marRight w:val="0"/>
      <w:marTop w:val="0"/>
      <w:marBottom w:val="0"/>
      <w:divBdr>
        <w:top w:val="none" w:sz="0" w:space="0" w:color="auto"/>
        <w:left w:val="none" w:sz="0" w:space="0" w:color="auto"/>
        <w:bottom w:val="none" w:sz="0" w:space="0" w:color="auto"/>
        <w:right w:val="none" w:sz="0" w:space="0" w:color="auto"/>
      </w:divBdr>
    </w:div>
    <w:div w:id="1428847497">
      <w:bodyDiv w:val="1"/>
      <w:marLeft w:val="0"/>
      <w:marRight w:val="0"/>
      <w:marTop w:val="0"/>
      <w:marBottom w:val="0"/>
      <w:divBdr>
        <w:top w:val="none" w:sz="0" w:space="0" w:color="auto"/>
        <w:left w:val="none" w:sz="0" w:space="0" w:color="auto"/>
        <w:bottom w:val="none" w:sz="0" w:space="0" w:color="auto"/>
        <w:right w:val="none" w:sz="0" w:space="0" w:color="auto"/>
      </w:divBdr>
    </w:div>
    <w:div w:id="1429160003">
      <w:bodyDiv w:val="1"/>
      <w:marLeft w:val="0"/>
      <w:marRight w:val="0"/>
      <w:marTop w:val="0"/>
      <w:marBottom w:val="0"/>
      <w:divBdr>
        <w:top w:val="none" w:sz="0" w:space="0" w:color="auto"/>
        <w:left w:val="none" w:sz="0" w:space="0" w:color="auto"/>
        <w:bottom w:val="none" w:sz="0" w:space="0" w:color="auto"/>
        <w:right w:val="none" w:sz="0" w:space="0" w:color="auto"/>
      </w:divBdr>
    </w:div>
    <w:div w:id="1432580529">
      <w:bodyDiv w:val="1"/>
      <w:marLeft w:val="0"/>
      <w:marRight w:val="0"/>
      <w:marTop w:val="0"/>
      <w:marBottom w:val="0"/>
      <w:divBdr>
        <w:top w:val="none" w:sz="0" w:space="0" w:color="auto"/>
        <w:left w:val="none" w:sz="0" w:space="0" w:color="auto"/>
        <w:bottom w:val="none" w:sz="0" w:space="0" w:color="auto"/>
        <w:right w:val="none" w:sz="0" w:space="0" w:color="auto"/>
      </w:divBdr>
    </w:div>
    <w:div w:id="1436363221">
      <w:bodyDiv w:val="1"/>
      <w:marLeft w:val="0"/>
      <w:marRight w:val="0"/>
      <w:marTop w:val="0"/>
      <w:marBottom w:val="0"/>
      <w:divBdr>
        <w:top w:val="none" w:sz="0" w:space="0" w:color="auto"/>
        <w:left w:val="none" w:sz="0" w:space="0" w:color="auto"/>
        <w:bottom w:val="none" w:sz="0" w:space="0" w:color="auto"/>
        <w:right w:val="none" w:sz="0" w:space="0" w:color="auto"/>
      </w:divBdr>
    </w:div>
    <w:div w:id="1455905353">
      <w:bodyDiv w:val="1"/>
      <w:marLeft w:val="0"/>
      <w:marRight w:val="0"/>
      <w:marTop w:val="0"/>
      <w:marBottom w:val="0"/>
      <w:divBdr>
        <w:top w:val="none" w:sz="0" w:space="0" w:color="auto"/>
        <w:left w:val="none" w:sz="0" w:space="0" w:color="auto"/>
        <w:bottom w:val="none" w:sz="0" w:space="0" w:color="auto"/>
        <w:right w:val="none" w:sz="0" w:space="0" w:color="auto"/>
      </w:divBdr>
    </w:div>
    <w:div w:id="1462530202">
      <w:bodyDiv w:val="1"/>
      <w:marLeft w:val="0"/>
      <w:marRight w:val="0"/>
      <w:marTop w:val="0"/>
      <w:marBottom w:val="0"/>
      <w:divBdr>
        <w:top w:val="none" w:sz="0" w:space="0" w:color="auto"/>
        <w:left w:val="none" w:sz="0" w:space="0" w:color="auto"/>
        <w:bottom w:val="none" w:sz="0" w:space="0" w:color="auto"/>
        <w:right w:val="none" w:sz="0" w:space="0" w:color="auto"/>
      </w:divBdr>
    </w:div>
    <w:div w:id="1463768679">
      <w:bodyDiv w:val="1"/>
      <w:marLeft w:val="0"/>
      <w:marRight w:val="0"/>
      <w:marTop w:val="0"/>
      <w:marBottom w:val="0"/>
      <w:divBdr>
        <w:top w:val="none" w:sz="0" w:space="0" w:color="auto"/>
        <w:left w:val="none" w:sz="0" w:space="0" w:color="auto"/>
        <w:bottom w:val="none" w:sz="0" w:space="0" w:color="auto"/>
        <w:right w:val="none" w:sz="0" w:space="0" w:color="auto"/>
      </w:divBdr>
    </w:div>
    <w:div w:id="1466701036">
      <w:bodyDiv w:val="1"/>
      <w:marLeft w:val="0"/>
      <w:marRight w:val="0"/>
      <w:marTop w:val="0"/>
      <w:marBottom w:val="0"/>
      <w:divBdr>
        <w:top w:val="none" w:sz="0" w:space="0" w:color="auto"/>
        <w:left w:val="none" w:sz="0" w:space="0" w:color="auto"/>
        <w:bottom w:val="none" w:sz="0" w:space="0" w:color="auto"/>
        <w:right w:val="none" w:sz="0" w:space="0" w:color="auto"/>
      </w:divBdr>
    </w:div>
    <w:div w:id="1474827570">
      <w:bodyDiv w:val="1"/>
      <w:marLeft w:val="0"/>
      <w:marRight w:val="0"/>
      <w:marTop w:val="0"/>
      <w:marBottom w:val="0"/>
      <w:divBdr>
        <w:top w:val="none" w:sz="0" w:space="0" w:color="auto"/>
        <w:left w:val="none" w:sz="0" w:space="0" w:color="auto"/>
        <w:bottom w:val="none" w:sz="0" w:space="0" w:color="auto"/>
        <w:right w:val="none" w:sz="0" w:space="0" w:color="auto"/>
      </w:divBdr>
    </w:div>
    <w:div w:id="1477409992">
      <w:bodyDiv w:val="1"/>
      <w:marLeft w:val="0"/>
      <w:marRight w:val="0"/>
      <w:marTop w:val="0"/>
      <w:marBottom w:val="0"/>
      <w:divBdr>
        <w:top w:val="none" w:sz="0" w:space="0" w:color="auto"/>
        <w:left w:val="none" w:sz="0" w:space="0" w:color="auto"/>
        <w:bottom w:val="none" w:sz="0" w:space="0" w:color="auto"/>
        <w:right w:val="none" w:sz="0" w:space="0" w:color="auto"/>
      </w:divBdr>
    </w:div>
    <w:div w:id="1481342748">
      <w:bodyDiv w:val="1"/>
      <w:marLeft w:val="0"/>
      <w:marRight w:val="0"/>
      <w:marTop w:val="0"/>
      <w:marBottom w:val="0"/>
      <w:divBdr>
        <w:top w:val="none" w:sz="0" w:space="0" w:color="auto"/>
        <w:left w:val="none" w:sz="0" w:space="0" w:color="auto"/>
        <w:bottom w:val="none" w:sz="0" w:space="0" w:color="auto"/>
        <w:right w:val="none" w:sz="0" w:space="0" w:color="auto"/>
      </w:divBdr>
    </w:div>
    <w:div w:id="1483228057">
      <w:bodyDiv w:val="1"/>
      <w:marLeft w:val="0"/>
      <w:marRight w:val="0"/>
      <w:marTop w:val="0"/>
      <w:marBottom w:val="0"/>
      <w:divBdr>
        <w:top w:val="none" w:sz="0" w:space="0" w:color="auto"/>
        <w:left w:val="none" w:sz="0" w:space="0" w:color="auto"/>
        <w:bottom w:val="none" w:sz="0" w:space="0" w:color="auto"/>
        <w:right w:val="none" w:sz="0" w:space="0" w:color="auto"/>
      </w:divBdr>
    </w:div>
    <w:div w:id="1483236673">
      <w:bodyDiv w:val="1"/>
      <w:marLeft w:val="0"/>
      <w:marRight w:val="0"/>
      <w:marTop w:val="0"/>
      <w:marBottom w:val="0"/>
      <w:divBdr>
        <w:top w:val="none" w:sz="0" w:space="0" w:color="auto"/>
        <w:left w:val="none" w:sz="0" w:space="0" w:color="auto"/>
        <w:bottom w:val="none" w:sz="0" w:space="0" w:color="auto"/>
        <w:right w:val="none" w:sz="0" w:space="0" w:color="auto"/>
      </w:divBdr>
    </w:div>
    <w:div w:id="1484544949">
      <w:bodyDiv w:val="1"/>
      <w:marLeft w:val="0"/>
      <w:marRight w:val="0"/>
      <w:marTop w:val="0"/>
      <w:marBottom w:val="0"/>
      <w:divBdr>
        <w:top w:val="none" w:sz="0" w:space="0" w:color="auto"/>
        <w:left w:val="none" w:sz="0" w:space="0" w:color="auto"/>
        <w:bottom w:val="none" w:sz="0" w:space="0" w:color="auto"/>
        <w:right w:val="none" w:sz="0" w:space="0" w:color="auto"/>
      </w:divBdr>
    </w:div>
    <w:div w:id="1488865460">
      <w:bodyDiv w:val="1"/>
      <w:marLeft w:val="0"/>
      <w:marRight w:val="0"/>
      <w:marTop w:val="0"/>
      <w:marBottom w:val="0"/>
      <w:divBdr>
        <w:top w:val="none" w:sz="0" w:space="0" w:color="auto"/>
        <w:left w:val="none" w:sz="0" w:space="0" w:color="auto"/>
        <w:bottom w:val="none" w:sz="0" w:space="0" w:color="auto"/>
        <w:right w:val="none" w:sz="0" w:space="0" w:color="auto"/>
      </w:divBdr>
    </w:div>
    <w:div w:id="1490246253">
      <w:bodyDiv w:val="1"/>
      <w:marLeft w:val="0"/>
      <w:marRight w:val="0"/>
      <w:marTop w:val="0"/>
      <w:marBottom w:val="0"/>
      <w:divBdr>
        <w:top w:val="none" w:sz="0" w:space="0" w:color="auto"/>
        <w:left w:val="none" w:sz="0" w:space="0" w:color="auto"/>
        <w:bottom w:val="none" w:sz="0" w:space="0" w:color="auto"/>
        <w:right w:val="none" w:sz="0" w:space="0" w:color="auto"/>
      </w:divBdr>
    </w:div>
    <w:div w:id="1499613820">
      <w:bodyDiv w:val="1"/>
      <w:marLeft w:val="0"/>
      <w:marRight w:val="0"/>
      <w:marTop w:val="0"/>
      <w:marBottom w:val="0"/>
      <w:divBdr>
        <w:top w:val="none" w:sz="0" w:space="0" w:color="auto"/>
        <w:left w:val="none" w:sz="0" w:space="0" w:color="auto"/>
        <w:bottom w:val="none" w:sz="0" w:space="0" w:color="auto"/>
        <w:right w:val="none" w:sz="0" w:space="0" w:color="auto"/>
      </w:divBdr>
    </w:div>
    <w:div w:id="1507206183">
      <w:bodyDiv w:val="1"/>
      <w:marLeft w:val="0"/>
      <w:marRight w:val="0"/>
      <w:marTop w:val="0"/>
      <w:marBottom w:val="0"/>
      <w:divBdr>
        <w:top w:val="none" w:sz="0" w:space="0" w:color="auto"/>
        <w:left w:val="none" w:sz="0" w:space="0" w:color="auto"/>
        <w:bottom w:val="none" w:sz="0" w:space="0" w:color="auto"/>
        <w:right w:val="none" w:sz="0" w:space="0" w:color="auto"/>
      </w:divBdr>
    </w:div>
    <w:div w:id="1514606397">
      <w:bodyDiv w:val="1"/>
      <w:marLeft w:val="0"/>
      <w:marRight w:val="0"/>
      <w:marTop w:val="0"/>
      <w:marBottom w:val="0"/>
      <w:divBdr>
        <w:top w:val="none" w:sz="0" w:space="0" w:color="auto"/>
        <w:left w:val="none" w:sz="0" w:space="0" w:color="auto"/>
        <w:bottom w:val="none" w:sz="0" w:space="0" w:color="auto"/>
        <w:right w:val="none" w:sz="0" w:space="0" w:color="auto"/>
      </w:divBdr>
    </w:div>
    <w:div w:id="1522352273">
      <w:bodyDiv w:val="1"/>
      <w:marLeft w:val="0"/>
      <w:marRight w:val="0"/>
      <w:marTop w:val="0"/>
      <w:marBottom w:val="0"/>
      <w:divBdr>
        <w:top w:val="none" w:sz="0" w:space="0" w:color="auto"/>
        <w:left w:val="none" w:sz="0" w:space="0" w:color="auto"/>
        <w:bottom w:val="none" w:sz="0" w:space="0" w:color="auto"/>
        <w:right w:val="none" w:sz="0" w:space="0" w:color="auto"/>
      </w:divBdr>
    </w:div>
    <w:div w:id="1522817859">
      <w:bodyDiv w:val="1"/>
      <w:marLeft w:val="0"/>
      <w:marRight w:val="0"/>
      <w:marTop w:val="0"/>
      <w:marBottom w:val="0"/>
      <w:divBdr>
        <w:top w:val="none" w:sz="0" w:space="0" w:color="auto"/>
        <w:left w:val="none" w:sz="0" w:space="0" w:color="auto"/>
        <w:bottom w:val="none" w:sz="0" w:space="0" w:color="auto"/>
        <w:right w:val="none" w:sz="0" w:space="0" w:color="auto"/>
      </w:divBdr>
    </w:div>
    <w:div w:id="1530215801">
      <w:bodyDiv w:val="1"/>
      <w:marLeft w:val="0"/>
      <w:marRight w:val="0"/>
      <w:marTop w:val="0"/>
      <w:marBottom w:val="0"/>
      <w:divBdr>
        <w:top w:val="none" w:sz="0" w:space="0" w:color="auto"/>
        <w:left w:val="none" w:sz="0" w:space="0" w:color="auto"/>
        <w:bottom w:val="none" w:sz="0" w:space="0" w:color="auto"/>
        <w:right w:val="none" w:sz="0" w:space="0" w:color="auto"/>
      </w:divBdr>
    </w:div>
    <w:div w:id="1534996662">
      <w:bodyDiv w:val="1"/>
      <w:marLeft w:val="0"/>
      <w:marRight w:val="0"/>
      <w:marTop w:val="0"/>
      <w:marBottom w:val="0"/>
      <w:divBdr>
        <w:top w:val="none" w:sz="0" w:space="0" w:color="auto"/>
        <w:left w:val="none" w:sz="0" w:space="0" w:color="auto"/>
        <w:bottom w:val="none" w:sz="0" w:space="0" w:color="auto"/>
        <w:right w:val="none" w:sz="0" w:space="0" w:color="auto"/>
      </w:divBdr>
    </w:div>
    <w:div w:id="1540362228">
      <w:bodyDiv w:val="1"/>
      <w:marLeft w:val="0"/>
      <w:marRight w:val="0"/>
      <w:marTop w:val="0"/>
      <w:marBottom w:val="0"/>
      <w:divBdr>
        <w:top w:val="none" w:sz="0" w:space="0" w:color="auto"/>
        <w:left w:val="none" w:sz="0" w:space="0" w:color="auto"/>
        <w:bottom w:val="none" w:sz="0" w:space="0" w:color="auto"/>
        <w:right w:val="none" w:sz="0" w:space="0" w:color="auto"/>
      </w:divBdr>
    </w:div>
    <w:div w:id="1541556494">
      <w:bodyDiv w:val="1"/>
      <w:marLeft w:val="0"/>
      <w:marRight w:val="0"/>
      <w:marTop w:val="0"/>
      <w:marBottom w:val="0"/>
      <w:divBdr>
        <w:top w:val="none" w:sz="0" w:space="0" w:color="auto"/>
        <w:left w:val="none" w:sz="0" w:space="0" w:color="auto"/>
        <w:bottom w:val="none" w:sz="0" w:space="0" w:color="auto"/>
        <w:right w:val="none" w:sz="0" w:space="0" w:color="auto"/>
      </w:divBdr>
    </w:div>
    <w:div w:id="1553732919">
      <w:bodyDiv w:val="1"/>
      <w:marLeft w:val="0"/>
      <w:marRight w:val="0"/>
      <w:marTop w:val="0"/>
      <w:marBottom w:val="0"/>
      <w:divBdr>
        <w:top w:val="none" w:sz="0" w:space="0" w:color="auto"/>
        <w:left w:val="none" w:sz="0" w:space="0" w:color="auto"/>
        <w:bottom w:val="none" w:sz="0" w:space="0" w:color="auto"/>
        <w:right w:val="none" w:sz="0" w:space="0" w:color="auto"/>
      </w:divBdr>
    </w:div>
    <w:div w:id="1563100234">
      <w:bodyDiv w:val="1"/>
      <w:marLeft w:val="0"/>
      <w:marRight w:val="0"/>
      <w:marTop w:val="0"/>
      <w:marBottom w:val="0"/>
      <w:divBdr>
        <w:top w:val="none" w:sz="0" w:space="0" w:color="auto"/>
        <w:left w:val="none" w:sz="0" w:space="0" w:color="auto"/>
        <w:bottom w:val="none" w:sz="0" w:space="0" w:color="auto"/>
        <w:right w:val="none" w:sz="0" w:space="0" w:color="auto"/>
      </w:divBdr>
    </w:div>
    <w:div w:id="1578591148">
      <w:bodyDiv w:val="1"/>
      <w:marLeft w:val="0"/>
      <w:marRight w:val="0"/>
      <w:marTop w:val="0"/>
      <w:marBottom w:val="0"/>
      <w:divBdr>
        <w:top w:val="none" w:sz="0" w:space="0" w:color="auto"/>
        <w:left w:val="none" w:sz="0" w:space="0" w:color="auto"/>
        <w:bottom w:val="none" w:sz="0" w:space="0" w:color="auto"/>
        <w:right w:val="none" w:sz="0" w:space="0" w:color="auto"/>
      </w:divBdr>
    </w:div>
    <w:div w:id="1595238675">
      <w:bodyDiv w:val="1"/>
      <w:marLeft w:val="0"/>
      <w:marRight w:val="0"/>
      <w:marTop w:val="0"/>
      <w:marBottom w:val="0"/>
      <w:divBdr>
        <w:top w:val="none" w:sz="0" w:space="0" w:color="auto"/>
        <w:left w:val="none" w:sz="0" w:space="0" w:color="auto"/>
        <w:bottom w:val="none" w:sz="0" w:space="0" w:color="auto"/>
        <w:right w:val="none" w:sz="0" w:space="0" w:color="auto"/>
      </w:divBdr>
    </w:div>
    <w:div w:id="1603106274">
      <w:bodyDiv w:val="1"/>
      <w:marLeft w:val="0"/>
      <w:marRight w:val="0"/>
      <w:marTop w:val="0"/>
      <w:marBottom w:val="0"/>
      <w:divBdr>
        <w:top w:val="none" w:sz="0" w:space="0" w:color="auto"/>
        <w:left w:val="none" w:sz="0" w:space="0" w:color="auto"/>
        <w:bottom w:val="none" w:sz="0" w:space="0" w:color="auto"/>
        <w:right w:val="none" w:sz="0" w:space="0" w:color="auto"/>
      </w:divBdr>
    </w:div>
    <w:div w:id="1611351499">
      <w:bodyDiv w:val="1"/>
      <w:marLeft w:val="0"/>
      <w:marRight w:val="0"/>
      <w:marTop w:val="0"/>
      <w:marBottom w:val="0"/>
      <w:divBdr>
        <w:top w:val="none" w:sz="0" w:space="0" w:color="auto"/>
        <w:left w:val="none" w:sz="0" w:space="0" w:color="auto"/>
        <w:bottom w:val="none" w:sz="0" w:space="0" w:color="auto"/>
        <w:right w:val="none" w:sz="0" w:space="0" w:color="auto"/>
      </w:divBdr>
    </w:div>
    <w:div w:id="1619212910">
      <w:bodyDiv w:val="1"/>
      <w:marLeft w:val="0"/>
      <w:marRight w:val="0"/>
      <w:marTop w:val="0"/>
      <w:marBottom w:val="0"/>
      <w:divBdr>
        <w:top w:val="none" w:sz="0" w:space="0" w:color="auto"/>
        <w:left w:val="none" w:sz="0" w:space="0" w:color="auto"/>
        <w:bottom w:val="none" w:sz="0" w:space="0" w:color="auto"/>
        <w:right w:val="none" w:sz="0" w:space="0" w:color="auto"/>
      </w:divBdr>
    </w:div>
    <w:div w:id="1620061946">
      <w:bodyDiv w:val="1"/>
      <w:marLeft w:val="0"/>
      <w:marRight w:val="0"/>
      <w:marTop w:val="0"/>
      <w:marBottom w:val="0"/>
      <w:divBdr>
        <w:top w:val="none" w:sz="0" w:space="0" w:color="auto"/>
        <w:left w:val="none" w:sz="0" w:space="0" w:color="auto"/>
        <w:bottom w:val="none" w:sz="0" w:space="0" w:color="auto"/>
        <w:right w:val="none" w:sz="0" w:space="0" w:color="auto"/>
      </w:divBdr>
    </w:div>
    <w:div w:id="1620188406">
      <w:bodyDiv w:val="1"/>
      <w:marLeft w:val="0"/>
      <w:marRight w:val="0"/>
      <w:marTop w:val="0"/>
      <w:marBottom w:val="0"/>
      <w:divBdr>
        <w:top w:val="none" w:sz="0" w:space="0" w:color="auto"/>
        <w:left w:val="none" w:sz="0" w:space="0" w:color="auto"/>
        <w:bottom w:val="none" w:sz="0" w:space="0" w:color="auto"/>
        <w:right w:val="none" w:sz="0" w:space="0" w:color="auto"/>
      </w:divBdr>
    </w:div>
    <w:div w:id="1620335497">
      <w:bodyDiv w:val="1"/>
      <w:marLeft w:val="0"/>
      <w:marRight w:val="0"/>
      <w:marTop w:val="0"/>
      <w:marBottom w:val="0"/>
      <w:divBdr>
        <w:top w:val="none" w:sz="0" w:space="0" w:color="auto"/>
        <w:left w:val="none" w:sz="0" w:space="0" w:color="auto"/>
        <w:bottom w:val="none" w:sz="0" w:space="0" w:color="auto"/>
        <w:right w:val="none" w:sz="0" w:space="0" w:color="auto"/>
      </w:divBdr>
    </w:div>
    <w:div w:id="1621305182">
      <w:bodyDiv w:val="1"/>
      <w:marLeft w:val="0"/>
      <w:marRight w:val="0"/>
      <w:marTop w:val="0"/>
      <w:marBottom w:val="0"/>
      <w:divBdr>
        <w:top w:val="none" w:sz="0" w:space="0" w:color="auto"/>
        <w:left w:val="none" w:sz="0" w:space="0" w:color="auto"/>
        <w:bottom w:val="none" w:sz="0" w:space="0" w:color="auto"/>
        <w:right w:val="none" w:sz="0" w:space="0" w:color="auto"/>
      </w:divBdr>
    </w:div>
    <w:div w:id="1622300529">
      <w:bodyDiv w:val="1"/>
      <w:marLeft w:val="0"/>
      <w:marRight w:val="0"/>
      <w:marTop w:val="0"/>
      <w:marBottom w:val="0"/>
      <w:divBdr>
        <w:top w:val="none" w:sz="0" w:space="0" w:color="auto"/>
        <w:left w:val="none" w:sz="0" w:space="0" w:color="auto"/>
        <w:bottom w:val="none" w:sz="0" w:space="0" w:color="auto"/>
        <w:right w:val="none" w:sz="0" w:space="0" w:color="auto"/>
      </w:divBdr>
    </w:div>
    <w:div w:id="1653292972">
      <w:bodyDiv w:val="1"/>
      <w:marLeft w:val="0"/>
      <w:marRight w:val="0"/>
      <w:marTop w:val="0"/>
      <w:marBottom w:val="0"/>
      <w:divBdr>
        <w:top w:val="none" w:sz="0" w:space="0" w:color="auto"/>
        <w:left w:val="none" w:sz="0" w:space="0" w:color="auto"/>
        <w:bottom w:val="none" w:sz="0" w:space="0" w:color="auto"/>
        <w:right w:val="none" w:sz="0" w:space="0" w:color="auto"/>
      </w:divBdr>
    </w:div>
    <w:div w:id="1656029844">
      <w:bodyDiv w:val="1"/>
      <w:marLeft w:val="0"/>
      <w:marRight w:val="0"/>
      <w:marTop w:val="0"/>
      <w:marBottom w:val="0"/>
      <w:divBdr>
        <w:top w:val="none" w:sz="0" w:space="0" w:color="auto"/>
        <w:left w:val="none" w:sz="0" w:space="0" w:color="auto"/>
        <w:bottom w:val="none" w:sz="0" w:space="0" w:color="auto"/>
        <w:right w:val="none" w:sz="0" w:space="0" w:color="auto"/>
      </w:divBdr>
    </w:div>
    <w:div w:id="1657223830">
      <w:bodyDiv w:val="1"/>
      <w:marLeft w:val="0"/>
      <w:marRight w:val="0"/>
      <w:marTop w:val="0"/>
      <w:marBottom w:val="0"/>
      <w:divBdr>
        <w:top w:val="none" w:sz="0" w:space="0" w:color="auto"/>
        <w:left w:val="none" w:sz="0" w:space="0" w:color="auto"/>
        <w:bottom w:val="none" w:sz="0" w:space="0" w:color="auto"/>
        <w:right w:val="none" w:sz="0" w:space="0" w:color="auto"/>
      </w:divBdr>
    </w:div>
    <w:div w:id="1662344449">
      <w:bodyDiv w:val="1"/>
      <w:marLeft w:val="0"/>
      <w:marRight w:val="0"/>
      <w:marTop w:val="0"/>
      <w:marBottom w:val="0"/>
      <w:divBdr>
        <w:top w:val="none" w:sz="0" w:space="0" w:color="auto"/>
        <w:left w:val="none" w:sz="0" w:space="0" w:color="auto"/>
        <w:bottom w:val="none" w:sz="0" w:space="0" w:color="auto"/>
        <w:right w:val="none" w:sz="0" w:space="0" w:color="auto"/>
      </w:divBdr>
    </w:div>
    <w:div w:id="1667972378">
      <w:bodyDiv w:val="1"/>
      <w:marLeft w:val="0"/>
      <w:marRight w:val="0"/>
      <w:marTop w:val="0"/>
      <w:marBottom w:val="0"/>
      <w:divBdr>
        <w:top w:val="none" w:sz="0" w:space="0" w:color="auto"/>
        <w:left w:val="none" w:sz="0" w:space="0" w:color="auto"/>
        <w:bottom w:val="none" w:sz="0" w:space="0" w:color="auto"/>
        <w:right w:val="none" w:sz="0" w:space="0" w:color="auto"/>
      </w:divBdr>
    </w:div>
    <w:div w:id="1669363767">
      <w:bodyDiv w:val="1"/>
      <w:marLeft w:val="0"/>
      <w:marRight w:val="0"/>
      <w:marTop w:val="0"/>
      <w:marBottom w:val="0"/>
      <w:divBdr>
        <w:top w:val="none" w:sz="0" w:space="0" w:color="auto"/>
        <w:left w:val="none" w:sz="0" w:space="0" w:color="auto"/>
        <w:bottom w:val="none" w:sz="0" w:space="0" w:color="auto"/>
        <w:right w:val="none" w:sz="0" w:space="0" w:color="auto"/>
      </w:divBdr>
    </w:div>
    <w:div w:id="1682390983">
      <w:bodyDiv w:val="1"/>
      <w:marLeft w:val="0"/>
      <w:marRight w:val="0"/>
      <w:marTop w:val="0"/>
      <w:marBottom w:val="0"/>
      <w:divBdr>
        <w:top w:val="none" w:sz="0" w:space="0" w:color="auto"/>
        <w:left w:val="none" w:sz="0" w:space="0" w:color="auto"/>
        <w:bottom w:val="none" w:sz="0" w:space="0" w:color="auto"/>
        <w:right w:val="none" w:sz="0" w:space="0" w:color="auto"/>
      </w:divBdr>
    </w:div>
    <w:div w:id="1702125984">
      <w:bodyDiv w:val="1"/>
      <w:marLeft w:val="0"/>
      <w:marRight w:val="0"/>
      <w:marTop w:val="0"/>
      <w:marBottom w:val="0"/>
      <w:divBdr>
        <w:top w:val="none" w:sz="0" w:space="0" w:color="auto"/>
        <w:left w:val="none" w:sz="0" w:space="0" w:color="auto"/>
        <w:bottom w:val="none" w:sz="0" w:space="0" w:color="auto"/>
        <w:right w:val="none" w:sz="0" w:space="0" w:color="auto"/>
      </w:divBdr>
    </w:div>
    <w:div w:id="1706171807">
      <w:bodyDiv w:val="1"/>
      <w:marLeft w:val="0"/>
      <w:marRight w:val="0"/>
      <w:marTop w:val="0"/>
      <w:marBottom w:val="0"/>
      <w:divBdr>
        <w:top w:val="none" w:sz="0" w:space="0" w:color="auto"/>
        <w:left w:val="none" w:sz="0" w:space="0" w:color="auto"/>
        <w:bottom w:val="none" w:sz="0" w:space="0" w:color="auto"/>
        <w:right w:val="none" w:sz="0" w:space="0" w:color="auto"/>
      </w:divBdr>
    </w:div>
    <w:div w:id="1707559880">
      <w:bodyDiv w:val="1"/>
      <w:marLeft w:val="0"/>
      <w:marRight w:val="0"/>
      <w:marTop w:val="0"/>
      <w:marBottom w:val="0"/>
      <w:divBdr>
        <w:top w:val="none" w:sz="0" w:space="0" w:color="auto"/>
        <w:left w:val="none" w:sz="0" w:space="0" w:color="auto"/>
        <w:bottom w:val="none" w:sz="0" w:space="0" w:color="auto"/>
        <w:right w:val="none" w:sz="0" w:space="0" w:color="auto"/>
      </w:divBdr>
    </w:div>
    <w:div w:id="1710573140">
      <w:bodyDiv w:val="1"/>
      <w:marLeft w:val="0"/>
      <w:marRight w:val="0"/>
      <w:marTop w:val="0"/>
      <w:marBottom w:val="0"/>
      <w:divBdr>
        <w:top w:val="none" w:sz="0" w:space="0" w:color="auto"/>
        <w:left w:val="none" w:sz="0" w:space="0" w:color="auto"/>
        <w:bottom w:val="none" w:sz="0" w:space="0" w:color="auto"/>
        <w:right w:val="none" w:sz="0" w:space="0" w:color="auto"/>
      </w:divBdr>
    </w:div>
    <w:div w:id="1711563642">
      <w:bodyDiv w:val="1"/>
      <w:marLeft w:val="0"/>
      <w:marRight w:val="0"/>
      <w:marTop w:val="0"/>
      <w:marBottom w:val="0"/>
      <w:divBdr>
        <w:top w:val="none" w:sz="0" w:space="0" w:color="auto"/>
        <w:left w:val="none" w:sz="0" w:space="0" w:color="auto"/>
        <w:bottom w:val="none" w:sz="0" w:space="0" w:color="auto"/>
        <w:right w:val="none" w:sz="0" w:space="0" w:color="auto"/>
      </w:divBdr>
    </w:div>
    <w:div w:id="1716199490">
      <w:bodyDiv w:val="1"/>
      <w:marLeft w:val="0"/>
      <w:marRight w:val="0"/>
      <w:marTop w:val="0"/>
      <w:marBottom w:val="0"/>
      <w:divBdr>
        <w:top w:val="none" w:sz="0" w:space="0" w:color="auto"/>
        <w:left w:val="none" w:sz="0" w:space="0" w:color="auto"/>
        <w:bottom w:val="none" w:sz="0" w:space="0" w:color="auto"/>
        <w:right w:val="none" w:sz="0" w:space="0" w:color="auto"/>
      </w:divBdr>
    </w:div>
    <w:div w:id="1725371244">
      <w:bodyDiv w:val="1"/>
      <w:marLeft w:val="0"/>
      <w:marRight w:val="0"/>
      <w:marTop w:val="0"/>
      <w:marBottom w:val="0"/>
      <w:divBdr>
        <w:top w:val="none" w:sz="0" w:space="0" w:color="auto"/>
        <w:left w:val="none" w:sz="0" w:space="0" w:color="auto"/>
        <w:bottom w:val="none" w:sz="0" w:space="0" w:color="auto"/>
        <w:right w:val="none" w:sz="0" w:space="0" w:color="auto"/>
      </w:divBdr>
    </w:div>
    <w:div w:id="1733773593">
      <w:bodyDiv w:val="1"/>
      <w:marLeft w:val="0"/>
      <w:marRight w:val="0"/>
      <w:marTop w:val="0"/>
      <w:marBottom w:val="0"/>
      <w:divBdr>
        <w:top w:val="none" w:sz="0" w:space="0" w:color="auto"/>
        <w:left w:val="none" w:sz="0" w:space="0" w:color="auto"/>
        <w:bottom w:val="none" w:sz="0" w:space="0" w:color="auto"/>
        <w:right w:val="none" w:sz="0" w:space="0" w:color="auto"/>
      </w:divBdr>
    </w:div>
    <w:div w:id="1737126429">
      <w:bodyDiv w:val="1"/>
      <w:marLeft w:val="0"/>
      <w:marRight w:val="0"/>
      <w:marTop w:val="0"/>
      <w:marBottom w:val="0"/>
      <w:divBdr>
        <w:top w:val="none" w:sz="0" w:space="0" w:color="auto"/>
        <w:left w:val="none" w:sz="0" w:space="0" w:color="auto"/>
        <w:bottom w:val="none" w:sz="0" w:space="0" w:color="auto"/>
        <w:right w:val="none" w:sz="0" w:space="0" w:color="auto"/>
      </w:divBdr>
    </w:div>
    <w:div w:id="1742829848">
      <w:bodyDiv w:val="1"/>
      <w:marLeft w:val="0"/>
      <w:marRight w:val="0"/>
      <w:marTop w:val="0"/>
      <w:marBottom w:val="0"/>
      <w:divBdr>
        <w:top w:val="none" w:sz="0" w:space="0" w:color="auto"/>
        <w:left w:val="none" w:sz="0" w:space="0" w:color="auto"/>
        <w:bottom w:val="none" w:sz="0" w:space="0" w:color="auto"/>
        <w:right w:val="none" w:sz="0" w:space="0" w:color="auto"/>
      </w:divBdr>
    </w:div>
    <w:div w:id="1744832632">
      <w:bodyDiv w:val="1"/>
      <w:marLeft w:val="0"/>
      <w:marRight w:val="0"/>
      <w:marTop w:val="0"/>
      <w:marBottom w:val="0"/>
      <w:divBdr>
        <w:top w:val="none" w:sz="0" w:space="0" w:color="auto"/>
        <w:left w:val="none" w:sz="0" w:space="0" w:color="auto"/>
        <w:bottom w:val="none" w:sz="0" w:space="0" w:color="auto"/>
        <w:right w:val="none" w:sz="0" w:space="0" w:color="auto"/>
      </w:divBdr>
    </w:div>
    <w:div w:id="1749575656">
      <w:bodyDiv w:val="1"/>
      <w:marLeft w:val="0"/>
      <w:marRight w:val="0"/>
      <w:marTop w:val="0"/>
      <w:marBottom w:val="0"/>
      <w:divBdr>
        <w:top w:val="none" w:sz="0" w:space="0" w:color="auto"/>
        <w:left w:val="none" w:sz="0" w:space="0" w:color="auto"/>
        <w:bottom w:val="none" w:sz="0" w:space="0" w:color="auto"/>
        <w:right w:val="none" w:sz="0" w:space="0" w:color="auto"/>
      </w:divBdr>
    </w:div>
    <w:div w:id="1754467730">
      <w:bodyDiv w:val="1"/>
      <w:marLeft w:val="0"/>
      <w:marRight w:val="0"/>
      <w:marTop w:val="0"/>
      <w:marBottom w:val="0"/>
      <w:divBdr>
        <w:top w:val="none" w:sz="0" w:space="0" w:color="auto"/>
        <w:left w:val="none" w:sz="0" w:space="0" w:color="auto"/>
        <w:bottom w:val="none" w:sz="0" w:space="0" w:color="auto"/>
        <w:right w:val="none" w:sz="0" w:space="0" w:color="auto"/>
      </w:divBdr>
    </w:div>
    <w:div w:id="1762264396">
      <w:bodyDiv w:val="1"/>
      <w:marLeft w:val="0"/>
      <w:marRight w:val="0"/>
      <w:marTop w:val="0"/>
      <w:marBottom w:val="0"/>
      <w:divBdr>
        <w:top w:val="none" w:sz="0" w:space="0" w:color="auto"/>
        <w:left w:val="none" w:sz="0" w:space="0" w:color="auto"/>
        <w:bottom w:val="none" w:sz="0" w:space="0" w:color="auto"/>
        <w:right w:val="none" w:sz="0" w:space="0" w:color="auto"/>
      </w:divBdr>
    </w:div>
    <w:div w:id="1767996008">
      <w:bodyDiv w:val="1"/>
      <w:marLeft w:val="0"/>
      <w:marRight w:val="0"/>
      <w:marTop w:val="0"/>
      <w:marBottom w:val="0"/>
      <w:divBdr>
        <w:top w:val="none" w:sz="0" w:space="0" w:color="auto"/>
        <w:left w:val="none" w:sz="0" w:space="0" w:color="auto"/>
        <w:bottom w:val="none" w:sz="0" w:space="0" w:color="auto"/>
        <w:right w:val="none" w:sz="0" w:space="0" w:color="auto"/>
      </w:divBdr>
    </w:div>
    <w:div w:id="1775437862">
      <w:bodyDiv w:val="1"/>
      <w:marLeft w:val="0"/>
      <w:marRight w:val="0"/>
      <w:marTop w:val="0"/>
      <w:marBottom w:val="0"/>
      <w:divBdr>
        <w:top w:val="none" w:sz="0" w:space="0" w:color="auto"/>
        <w:left w:val="none" w:sz="0" w:space="0" w:color="auto"/>
        <w:bottom w:val="none" w:sz="0" w:space="0" w:color="auto"/>
        <w:right w:val="none" w:sz="0" w:space="0" w:color="auto"/>
      </w:divBdr>
    </w:div>
    <w:div w:id="1775978909">
      <w:bodyDiv w:val="1"/>
      <w:marLeft w:val="0"/>
      <w:marRight w:val="0"/>
      <w:marTop w:val="0"/>
      <w:marBottom w:val="0"/>
      <w:divBdr>
        <w:top w:val="none" w:sz="0" w:space="0" w:color="auto"/>
        <w:left w:val="none" w:sz="0" w:space="0" w:color="auto"/>
        <w:bottom w:val="none" w:sz="0" w:space="0" w:color="auto"/>
        <w:right w:val="none" w:sz="0" w:space="0" w:color="auto"/>
      </w:divBdr>
    </w:div>
    <w:div w:id="1776170708">
      <w:bodyDiv w:val="1"/>
      <w:marLeft w:val="0"/>
      <w:marRight w:val="0"/>
      <w:marTop w:val="0"/>
      <w:marBottom w:val="0"/>
      <w:divBdr>
        <w:top w:val="none" w:sz="0" w:space="0" w:color="auto"/>
        <w:left w:val="none" w:sz="0" w:space="0" w:color="auto"/>
        <w:bottom w:val="none" w:sz="0" w:space="0" w:color="auto"/>
        <w:right w:val="none" w:sz="0" w:space="0" w:color="auto"/>
      </w:divBdr>
    </w:div>
    <w:div w:id="1777671188">
      <w:bodyDiv w:val="1"/>
      <w:marLeft w:val="0"/>
      <w:marRight w:val="0"/>
      <w:marTop w:val="0"/>
      <w:marBottom w:val="0"/>
      <w:divBdr>
        <w:top w:val="none" w:sz="0" w:space="0" w:color="auto"/>
        <w:left w:val="none" w:sz="0" w:space="0" w:color="auto"/>
        <w:bottom w:val="none" w:sz="0" w:space="0" w:color="auto"/>
        <w:right w:val="none" w:sz="0" w:space="0" w:color="auto"/>
      </w:divBdr>
    </w:div>
    <w:div w:id="1781871299">
      <w:bodyDiv w:val="1"/>
      <w:marLeft w:val="0"/>
      <w:marRight w:val="0"/>
      <w:marTop w:val="0"/>
      <w:marBottom w:val="0"/>
      <w:divBdr>
        <w:top w:val="none" w:sz="0" w:space="0" w:color="auto"/>
        <w:left w:val="none" w:sz="0" w:space="0" w:color="auto"/>
        <w:bottom w:val="none" w:sz="0" w:space="0" w:color="auto"/>
        <w:right w:val="none" w:sz="0" w:space="0" w:color="auto"/>
      </w:divBdr>
    </w:div>
    <w:div w:id="1786653993">
      <w:bodyDiv w:val="1"/>
      <w:marLeft w:val="0"/>
      <w:marRight w:val="0"/>
      <w:marTop w:val="0"/>
      <w:marBottom w:val="0"/>
      <w:divBdr>
        <w:top w:val="none" w:sz="0" w:space="0" w:color="auto"/>
        <w:left w:val="none" w:sz="0" w:space="0" w:color="auto"/>
        <w:bottom w:val="none" w:sz="0" w:space="0" w:color="auto"/>
        <w:right w:val="none" w:sz="0" w:space="0" w:color="auto"/>
      </w:divBdr>
    </w:div>
    <w:div w:id="1788769324">
      <w:bodyDiv w:val="1"/>
      <w:marLeft w:val="0"/>
      <w:marRight w:val="0"/>
      <w:marTop w:val="0"/>
      <w:marBottom w:val="0"/>
      <w:divBdr>
        <w:top w:val="none" w:sz="0" w:space="0" w:color="auto"/>
        <w:left w:val="none" w:sz="0" w:space="0" w:color="auto"/>
        <w:bottom w:val="none" w:sz="0" w:space="0" w:color="auto"/>
        <w:right w:val="none" w:sz="0" w:space="0" w:color="auto"/>
      </w:divBdr>
    </w:div>
    <w:div w:id="1790852751">
      <w:bodyDiv w:val="1"/>
      <w:marLeft w:val="0"/>
      <w:marRight w:val="0"/>
      <w:marTop w:val="0"/>
      <w:marBottom w:val="0"/>
      <w:divBdr>
        <w:top w:val="none" w:sz="0" w:space="0" w:color="auto"/>
        <w:left w:val="none" w:sz="0" w:space="0" w:color="auto"/>
        <w:bottom w:val="none" w:sz="0" w:space="0" w:color="auto"/>
        <w:right w:val="none" w:sz="0" w:space="0" w:color="auto"/>
      </w:divBdr>
    </w:div>
    <w:div w:id="1799756600">
      <w:bodyDiv w:val="1"/>
      <w:marLeft w:val="0"/>
      <w:marRight w:val="0"/>
      <w:marTop w:val="0"/>
      <w:marBottom w:val="0"/>
      <w:divBdr>
        <w:top w:val="none" w:sz="0" w:space="0" w:color="auto"/>
        <w:left w:val="none" w:sz="0" w:space="0" w:color="auto"/>
        <w:bottom w:val="none" w:sz="0" w:space="0" w:color="auto"/>
        <w:right w:val="none" w:sz="0" w:space="0" w:color="auto"/>
      </w:divBdr>
    </w:div>
    <w:div w:id="1808474504">
      <w:bodyDiv w:val="1"/>
      <w:marLeft w:val="0"/>
      <w:marRight w:val="0"/>
      <w:marTop w:val="0"/>
      <w:marBottom w:val="0"/>
      <w:divBdr>
        <w:top w:val="none" w:sz="0" w:space="0" w:color="auto"/>
        <w:left w:val="none" w:sz="0" w:space="0" w:color="auto"/>
        <w:bottom w:val="none" w:sz="0" w:space="0" w:color="auto"/>
        <w:right w:val="none" w:sz="0" w:space="0" w:color="auto"/>
      </w:divBdr>
    </w:div>
    <w:div w:id="1810434358">
      <w:bodyDiv w:val="1"/>
      <w:marLeft w:val="0"/>
      <w:marRight w:val="0"/>
      <w:marTop w:val="0"/>
      <w:marBottom w:val="0"/>
      <w:divBdr>
        <w:top w:val="none" w:sz="0" w:space="0" w:color="auto"/>
        <w:left w:val="none" w:sz="0" w:space="0" w:color="auto"/>
        <w:bottom w:val="none" w:sz="0" w:space="0" w:color="auto"/>
        <w:right w:val="none" w:sz="0" w:space="0" w:color="auto"/>
      </w:divBdr>
    </w:div>
    <w:div w:id="1825273684">
      <w:bodyDiv w:val="1"/>
      <w:marLeft w:val="0"/>
      <w:marRight w:val="0"/>
      <w:marTop w:val="0"/>
      <w:marBottom w:val="0"/>
      <w:divBdr>
        <w:top w:val="none" w:sz="0" w:space="0" w:color="auto"/>
        <w:left w:val="none" w:sz="0" w:space="0" w:color="auto"/>
        <w:bottom w:val="none" w:sz="0" w:space="0" w:color="auto"/>
        <w:right w:val="none" w:sz="0" w:space="0" w:color="auto"/>
      </w:divBdr>
    </w:div>
    <w:div w:id="1835562687">
      <w:bodyDiv w:val="1"/>
      <w:marLeft w:val="0"/>
      <w:marRight w:val="0"/>
      <w:marTop w:val="0"/>
      <w:marBottom w:val="0"/>
      <w:divBdr>
        <w:top w:val="none" w:sz="0" w:space="0" w:color="auto"/>
        <w:left w:val="none" w:sz="0" w:space="0" w:color="auto"/>
        <w:bottom w:val="none" w:sz="0" w:space="0" w:color="auto"/>
        <w:right w:val="none" w:sz="0" w:space="0" w:color="auto"/>
      </w:divBdr>
    </w:div>
    <w:div w:id="1837260396">
      <w:bodyDiv w:val="1"/>
      <w:marLeft w:val="0"/>
      <w:marRight w:val="0"/>
      <w:marTop w:val="0"/>
      <w:marBottom w:val="0"/>
      <w:divBdr>
        <w:top w:val="none" w:sz="0" w:space="0" w:color="auto"/>
        <w:left w:val="none" w:sz="0" w:space="0" w:color="auto"/>
        <w:bottom w:val="none" w:sz="0" w:space="0" w:color="auto"/>
        <w:right w:val="none" w:sz="0" w:space="0" w:color="auto"/>
      </w:divBdr>
    </w:div>
    <w:div w:id="1854760272">
      <w:bodyDiv w:val="1"/>
      <w:marLeft w:val="0"/>
      <w:marRight w:val="0"/>
      <w:marTop w:val="0"/>
      <w:marBottom w:val="0"/>
      <w:divBdr>
        <w:top w:val="none" w:sz="0" w:space="0" w:color="auto"/>
        <w:left w:val="none" w:sz="0" w:space="0" w:color="auto"/>
        <w:bottom w:val="none" w:sz="0" w:space="0" w:color="auto"/>
        <w:right w:val="none" w:sz="0" w:space="0" w:color="auto"/>
      </w:divBdr>
    </w:div>
    <w:div w:id="1860002981">
      <w:bodyDiv w:val="1"/>
      <w:marLeft w:val="0"/>
      <w:marRight w:val="0"/>
      <w:marTop w:val="0"/>
      <w:marBottom w:val="0"/>
      <w:divBdr>
        <w:top w:val="none" w:sz="0" w:space="0" w:color="auto"/>
        <w:left w:val="none" w:sz="0" w:space="0" w:color="auto"/>
        <w:bottom w:val="none" w:sz="0" w:space="0" w:color="auto"/>
        <w:right w:val="none" w:sz="0" w:space="0" w:color="auto"/>
      </w:divBdr>
    </w:div>
    <w:div w:id="1864006676">
      <w:bodyDiv w:val="1"/>
      <w:marLeft w:val="0"/>
      <w:marRight w:val="0"/>
      <w:marTop w:val="0"/>
      <w:marBottom w:val="0"/>
      <w:divBdr>
        <w:top w:val="none" w:sz="0" w:space="0" w:color="auto"/>
        <w:left w:val="none" w:sz="0" w:space="0" w:color="auto"/>
        <w:bottom w:val="none" w:sz="0" w:space="0" w:color="auto"/>
        <w:right w:val="none" w:sz="0" w:space="0" w:color="auto"/>
      </w:divBdr>
    </w:div>
    <w:div w:id="1872257095">
      <w:bodyDiv w:val="1"/>
      <w:marLeft w:val="0"/>
      <w:marRight w:val="0"/>
      <w:marTop w:val="0"/>
      <w:marBottom w:val="0"/>
      <w:divBdr>
        <w:top w:val="none" w:sz="0" w:space="0" w:color="auto"/>
        <w:left w:val="none" w:sz="0" w:space="0" w:color="auto"/>
        <w:bottom w:val="none" w:sz="0" w:space="0" w:color="auto"/>
        <w:right w:val="none" w:sz="0" w:space="0" w:color="auto"/>
      </w:divBdr>
    </w:div>
    <w:div w:id="1875540166">
      <w:bodyDiv w:val="1"/>
      <w:marLeft w:val="0"/>
      <w:marRight w:val="0"/>
      <w:marTop w:val="0"/>
      <w:marBottom w:val="0"/>
      <w:divBdr>
        <w:top w:val="none" w:sz="0" w:space="0" w:color="auto"/>
        <w:left w:val="none" w:sz="0" w:space="0" w:color="auto"/>
        <w:bottom w:val="none" w:sz="0" w:space="0" w:color="auto"/>
        <w:right w:val="none" w:sz="0" w:space="0" w:color="auto"/>
      </w:divBdr>
    </w:div>
    <w:div w:id="1886335122">
      <w:bodyDiv w:val="1"/>
      <w:marLeft w:val="0"/>
      <w:marRight w:val="0"/>
      <w:marTop w:val="0"/>
      <w:marBottom w:val="0"/>
      <w:divBdr>
        <w:top w:val="none" w:sz="0" w:space="0" w:color="auto"/>
        <w:left w:val="none" w:sz="0" w:space="0" w:color="auto"/>
        <w:bottom w:val="none" w:sz="0" w:space="0" w:color="auto"/>
        <w:right w:val="none" w:sz="0" w:space="0" w:color="auto"/>
      </w:divBdr>
    </w:div>
    <w:div w:id="1890264293">
      <w:bodyDiv w:val="1"/>
      <w:marLeft w:val="0"/>
      <w:marRight w:val="0"/>
      <w:marTop w:val="0"/>
      <w:marBottom w:val="0"/>
      <w:divBdr>
        <w:top w:val="none" w:sz="0" w:space="0" w:color="auto"/>
        <w:left w:val="none" w:sz="0" w:space="0" w:color="auto"/>
        <w:bottom w:val="none" w:sz="0" w:space="0" w:color="auto"/>
        <w:right w:val="none" w:sz="0" w:space="0" w:color="auto"/>
      </w:divBdr>
    </w:div>
    <w:div w:id="1894002877">
      <w:bodyDiv w:val="1"/>
      <w:marLeft w:val="0"/>
      <w:marRight w:val="0"/>
      <w:marTop w:val="0"/>
      <w:marBottom w:val="0"/>
      <w:divBdr>
        <w:top w:val="none" w:sz="0" w:space="0" w:color="auto"/>
        <w:left w:val="none" w:sz="0" w:space="0" w:color="auto"/>
        <w:bottom w:val="none" w:sz="0" w:space="0" w:color="auto"/>
        <w:right w:val="none" w:sz="0" w:space="0" w:color="auto"/>
      </w:divBdr>
    </w:div>
    <w:div w:id="1903714151">
      <w:bodyDiv w:val="1"/>
      <w:marLeft w:val="0"/>
      <w:marRight w:val="0"/>
      <w:marTop w:val="0"/>
      <w:marBottom w:val="0"/>
      <w:divBdr>
        <w:top w:val="none" w:sz="0" w:space="0" w:color="auto"/>
        <w:left w:val="none" w:sz="0" w:space="0" w:color="auto"/>
        <w:bottom w:val="none" w:sz="0" w:space="0" w:color="auto"/>
        <w:right w:val="none" w:sz="0" w:space="0" w:color="auto"/>
      </w:divBdr>
    </w:div>
    <w:div w:id="1904674567">
      <w:bodyDiv w:val="1"/>
      <w:marLeft w:val="0"/>
      <w:marRight w:val="0"/>
      <w:marTop w:val="0"/>
      <w:marBottom w:val="0"/>
      <w:divBdr>
        <w:top w:val="none" w:sz="0" w:space="0" w:color="auto"/>
        <w:left w:val="none" w:sz="0" w:space="0" w:color="auto"/>
        <w:bottom w:val="none" w:sz="0" w:space="0" w:color="auto"/>
        <w:right w:val="none" w:sz="0" w:space="0" w:color="auto"/>
      </w:divBdr>
    </w:div>
    <w:div w:id="1914192947">
      <w:bodyDiv w:val="1"/>
      <w:marLeft w:val="0"/>
      <w:marRight w:val="0"/>
      <w:marTop w:val="0"/>
      <w:marBottom w:val="0"/>
      <w:divBdr>
        <w:top w:val="none" w:sz="0" w:space="0" w:color="auto"/>
        <w:left w:val="none" w:sz="0" w:space="0" w:color="auto"/>
        <w:bottom w:val="none" w:sz="0" w:space="0" w:color="auto"/>
        <w:right w:val="none" w:sz="0" w:space="0" w:color="auto"/>
      </w:divBdr>
    </w:div>
    <w:div w:id="1916667169">
      <w:bodyDiv w:val="1"/>
      <w:marLeft w:val="0"/>
      <w:marRight w:val="0"/>
      <w:marTop w:val="0"/>
      <w:marBottom w:val="0"/>
      <w:divBdr>
        <w:top w:val="none" w:sz="0" w:space="0" w:color="auto"/>
        <w:left w:val="none" w:sz="0" w:space="0" w:color="auto"/>
        <w:bottom w:val="none" w:sz="0" w:space="0" w:color="auto"/>
        <w:right w:val="none" w:sz="0" w:space="0" w:color="auto"/>
      </w:divBdr>
    </w:div>
    <w:div w:id="1918394658">
      <w:bodyDiv w:val="1"/>
      <w:marLeft w:val="0"/>
      <w:marRight w:val="0"/>
      <w:marTop w:val="0"/>
      <w:marBottom w:val="0"/>
      <w:divBdr>
        <w:top w:val="none" w:sz="0" w:space="0" w:color="auto"/>
        <w:left w:val="none" w:sz="0" w:space="0" w:color="auto"/>
        <w:bottom w:val="none" w:sz="0" w:space="0" w:color="auto"/>
        <w:right w:val="none" w:sz="0" w:space="0" w:color="auto"/>
      </w:divBdr>
    </w:div>
    <w:div w:id="1932466847">
      <w:bodyDiv w:val="1"/>
      <w:marLeft w:val="0"/>
      <w:marRight w:val="0"/>
      <w:marTop w:val="0"/>
      <w:marBottom w:val="0"/>
      <w:divBdr>
        <w:top w:val="none" w:sz="0" w:space="0" w:color="auto"/>
        <w:left w:val="none" w:sz="0" w:space="0" w:color="auto"/>
        <w:bottom w:val="none" w:sz="0" w:space="0" w:color="auto"/>
        <w:right w:val="none" w:sz="0" w:space="0" w:color="auto"/>
      </w:divBdr>
    </w:div>
    <w:div w:id="1939748185">
      <w:bodyDiv w:val="1"/>
      <w:marLeft w:val="0"/>
      <w:marRight w:val="0"/>
      <w:marTop w:val="0"/>
      <w:marBottom w:val="0"/>
      <w:divBdr>
        <w:top w:val="none" w:sz="0" w:space="0" w:color="auto"/>
        <w:left w:val="none" w:sz="0" w:space="0" w:color="auto"/>
        <w:bottom w:val="none" w:sz="0" w:space="0" w:color="auto"/>
        <w:right w:val="none" w:sz="0" w:space="0" w:color="auto"/>
      </w:divBdr>
    </w:div>
    <w:div w:id="1944067838">
      <w:bodyDiv w:val="1"/>
      <w:marLeft w:val="0"/>
      <w:marRight w:val="0"/>
      <w:marTop w:val="0"/>
      <w:marBottom w:val="0"/>
      <w:divBdr>
        <w:top w:val="none" w:sz="0" w:space="0" w:color="auto"/>
        <w:left w:val="none" w:sz="0" w:space="0" w:color="auto"/>
        <w:bottom w:val="none" w:sz="0" w:space="0" w:color="auto"/>
        <w:right w:val="none" w:sz="0" w:space="0" w:color="auto"/>
      </w:divBdr>
    </w:div>
    <w:div w:id="1947883377">
      <w:bodyDiv w:val="1"/>
      <w:marLeft w:val="0"/>
      <w:marRight w:val="0"/>
      <w:marTop w:val="0"/>
      <w:marBottom w:val="0"/>
      <w:divBdr>
        <w:top w:val="none" w:sz="0" w:space="0" w:color="auto"/>
        <w:left w:val="none" w:sz="0" w:space="0" w:color="auto"/>
        <w:bottom w:val="none" w:sz="0" w:space="0" w:color="auto"/>
        <w:right w:val="none" w:sz="0" w:space="0" w:color="auto"/>
      </w:divBdr>
    </w:div>
    <w:div w:id="1953895797">
      <w:bodyDiv w:val="1"/>
      <w:marLeft w:val="0"/>
      <w:marRight w:val="0"/>
      <w:marTop w:val="0"/>
      <w:marBottom w:val="0"/>
      <w:divBdr>
        <w:top w:val="none" w:sz="0" w:space="0" w:color="auto"/>
        <w:left w:val="none" w:sz="0" w:space="0" w:color="auto"/>
        <w:bottom w:val="none" w:sz="0" w:space="0" w:color="auto"/>
        <w:right w:val="none" w:sz="0" w:space="0" w:color="auto"/>
      </w:divBdr>
    </w:div>
    <w:div w:id="1957591061">
      <w:bodyDiv w:val="1"/>
      <w:marLeft w:val="0"/>
      <w:marRight w:val="0"/>
      <w:marTop w:val="0"/>
      <w:marBottom w:val="0"/>
      <w:divBdr>
        <w:top w:val="none" w:sz="0" w:space="0" w:color="auto"/>
        <w:left w:val="none" w:sz="0" w:space="0" w:color="auto"/>
        <w:bottom w:val="none" w:sz="0" w:space="0" w:color="auto"/>
        <w:right w:val="none" w:sz="0" w:space="0" w:color="auto"/>
      </w:divBdr>
    </w:div>
    <w:div w:id="1963801198">
      <w:bodyDiv w:val="1"/>
      <w:marLeft w:val="0"/>
      <w:marRight w:val="0"/>
      <w:marTop w:val="0"/>
      <w:marBottom w:val="0"/>
      <w:divBdr>
        <w:top w:val="none" w:sz="0" w:space="0" w:color="auto"/>
        <w:left w:val="none" w:sz="0" w:space="0" w:color="auto"/>
        <w:bottom w:val="none" w:sz="0" w:space="0" w:color="auto"/>
        <w:right w:val="none" w:sz="0" w:space="0" w:color="auto"/>
      </w:divBdr>
    </w:div>
    <w:div w:id="1965117035">
      <w:bodyDiv w:val="1"/>
      <w:marLeft w:val="0"/>
      <w:marRight w:val="0"/>
      <w:marTop w:val="0"/>
      <w:marBottom w:val="0"/>
      <w:divBdr>
        <w:top w:val="none" w:sz="0" w:space="0" w:color="auto"/>
        <w:left w:val="none" w:sz="0" w:space="0" w:color="auto"/>
        <w:bottom w:val="none" w:sz="0" w:space="0" w:color="auto"/>
        <w:right w:val="none" w:sz="0" w:space="0" w:color="auto"/>
      </w:divBdr>
    </w:div>
    <w:div w:id="1970359858">
      <w:bodyDiv w:val="1"/>
      <w:marLeft w:val="0"/>
      <w:marRight w:val="0"/>
      <w:marTop w:val="0"/>
      <w:marBottom w:val="0"/>
      <w:divBdr>
        <w:top w:val="none" w:sz="0" w:space="0" w:color="auto"/>
        <w:left w:val="none" w:sz="0" w:space="0" w:color="auto"/>
        <w:bottom w:val="none" w:sz="0" w:space="0" w:color="auto"/>
        <w:right w:val="none" w:sz="0" w:space="0" w:color="auto"/>
      </w:divBdr>
    </w:div>
    <w:div w:id="1976177300">
      <w:bodyDiv w:val="1"/>
      <w:marLeft w:val="0"/>
      <w:marRight w:val="0"/>
      <w:marTop w:val="0"/>
      <w:marBottom w:val="0"/>
      <w:divBdr>
        <w:top w:val="none" w:sz="0" w:space="0" w:color="auto"/>
        <w:left w:val="none" w:sz="0" w:space="0" w:color="auto"/>
        <w:bottom w:val="none" w:sz="0" w:space="0" w:color="auto"/>
        <w:right w:val="none" w:sz="0" w:space="0" w:color="auto"/>
      </w:divBdr>
    </w:div>
    <w:div w:id="1984040029">
      <w:bodyDiv w:val="1"/>
      <w:marLeft w:val="0"/>
      <w:marRight w:val="0"/>
      <w:marTop w:val="0"/>
      <w:marBottom w:val="0"/>
      <w:divBdr>
        <w:top w:val="none" w:sz="0" w:space="0" w:color="auto"/>
        <w:left w:val="none" w:sz="0" w:space="0" w:color="auto"/>
        <w:bottom w:val="none" w:sz="0" w:space="0" w:color="auto"/>
        <w:right w:val="none" w:sz="0" w:space="0" w:color="auto"/>
      </w:divBdr>
    </w:div>
    <w:div w:id="1985700562">
      <w:bodyDiv w:val="1"/>
      <w:marLeft w:val="0"/>
      <w:marRight w:val="0"/>
      <w:marTop w:val="0"/>
      <w:marBottom w:val="0"/>
      <w:divBdr>
        <w:top w:val="none" w:sz="0" w:space="0" w:color="auto"/>
        <w:left w:val="none" w:sz="0" w:space="0" w:color="auto"/>
        <w:bottom w:val="none" w:sz="0" w:space="0" w:color="auto"/>
        <w:right w:val="none" w:sz="0" w:space="0" w:color="auto"/>
      </w:divBdr>
    </w:div>
    <w:div w:id="1986202498">
      <w:bodyDiv w:val="1"/>
      <w:marLeft w:val="0"/>
      <w:marRight w:val="0"/>
      <w:marTop w:val="0"/>
      <w:marBottom w:val="0"/>
      <w:divBdr>
        <w:top w:val="none" w:sz="0" w:space="0" w:color="auto"/>
        <w:left w:val="none" w:sz="0" w:space="0" w:color="auto"/>
        <w:bottom w:val="none" w:sz="0" w:space="0" w:color="auto"/>
        <w:right w:val="none" w:sz="0" w:space="0" w:color="auto"/>
      </w:divBdr>
    </w:div>
    <w:div w:id="1986618869">
      <w:bodyDiv w:val="1"/>
      <w:marLeft w:val="0"/>
      <w:marRight w:val="0"/>
      <w:marTop w:val="0"/>
      <w:marBottom w:val="0"/>
      <w:divBdr>
        <w:top w:val="none" w:sz="0" w:space="0" w:color="auto"/>
        <w:left w:val="none" w:sz="0" w:space="0" w:color="auto"/>
        <w:bottom w:val="none" w:sz="0" w:space="0" w:color="auto"/>
        <w:right w:val="none" w:sz="0" w:space="0" w:color="auto"/>
      </w:divBdr>
    </w:div>
    <w:div w:id="1986859168">
      <w:bodyDiv w:val="1"/>
      <w:marLeft w:val="0"/>
      <w:marRight w:val="0"/>
      <w:marTop w:val="0"/>
      <w:marBottom w:val="0"/>
      <w:divBdr>
        <w:top w:val="none" w:sz="0" w:space="0" w:color="auto"/>
        <w:left w:val="none" w:sz="0" w:space="0" w:color="auto"/>
        <w:bottom w:val="none" w:sz="0" w:space="0" w:color="auto"/>
        <w:right w:val="none" w:sz="0" w:space="0" w:color="auto"/>
      </w:divBdr>
    </w:div>
    <w:div w:id="1988778594">
      <w:bodyDiv w:val="1"/>
      <w:marLeft w:val="0"/>
      <w:marRight w:val="0"/>
      <w:marTop w:val="0"/>
      <w:marBottom w:val="0"/>
      <w:divBdr>
        <w:top w:val="none" w:sz="0" w:space="0" w:color="auto"/>
        <w:left w:val="none" w:sz="0" w:space="0" w:color="auto"/>
        <w:bottom w:val="none" w:sz="0" w:space="0" w:color="auto"/>
        <w:right w:val="none" w:sz="0" w:space="0" w:color="auto"/>
      </w:divBdr>
    </w:div>
    <w:div w:id="1990791400">
      <w:bodyDiv w:val="1"/>
      <w:marLeft w:val="0"/>
      <w:marRight w:val="0"/>
      <w:marTop w:val="0"/>
      <w:marBottom w:val="0"/>
      <w:divBdr>
        <w:top w:val="none" w:sz="0" w:space="0" w:color="auto"/>
        <w:left w:val="none" w:sz="0" w:space="0" w:color="auto"/>
        <w:bottom w:val="none" w:sz="0" w:space="0" w:color="auto"/>
        <w:right w:val="none" w:sz="0" w:space="0" w:color="auto"/>
      </w:divBdr>
    </w:div>
    <w:div w:id="1991788682">
      <w:bodyDiv w:val="1"/>
      <w:marLeft w:val="0"/>
      <w:marRight w:val="0"/>
      <w:marTop w:val="0"/>
      <w:marBottom w:val="0"/>
      <w:divBdr>
        <w:top w:val="none" w:sz="0" w:space="0" w:color="auto"/>
        <w:left w:val="none" w:sz="0" w:space="0" w:color="auto"/>
        <w:bottom w:val="none" w:sz="0" w:space="0" w:color="auto"/>
        <w:right w:val="none" w:sz="0" w:space="0" w:color="auto"/>
      </w:divBdr>
    </w:div>
    <w:div w:id="2003853395">
      <w:bodyDiv w:val="1"/>
      <w:marLeft w:val="0"/>
      <w:marRight w:val="0"/>
      <w:marTop w:val="0"/>
      <w:marBottom w:val="0"/>
      <w:divBdr>
        <w:top w:val="none" w:sz="0" w:space="0" w:color="auto"/>
        <w:left w:val="none" w:sz="0" w:space="0" w:color="auto"/>
        <w:bottom w:val="none" w:sz="0" w:space="0" w:color="auto"/>
        <w:right w:val="none" w:sz="0" w:space="0" w:color="auto"/>
      </w:divBdr>
    </w:div>
    <w:div w:id="2004316595">
      <w:bodyDiv w:val="1"/>
      <w:marLeft w:val="0"/>
      <w:marRight w:val="0"/>
      <w:marTop w:val="0"/>
      <w:marBottom w:val="0"/>
      <w:divBdr>
        <w:top w:val="none" w:sz="0" w:space="0" w:color="auto"/>
        <w:left w:val="none" w:sz="0" w:space="0" w:color="auto"/>
        <w:bottom w:val="none" w:sz="0" w:space="0" w:color="auto"/>
        <w:right w:val="none" w:sz="0" w:space="0" w:color="auto"/>
      </w:divBdr>
    </w:div>
    <w:div w:id="2008556880">
      <w:bodyDiv w:val="1"/>
      <w:marLeft w:val="0"/>
      <w:marRight w:val="0"/>
      <w:marTop w:val="0"/>
      <w:marBottom w:val="0"/>
      <w:divBdr>
        <w:top w:val="none" w:sz="0" w:space="0" w:color="auto"/>
        <w:left w:val="none" w:sz="0" w:space="0" w:color="auto"/>
        <w:bottom w:val="none" w:sz="0" w:space="0" w:color="auto"/>
        <w:right w:val="none" w:sz="0" w:space="0" w:color="auto"/>
      </w:divBdr>
    </w:div>
    <w:div w:id="2010021495">
      <w:bodyDiv w:val="1"/>
      <w:marLeft w:val="0"/>
      <w:marRight w:val="0"/>
      <w:marTop w:val="0"/>
      <w:marBottom w:val="0"/>
      <w:divBdr>
        <w:top w:val="none" w:sz="0" w:space="0" w:color="auto"/>
        <w:left w:val="none" w:sz="0" w:space="0" w:color="auto"/>
        <w:bottom w:val="none" w:sz="0" w:space="0" w:color="auto"/>
        <w:right w:val="none" w:sz="0" w:space="0" w:color="auto"/>
      </w:divBdr>
    </w:div>
    <w:div w:id="2015692836">
      <w:bodyDiv w:val="1"/>
      <w:marLeft w:val="0"/>
      <w:marRight w:val="0"/>
      <w:marTop w:val="0"/>
      <w:marBottom w:val="0"/>
      <w:divBdr>
        <w:top w:val="none" w:sz="0" w:space="0" w:color="auto"/>
        <w:left w:val="none" w:sz="0" w:space="0" w:color="auto"/>
        <w:bottom w:val="none" w:sz="0" w:space="0" w:color="auto"/>
        <w:right w:val="none" w:sz="0" w:space="0" w:color="auto"/>
      </w:divBdr>
    </w:div>
    <w:div w:id="2018773423">
      <w:bodyDiv w:val="1"/>
      <w:marLeft w:val="0"/>
      <w:marRight w:val="0"/>
      <w:marTop w:val="0"/>
      <w:marBottom w:val="0"/>
      <w:divBdr>
        <w:top w:val="none" w:sz="0" w:space="0" w:color="auto"/>
        <w:left w:val="none" w:sz="0" w:space="0" w:color="auto"/>
        <w:bottom w:val="none" w:sz="0" w:space="0" w:color="auto"/>
        <w:right w:val="none" w:sz="0" w:space="0" w:color="auto"/>
      </w:divBdr>
    </w:div>
    <w:div w:id="2020083318">
      <w:bodyDiv w:val="1"/>
      <w:marLeft w:val="0"/>
      <w:marRight w:val="0"/>
      <w:marTop w:val="0"/>
      <w:marBottom w:val="0"/>
      <w:divBdr>
        <w:top w:val="none" w:sz="0" w:space="0" w:color="auto"/>
        <w:left w:val="none" w:sz="0" w:space="0" w:color="auto"/>
        <w:bottom w:val="none" w:sz="0" w:space="0" w:color="auto"/>
        <w:right w:val="none" w:sz="0" w:space="0" w:color="auto"/>
      </w:divBdr>
    </w:div>
    <w:div w:id="2020691934">
      <w:bodyDiv w:val="1"/>
      <w:marLeft w:val="0"/>
      <w:marRight w:val="0"/>
      <w:marTop w:val="0"/>
      <w:marBottom w:val="0"/>
      <w:divBdr>
        <w:top w:val="none" w:sz="0" w:space="0" w:color="auto"/>
        <w:left w:val="none" w:sz="0" w:space="0" w:color="auto"/>
        <w:bottom w:val="none" w:sz="0" w:space="0" w:color="auto"/>
        <w:right w:val="none" w:sz="0" w:space="0" w:color="auto"/>
      </w:divBdr>
    </w:div>
    <w:div w:id="2028408749">
      <w:bodyDiv w:val="1"/>
      <w:marLeft w:val="0"/>
      <w:marRight w:val="0"/>
      <w:marTop w:val="0"/>
      <w:marBottom w:val="0"/>
      <w:divBdr>
        <w:top w:val="none" w:sz="0" w:space="0" w:color="auto"/>
        <w:left w:val="none" w:sz="0" w:space="0" w:color="auto"/>
        <w:bottom w:val="none" w:sz="0" w:space="0" w:color="auto"/>
        <w:right w:val="none" w:sz="0" w:space="0" w:color="auto"/>
      </w:divBdr>
    </w:div>
    <w:div w:id="2028947675">
      <w:bodyDiv w:val="1"/>
      <w:marLeft w:val="0"/>
      <w:marRight w:val="0"/>
      <w:marTop w:val="0"/>
      <w:marBottom w:val="0"/>
      <w:divBdr>
        <w:top w:val="none" w:sz="0" w:space="0" w:color="auto"/>
        <w:left w:val="none" w:sz="0" w:space="0" w:color="auto"/>
        <w:bottom w:val="none" w:sz="0" w:space="0" w:color="auto"/>
        <w:right w:val="none" w:sz="0" w:space="0" w:color="auto"/>
      </w:divBdr>
    </w:div>
    <w:div w:id="2042626595">
      <w:bodyDiv w:val="1"/>
      <w:marLeft w:val="0"/>
      <w:marRight w:val="0"/>
      <w:marTop w:val="0"/>
      <w:marBottom w:val="0"/>
      <w:divBdr>
        <w:top w:val="none" w:sz="0" w:space="0" w:color="auto"/>
        <w:left w:val="none" w:sz="0" w:space="0" w:color="auto"/>
        <w:bottom w:val="none" w:sz="0" w:space="0" w:color="auto"/>
        <w:right w:val="none" w:sz="0" w:space="0" w:color="auto"/>
      </w:divBdr>
    </w:div>
    <w:div w:id="2050253883">
      <w:bodyDiv w:val="1"/>
      <w:marLeft w:val="0"/>
      <w:marRight w:val="0"/>
      <w:marTop w:val="0"/>
      <w:marBottom w:val="0"/>
      <w:divBdr>
        <w:top w:val="none" w:sz="0" w:space="0" w:color="auto"/>
        <w:left w:val="none" w:sz="0" w:space="0" w:color="auto"/>
        <w:bottom w:val="none" w:sz="0" w:space="0" w:color="auto"/>
        <w:right w:val="none" w:sz="0" w:space="0" w:color="auto"/>
      </w:divBdr>
    </w:div>
    <w:div w:id="2052219721">
      <w:bodyDiv w:val="1"/>
      <w:marLeft w:val="0"/>
      <w:marRight w:val="0"/>
      <w:marTop w:val="0"/>
      <w:marBottom w:val="0"/>
      <w:divBdr>
        <w:top w:val="none" w:sz="0" w:space="0" w:color="auto"/>
        <w:left w:val="none" w:sz="0" w:space="0" w:color="auto"/>
        <w:bottom w:val="none" w:sz="0" w:space="0" w:color="auto"/>
        <w:right w:val="none" w:sz="0" w:space="0" w:color="auto"/>
      </w:divBdr>
    </w:div>
    <w:div w:id="2053842658">
      <w:bodyDiv w:val="1"/>
      <w:marLeft w:val="0"/>
      <w:marRight w:val="0"/>
      <w:marTop w:val="0"/>
      <w:marBottom w:val="0"/>
      <w:divBdr>
        <w:top w:val="none" w:sz="0" w:space="0" w:color="auto"/>
        <w:left w:val="none" w:sz="0" w:space="0" w:color="auto"/>
        <w:bottom w:val="none" w:sz="0" w:space="0" w:color="auto"/>
        <w:right w:val="none" w:sz="0" w:space="0" w:color="auto"/>
      </w:divBdr>
    </w:div>
    <w:div w:id="2061710130">
      <w:bodyDiv w:val="1"/>
      <w:marLeft w:val="0"/>
      <w:marRight w:val="0"/>
      <w:marTop w:val="0"/>
      <w:marBottom w:val="0"/>
      <w:divBdr>
        <w:top w:val="none" w:sz="0" w:space="0" w:color="auto"/>
        <w:left w:val="none" w:sz="0" w:space="0" w:color="auto"/>
        <w:bottom w:val="none" w:sz="0" w:space="0" w:color="auto"/>
        <w:right w:val="none" w:sz="0" w:space="0" w:color="auto"/>
      </w:divBdr>
    </w:div>
    <w:div w:id="2061784347">
      <w:bodyDiv w:val="1"/>
      <w:marLeft w:val="0"/>
      <w:marRight w:val="0"/>
      <w:marTop w:val="0"/>
      <w:marBottom w:val="0"/>
      <w:divBdr>
        <w:top w:val="none" w:sz="0" w:space="0" w:color="auto"/>
        <w:left w:val="none" w:sz="0" w:space="0" w:color="auto"/>
        <w:bottom w:val="none" w:sz="0" w:space="0" w:color="auto"/>
        <w:right w:val="none" w:sz="0" w:space="0" w:color="auto"/>
      </w:divBdr>
    </w:div>
    <w:div w:id="2065834215">
      <w:bodyDiv w:val="1"/>
      <w:marLeft w:val="0"/>
      <w:marRight w:val="0"/>
      <w:marTop w:val="0"/>
      <w:marBottom w:val="0"/>
      <w:divBdr>
        <w:top w:val="none" w:sz="0" w:space="0" w:color="auto"/>
        <w:left w:val="none" w:sz="0" w:space="0" w:color="auto"/>
        <w:bottom w:val="none" w:sz="0" w:space="0" w:color="auto"/>
        <w:right w:val="none" w:sz="0" w:space="0" w:color="auto"/>
      </w:divBdr>
    </w:div>
    <w:div w:id="2067606233">
      <w:bodyDiv w:val="1"/>
      <w:marLeft w:val="0"/>
      <w:marRight w:val="0"/>
      <w:marTop w:val="0"/>
      <w:marBottom w:val="0"/>
      <w:divBdr>
        <w:top w:val="none" w:sz="0" w:space="0" w:color="auto"/>
        <w:left w:val="none" w:sz="0" w:space="0" w:color="auto"/>
        <w:bottom w:val="none" w:sz="0" w:space="0" w:color="auto"/>
        <w:right w:val="none" w:sz="0" w:space="0" w:color="auto"/>
      </w:divBdr>
    </w:div>
    <w:div w:id="2076313355">
      <w:bodyDiv w:val="1"/>
      <w:marLeft w:val="0"/>
      <w:marRight w:val="0"/>
      <w:marTop w:val="0"/>
      <w:marBottom w:val="0"/>
      <w:divBdr>
        <w:top w:val="none" w:sz="0" w:space="0" w:color="auto"/>
        <w:left w:val="none" w:sz="0" w:space="0" w:color="auto"/>
        <w:bottom w:val="none" w:sz="0" w:space="0" w:color="auto"/>
        <w:right w:val="none" w:sz="0" w:space="0" w:color="auto"/>
      </w:divBdr>
    </w:div>
    <w:div w:id="2076539564">
      <w:bodyDiv w:val="1"/>
      <w:marLeft w:val="0"/>
      <w:marRight w:val="0"/>
      <w:marTop w:val="0"/>
      <w:marBottom w:val="0"/>
      <w:divBdr>
        <w:top w:val="none" w:sz="0" w:space="0" w:color="auto"/>
        <w:left w:val="none" w:sz="0" w:space="0" w:color="auto"/>
        <w:bottom w:val="none" w:sz="0" w:space="0" w:color="auto"/>
        <w:right w:val="none" w:sz="0" w:space="0" w:color="auto"/>
      </w:divBdr>
    </w:div>
    <w:div w:id="2085106223">
      <w:bodyDiv w:val="1"/>
      <w:marLeft w:val="0"/>
      <w:marRight w:val="0"/>
      <w:marTop w:val="0"/>
      <w:marBottom w:val="0"/>
      <w:divBdr>
        <w:top w:val="none" w:sz="0" w:space="0" w:color="auto"/>
        <w:left w:val="none" w:sz="0" w:space="0" w:color="auto"/>
        <w:bottom w:val="none" w:sz="0" w:space="0" w:color="auto"/>
        <w:right w:val="none" w:sz="0" w:space="0" w:color="auto"/>
      </w:divBdr>
    </w:div>
    <w:div w:id="2091461580">
      <w:bodyDiv w:val="1"/>
      <w:marLeft w:val="0"/>
      <w:marRight w:val="0"/>
      <w:marTop w:val="0"/>
      <w:marBottom w:val="0"/>
      <w:divBdr>
        <w:top w:val="none" w:sz="0" w:space="0" w:color="auto"/>
        <w:left w:val="none" w:sz="0" w:space="0" w:color="auto"/>
        <w:bottom w:val="none" w:sz="0" w:space="0" w:color="auto"/>
        <w:right w:val="none" w:sz="0" w:space="0" w:color="auto"/>
      </w:divBdr>
    </w:div>
    <w:div w:id="2109613327">
      <w:bodyDiv w:val="1"/>
      <w:marLeft w:val="0"/>
      <w:marRight w:val="0"/>
      <w:marTop w:val="0"/>
      <w:marBottom w:val="0"/>
      <w:divBdr>
        <w:top w:val="none" w:sz="0" w:space="0" w:color="auto"/>
        <w:left w:val="none" w:sz="0" w:space="0" w:color="auto"/>
        <w:bottom w:val="none" w:sz="0" w:space="0" w:color="auto"/>
        <w:right w:val="none" w:sz="0" w:space="0" w:color="auto"/>
      </w:divBdr>
    </w:div>
    <w:div w:id="2116711824">
      <w:bodyDiv w:val="1"/>
      <w:marLeft w:val="0"/>
      <w:marRight w:val="0"/>
      <w:marTop w:val="0"/>
      <w:marBottom w:val="0"/>
      <w:divBdr>
        <w:top w:val="none" w:sz="0" w:space="0" w:color="auto"/>
        <w:left w:val="none" w:sz="0" w:space="0" w:color="auto"/>
        <w:bottom w:val="none" w:sz="0" w:space="0" w:color="auto"/>
        <w:right w:val="none" w:sz="0" w:space="0" w:color="auto"/>
      </w:divBdr>
    </w:div>
    <w:div w:id="2117747035">
      <w:bodyDiv w:val="1"/>
      <w:marLeft w:val="0"/>
      <w:marRight w:val="0"/>
      <w:marTop w:val="0"/>
      <w:marBottom w:val="0"/>
      <w:divBdr>
        <w:top w:val="none" w:sz="0" w:space="0" w:color="auto"/>
        <w:left w:val="none" w:sz="0" w:space="0" w:color="auto"/>
        <w:bottom w:val="none" w:sz="0" w:space="0" w:color="auto"/>
        <w:right w:val="none" w:sz="0" w:space="0" w:color="auto"/>
      </w:divBdr>
    </w:div>
    <w:div w:id="2121798339">
      <w:bodyDiv w:val="1"/>
      <w:marLeft w:val="0"/>
      <w:marRight w:val="0"/>
      <w:marTop w:val="0"/>
      <w:marBottom w:val="0"/>
      <w:divBdr>
        <w:top w:val="none" w:sz="0" w:space="0" w:color="auto"/>
        <w:left w:val="none" w:sz="0" w:space="0" w:color="auto"/>
        <w:bottom w:val="none" w:sz="0" w:space="0" w:color="auto"/>
        <w:right w:val="none" w:sz="0" w:space="0" w:color="auto"/>
      </w:divBdr>
    </w:div>
    <w:div w:id="2124035174">
      <w:bodyDiv w:val="1"/>
      <w:marLeft w:val="0"/>
      <w:marRight w:val="0"/>
      <w:marTop w:val="0"/>
      <w:marBottom w:val="0"/>
      <w:divBdr>
        <w:top w:val="none" w:sz="0" w:space="0" w:color="auto"/>
        <w:left w:val="none" w:sz="0" w:space="0" w:color="auto"/>
        <w:bottom w:val="none" w:sz="0" w:space="0" w:color="auto"/>
        <w:right w:val="none" w:sz="0" w:space="0" w:color="auto"/>
      </w:divBdr>
    </w:div>
    <w:div w:id="2124954739">
      <w:bodyDiv w:val="1"/>
      <w:marLeft w:val="0"/>
      <w:marRight w:val="0"/>
      <w:marTop w:val="0"/>
      <w:marBottom w:val="0"/>
      <w:divBdr>
        <w:top w:val="none" w:sz="0" w:space="0" w:color="auto"/>
        <w:left w:val="none" w:sz="0" w:space="0" w:color="auto"/>
        <w:bottom w:val="none" w:sz="0" w:space="0" w:color="auto"/>
        <w:right w:val="none" w:sz="0" w:space="0" w:color="auto"/>
      </w:divBdr>
    </w:div>
    <w:div w:id="2129465757">
      <w:bodyDiv w:val="1"/>
      <w:marLeft w:val="0"/>
      <w:marRight w:val="0"/>
      <w:marTop w:val="0"/>
      <w:marBottom w:val="0"/>
      <w:divBdr>
        <w:top w:val="none" w:sz="0" w:space="0" w:color="auto"/>
        <w:left w:val="none" w:sz="0" w:space="0" w:color="auto"/>
        <w:bottom w:val="none" w:sz="0" w:space="0" w:color="auto"/>
        <w:right w:val="none" w:sz="0" w:space="0" w:color="auto"/>
      </w:divBdr>
    </w:div>
    <w:div w:id="2134445685">
      <w:bodyDiv w:val="1"/>
      <w:marLeft w:val="0"/>
      <w:marRight w:val="0"/>
      <w:marTop w:val="0"/>
      <w:marBottom w:val="0"/>
      <w:divBdr>
        <w:top w:val="none" w:sz="0" w:space="0" w:color="auto"/>
        <w:left w:val="none" w:sz="0" w:space="0" w:color="auto"/>
        <w:bottom w:val="none" w:sz="0" w:space="0" w:color="auto"/>
        <w:right w:val="none" w:sz="0" w:space="0" w:color="auto"/>
      </w:divBdr>
    </w:div>
    <w:div w:id="2137410892">
      <w:bodyDiv w:val="1"/>
      <w:marLeft w:val="0"/>
      <w:marRight w:val="0"/>
      <w:marTop w:val="0"/>
      <w:marBottom w:val="0"/>
      <w:divBdr>
        <w:top w:val="none" w:sz="0" w:space="0" w:color="auto"/>
        <w:left w:val="none" w:sz="0" w:space="0" w:color="auto"/>
        <w:bottom w:val="none" w:sz="0" w:space="0" w:color="auto"/>
        <w:right w:val="none" w:sz="0" w:space="0" w:color="auto"/>
      </w:divBdr>
    </w:div>
    <w:div w:id="2137482542">
      <w:bodyDiv w:val="1"/>
      <w:marLeft w:val="0"/>
      <w:marRight w:val="0"/>
      <w:marTop w:val="0"/>
      <w:marBottom w:val="0"/>
      <w:divBdr>
        <w:top w:val="none" w:sz="0" w:space="0" w:color="auto"/>
        <w:left w:val="none" w:sz="0" w:space="0" w:color="auto"/>
        <w:bottom w:val="none" w:sz="0" w:space="0" w:color="auto"/>
        <w:right w:val="none" w:sz="0" w:space="0" w:color="auto"/>
      </w:divBdr>
    </w:div>
    <w:div w:id="2137942359">
      <w:bodyDiv w:val="1"/>
      <w:marLeft w:val="0"/>
      <w:marRight w:val="0"/>
      <w:marTop w:val="0"/>
      <w:marBottom w:val="0"/>
      <w:divBdr>
        <w:top w:val="none" w:sz="0" w:space="0" w:color="auto"/>
        <w:left w:val="none" w:sz="0" w:space="0" w:color="auto"/>
        <w:bottom w:val="none" w:sz="0" w:space="0" w:color="auto"/>
        <w:right w:val="none" w:sz="0" w:space="0" w:color="auto"/>
      </w:divBdr>
    </w:div>
    <w:div w:id="2138334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researchgate.net/publication/312527644_On_the_role_of_visualisation_in_fisheries_management" TargetMode="External"/><Relationship Id="rId1" Type="http://schemas.openxmlformats.org/officeDocument/2006/relationships/hyperlink" Target="https://www.tandfonline.com/doi/full/10.1080/09613218.2017.1356164"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footer" Target="footer2.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ZKe02</b:Tag>
    <b:SourceType>JournalArticle</b:SourceType>
    <b:Guid>{29DFE055-BA2C-44B1-8775-10F9B1E1D44C}</b:Guid>
    <b:Title>Visualization for Fisheries Management from a Spatiotemporal Perspective</b:Title>
    <b:Year>2002</b:Year>
    <b:Author>
      <b:Author>
        <b:Corporate>Z. Kemp and G. Meaden</b:Corporate>
      </b:Author>
    </b:Author>
    <b:RefOrder>2</b:RefOrder>
  </b:Source>
  <b:Source>
    <b:Tag>Sha18</b:Tag>
    <b:SourceType>JournalArticle</b:SourceType>
    <b:Guid>{CA7DBC67-04A6-4D91-9E0D-136408222381}</b:Guid>
    <b:Author>
      <b:Author>
        <b:Corporate>Sharon Benjamin, Min-Yang Lee, Geret DePiper</b:Corporate>
      </b:Author>
    </b:Author>
    <b:Title>Visualizing Fishing Data as Rasters</b:Title>
    <b:Year>2018</b:Year>
    <b:RefOrder>3</b:RefOrder>
  </b:Source>
  <b:Source>
    <b:Tag>Hir20</b:Tag>
    <b:SourceType>JournalArticle</b:SourceType>
    <b:Guid>{DEA5D807-0C99-4EAF-87EE-E41FE95DE212}</b:Guid>
    <b:Author>
      <b:Author>
        <b:Corporate>Hiroshi Ashida</b:Corporate>
      </b:Author>
    </b:Author>
    <b:Title>Spatial and Temporal Differences in the Reproductive Traits of Skipjack Tuna</b:Title>
    <b:Year>2020</b:Year>
    <b:RefOrder>14</b:RefOrder>
  </b:Source>
  <b:Source>
    <b:Tag>Mar05</b:Tag>
    <b:SourceType>JournalArticle</b:SourceType>
    <b:Guid>{06941C42-47CD-4C4C-9251-9DFD08BC3877}</b:Guid>
    <b:Author>
      <b:Author>
        <b:Corporate>Marlene A. Bellman, Scott A. Heppell, Chris Goldfinger</b:Corporate>
      </b:Author>
    </b:Author>
    <b:Title>Evaluation of a US West Coast Groundfish Habitat Conservation Regulation via Analysis of Spatial and Temporal Patterns of Trawl Fishing Effort</b:Title>
    <b:Year>2005</b:Year>
    <b:RefOrder>15</b:RefOrder>
  </b:Source>
  <b:Source>
    <b:Tag>Aar17</b:Tag>
    <b:SourceType>JournalArticle</b:SourceType>
    <b:Guid>{133629FB-C1ED-4123-AAF2-55474CFFA176}</b:Guid>
    <b:Author>
      <b:Author>
        <b:Corporate>Aaron Elliot, Cheng Hua Hsu</b:Corporate>
      </b:Author>
    </b:Author>
    <b:Title>Time Series Prediction: Predicting Stock Price</b:Title>
    <b:Year>2017</b:Year>
    <b:RefOrder>6</b:RefOrder>
  </b:Source>
  <b:Source>
    <b:Tag>Pat07</b:Tag>
    <b:SourceType>JournalArticle</b:SourceType>
    <b:Guid>{686EA364-22D2-4CB2-B980-9CE071431F62}</b:Guid>
    <b:Author>
      <b:Author>
        <b:Corporate>Patricia Pinto da Silva, Charles Fulcher</b:Corporate>
      </b:Author>
    </b:Author>
    <b:Title>Using GIS to Visualize Land/Sea Connections: Case Study - NE Herring Fishery</b:Title>
    <b:Year>2007</b:Year>
    <b:RefOrder>4</b:RefOrder>
  </b:Source>
  <b:Source>
    <b:Tag>Mic17</b:Tag>
    <b:SourceType>JournalArticle</b:SourceType>
    <b:Guid>{CBFCFB91-EA3E-4341-B43B-3A078BE11C6F}</b:Guid>
    <b:Author>
      <b:Author>
        <b:NameList>
          <b:Person>
            <b:Last>Barrus</b:Last>
            <b:First>Michael</b:First>
          </b:Person>
        </b:NameList>
      </b:Author>
    </b:Author>
    <b:Title>The State of the Salmon</b:Title>
    <b:Year>2017</b:Year>
    <b:RefOrder>5</b:RefOrder>
  </b:Source>
  <b:Source>
    <b:Tag>Yix18</b:Tag>
    <b:SourceType>JournalArticle</b:SourceType>
    <b:Guid>{5E241109-DF2F-448F-A3D8-1129517BFE25}</b:Guid>
    <b:Author>
      <b:Author>
        <b:Corporate>Yixuan Zhang, Kartik Chanana, Cody Dunne</b:Corporate>
      </b:Author>
    </b:Author>
    <b:Title>IDMVis: Temporal Event Sequence Visualization for Type 1 Diabetes Treatment Decision Support</b:Title>
    <b:Year>2018</b:Year>
    <b:RefOrder>1</b:RefOrder>
  </b:Source>
  <b:Source>
    <b:Tag>Sof14</b:Tag>
    <b:SourceType>JournalArticle</b:SourceType>
    <b:Guid>{E6C7489A-D16A-48A2-AB72-4E9A1A08FC5A}</b:Guid>
    <b:Author>
      <b:Author>
        <b:NameList>
          <b:Person>
            <b:Last>Semikina</b:Last>
            <b:First>Sofia</b:First>
          </b:Person>
        </b:NameList>
      </b:Author>
    </b:Author>
    <b:Title>Stress Data Visualization</b:Title>
    <b:Year>2014</b:Year>
    <b:RefOrder>7</b:RefOrder>
  </b:Source>
  <b:Source>
    <b:Tag>Min14</b:Tag>
    <b:SourceType>InternetSite</b:SourceType>
    <b:Guid>{D41154D8-C840-3C4A-BE37-3D62C90324E3}</b:Guid>
    <b:Author>
      <b:Author>
        <b:Corporate>Ministry of Natural Resources</b:Corporate>
      </b:Author>
    </b:Author>
    <b:Title>Methods for Monitoring Fish Populations</b:Title>
    <b:City>Ontarion</b:City>
    <b:Year>2014</b:Year>
    <b:URL>https://www.ontario.ca/page/methods-monitoring-fish-populations</b:URL>
    <b:RefOrder>16</b:RefOrder>
  </b:Source>
  <b:Source>
    <b:Tag>DFO93</b:Tag>
    <b:SourceType>Report</b:SourceType>
    <b:Guid>{66DF985B-6C99-E04B-BD22-4CFCA3C92874}</b:Guid>
    <b:Title>Report on the Status of Groundfish Stocks in the Canadian Northwest Atlantic</b:Title>
    <b:Year>1993</b:Year>
    <b:Author>
      <b:Author>
        <b:Corporate>Fisheries and Oceans Canada</b:Corporate>
      </b:Author>
    </b:Author>
    <b:RefOrder>9</b:RefOrder>
  </b:Source>
  <b:Source>
    <b:Tag>Fis04</b:Tag>
    <b:SourceType>Report</b:SourceType>
    <b:Guid>{7EE7FFC3-4675-7348-A51A-A26EA029AD4C}</b:Guid>
    <b:Author>
      <b:Author>
        <b:Corporate>Fisheries and Oceans Canada </b:Corporate>
      </b:Author>
    </b:Author>
    <b:Title>Northern Abalone</b:Title>
    <b:Year>2004</b:Year>
    <b:RefOrder>10</b:RefOrder>
  </b:Source>
  <b:Source>
    <b:Tag>Sco19</b:Tag>
    <b:SourceType>Report</b:SourceType>
    <b:Guid>{3E414362-6AFD-A84B-8F2C-95D1C5B1BDDB}</b:Guid>
    <b:Author>
      <b:Author>
        <b:Corporate>Scottish Government Riaghaltas na h-Alba</b:Corporate>
      </b:Author>
    </b:Author>
    <b:Title>Scottish Sea Fisheries Statistics</b:Title>
    <b:Year>2019</b:Year>
    <b:RefOrder>11</b:RefOrder>
  </b:Source>
  <b:Source>
    <b:Tag>Bed08</b:Tag>
    <b:SourceType>Report</b:SourceType>
    <b:Guid>{4AA9DD41-1B70-9842-A225-F205C6CC8830}</b:Guid>
    <b:Author>
      <b:Author>
        <b:Corporate>Bedford Institute of Oceanography</b:Corporate>
      </b:Author>
    </b:Author>
    <b:Title>Fishery Report</b:Title>
    <b:Year>2008</b:Year>
    <b:RefOrder>17</b:RefOrder>
  </b:Source>
  <b:Source>
    <b:Tag>Fed18</b:Tag>
    <b:SourceType>InternetSite</b:SourceType>
    <b:Guid>{C8ABDDB2-CEB1-2D4D-A830-F773407D2B5E}</b:Guid>
    <b:Title>List of Fisheries</b:Title>
    <b:Year>2018</b:Year>
    <b:Author>
      <b:Author>
        <b:Corporate>Federal Register</b:Corporate>
      </b:Author>
    </b:Author>
    <b:URL>https://www.federalregister.gov/documents/2018/02/07/2018-02442/list-of-fisheries-for-2018</b:URL>
    <b:RefOrder>18</b:RefOrder>
  </b:Source>
  <b:Source>
    <b:Tag>Hen14</b:Tag>
    <b:SourceType>JournalArticle</b:SourceType>
    <b:Guid>{819A9984-F7EF-434D-9DB9-DC7961173429}</b:Guid>
    <b:Author>
      <b:Author>
        <b:Corporate>Henri Valle, Hazel A. Oxenford</b:Corporate>
      </b:Author>
    </b:Author>
    <b:Title>Parrotfish Size: A Simple yet Useful Alternative Indicator of Fishing Effects on Caribbean Reefs?</b:Title>
    <b:Year>2014</b:Year>
    <b:RefOrder>13</b:RefOrder>
  </b:Source>
  <b:Source>
    <b:Tag>Pol17</b:Tag>
    <b:SourceType>JournalArticle</b:SourceType>
    <b:Guid>{00E9076C-7FC4-1F4F-B05F-6219EF8BBF45}</b:Guid>
    <b:Author>
      <b:Author>
        <b:Corporate>Polina Levontin, Paul Baranovski, Adrian W Leach, Alexandria Bailey</b:Corporate>
      </b:Author>
    </b:Author>
    <b:Title>On the Role of Visualization in Fisheries Management</b:Title>
    <b:Year>2017</b:Year>
    <b:RefOrder>8</b:RefOrder>
  </b:Source>
  <b:Source>
    <b:Tag>Com00</b:Tag>
    <b:SourceType>Book</b:SourceType>
    <b:Guid>{F2372047-F3EC-5246-8D8F-0AC7C8B131AF}</b:Guid>
    <b:Title>IMPROVING THE COLLECTION, MANAGEMENT, AND USE OF MARINE FISHERIES DATA</b:Title>
    <b:Year>2000</b:Year>
    <b:Author>
      <b:Author>
        <b:Corporate>Commission on Geosciences, Environment, and Resources</b:Corporate>
      </b:Author>
    </b:Author>
    <b:RefOrder>12</b:RefOrder>
  </b:Source>
</b:Sources>
</file>

<file path=customXml/itemProps1.xml><?xml version="1.0" encoding="utf-8"?>
<ds:datastoreItem xmlns:ds="http://schemas.openxmlformats.org/officeDocument/2006/customXml" ds:itemID="{D9720D58-F773-6C47-A678-7A886B3A8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46</Pages>
  <Words>12177</Words>
  <Characters>69409</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SFU Library Thesis Template</vt:lpstr>
    </vt:vector>
  </TitlesOfParts>
  <Manager/>
  <Company>Simon Fraser University</Company>
  <LinksUpToDate>false</LinksUpToDate>
  <CharactersWithSpaces>81424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SFU Library Thesis Template</dc:title>
  <dc:subject/>
  <dc:creator>Library Department</dc:creator>
  <cp:keywords>3.1 - Fall 2020</cp:keywords>
  <dc:description>Updated: Approval changed to Declaration of Committee page; title field on title page - removed "The Title"; Acronyms page - added correct style to all table cells and adjusted width of first column; fixed 5_Ref_AmerAntiq_Author style; fixed tabbing in TOC; added small space before to 3_TableNote; adjusted spacing before and after to the 3_Figure and 3_CaptionBelow styles; added above and below padding for 3_TableData styles; removed 3_TableHead_Centre and 3_TableHead_Right; left justified footnotes</dc:description>
  <cp:lastModifiedBy>Vladymyr Kozyr</cp:lastModifiedBy>
  <cp:revision>21</cp:revision>
  <cp:lastPrinted>2017-01-27T23:47:00Z</cp:lastPrinted>
  <dcterms:created xsi:type="dcterms:W3CDTF">2021-07-15T21:31:00Z</dcterms:created>
  <dcterms:modified xsi:type="dcterms:W3CDTF">2021-08-01T03:22:00Z</dcterms:modified>
  <cp:category/>
</cp:coreProperties>
</file>