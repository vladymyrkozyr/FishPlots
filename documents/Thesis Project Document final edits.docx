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Volodymyr Kozyr</w:t>
      </w:r>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Taras Schevchenko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Volodymyr Kozyr</w:t>
      </w:r>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91418010"/>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Volodymyr Kozyr</w:t>
              </w:r>
            </w:ins>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ins w:id="41" w:author="Vladymyr Kozyr" w:date="2021-09-28T19:56:00Z">
              <w:r w:rsidRPr="00C752D0">
                <w:t>Binay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Frederick Popowich</w:t>
              </w:r>
            </w:ins>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D5D5ED0"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r w:rsidR="002D4F20" w:rsidRPr="002D4F20">
                <w:t>Co</w:t>
              </w:r>
            </w:ins>
            <w:ins w:id="60" w:author="Vladymyr Kozyr" w:date="2021-10-19T20:58:00Z">
              <w:r w:rsidR="004C0A6C">
                <w:t>mmittee Member</w:t>
              </w:r>
            </w:ins>
            <w:del w:id="61" w:author="Vladymyr Kozyr" w:date="2021-08-19T13:04:00Z">
              <w:r w:rsidRPr="00CE178C" w:rsidDel="002D4F20">
                <w:delText>Committee Member</w:delText>
              </w:r>
            </w:del>
            <w:r w:rsidRPr="00CE178C">
              <w:br/>
            </w:r>
            <w:ins w:id="62" w:author="Vladymyr Kozyr" w:date="2021-08-19T13:18:00Z">
              <w:r w:rsidR="007C2282">
                <w:t xml:space="preserve">University Research Associate, </w:t>
              </w:r>
            </w:ins>
            <w:ins w:id="63" w:author="Vladymyr Kozyr" w:date="2021-08-19T13:05:00Z">
              <w:r w:rsidR="002D4F20">
                <w:t>School of</w:t>
              </w:r>
            </w:ins>
            <w:ins w:id="64" w:author="Vladymyr Kozyr" w:date="2021-08-15T20:46:00Z">
              <w:r w:rsidR="007522C6">
                <w:t xml:space="preserve"> Computing</w:t>
              </w:r>
            </w:ins>
            <w:ins w:id="65" w:author="Vladymyr Kozyr" w:date="2021-08-15T20:47:00Z">
              <w:r w:rsidR="007522C6">
                <w:t xml:space="preserve"> Science</w:t>
              </w:r>
            </w:ins>
            <w:del w:id="66" w:author="Vladymyr Kozyr" w:date="2021-08-15T20:46:00Z">
              <w:r w:rsidRPr="00CE178C" w:rsidDel="007522C6">
                <w:delText>[Academic Role, Academic Unit]</w:delText>
              </w:r>
            </w:del>
          </w:p>
        </w:tc>
      </w:tr>
      <w:tr w:rsidR="003F6C1D" w:rsidRPr="00CE178C" w:rsidDel="002D4F20" w14:paraId="22C25C00" w14:textId="144F4399" w:rsidTr="00680B3C">
        <w:trPr>
          <w:del w:id="67" w:author="Vladymyr Kozyr" w:date="2021-08-19T13:06:00Z"/>
        </w:trPr>
        <w:tc>
          <w:tcPr>
            <w:tcW w:w="3196" w:type="dxa"/>
          </w:tcPr>
          <w:p w14:paraId="0AB59F1F" w14:textId="1519FE9A" w:rsidR="003F6C1D" w:rsidRPr="00CE178C" w:rsidDel="002D4F20" w:rsidRDefault="003F6C1D" w:rsidP="00680B3C">
            <w:pPr>
              <w:pStyle w:val="1ParaNoSpace"/>
              <w:rPr>
                <w:del w:id="6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1" w:author="Vladymyr Kozyr" w:date="2021-08-19T13:06:00Z"/>
        </w:trPr>
        <w:tc>
          <w:tcPr>
            <w:tcW w:w="3196" w:type="dxa"/>
          </w:tcPr>
          <w:p w14:paraId="155026AC" w14:textId="3FE10DDD" w:rsidR="003F6C1D" w:rsidRPr="00CE178C" w:rsidDel="002D4F20" w:rsidRDefault="003F6C1D" w:rsidP="00680B3C">
            <w:pPr>
              <w:pStyle w:val="1ParaNoSpace"/>
              <w:rPr>
                <w:del w:id="7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3" w:author="Vladymyr Kozyr" w:date="2021-08-19T13:06:00Z"/>
              </w:rPr>
            </w:pPr>
            <w:del w:id="7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5" w:author="Vladymyr Kozyr" w:date="2021-08-19T13:06:00Z"/>
        </w:trPr>
        <w:tc>
          <w:tcPr>
            <w:tcW w:w="3196" w:type="dxa"/>
          </w:tcPr>
          <w:p w14:paraId="3F813C73" w14:textId="6C3CACAA" w:rsidR="003F6C1D" w:rsidRPr="00CE178C" w:rsidDel="002D4F20" w:rsidRDefault="003F6C1D" w:rsidP="00680B3C">
            <w:pPr>
              <w:pStyle w:val="1ParaNoSpace"/>
              <w:rPr>
                <w:del w:id="7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7" w:author="Vladymyr Kozyr" w:date="2021-08-19T13:06:00Z"/>
              </w:rPr>
            </w:pPr>
            <w:del w:id="7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9" w:author="Vladymyr Kozyr" w:date="2021-09-28T19:57:00Z">
              <w:r w:rsidRPr="00C752D0">
                <w:rPr>
                  <w:b/>
                </w:rPr>
                <w:t>Kay Wiese</w:t>
              </w:r>
            </w:ins>
            <w:del w:id="80" w:author="Vladymyr Kozyr" w:date="2021-09-28T19:57:00Z">
              <w:r w:rsidR="003F6C1D" w:rsidRPr="00CE178C" w:rsidDel="00C752D0">
                <w:rPr>
                  <w:b/>
                </w:rPr>
                <w:delText>[Firstname Lastname]</w:delText>
              </w:r>
            </w:del>
            <w:r w:rsidR="003F6C1D" w:rsidRPr="00CE178C">
              <w:br/>
              <w:t>Examiner</w:t>
            </w:r>
            <w:r w:rsidR="003F6C1D" w:rsidRPr="00CE178C">
              <w:br/>
            </w:r>
            <w:ins w:id="81" w:author="Vladymyr Kozyr" w:date="2021-09-28T19:58:00Z">
              <w:r>
                <w:t>Professor, School of Computing Science</w:t>
              </w:r>
            </w:ins>
            <w:del w:id="82"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3"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4"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5" w:author="Vladymyr Kozyr" w:date="2021-08-19T13:06:00Z">
              <w:tcPr>
                <w:tcW w:w="5444" w:type="dxa"/>
                <w:gridSpan w:val="2"/>
              </w:tcPr>
            </w:tcPrChange>
          </w:tcPr>
          <w:p w14:paraId="455EB2AB" w14:textId="3EF5E120" w:rsidR="003F6C1D" w:rsidRPr="00CE178C" w:rsidRDefault="003F6C1D" w:rsidP="00680B3C">
            <w:pPr>
              <w:pStyle w:val="1ParaNoSpace"/>
              <w:rPr>
                <w:b/>
              </w:rPr>
            </w:pPr>
            <w:del w:id="86"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87" w:author="Vladymyr Kozyr" w:date="2021-10-19T21:09:00Z"/>
          <w:highlight w:val="yellow"/>
        </w:rPr>
      </w:pPr>
      <w:del w:id="88"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89" w:author="Vladymyr Kozyr" w:date="2021-10-19T21:09:00Z"/>
        </w:rPr>
      </w:pPr>
      <w:del w:id="90"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1" w:author="Vladymyr Kozyr" w:date="2021-08-15T20:32:00Z"/>
        </w:rPr>
      </w:pPr>
      <w:del w:id="92"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3" w:author="Vladymyr Kozyr" w:date="2021-08-15T20:32:00Z"/>
          <w:noProof w:val="0"/>
          <w:lang w:val="en-CA"/>
        </w:rPr>
      </w:pPr>
      <w:del w:id="94"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95" w:author="Vladymyr Kozyr" w:date="2021-08-15T20:32:00Z"/>
          <w:highlight w:val="yellow"/>
        </w:rPr>
      </w:pPr>
      <w:del w:id="96"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7" w:author="Vladymyr Kozyr" w:date="2021-08-15T20:32:00Z"/>
          <w:highlight w:val="yellow"/>
        </w:rPr>
      </w:pPr>
      <w:del w:id="98"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9" w:author="Vladymyr Kozyr" w:date="2021-08-15T20:32:00Z"/>
          <w:highlight w:val="yellow"/>
        </w:rPr>
      </w:pPr>
      <w:del w:id="100"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1" w:author="Vladymyr Kozyr" w:date="2021-08-15T20:32:00Z"/>
        </w:rPr>
      </w:pPr>
      <w:del w:id="102"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3" w:name="_Toc91418011"/>
      <w:commentRangeStart w:id="104"/>
      <w:r w:rsidRPr="00CE178C">
        <w:lastRenderedPageBreak/>
        <w:t>Abstract</w:t>
      </w:r>
      <w:commentRangeEnd w:id="104"/>
      <w:r w:rsidR="00B31626" w:rsidRPr="005A2161">
        <w:rPr>
          <w:rStyle w:val="CommentReference"/>
          <w:rFonts w:eastAsiaTheme="minorHAnsi" w:cstheme="minorBidi"/>
          <w:b w:val="0"/>
          <w:color w:val="auto"/>
        </w:rPr>
        <w:commentReference w:id="104"/>
      </w:r>
      <w:bookmarkEnd w:id="103"/>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5"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740EABBE" w:rsidR="009F56FF" w:rsidRPr="0038076D" w:rsidRDefault="00B31626" w:rsidP="005A2161">
      <w:pPr>
        <w:pStyle w:val="1Para"/>
        <w:ind w:firstLine="0"/>
      </w:pPr>
      <w:r w:rsidRPr="00CE178C">
        <w:t>We introduce a novel</w:t>
      </w:r>
      <w:r w:rsidR="009F56FF" w:rsidRPr="00CE178C">
        <w:t xml:space="preserve"> tool</w:t>
      </w:r>
      <w:ins w:id="106" w:author="Vladymyr Kozyr" w:date="2021-12-26T12:51:00Z">
        <w:r w:rsidR="00847A8C">
          <w:t xml:space="preserve"> </w:t>
        </w:r>
        <w:commentRangeStart w:id="107"/>
        <w:r w:rsidR="00847A8C">
          <w:t>called FishPlots which</w:t>
        </w:r>
        <w:r w:rsidR="007148BD">
          <w:t xml:space="preserve"> is </w:t>
        </w:r>
      </w:ins>
      <w:ins w:id="108" w:author="Vladymyr Kozyr" w:date="2021-12-26T12:52:00Z">
        <w:r w:rsidR="007148BD">
          <w:t xml:space="preserve">publicly available on GitHub repository by link </w:t>
        </w:r>
      </w:ins>
      <w:ins w:id="109" w:author="Vladymyr Kozyr" w:date="2021-12-26T12:53:00Z">
        <w:r w:rsidR="007148BD" w:rsidRPr="007148BD">
          <w:rPr>
            <w:u w:val="single"/>
            <w:rPrChange w:id="110" w:author="Vladymyr Kozyr" w:date="2021-12-26T12:53:00Z">
              <w:rPr/>
            </w:rPrChange>
          </w:rPr>
          <w:t>https://github.com/vladymyrkozyr/FishPlots</w:t>
        </w:r>
      </w:ins>
      <w:r w:rsidR="009F56FF" w:rsidRPr="00CE178C">
        <w:t xml:space="preserve"> </w:t>
      </w:r>
      <w:commentRangeEnd w:id="107"/>
      <w:r w:rsidR="007148BD">
        <w:rPr>
          <w:rStyle w:val="CommentReference"/>
          <w:lang w:val="en-US"/>
        </w:rPr>
        <w:commentReference w:id="107"/>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11"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12" w:author="Vladymyr Kozyr" w:date="2021-08-24T08:38:00Z">
        <w:r w:rsidR="00832E6B" w:rsidRPr="007B0707">
          <w:t xml:space="preserve"> </w:t>
        </w:r>
      </w:ins>
      <w:del w:id="113"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14" w:name="_Toc91418012"/>
      <w:r w:rsidRPr="00CE178C">
        <w:rPr>
          <w:color w:val="auto"/>
        </w:rPr>
        <w:lastRenderedPageBreak/>
        <w:t>Dedication</w:t>
      </w:r>
      <w:bookmarkEnd w:id="114"/>
    </w:p>
    <w:p w14:paraId="4BB298C3" w14:textId="5BFAB9AE" w:rsidR="00C16759" w:rsidRPr="00CE178C" w:rsidRDefault="003F5E95" w:rsidP="00C16759">
      <w:pPr>
        <w:pStyle w:val="1ParaFlushLeft"/>
      </w:pPr>
      <w:r w:rsidRPr="00CE178C">
        <w:t xml:space="preserve">Dedicated to my </w:t>
      </w:r>
      <w:ins w:id="115" w:author="Vladymyr Kozyr" w:date="2021-08-19T18:39:00Z">
        <w:r w:rsidR="00E85AC5">
          <w:t>G</w:t>
        </w:r>
      </w:ins>
      <w:del w:id="116" w:author="Vladymyr Kozyr" w:date="2021-08-19T18:39:00Z">
        <w:r w:rsidRPr="00CE178C" w:rsidDel="00E85AC5">
          <w:delText>g</w:delText>
        </w:r>
      </w:del>
      <w:r w:rsidRPr="00CE178C">
        <w:t>randfather, George Kozyr, the strongest man I know.</w:t>
      </w:r>
    </w:p>
    <w:p w14:paraId="2F5AEE33" w14:textId="77777777" w:rsidR="00751639" w:rsidRPr="00CE178C" w:rsidRDefault="00751639" w:rsidP="00E10BCA">
      <w:pPr>
        <w:pStyle w:val="Heading1Preliminary"/>
      </w:pPr>
      <w:bookmarkStart w:id="117" w:name="_Toc91418013"/>
      <w:r w:rsidRPr="00CE178C">
        <w:lastRenderedPageBreak/>
        <w:t>Acknowledgements</w:t>
      </w:r>
      <w:bookmarkEnd w:id="117"/>
    </w:p>
    <w:p w14:paraId="288EBA69" w14:textId="77777777" w:rsidR="00C752D0" w:rsidRDefault="00C752D0">
      <w:pPr>
        <w:pStyle w:val="1Para"/>
        <w:ind w:firstLine="0"/>
        <w:rPr>
          <w:ins w:id="118" w:author="Vladymyr Kozyr" w:date="2021-09-28T19:53:00Z"/>
        </w:rPr>
        <w:pPrChange w:id="119" w:author="Vladymyr Kozyr" w:date="2021-09-28T19:53:00Z">
          <w:pPr>
            <w:pStyle w:val="1Para"/>
          </w:pPr>
        </w:pPrChange>
      </w:pPr>
      <w:ins w:id="120" w:author="Vladymyr Kozyr" w:date="2021-09-28T19:53:00Z">
        <w:r>
          <w:t xml:space="preserve">I would like to acknowledge and say many thanks to my supervisors Fred Popowich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21" w:author="Vladymyr Kozyr" w:date="2021-09-28T19:53:00Z"/>
        </w:rPr>
        <w:pPrChange w:id="122" w:author="Vladymyr Kozyr" w:date="2021-09-28T19:53:00Z">
          <w:pPr>
            <w:pStyle w:val="1Para"/>
          </w:pPr>
        </w:pPrChange>
      </w:pPr>
      <w:ins w:id="123" w:author="Vladymyr Kozyr" w:date="2021-09-28T19:53:00Z">
        <w:r>
          <w:t>I am extremely grateful to my family for support. Thanks to my wife Zhenya,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24" w:author="Vladymyr Kozyr" w:date="2021-09-28T19:53:00Z"/>
        </w:rPr>
      </w:pPr>
      <w:del w:id="125"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26" w:name="_Toc91418014"/>
      <w:commentRangeStart w:id="127"/>
      <w:r w:rsidRPr="00CE178C">
        <w:lastRenderedPageBreak/>
        <w:t>Table of Contents</w:t>
      </w:r>
      <w:commentRangeEnd w:id="127"/>
      <w:r w:rsidR="005A2161">
        <w:rPr>
          <w:rStyle w:val="CommentReference"/>
          <w:rFonts w:eastAsiaTheme="minorHAnsi" w:cstheme="minorBidi"/>
          <w:b w:val="0"/>
          <w:color w:val="auto"/>
          <w:lang w:val="en-US"/>
        </w:rPr>
        <w:commentReference w:id="127"/>
      </w:r>
      <w:bookmarkEnd w:id="126"/>
    </w:p>
    <w:p w14:paraId="5F41C39F" w14:textId="3CA1C35C" w:rsidR="00004E35" w:rsidRDefault="00E92C0F">
      <w:pPr>
        <w:pStyle w:val="TOC2"/>
        <w:rPr>
          <w:ins w:id="128" w:author="Vladymyr Kozyr" w:date="2021-12-26T13:33: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29" w:author="Vladymyr Kozyr" w:date="2021-12-26T13:33:00Z">
        <w:r w:rsidR="00004E35" w:rsidRPr="009C4E8C">
          <w:rPr>
            <w:rStyle w:val="Hyperlink"/>
          </w:rPr>
          <w:fldChar w:fldCharType="begin"/>
        </w:r>
        <w:r w:rsidR="00004E35" w:rsidRPr="009C4E8C">
          <w:rPr>
            <w:rStyle w:val="Hyperlink"/>
          </w:rPr>
          <w:instrText xml:space="preserve"> </w:instrText>
        </w:r>
        <w:r w:rsidR="00004E35">
          <w:instrText>HYPERLINK \l "_Toc91418010"</w:instrText>
        </w:r>
        <w:r w:rsidR="00004E35" w:rsidRPr="009C4E8C">
          <w:rPr>
            <w:rStyle w:val="Hyperlink"/>
          </w:rPr>
          <w:instrText xml:space="preserve"> </w:instrText>
        </w:r>
        <w:r w:rsidR="00004E35" w:rsidRPr="009C4E8C">
          <w:rPr>
            <w:rStyle w:val="Hyperlink"/>
          </w:rPr>
          <w:fldChar w:fldCharType="separate"/>
        </w:r>
        <w:r w:rsidR="00004E35" w:rsidRPr="009C4E8C">
          <w:rPr>
            <w:rStyle w:val="Hyperlink"/>
          </w:rPr>
          <w:t>Declaration of Committee</w:t>
        </w:r>
        <w:r w:rsidR="00004E35">
          <w:rPr>
            <w:webHidden/>
          </w:rPr>
          <w:tab/>
        </w:r>
        <w:r w:rsidR="00004E35">
          <w:rPr>
            <w:webHidden/>
          </w:rPr>
          <w:fldChar w:fldCharType="begin"/>
        </w:r>
        <w:r w:rsidR="00004E35">
          <w:rPr>
            <w:webHidden/>
          </w:rPr>
          <w:instrText xml:space="preserve"> PAGEREF _Toc91418010 \h </w:instrText>
        </w:r>
      </w:ins>
      <w:r w:rsidR="00004E35">
        <w:rPr>
          <w:webHidden/>
        </w:rPr>
      </w:r>
      <w:r w:rsidR="00004E35">
        <w:rPr>
          <w:webHidden/>
        </w:rPr>
        <w:fldChar w:fldCharType="separate"/>
      </w:r>
      <w:ins w:id="130" w:author="Vladymyr Kozyr" w:date="2022-01-02T15:38:00Z">
        <w:r w:rsidR="00CC1DBD">
          <w:rPr>
            <w:webHidden/>
          </w:rPr>
          <w:t>ii</w:t>
        </w:r>
      </w:ins>
      <w:ins w:id="131" w:author="Vladymyr Kozyr" w:date="2021-12-26T13:33:00Z">
        <w:r w:rsidR="00004E35">
          <w:rPr>
            <w:webHidden/>
          </w:rPr>
          <w:fldChar w:fldCharType="end"/>
        </w:r>
        <w:r w:rsidR="00004E35" w:rsidRPr="009C4E8C">
          <w:rPr>
            <w:rStyle w:val="Hyperlink"/>
          </w:rPr>
          <w:fldChar w:fldCharType="end"/>
        </w:r>
      </w:ins>
    </w:p>
    <w:p w14:paraId="78FA84D3" w14:textId="71FCAFE5" w:rsidR="00004E35" w:rsidRDefault="00004E35">
      <w:pPr>
        <w:pStyle w:val="TOC2"/>
        <w:rPr>
          <w:ins w:id="132" w:author="Vladymyr Kozyr" w:date="2021-12-26T13:33:00Z"/>
          <w:rFonts w:asciiTheme="minorHAnsi" w:eastAsiaTheme="minorEastAsia" w:hAnsiTheme="minorHAnsi"/>
          <w:b w:val="0"/>
          <w:sz w:val="24"/>
          <w:szCs w:val="24"/>
          <w:lang w:val="en-CA"/>
        </w:rPr>
      </w:pPr>
      <w:ins w:id="133" w:author="Vladymyr Kozyr" w:date="2021-12-26T13:33:00Z">
        <w:r w:rsidRPr="009C4E8C">
          <w:rPr>
            <w:rStyle w:val="Hyperlink"/>
          </w:rPr>
          <w:fldChar w:fldCharType="begin"/>
        </w:r>
        <w:r w:rsidRPr="009C4E8C">
          <w:rPr>
            <w:rStyle w:val="Hyperlink"/>
          </w:rPr>
          <w:instrText xml:space="preserve"> </w:instrText>
        </w:r>
        <w:r>
          <w:instrText>HYPERLINK \l "_Toc91418011"</w:instrText>
        </w:r>
        <w:r w:rsidRPr="009C4E8C">
          <w:rPr>
            <w:rStyle w:val="Hyperlink"/>
          </w:rPr>
          <w:instrText xml:space="preserve"> </w:instrText>
        </w:r>
        <w:r w:rsidRPr="009C4E8C">
          <w:rPr>
            <w:rStyle w:val="Hyperlink"/>
          </w:rPr>
          <w:fldChar w:fldCharType="separate"/>
        </w:r>
        <w:r w:rsidRPr="009C4E8C">
          <w:rPr>
            <w:rStyle w:val="Hyperlink"/>
          </w:rPr>
          <w:t>Abstract</w:t>
        </w:r>
        <w:r>
          <w:rPr>
            <w:webHidden/>
          </w:rPr>
          <w:tab/>
        </w:r>
        <w:r>
          <w:rPr>
            <w:webHidden/>
          </w:rPr>
          <w:fldChar w:fldCharType="begin"/>
        </w:r>
        <w:r>
          <w:rPr>
            <w:webHidden/>
          </w:rPr>
          <w:instrText xml:space="preserve"> PAGEREF _Toc91418011 \h </w:instrText>
        </w:r>
      </w:ins>
      <w:r>
        <w:rPr>
          <w:webHidden/>
        </w:rPr>
      </w:r>
      <w:r>
        <w:rPr>
          <w:webHidden/>
        </w:rPr>
        <w:fldChar w:fldCharType="separate"/>
      </w:r>
      <w:ins w:id="134" w:author="Vladymyr Kozyr" w:date="2022-01-02T15:38:00Z">
        <w:r w:rsidR="00CC1DBD">
          <w:rPr>
            <w:webHidden/>
          </w:rPr>
          <w:t>iii</w:t>
        </w:r>
      </w:ins>
      <w:ins w:id="135" w:author="Vladymyr Kozyr" w:date="2021-12-26T13:33:00Z">
        <w:r>
          <w:rPr>
            <w:webHidden/>
          </w:rPr>
          <w:fldChar w:fldCharType="end"/>
        </w:r>
        <w:r w:rsidRPr="009C4E8C">
          <w:rPr>
            <w:rStyle w:val="Hyperlink"/>
          </w:rPr>
          <w:fldChar w:fldCharType="end"/>
        </w:r>
      </w:ins>
    </w:p>
    <w:p w14:paraId="3DC6793B" w14:textId="48605F18" w:rsidR="00004E35" w:rsidRDefault="00004E35">
      <w:pPr>
        <w:pStyle w:val="TOC2"/>
        <w:rPr>
          <w:ins w:id="136" w:author="Vladymyr Kozyr" w:date="2021-12-26T13:33:00Z"/>
          <w:rFonts w:asciiTheme="minorHAnsi" w:eastAsiaTheme="minorEastAsia" w:hAnsiTheme="minorHAnsi"/>
          <w:b w:val="0"/>
          <w:sz w:val="24"/>
          <w:szCs w:val="24"/>
          <w:lang w:val="en-CA"/>
        </w:rPr>
      </w:pPr>
      <w:ins w:id="137" w:author="Vladymyr Kozyr" w:date="2021-12-26T13:33:00Z">
        <w:r w:rsidRPr="009C4E8C">
          <w:rPr>
            <w:rStyle w:val="Hyperlink"/>
          </w:rPr>
          <w:fldChar w:fldCharType="begin"/>
        </w:r>
        <w:r w:rsidRPr="009C4E8C">
          <w:rPr>
            <w:rStyle w:val="Hyperlink"/>
          </w:rPr>
          <w:instrText xml:space="preserve"> </w:instrText>
        </w:r>
        <w:r>
          <w:instrText>HYPERLINK \l "_Toc91418012"</w:instrText>
        </w:r>
        <w:r w:rsidRPr="009C4E8C">
          <w:rPr>
            <w:rStyle w:val="Hyperlink"/>
          </w:rPr>
          <w:instrText xml:space="preserve"> </w:instrText>
        </w:r>
        <w:r w:rsidRPr="009C4E8C">
          <w:rPr>
            <w:rStyle w:val="Hyperlink"/>
          </w:rPr>
          <w:fldChar w:fldCharType="separate"/>
        </w:r>
        <w:r w:rsidRPr="009C4E8C">
          <w:rPr>
            <w:rStyle w:val="Hyperlink"/>
          </w:rPr>
          <w:t>Dedication</w:t>
        </w:r>
        <w:r>
          <w:rPr>
            <w:webHidden/>
          </w:rPr>
          <w:tab/>
        </w:r>
        <w:r>
          <w:rPr>
            <w:webHidden/>
          </w:rPr>
          <w:fldChar w:fldCharType="begin"/>
        </w:r>
        <w:r>
          <w:rPr>
            <w:webHidden/>
          </w:rPr>
          <w:instrText xml:space="preserve"> PAGEREF _Toc91418012 \h </w:instrText>
        </w:r>
      </w:ins>
      <w:r>
        <w:rPr>
          <w:webHidden/>
        </w:rPr>
      </w:r>
      <w:r>
        <w:rPr>
          <w:webHidden/>
        </w:rPr>
        <w:fldChar w:fldCharType="separate"/>
      </w:r>
      <w:ins w:id="138" w:author="Vladymyr Kozyr" w:date="2022-01-02T15:38:00Z">
        <w:r w:rsidR="00CC1DBD">
          <w:rPr>
            <w:webHidden/>
          </w:rPr>
          <w:t>iv</w:t>
        </w:r>
      </w:ins>
      <w:ins w:id="139" w:author="Vladymyr Kozyr" w:date="2021-12-26T13:33:00Z">
        <w:r>
          <w:rPr>
            <w:webHidden/>
          </w:rPr>
          <w:fldChar w:fldCharType="end"/>
        </w:r>
        <w:r w:rsidRPr="009C4E8C">
          <w:rPr>
            <w:rStyle w:val="Hyperlink"/>
          </w:rPr>
          <w:fldChar w:fldCharType="end"/>
        </w:r>
      </w:ins>
    </w:p>
    <w:p w14:paraId="0225998A" w14:textId="36117670" w:rsidR="00004E35" w:rsidRDefault="00004E35">
      <w:pPr>
        <w:pStyle w:val="TOC2"/>
        <w:rPr>
          <w:ins w:id="140" w:author="Vladymyr Kozyr" w:date="2021-12-26T13:33:00Z"/>
          <w:rFonts w:asciiTheme="minorHAnsi" w:eastAsiaTheme="minorEastAsia" w:hAnsiTheme="minorHAnsi"/>
          <w:b w:val="0"/>
          <w:sz w:val="24"/>
          <w:szCs w:val="24"/>
          <w:lang w:val="en-CA"/>
        </w:rPr>
      </w:pPr>
      <w:ins w:id="141" w:author="Vladymyr Kozyr" w:date="2021-12-26T13:33:00Z">
        <w:r w:rsidRPr="009C4E8C">
          <w:rPr>
            <w:rStyle w:val="Hyperlink"/>
          </w:rPr>
          <w:fldChar w:fldCharType="begin"/>
        </w:r>
        <w:r w:rsidRPr="009C4E8C">
          <w:rPr>
            <w:rStyle w:val="Hyperlink"/>
          </w:rPr>
          <w:instrText xml:space="preserve"> </w:instrText>
        </w:r>
        <w:r>
          <w:instrText>HYPERLINK \l "_Toc91418013"</w:instrText>
        </w:r>
        <w:r w:rsidRPr="009C4E8C">
          <w:rPr>
            <w:rStyle w:val="Hyperlink"/>
          </w:rPr>
          <w:instrText xml:space="preserve"> </w:instrText>
        </w:r>
        <w:r w:rsidRPr="009C4E8C">
          <w:rPr>
            <w:rStyle w:val="Hyperlink"/>
          </w:rPr>
          <w:fldChar w:fldCharType="separate"/>
        </w:r>
        <w:r w:rsidRPr="009C4E8C">
          <w:rPr>
            <w:rStyle w:val="Hyperlink"/>
          </w:rPr>
          <w:t>Acknowledgements</w:t>
        </w:r>
        <w:r>
          <w:rPr>
            <w:webHidden/>
          </w:rPr>
          <w:tab/>
        </w:r>
        <w:r>
          <w:rPr>
            <w:webHidden/>
          </w:rPr>
          <w:fldChar w:fldCharType="begin"/>
        </w:r>
        <w:r>
          <w:rPr>
            <w:webHidden/>
          </w:rPr>
          <w:instrText xml:space="preserve"> PAGEREF _Toc91418013 \h </w:instrText>
        </w:r>
      </w:ins>
      <w:r>
        <w:rPr>
          <w:webHidden/>
        </w:rPr>
      </w:r>
      <w:r>
        <w:rPr>
          <w:webHidden/>
        </w:rPr>
        <w:fldChar w:fldCharType="separate"/>
      </w:r>
      <w:ins w:id="142" w:author="Vladymyr Kozyr" w:date="2022-01-02T15:38:00Z">
        <w:r w:rsidR="00CC1DBD">
          <w:rPr>
            <w:webHidden/>
          </w:rPr>
          <w:t>v</w:t>
        </w:r>
      </w:ins>
      <w:ins w:id="143" w:author="Vladymyr Kozyr" w:date="2021-12-26T13:33:00Z">
        <w:r>
          <w:rPr>
            <w:webHidden/>
          </w:rPr>
          <w:fldChar w:fldCharType="end"/>
        </w:r>
        <w:r w:rsidRPr="009C4E8C">
          <w:rPr>
            <w:rStyle w:val="Hyperlink"/>
          </w:rPr>
          <w:fldChar w:fldCharType="end"/>
        </w:r>
      </w:ins>
    </w:p>
    <w:p w14:paraId="777FF315" w14:textId="1CA7EB3A" w:rsidR="00004E35" w:rsidRDefault="00004E35">
      <w:pPr>
        <w:pStyle w:val="TOC2"/>
        <w:rPr>
          <w:ins w:id="144" w:author="Vladymyr Kozyr" w:date="2021-12-26T13:33:00Z"/>
          <w:rFonts w:asciiTheme="minorHAnsi" w:eastAsiaTheme="minorEastAsia" w:hAnsiTheme="minorHAnsi"/>
          <w:b w:val="0"/>
          <w:sz w:val="24"/>
          <w:szCs w:val="24"/>
          <w:lang w:val="en-CA"/>
        </w:rPr>
      </w:pPr>
      <w:ins w:id="145" w:author="Vladymyr Kozyr" w:date="2021-12-26T13:33:00Z">
        <w:r w:rsidRPr="009C4E8C">
          <w:rPr>
            <w:rStyle w:val="Hyperlink"/>
          </w:rPr>
          <w:fldChar w:fldCharType="begin"/>
        </w:r>
        <w:r w:rsidRPr="009C4E8C">
          <w:rPr>
            <w:rStyle w:val="Hyperlink"/>
          </w:rPr>
          <w:instrText xml:space="preserve"> </w:instrText>
        </w:r>
        <w:r>
          <w:instrText>HYPERLINK \l "_Toc91418014"</w:instrText>
        </w:r>
        <w:r w:rsidRPr="009C4E8C">
          <w:rPr>
            <w:rStyle w:val="Hyperlink"/>
          </w:rPr>
          <w:instrText xml:space="preserve"> </w:instrText>
        </w:r>
        <w:r w:rsidRPr="009C4E8C">
          <w:rPr>
            <w:rStyle w:val="Hyperlink"/>
          </w:rPr>
          <w:fldChar w:fldCharType="separate"/>
        </w:r>
        <w:r w:rsidRPr="009C4E8C">
          <w:rPr>
            <w:rStyle w:val="Hyperlink"/>
          </w:rPr>
          <w:t>Table of Contents</w:t>
        </w:r>
        <w:r>
          <w:rPr>
            <w:webHidden/>
          </w:rPr>
          <w:tab/>
        </w:r>
        <w:r>
          <w:rPr>
            <w:webHidden/>
          </w:rPr>
          <w:fldChar w:fldCharType="begin"/>
        </w:r>
        <w:r>
          <w:rPr>
            <w:webHidden/>
          </w:rPr>
          <w:instrText xml:space="preserve"> PAGEREF _Toc91418014 \h </w:instrText>
        </w:r>
      </w:ins>
      <w:r>
        <w:rPr>
          <w:webHidden/>
        </w:rPr>
      </w:r>
      <w:r>
        <w:rPr>
          <w:webHidden/>
        </w:rPr>
        <w:fldChar w:fldCharType="separate"/>
      </w:r>
      <w:ins w:id="146" w:author="Vladymyr Kozyr" w:date="2022-01-02T15:38:00Z">
        <w:r w:rsidR="00CC1DBD">
          <w:rPr>
            <w:webHidden/>
          </w:rPr>
          <w:t>vi</w:t>
        </w:r>
      </w:ins>
      <w:ins w:id="147" w:author="Vladymyr Kozyr" w:date="2021-12-26T13:33:00Z">
        <w:r>
          <w:rPr>
            <w:webHidden/>
          </w:rPr>
          <w:fldChar w:fldCharType="end"/>
        </w:r>
        <w:r w:rsidRPr="009C4E8C">
          <w:rPr>
            <w:rStyle w:val="Hyperlink"/>
          </w:rPr>
          <w:fldChar w:fldCharType="end"/>
        </w:r>
      </w:ins>
    </w:p>
    <w:p w14:paraId="029D766E" w14:textId="30C8D3B2" w:rsidR="00004E35" w:rsidRDefault="00004E35">
      <w:pPr>
        <w:pStyle w:val="TOC2"/>
        <w:rPr>
          <w:ins w:id="148" w:author="Vladymyr Kozyr" w:date="2021-12-26T13:33:00Z"/>
          <w:rFonts w:asciiTheme="minorHAnsi" w:eastAsiaTheme="minorEastAsia" w:hAnsiTheme="minorHAnsi"/>
          <w:b w:val="0"/>
          <w:sz w:val="24"/>
          <w:szCs w:val="24"/>
          <w:lang w:val="en-CA"/>
        </w:rPr>
      </w:pPr>
      <w:ins w:id="149" w:author="Vladymyr Kozyr" w:date="2021-12-26T13:33:00Z">
        <w:r w:rsidRPr="009C4E8C">
          <w:rPr>
            <w:rStyle w:val="Hyperlink"/>
          </w:rPr>
          <w:fldChar w:fldCharType="begin"/>
        </w:r>
        <w:r w:rsidRPr="009C4E8C">
          <w:rPr>
            <w:rStyle w:val="Hyperlink"/>
          </w:rPr>
          <w:instrText xml:space="preserve"> </w:instrText>
        </w:r>
        <w:r>
          <w:instrText>HYPERLINK \l "_Toc91418015"</w:instrText>
        </w:r>
        <w:r w:rsidRPr="009C4E8C">
          <w:rPr>
            <w:rStyle w:val="Hyperlink"/>
          </w:rPr>
          <w:instrText xml:space="preserve"> </w:instrText>
        </w:r>
        <w:r w:rsidRPr="009C4E8C">
          <w:rPr>
            <w:rStyle w:val="Hyperlink"/>
          </w:rPr>
          <w:fldChar w:fldCharType="separate"/>
        </w:r>
        <w:r w:rsidRPr="009C4E8C">
          <w:rPr>
            <w:rStyle w:val="Hyperlink"/>
          </w:rPr>
          <w:t>List of Figures</w:t>
        </w:r>
        <w:r>
          <w:rPr>
            <w:webHidden/>
          </w:rPr>
          <w:tab/>
        </w:r>
        <w:r>
          <w:rPr>
            <w:webHidden/>
          </w:rPr>
          <w:fldChar w:fldCharType="begin"/>
        </w:r>
        <w:r>
          <w:rPr>
            <w:webHidden/>
          </w:rPr>
          <w:instrText xml:space="preserve"> PAGEREF _Toc91418015 \h </w:instrText>
        </w:r>
      </w:ins>
      <w:r>
        <w:rPr>
          <w:webHidden/>
        </w:rPr>
      </w:r>
      <w:r>
        <w:rPr>
          <w:webHidden/>
        </w:rPr>
        <w:fldChar w:fldCharType="separate"/>
      </w:r>
      <w:ins w:id="150" w:author="Vladymyr Kozyr" w:date="2022-01-02T15:38:00Z">
        <w:r w:rsidR="00CC1DBD">
          <w:rPr>
            <w:webHidden/>
          </w:rPr>
          <w:t>vii</w:t>
        </w:r>
      </w:ins>
      <w:ins w:id="151" w:author="Vladymyr Kozyr" w:date="2021-12-26T13:33:00Z">
        <w:r>
          <w:rPr>
            <w:webHidden/>
          </w:rPr>
          <w:fldChar w:fldCharType="end"/>
        </w:r>
        <w:r w:rsidRPr="009C4E8C">
          <w:rPr>
            <w:rStyle w:val="Hyperlink"/>
          </w:rPr>
          <w:fldChar w:fldCharType="end"/>
        </w:r>
      </w:ins>
    </w:p>
    <w:p w14:paraId="6DD4FF7F" w14:textId="49F9A968" w:rsidR="00004E35" w:rsidRDefault="00004E35">
      <w:pPr>
        <w:pStyle w:val="TOC2"/>
        <w:rPr>
          <w:ins w:id="152" w:author="Vladymyr Kozyr" w:date="2021-12-26T13:33:00Z"/>
          <w:rFonts w:asciiTheme="minorHAnsi" w:eastAsiaTheme="minorEastAsia" w:hAnsiTheme="minorHAnsi"/>
          <w:b w:val="0"/>
          <w:sz w:val="24"/>
          <w:szCs w:val="24"/>
          <w:lang w:val="en-CA"/>
        </w:rPr>
      </w:pPr>
      <w:ins w:id="153" w:author="Vladymyr Kozyr" w:date="2021-12-26T13:33:00Z">
        <w:r w:rsidRPr="009C4E8C">
          <w:rPr>
            <w:rStyle w:val="Hyperlink"/>
          </w:rPr>
          <w:fldChar w:fldCharType="begin"/>
        </w:r>
        <w:r w:rsidRPr="009C4E8C">
          <w:rPr>
            <w:rStyle w:val="Hyperlink"/>
          </w:rPr>
          <w:instrText xml:space="preserve"> </w:instrText>
        </w:r>
        <w:r>
          <w:instrText>HYPERLINK \l "_Toc91418016"</w:instrText>
        </w:r>
        <w:r w:rsidRPr="009C4E8C">
          <w:rPr>
            <w:rStyle w:val="Hyperlink"/>
          </w:rPr>
          <w:instrText xml:space="preserve"> </w:instrText>
        </w:r>
        <w:r w:rsidRPr="009C4E8C">
          <w:rPr>
            <w:rStyle w:val="Hyperlink"/>
          </w:rPr>
          <w:fldChar w:fldCharType="separate"/>
        </w:r>
        <w:r w:rsidRPr="009C4E8C">
          <w:rPr>
            <w:rStyle w:val="Hyperlink"/>
          </w:rPr>
          <w:t>List of Acronyms</w:t>
        </w:r>
        <w:r>
          <w:rPr>
            <w:webHidden/>
          </w:rPr>
          <w:tab/>
        </w:r>
        <w:r>
          <w:rPr>
            <w:webHidden/>
          </w:rPr>
          <w:fldChar w:fldCharType="begin"/>
        </w:r>
        <w:r>
          <w:rPr>
            <w:webHidden/>
          </w:rPr>
          <w:instrText xml:space="preserve"> PAGEREF _Toc91418016 \h </w:instrText>
        </w:r>
      </w:ins>
      <w:r>
        <w:rPr>
          <w:webHidden/>
        </w:rPr>
      </w:r>
      <w:r>
        <w:rPr>
          <w:webHidden/>
        </w:rPr>
        <w:fldChar w:fldCharType="separate"/>
      </w:r>
      <w:ins w:id="154" w:author="Vladymyr Kozyr" w:date="2022-01-02T15:38:00Z">
        <w:r w:rsidR="00CC1DBD">
          <w:rPr>
            <w:webHidden/>
          </w:rPr>
          <w:t>viii</w:t>
        </w:r>
      </w:ins>
      <w:ins w:id="155" w:author="Vladymyr Kozyr" w:date="2021-12-26T13:33:00Z">
        <w:r>
          <w:rPr>
            <w:webHidden/>
          </w:rPr>
          <w:fldChar w:fldCharType="end"/>
        </w:r>
        <w:r w:rsidRPr="009C4E8C">
          <w:rPr>
            <w:rStyle w:val="Hyperlink"/>
          </w:rPr>
          <w:fldChar w:fldCharType="end"/>
        </w:r>
      </w:ins>
    </w:p>
    <w:p w14:paraId="1F5AAB6B" w14:textId="2F4845EC" w:rsidR="00004E35" w:rsidRDefault="00004E35">
      <w:pPr>
        <w:pStyle w:val="TOC1"/>
        <w:tabs>
          <w:tab w:val="left" w:pos="1440"/>
        </w:tabs>
        <w:rPr>
          <w:ins w:id="156" w:author="Vladymyr Kozyr" w:date="2021-12-26T13:33:00Z"/>
          <w:rFonts w:asciiTheme="minorHAnsi" w:eastAsiaTheme="minorEastAsia" w:hAnsiTheme="minorHAnsi"/>
          <w:b w:val="0"/>
          <w:bCs w:val="0"/>
          <w:sz w:val="24"/>
          <w:lang w:val="en-CA"/>
        </w:rPr>
      </w:pPr>
      <w:ins w:id="157" w:author="Vladymyr Kozyr" w:date="2021-12-26T13:33:00Z">
        <w:r w:rsidRPr="009C4E8C">
          <w:rPr>
            <w:rStyle w:val="Hyperlink"/>
          </w:rPr>
          <w:fldChar w:fldCharType="begin"/>
        </w:r>
        <w:r w:rsidRPr="009C4E8C">
          <w:rPr>
            <w:rStyle w:val="Hyperlink"/>
          </w:rPr>
          <w:instrText xml:space="preserve"> </w:instrText>
        </w:r>
        <w:r>
          <w:instrText>HYPERLINK \l "_Toc91418017"</w:instrText>
        </w:r>
        <w:r w:rsidRPr="009C4E8C">
          <w:rPr>
            <w:rStyle w:val="Hyperlink"/>
          </w:rPr>
          <w:instrText xml:space="preserve"> </w:instrText>
        </w:r>
        <w:r w:rsidRPr="009C4E8C">
          <w:rPr>
            <w:rStyle w:val="Hyperlink"/>
          </w:rPr>
          <w:fldChar w:fldCharType="separate"/>
        </w:r>
        <w:r w:rsidRPr="009C4E8C">
          <w:rPr>
            <w:rStyle w:val="Hyperlink"/>
          </w:rPr>
          <w:t>Chapter 1.</w:t>
        </w:r>
        <w:r>
          <w:rPr>
            <w:rFonts w:asciiTheme="minorHAnsi" w:eastAsiaTheme="minorEastAsia" w:hAnsiTheme="minorHAnsi"/>
            <w:b w:val="0"/>
            <w:bCs w:val="0"/>
            <w:sz w:val="24"/>
            <w:lang w:val="en-CA"/>
          </w:rPr>
          <w:tab/>
        </w:r>
        <w:r w:rsidRPr="009C4E8C">
          <w:rPr>
            <w:rStyle w:val="Hyperlink"/>
          </w:rPr>
          <w:t>Introduction</w:t>
        </w:r>
        <w:r>
          <w:rPr>
            <w:webHidden/>
          </w:rPr>
          <w:tab/>
        </w:r>
        <w:r>
          <w:rPr>
            <w:webHidden/>
          </w:rPr>
          <w:fldChar w:fldCharType="begin"/>
        </w:r>
        <w:r>
          <w:rPr>
            <w:webHidden/>
          </w:rPr>
          <w:instrText xml:space="preserve"> PAGEREF _Toc91418017 \h </w:instrText>
        </w:r>
      </w:ins>
      <w:r>
        <w:rPr>
          <w:webHidden/>
        </w:rPr>
      </w:r>
      <w:r>
        <w:rPr>
          <w:webHidden/>
        </w:rPr>
        <w:fldChar w:fldCharType="separate"/>
      </w:r>
      <w:ins w:id="158" w:author="Vladymyr Kozyr" w:date="2022-01-02T15:38:00Z">
        <w:r w:rsidR="00CC1DBD">
          <w:rPr>
            <w:webHidden/>
          </w:rPr>
          <w:t>1</w:t>
        </w:r>
      </w:ins>
      <w:ins w:id="159" w:author="Vladymyr Kozyr" w:date="2021-12-26T13:33:00Z">
        <w:r>
          <w:rPr>
            <w:webHidden/>
          </w:rPr>
          <w:fldChar w:fldCharType="end"/>
        </w:r>
        <w:r w:rsidRPr="009C4E8C">
          <w:rPr>
            <w:rStyle w:val="Hyperlink"/>
          </w:rPr>
          <w:fldChar w:fldCharType="end"/>
        </w:r>
      </w:ins>
    </w:p>
    <w:p w14:paraId="746EF139" w14:textId="0C282443" w:rsidR="00004E35" w:rsidRDefault="00004E35">
      <w:pPr>
        <w:pStyle w:val="TOC1"/>
        <w:tabs>
          <w:tab w:val="left" w:pos="1440"/>
        </w:tabs>
        <w:rPr>
          <w:ins w:id="160" w:author="Vladymyr Kozyr" w:date="2021-12-26T13:33:00Z"/>
          <w:rFonts w:asciiTheme="minorHAnsi" w:eastAsiaTheme="minorEastAsia" w:hAnsiTheme="minorHAnsi"/>
          <w:b w:val="0"/>
          <w:bCs w:val="0"/>
          <w:sz w:val="24"/>
          <w:lang w:val="en-CA"/>
        </w:rPr>
      </w:pPr>
      <w:ins w:id="161" w:author="Vladymyr Kozyr" w:date="2021-12-26T13:33:00Z">
        <w:r w:rsidRPr="009C4E8C">
          <w:rPr>
            <w:rStyle w:val="Hyperlink"/>
          </w:rPr>
          <w:fldChar w:fldCharType="begin"/>
        </w:r>
        <w:r w:rsidRPr="009C4E8C">
          <w:rPr>
            <w:rStyle w:val="Hyperlink"/>
          </w:rPr>
          <w:instrText xml:space="preserve"> </w:instrText>
        </w:r>
        <w:r>
          <w:instrText>HYPERLINK \l "_Toc91418018"</w:instrText>
        </w:r>
        <w:r w:rsidRPr="009C4E8C">
          <w:rPr>
            <w:rStyle w:val="Hyperlink"/>
          </w:rPr>
          <w:instrText xml:space="preserve"> </w:instrText>
        </w:r>
        <w:r w:rsidRPr="009C4E8C">
          <w:rPr>
            <w:rStyle w:val="Hyperlink"/>
          </w:rPr>
          <w:fldChar w:fldCharType="separate"/>
        </w:r>
        <w:r w:rsidRPr="009C4E8C">
          <w:rPr>
            <w:rStyle w:val="Hyperlink"/>
          </w:rPr>
          <w:t>Chapter 2.</w:t>
        </w:r>
        <w:r>
          <w:rPr>
            <w:rFonts w:asciiTheme="minorHAnsi" w:eastAsiaTheme="minorEastAsia" w:hAnsiTheme="minorHAnsi"/>
            <w:b w:val="0"/>
            <w:bCs w:val="0"/>
            <w:sz w:val="24"/>
            <w:lang w:val="en-CA"/>
          </w:rPr>
          <w:tab/>
        </w:r>
        <w:r w:rsidRPr="009C4E8C">
          <w:rPr>
            <w:rStyle w:val="Hyperlink"/>
          </w:rPr>
          <w:t>Related Work</w:t>
        </w:r>
        <w:r>
          <w:rPr>
            <w:webHidden/>
          </w:rPr>
          <w:tab/>
        </w:r>
        <w:r>
          <w:rPr>
            <w:webHidden/>
          </w:rPr>
          <w:fldChar w:fldCharType="begin"/>
        </w:r>
        <w:r>
          <w:rPr>
            <w:webHidden/>
          </w:rPr>
          <w:instrText xml:space="preserve"> PAGEREF _Toc91418018 \h </w:instrText>
        </w:r>
      </w:ins>
      <w:r>
        <w:rPr>
          <w:webHidden/>
        </w:rPr>
      </w:r>
      <w:r>
        <w:rPr>
          <w:webHidden/>
        </w:rPr>
        <w:fldChar w:fldCharType="separate"/>
      </w:r>
      <w:ins w:id="162" w:author="Vladymyr Kozyr" w:date="2022-01-02T15:38:00Z">
        <w:r w:rsidR="00CC1DBD">
          <w:rPr>
            <w:webHidden/>
          </w:rPr>
          <w:t>3</w:t>
        </w:r>
      </w:ins>
      <w:ins w:id="163" w:author="Vladymyr Kozyr" w:date="2021-12-26T13:33:00Z">
        <w:r>
          <w:rPr>
            <w:webHidden/>
          </w:rPr>
          <w:fldChar w:fldCharType="end"/>
        </w:r>
        <w:r w:rsidRPr="009C4E8C">
          <w:rPr>
            <w:rStyle w:val="Hyperlink"/>
          </w:rPr>
          <w:fldChar w:fldCharType="end"/>
        </w:r>
      </w:ins>
    </w:p>
    <w:p w14:paraId="5F29113D" w14:textId="4787A733" w:rsidR="00004E35" w:rsidRDefault="00004E35">
      <w:pPr>
        <w:pStyle w:val="TOC2"/>
        <w:rPr>
          <w:ins w:id="164" w:author="Vladymyr Kozyr" w:date="2021-12-26T13:33:00Z"/>
          <w:rFonts w:asciiTheme="minorHAnsi" w:eastAsiaTheme="minorEastAsia" w:hAnsiTheme="minorHAnsi"/>
          <w:b w:val="0"/>
          <w:sz w:val="24"/>
          <w:szCs w:val="24"/>
          <w:lang w:val="en-CA"/>
        </w:rPr>
      </w:pPr>
      <w:ins w:id="165" w:author="Vladymyr Kozyr" w:date="2021-12-26T13:33:00Z">
        <w:r w:rsidRPr="009C4E8C">
          <w:rPr>
            <w:rStyle w:val="Hyperlink"/>
          </w:rPr>
          <w:fldChar w:fldCharType="begin"/>
        </w:r>
        <w:r w:rsidRPr="009C4E8C">
          <w:rPr>
            <w:rStyle w:val="Hyperlink"/>
          </w:rPr>
          <w:instrText xml:space="preserve"> </w:instrText>
        </w:r>
        <w:r>
          <w:instrText>HYPERLINK \l "_Toc91418019"</w:instrText>
        </w:r>
        <w:r w:rsidRPr="009C4E8C">
          <w:rPr>
            <w:rStyle w:val="Hyperlink"/>
          </w:rPr>
          <w:instrText xml:space="preserve"> </w:instrText>
        </w:r>
        <w:r w:rsidRPr="009C4E8C">
          <w:rPr>
            <w:rStyle w:val="Hyperlink"/>
          </w:rPr>
          <w:fldChar w:fldCharType="separate"/>
        </w:r>
        <w:r w:rsidRPr="009C4E8C">
          <w:rPr>
            <w:rStyle w:val="Hyperlink"/>
            <w:rFonts w:cs="Arial"/>
          </w:rPr>
          <w:t>2.1.</w:t>
        </w:r>
        <w:r>
          <w:rPr>
            <w:rFonts w:asciiTheme="minorHAnsi" w:eastAsiaTheme="minorEastAsia" w:hAnsiTheme="minorHAnsi"/>
            <w:b w:val="0"/>
            <w:sz w:val="24"/>
            <w:szCs w:val="24"/>
            <w:lang w:val="en-CA"/>
          </w:rPr>
          <w:tab/>
        </w:r>
        <w:r w:rsidRPr="009C4E8C">
          <w:rPr>
            <w:rStyle w:val="Hyperlink"/>
          </w:rPr>
          <w:t>Role of the Fishery Visualization</w:t>
        </w:r>
        <w:r>
          <w:rPr>
            <w:webHidden/>
          </w:rPr>
          <w:tab/>
        </w:r>
        <w:r>
          <w:rPr>
            <w:webHidden/>
          </w:rPr>
          <w:fldChar w:fldCharType="begin"/>
        </w:r>
        <w:r>
          <w:rPr>
            <w:webHidden/>
          </w:rPr>
          <w:instrText xml:space="preserve"> PAGEREF _Toc91418019 \h </w:instrText>
        </w:r>
      </w:ins>
      <w:r>
        <w:rPr>
          <w:webHidden/>
        </w:rPr>
      </w:r>
      <w:r>
        <w:rPr>
          <w:webHidden/>
        </w:rPr>
        <w:fldChar w:fldCharType="separate"/>
      </w:r>
      <w:ins w:id="166" w:author="Vladymyr Kozyr" w:date="2022-01-02T15:38:00Z">
        <w:r w:rsidR="00CC1DBD">
          <w:rPr>
            <w:webHidden/>
          </w:rPr>
          <w:t>3</w:t>
        </w:r>
      </w:ins>
      <w:ins w:id="167" w:author="Vladymyr Kozyr" w:date="2021-12-26T13:33:00Z">
        <w:r>
          <w:rPr>
            <w:webHidden/>
          </w:rPr>
          <w:fldChar w:fldCharType="end"/>
        </w:r>
        <w:r w:rsidRPr="009C4E8C">
          <w:rPr>
            <w:rStyle w:val="Hyperlink"/>
          </w:rPr>
          <w:fldChar w:fldCharType="end"/>
        </w:r>
      </w:ins>
    </w:p>
    <w:p w14:paraId="458742FA" w14:textId="107F11BB" w:rsidR="00004E35" w:rsidRDefault="00004E35">
      <w:pPr>
        <w:pStyle w:val="TOC2"/>
        <w:rPr>
          <w:ins w:id="168" w:author="Vladymyr Kozyr" w:date="2021-12-26T13:33:00Z"/>
          <w:rFonts w:asciiTheme="minorHAnsi" w:eastAsiaTheme="minorEastAsia" w:hAnsiTheme="minorHAnsi"/>
          <w:b w:val="0"/>
          <w:sz w:val="24"/>
          <w:szCs w:val="24"/>
          <w:lang w:val="en-CA"/>
        </w:rPr>
      </w:pPr>
      <w:ins w:id="169" w:author="Vladymyr Kozyr" w:date="2021-12-26T13:33:00Z">
        <w:r w:rsidRPr="009C4E8C">
          <w:rPr>
            <w:rStyle w:val="Hyperlink"/>
          </w:rPr>
          <w:fldChar w:fldCharType="begin"/>
        </w:r>
        <w:r w:rsidRPr="009C4E8C">
          <w:rPr>
            <w:rStyle w:val="Hyperlink"/>
          </w:rPr>
          <w:instrText xml:space="preserve"> </w:instrText>
        </w:r>
        <w:r>
          <w:instrText>HYPERLINK \l "_Toc91418020"</w:instrText>
        </w:r>
        <w:r w:rsidRPr="009C4E8C">
          <w:rPr>
            <w:rStyle w:val="Hyperlink"/>
          </w:rPr>
          <w:instrText xml:space="preserve"> </w:instrText>
        </w:r>
        <w:r w:rsidRPr="009C4E8C">
          <w:rPr>
            <w:rStyle w:val="Hyperlink"/>
          </w:rPr>
          <w:fldChar w:fldCharType="separate"/>
        </w:r>
        <w:r w:rsidRPr="009C4E8C">
          <w:rPr>
            <w:rStyle w:val="Hyperlink"/>
            <w:rFonts w:cs="Arial"/>
          </w:rPr>
          <w:t>2.2.</w:t>
        </w:r>
        <w:r>
          <w:rPr>
            <w:rFonts w:asciiTheme="minorHAnsi" w:eastAsiaTheme="minorEastAsia" w:hAnsiTheme="minorHAnsi"/>
            <w:b w:val="0"/>
            <w:sz w:val="24"/>
            <w:szCs w:val="24"/>
            <w:lang w:val="en-CA"/>
          </w:rPr>
          <w:tab/>
        </w:r>
        <w:r w:rsidRPr="009C4E8C">
          <w:rPr>
            <w:rStyle w:val="Hyperlink"/>
          </w:rPr>
          <w:t>Marine Environmental Management</w:t>
        </w:r>
        <w:r>
          <w:rPr>
            <w:webHidden/>
          </w:rPr>
          <w:tab/>
        </w:r>
        <w:r>
          <w:rPr>
            <w:webHidden/>
          </w:rPr>
          <w:fldChar w:fldCharType="begin"/>
        </w:r>
        <w:r>
          <w:rPr>
            <w:webHidden/>
          </w:rPr>
          <w:instrText xml:space="preserve"> PAGEREF _Toc91418020 \h </w:instrText>
        </w:r>
      </w:ins>
      <w:r>
        <w:rPr>
          <w:webHidden/>
        </w:rPr>
      </w:r>
      <w:r>
        <w:rPr>
          <w:webHidden/>
        </w:rPr>
        <w:fldChar w:fldCharType="separate"/>
      </w:r>
      <w:ins w:id="170" w:author="Vladymyr Kozyr" w:date="2022-01-02T15:38:00Z">
        <w:r w:rsidR="00CC1DBD">
          <w:rPr>
            <w:webHidden/>
          </w:rPr>
          <w:t>4</w:t>
        </w:r>
      </w:ins>
      <w:ins w:id="171" w:author="Vladymyr Kozyr" w:date="2021-12-26T13:33:00Z">
        <w:r>
          <w:rPr>
            <w:webHidden/>
          </w:rPr>
          <w:fldChar w:fldCharType="end"/>
        </w:r>
        <w:r w:rsidRPr="009C4E8C">
          <w:rPr>
            <w:rStyle w:val="Hyperlink"/>
          </w:rPr>
          <w:fldChar w:fldCharType="end"/>
        </w:r>
      </w:ins>
    </w:p>
    <w:p w14:paraId="71214749" w14:textId="714F11A9" w:rsidR="00004E35" w:rsidRDefault="00004E35">
      <w:pPr>
        <w:pStyle w:val="TOC2"/>
        <w:rPr>
          <w:ins w:id="172" w:author="Vladymyr Kozyr" w:date="2021-12-26T13:33:00Z"/>
          <w:rFonts w:asciiTheme="minorHAnsi" w:eastAsiaTheme="minorEastAsia" w:hAnsiTheme="minorHAnsi"/>
          <w:b w:val="0"/>
          <w:sz w:val="24"/>
          <w:szCs w:val="24"/>
          <w:lang w:val="en-CA"/>
        </w:rPr>
      </w:pPr>
      <w:ins w:id="173" w:author="Vladymyr Kozyr" w:date="2021-12-26T13:33:00Z">
        <w:r w:rsidRPr="009C4E8C">
          <w:rPr>
            <w:rStyle w:val="Hyperlink"/>
          </w:rPr>
          <w:fldChar w:fldCharType="begin"/>
        </w:r>
        <w:r w:rsidRPr="009C4E8C">
          <w:rPr>
            <w:rStyle w:val="Hyperlink"/>
          </w:rPr>
          <w:instrText xml:space="preserve"> </w:instrText>
        </w:r>
        <w:r>
          <w:instrText>HYPERLINK \l "_Toc91418021"</w:instrText>
        </w:r>
        <w:r w:rsidRPr="009C4E8C">
          <w:rPr>
            <w:rStyle w:val="Hyperlink"/>
          </w:rPr>
          <w:instrText xml:space="preserve"> </w:instrText>
        </w:r>
        <w:r w:rsidRPr="009C4E8C">
          <w:rPr>
            <w:rStyle w:val="Hyperlink"/>
          </w:rPr>
          <w:fldChar w:fldCharType="separate"/>
        </w:r>
        <w:r w:rsidRPr="009C4E8C">
          <w:rPr>
            <w:rStyle w:val="Hyperlink"/>
            <w:rFonts w:cs="Arial"/>
          </w:rPr>
          <w:t>2.3.</w:t>
        </w:r>
        <w:r>
          <w:rPr>
            <w:rFonts w:asciiTheme="minorHAnsi" w:eastAsiaTheme="minorEastAsia" w:hAnsiTheme="minorHAnsi"/>
            <w:b w:val="0"/>
            <w:sz w:val="24"/>
            <w:szCs w:val="24"/>
            <w:lang w:val="en-CA"/>
          </w:rPr>
          <w:tab/>
        </w:r>
        <w:r w:rsidRPr="009C4E8C">
          <w:rPr>
            <w:rStyle w:val="Hyperlink"/>
          </w:rPr>
          <w:t>Approaches to Visualization</w:t>
        </w:r>
        <w:r>
          <w:rPr>
            <w:webHidden/>
          </w:rPr>
          <w:tab/>
        </w:r>
        <w:r>
          <w:rPr>
            <w:webHidden/>
          </w:rPr>
          <w:fldChar w:fldCharType="begin"/>
        </w:r>
        <w:r>
          <w:rPr>
            <w:webHidden/>
          </w:rPr>
          <w:instrText xml:space="preserve"> PAGEREF _Toc91418021 \h </w:instrText>
        </w:r>
      </w:ins>
      <w:r>
        <w:rPr>
          <w:webHidden/>
        </w:rPr>
      </w:r>
      <w:r>
        <w:rPr>
          <w:webHidden/>
        </w:rPr>
        <w:fldChar w:fldCharType="separate"/>
      </w:r>
      <w:ins w:id="174" w:author="Vladymyr Kozyr" w:date="2022-01-02T15:38:00Z">
        <w:r w:rsidR="00CC1DBD">
          <w:rPr>
            <w:webHidden/>
          </w:rPr>
          <w:t>7</w:t>
        </w:r>
      </w:ins>
      <w:ins w:id="175" w:author="Vladymyr Kozyr" w:date="2021-12-26T13:33:00Z">
        <w:r>
          <w:rPr>
            <w:webHidden/>
          </w:rPr>
          <w:fldChar w:fldCharType="end"/>
        </w:r>
        <w:r w:rsidRPr="009C4E8C">
          <w:rPr>
            <w:rStyle w:val="Hyperlink"/>
          </w:rPr>
          <w:fldChar w:fldCharType="end"/>
        </w:r>
      </w:ins>
    </w:p>
    <w:p w14:paraId="24B8ACE3" w14:textId="1487B251" w:rsidR="00004E35" w:rsidRDefault="00004E35">
      <w:pPr>
        <w:pStyle w:val="TOC1"/>
        <w:tabs>
          <w:tab w:val="left" w:pos="1440"/>
        </w:tabs>
        <w:rPr>
          <w:ins w:id="176" w:author="Vladymyr Kozyr" w:date="2021-12-26T13:33:00Z"/>
          <w:rFonts w:asciiTheme="minorHAnsi" w:eastAsiaTheme="minorEastAsia" w:hAnsiTheme="minorHAnsi"/>
          <w:b w:val="0"/>
          <w:bCs w:val="0"/>
          <w:sz w:val="24"/>
          <w:lang w:val="en-CA"/>
        </w:rPr>
      </w:pPr>
      <w:ins w:id="177" w:author="Vladymyr Kozyr" w:date="2021-12-26T13:33:00Z">
        <w:r w:rsidRPr="009C4E8C">
          <w:rPr>
            <w:rStyle w:val="Hyperlink"/>
          </w:rPr>
          <w:fldChar w:fldCharType="begin"/>
        </w:r>
        <w:r w:rsidRPr="009C4E8C">
          <w:rPr>
            <w:rStyle w:val="Hyperlink"/>
          </w:rPr>
          <w:instrText xml:space="preserve"> </w:instrText>
        </w:r>
        <w:r>
          <w:instrText>HYPERLINK \l "_Toc91418022"</w:instrText>
        </w:r>
        <w:r w:rsidRPr="009C4E8C">
          <w:rPr>
            <w:rStyle w:val="Hyperlink"/>
          </w:rPr>
          <w:instrText xml:space="preserve"> </w:instrText>
        </w:r>
        <w:r w:rsidRPr="009C4E8C">
          <w:rPr>
            <w:rStyle w:val="Hyperlink"/>
          </w:rPr>
          <w:fldChar w:fldCharType="separate"/>
        </w:r>
        <w:r w:rsidRPr="009C4E8C">
          <w:rPr>
            <w:rStyle w:val="Hyperlink"/>
          </w:rPr>
          <w:t>Chapter 3.</w:t>
        </w:r>
        <w:r>
          <w:rPr>
            <w:rFonts w:asciiTheme="minorHAnsi" w:eastAsiaTheme="minorEastAsia" w:hAnsiTheme="minorHAnsi"/>
            <w:b w:val="0"/>
            <w:bCs w:val="0"/>
            <w:sz w:val="24"/>
            <w:lang w:val="en-CA"/>
          </w:rPr>
          <w:tab/>
        </w:r>
        <w:r w:rsidRPr="009C4E8C">
          <w:rPr>
            <w:rStyle w:val="Hyperlink"/>
          </w:rPr>
          <w:t>Design and Visualization Tasks</w:t>
        </w:r>
        <w:r>
          <w:rPr>
            <w:webHidden/>
          </w:rPr>
          <w:tab/>
        </w:r>
        <w:r>
          <w:rPr>
            <w:webHidden/>
          </w:rPr>
          <w:fldChar w:fldCharType="begin"/>
        </w:r>
        <w:r>
          <w:rPr>
            <w:webHidden/>
          </w:rPr>
          <w:instrText xml:space="preserve"> PAGEREF _Toc91418022 \h </w:instrText>
        </w:r>
      </w:ins>
      <w:r>
        <w:rPr>
          <w:webHidden/>
        </w:rPr>
      </w:r>
      <w:r>
        <w:rPr>
          <w:webHidden/>
        </w:rPr>
        <w:fldChar w:fldCharType="separate"/>
      </w:r>
      <w:ins w:id="178" w:author="Vladymyr Kozyr" w:date="2022-01-02T15:38:00Z">
        <w:r w:rsidR="00CC1DBD">
          <w:rPr>
            <w:webHidden/>
          </w:rPr>
          <w:t>9</w:t>
        </w:r>
      </w:ins>
      <w:ins w:id="179" w:author="Vladymyr Kozyr" w:date="2021-12-26T13:33:00Z">
        <w:r>
          <w:rPr>
            <w:webHidden/>
          </w:rPr>
          <w:fldChar w:fldCharType="end"/>
        </w:r>
        <w:r w:rsidRPr="009C4E8C">
          <w:rPr>
            <w:rStyle w:val="Hyperlink"/>
          </w:rPr>
          <w:fldChar w:fldCharType="end"/>
        </w:r>
      </w:ins>
    </w:p>
    <w:p w14:paraId="5BCD538F" w14:textId="7802A89B" w:rsidR="00004E35" w:rsidRDefault="00004E35">
      <w:pPr>
        <w:pStyle w:val="TOC2"/>
        <w:rPr>
          <w:ins w:id="180" w:author="Vladymyr Kozyr" w:date="2021-12-26T13:33:00Z"/>
          <w:rFonts w:asciiTheme="minorHAnsi" w:eastAsiaTheme="minorEastAsia" w:hAnsiTheme="minorHAnsi"/>
          <w:b w:val="0"/>
          <w:sz w:val="24"/>
          <w:szCs w:val="24"/>
          <w:lang w:val="en-CA"/>
        </w:rPr>
      </w:pPr>
      <w:ins w:id="181" w:author="Vladymyr Kozyr" w:date="2021-12-26T13:33:00Z">
        <w:r w:rsidRPr="009C4E8C">
          <w:rPr>
            <w:rStyle w:val="Hyperlink"/>
          </w:rPr>
          <w:fldChar w:fldCharType="begin"/>
        </w:r>
        <w:r w:rsidRPr="009C4E8C">
          <w:rPr>
            <w:rStyle w:val="Hyperlink"/>
          </w:rPr>
          <w:instrText xml:space="preserve"> </w:instrText>
        </w:r>
        <w:r>
          <w:instrText>HYPERLINK \l "_Toc91418023"</w:instrText>
        </w:r>
        <w:r w:rsidRPr="009C4E8C">
          <w:rPr>
            <w:rStyle w:val="Hyperlink"/>
          </w:rPr>
          <w:instrText xml:space="preserve"> </w:instrText>
        </w:r>
        <w:r w:rsidRPr="009C4E8C">
          <w:rPr>
            <w:rStyle w:val="Hyperlink"/>
          </w:rPr>
          <w:fldChar w:fldCharType="separate"/>
        </w:r>
        <w:r w:rsidRPr="009C4E8C">
          <w:rPr>
            <w:rStyle w:val="Hyperlink"/>
            <w:rFonts w:cs="Arial"/>
          </w:rPr>
          <w:t>3.1.</w:t>
        </w:r>
        <w:r>
          <w:rPr>
            <w:rFonts w:asciiTheme="minorHAnsi" w:eastAsiaTheme="minorEastAsia" w:hAnsiTheme="minorHAnsi"/>
            <w:b w:val="0"/>
            <w:sz w:val="24"/>
            <w:szCs w:val="24"/>
            <w:lang w:val="en-CA"/>
          </w:rPr>
          <w:tab/>
        </w:r>
        <w:r w:rsidRPr="009C4E8C">
          <w:rPr>
            <w:rStyle w:val="Hyperlink"/>
          </w:rPr>
          <w:t>Fishery Reports</w:t>
        </w:r>
        <w:r>
          <w:rPr>
            <w:webHidden/>
          </w:rPr>
          <w:tab/>
        </w:r>
        <w:r>
          <w:rPr>
            <w:webHidden/>
          </w:rPr>
          <w:fldChar w:fldCharType="begin"/>
        </w:r>
        <w:r>
          <w:rPr>
            <w:webHidden/>
          </w:rPr>
          <w:instrText xml:space="preserve"> PAGEREF _Toc91418023 \h </w:instrText>
        </w:r>
      </w:ins>
      <w:r>
        <w:rPr>
          <w:webHidden/>
        </w:rPr>
      </w:r>
      <w:r>
        <w:rPr>
          <w:webHidden/>
        </w:rPr>
        <w:fldChar w:fldCharType="separate"/>
      </w:r>
      <w:ins w:id="182" w:author="Vladymyr Kozyr" w:date="2022-01-02T15:38:00Z">
        <w:r w:rsidR="00CC1DBD">
          <w:rPr>
            <w:webHidden/>
          </w:rPr>
          <w:t>10</w:t>
        </w:r>
      </w:ins>
      <w:ins w:id="183" w:author="Vladymyr Kozyr" w:date="2021-12-26T13:33:00Z">
        <w:r>
          <w:rPr>
            <w:webHidden/>
          </w:rPr>
          <w:fldChar w:fldCharType="end"/>
        </w:r>
        <w:r w:rsidRPr="009C4E8C">
          <w:rPr>
            <w:rStyle w:val="Hyperlink"/>
          </w:rPr>
          <w:fldChar w:fldCharType="end"/>
        </w:r>
      </w:ins>
    </w:p>
    <w:p w14:paraId="6F0B7FA5" w14:textId="39A8E534" w:rsidR="00004E35" w:rsidRDefault="00004E35">
      <w:pPr>
        <w:pStyle w:val="TOC2"/>
        <w:rPr>
          <w:ins w:id="184" w:author="Vladymyr Kozyr" w:date="2021-12-26T13:33:00Z"/>
          <w:rFonts w:asciiTheme="minorHAnsi" w:eastAsiaTheme="minorEastAsia" w:hAnsiTheme="minorHAnsi"/>
          <w:b w:val="0"/>
          <w:sz w:val="24"/>
          <w:szCs w:val="24"/>
          <w:lang w:val="en-CA"/>
        </w:rPr>
      </w:pPr>
      <w:ins w:id="185" w:author="Vladymyr Kozyr" w:date="2021-12-26T13:33:00Z">
        <w:r w:rsidRPr="009C4E8C">
          <w:rPr>
            <w:rStyle w:val="Hyperlink"/>
          </w:rPr>
          <w:fldChar w:fldCharType="begin"/>
        </w:r>
        <w:r w:rsidRPr="009C4E8C">
          <w:rPr>
            <w:rStyle w:val="Hyperlink"/>
          </w:rPr>
          <w:instrText xml:space="preserve"> </w:instrText>
        </w:r>
        <w:r>
          <w:instrText>HYPERLINK \l "_Toc91418024"</w:instrText>
        </w:r>
        <w:r w:rsidRPr="009C4E8C">
          <w:rPr>
            <w:rStyle w:val="Hyperlink"/>
          </w:rPr>
          <w:instrText xml:space="preserve"> </w:instrText>
        </w:r>
        <w:r w:rsidRPr="009C4E8C">
          <w:rPr>
            <w:rStyle w:val="Hyperlink"/>
          </w:rPr>
          <w:fldChar w:fldCharType="separate"/>
        </w:r>
        <w:r w:rsidRPr="009C4E8C">
          <w:rPr>
            <w:rStyle w:val="Hyperlink"/>
            <w:rFonts w:cs="Arial"/>
          </w:rPr>
          <w:t>3.2.</w:t>
        </w:r>
        <w:r>
          <w:rPr>
            <w:rFonts w:asciiTheme="minorHAnsi" w:eastAsiaTheme="minorEastAsia" w:hAnsiTheme="minorHAnsi"/>
            <w:b w:val="0"/>
            <w:sz w:val="24"/>
            <w:szCs w:val="24"/>
            <w:lang w:val="en-CA"/>
          </w:rPr>
          <w:tab/>
        </w:r>
        <w:r w:rsidRPr="009C4E8C">
          <w:rPr>
            <w:rStyle w:val="Hyperlink"/>
          </w:rPr>
          <w:t xml:space="preserve">Data Sources </w:t>
        </w:r>
        <w:r>
          <w:rPr>
            <w:webHidden/>
          </w:rPr>
          <w:tab/>
        </w:r>
        <w:r>
          <w:rPr>
            <w:webHidden/>
          </w:rPr>
          <w:fldChar w:fldCharType="begin"/>
        </w:r>
        <w:r>
          <w:rPr>
            <w:webHidden/>
          </w:rPr>
          <w:instrText xml:space="preserve"> PAGEREF _Toc91418024 \h </w:instrText>
        </w:r>
      </w:ins>
      <w:r>
        <w:rPr>
          <w:webHidden/>
        </w:rPr>
      </w:r>
      <w:r>
        <w:rPr>
          <w:webHidden/>
        </w:rPr>
        <w:fldChar w:fldCharType="separate"/>
      </w:r>
      <w:ins w:id="186" w:author="Vladymyr Kozyr" w:date="2022-01-02T15:38:00Z">
        <w:r w:rsidR="00CC1DBD">
          <w:rPr>
            <w:webHidden/>
          </w:rPr>
          <w:t>14</w:t>
        </w:r>
      </w:ins>
      <w:ins w:id="187" w:author="Vladymyr Kozyr" w:date="2021-12-26T13:33:00Z">
        <w:r>
          <w:rPr>
            <w:webHidden/>
          </w:rPr>
          <w:fldChar w:fldCharType="end"/>
        </w:r>
        <w:r w:rsidRPr="009C4E8C">
          <w:rPr>
            <w:rStyle w:val="Hyperlink"/>
          </w:rPr>
          <w:fldChar w:fldCharType="end"/>
        </w:r>
      </w:ins>
    </w:p>
    <w:p w14:paraId="272CCFF5" w14:textId="44EFE25C" w:rsidR="00004E35" w:rsidRDefault="00004E35">
      <w:pPr>
        <w:pStyle w:val="TOC2"/>
        <w:rPr>
          <w:ins w:id="188" w:author="Vladymyr Kozyr" w:date="2021-12-26T13:33:00Z"/>
          <w:rFonts w:asciiTheme="minorHAnsi" w:eastAsiaTheme="minorEastAsia" w:hAnsiTheme="minorHAnsi"/>
          <w:b w:val="0"/>
          <w:sz w:val="24"/>
          <w:szCs w:val="24"/>
          <w:lang w:val="en-CA"/>
        </w:rPr>
      </w:pPr>
      <w:ins w:id="189" w:author="Vladymyr Kozyr" w:date="2021-12-26T13:33:00Z">
        <w:r w:rsidRPr="009C4E8C">
          <w:rPr>
            <w:rStyle w:val="Hyperlink"/>
          </w:rPr>
          <w:fldChar w:fldCharType="begin"/>
        </w:r>
        <w:r w:rsidRPr="009C4E8C">
          <w:rPr>
            <w:rStyle w:val="Hyperlink"/>
          </w:rPr>
          <w:instrText xml:space="preserve"> </w:instrText>
        </w:r>
        <w:r>
          <w:instrText>HYPERLINK \l "_Toc91418025"</w:instrText>
        </w:r>
        <w:r w:rsidRPr="009C4E8C">
          <w:rPr>
            <w:rStyle w:val="Hyperlink"/>
          </w:rPr>
          <w:instrText xml:space="preserve"> </w:instrText>
        </w:r>
        <w:r w:rsidRPr="009C4E8C">
          <w:rPr>
            <w:rStyle w:val="Hyperlink"/>
          </w:rPr>
          <w:fldChar w:fldCharType="separate"/>
        </w:r>
        <w:r w:rsidRPr="009C4E8C">
          <w:rPr>
            <w:rStyle w:val="Hyperlink"/>
          </w:rPr>
          <w:t>3.3.</w:t>
        </w:r>
        <w:r>
          <w:rPr>
            <w:rFonts w:asciiTheme="minorHAnsi" w:eastAsiaTheme="minorEastAsia" w:hAnsiTheme="minorHAnsi"/>
            <w:b w:val="0"/>
            <w:sz w:val="24"/>
            <w:szCs w:val="24"/>
            <w:lang w:val="en-CA"/>
          </w:rPr>
          <w:tab/>
        </w:r>
        <w:r w:rsidRPr="009C4E8C">
          <w:rPr>
            <w:rStyle w:val="Hyperlink"/>
          </w:rPr>
          <w:t>Fishery Domain Problems</w:t>
        </w:r>
        <w:r>
          <w:rPr>
            <w:webHidden/>
          </w:rPr>
          <w:tab/>
        </w:r>
        <w:r>
          <w:rPr>
            <w:webHidden/>
          </w:rPr>
          <w:fldChar w:fldCharType="begin"/>
        </w:r>
        <w:r>
          <w:rPr>
            <w:webHidden/>
          </w:rPr>
          <w:instrText xml:space="preserve"> PAGEREF _Toc91418025 \h </w:instrText>
        </w:r>
      </w:ins>
      <w:r>
        <w:rPr>
          <w:webHidden/>
        </w:rPr>
      </w:r>
      <w:r>
        <w:rPr>
          <w:webHidden/>
        </w:rPr>
        <w:fldChar w:fldCharType="separate"/>
      </w:r>
      <w:ins w:id="190" w:author="Vladymyr Kozyr" w:date="2022-01-02T15:38:00Z">
        <w:r w:rsidR="00CC1DBD">
          <w:rPr>
            <w:webHidden/>
          </w:rPr>
          <w:t>16</w:t>
        </w:r>
      </w:ins>
      <w:ins w:id="191" w:author="Vladymyr Kozyr" w:date="2021-12-26T13:33:00Z">
        <w:r>
          <w:rPr>
            <w:webHidden/>
          </w:rPr>
          <w:fldChar w:fldCharType="end"/>
        </w:r>
        <w:r w:rsidRPr="009C4E8C">
          <w:rPr>
            <w:rStyle w:val="Hyperlink"/>
          </w:rPr>
          <w:fldChar w:fldCharType="end"/>
        </w:r>
      </w:ins>
    </w:p>
    <w:p w14:paraId="7D32BCF2" w14:textId="5FD609B6" w:rsidR="00004E35" w:rsidRDefault="00004E35">
      <w:pPr>
        <w:pStyle w:val="TOC2"/>
        <w:rPr>
          <w:ins w:id="192" w:author="Vladymyr Kozyr" w:date="2021-12-26T13:33:00Z"/>
          <w:rFonts w:asciiTheme="minorHAnsi" w:eastAsiaTheme="minorEastAsia" w:hAnsiTheme="minorHAnsi"/>
          <w:b w:val="0"/>
          <w:sz w:val="24"/>
          <w:szCs w:val="24"/>
          <w:lang w:val="en-CA"/>
        </w:rPr>
      </w:pPr>
      <w:ins w:id="193" w:author="Vladymyr Kozyr" w:date="2021-12-26T13:33:00Z">
        <w:r w:rsidRPr="009C4E8C">
          <w:rPr>
            <w:rStyle w:val="Hyperlink"/>
          </w:rPr>
          <w:fldChar w:fldCharType="begin"/>
        </w:r>
        <w:r w:rsidRPr="009C4E8C">
          <w:rPr>
            <w:rStyle w:val="Hyperlink"/>
          </w:rPr>
          <w:instrText xml:space="preserve"> </w:instrText>
        </w:r>
        <w:r>
          <w:instrText>HYPERLINK \l "_Toc91418026"</w:instrText>
        </w:r>
        <w:r w:rsidRPr="009C4E8C">
          <w:rPr>
            <w:rStyle w:val="Hyperlink"/>
          </w:rPr>
          <w:instrText xml:space="preserve"> </w:instrText>
        </w:r>
        <w:r w:rsidRPr="009C4E8C">
          <w:rPr>
            <w:rStyle w:val="Hyperlink"/>
          </w:rPr>
          <w:fldChar w:fldCharType="separate"/>
        </w:r>
        <w:r w:rsidRPr="009C4E8C">
          <w:rPr>
            <w:rStyle w:val="Hyperlink"/>
          </w:rPr>
          <w:t>3.4.</w:t>
        </w:r>
        <w:r>
          <w:rPr>
            <w:rFonts w:asciiTheme="minorHAnsi" w:eastAsiaTheme="minorEastAsia" w:hAnsiTheme="minorHAnsi"/>
            <w:b w:val="0"/>
            <w:sz w:val="24"/>
            <w:szCs w:val="24"/>
            <w:lang w:val="en-CA"/>
          </w:rPr>
          <w:tab/>
        </w:r>
        <w:r w:rsidRPr="009C4E8C">
          <w:rPr>
            <w:rStyle w:val="Hyperlink"/>
          </w:rPr>
          <w:t>Visualization Motivation</w:t>
        </w:r>
        <w:r>
          <w:rPr>
            <w:webHidden/>
          </w:rPr>
          <w:tab/>
        </w:r>
        <w:r>
          <w:rPr>
            <w:webHidden/>
          </w:rPr>
          <w:fldChar w:fldCharType="begin"/>
        </w:r>
        <w:r>
          <w:rPr>
            <w:webHidden/>
          </w:rPr>
          <w:instrText xml:space="preserve"> PAGEREF _Toc91418026 \h </w:instrText>
        </w:r>
      </w:ins>
      <w:r>
        <w:rPr>
          <w:webHidden/>
        </w:rPr>
      </w:r>
      <w:r>
        <w:rPr>
          <w:webHidden/>
        </w:rPr>
        <w:fldChar w:fldCharType="separate"/>
      </w:r>
      <w:ins w:id="194" w:author="Vladymyr Kozyr" w:date="2022-01-02T15:38:00Z">
        <w:r w:rsidR="00CC1DBD">
          <w:rPr>
            <w:webHidden/>
          </w:rPr>
          <w:t>18</w:t>
        </w:r>
      </w:ins>
      <w:ins w:id="195" w:author="Vladymyr Kozyr" w:date="2021-12-26T13:33:00Z">
        <w:r>
          <w:rPr>
            <w:webHidden/>
          </w:rPr>
          <w:fldChar w:fldCharType="end"/>
        </w:r>
        <w:r w:rsidRPr="009C4E8C">
          <w:rPr>
            <w:rStyle w:val="Hyperlink"/>
          </w:rPr>
          <w:fldChar w:fldCharType="end"/>
        </w:r>
      </w:ins>
    </w:p>
    <w:p w14:paraId="1E87930A" w14:textId="6DBC7A5D" w:rsidR="00004E35" w:rsidRDefault="00004E35">
      <w:pPr>
        <w:pStyle w:val="TOC2"/>
        <w:rPr>
          <w:ins w:id="196" w:author="Vladymyr Kozyr" w:date="2021-12-26T13:33:00Z"/>
          <w:rFonts w:asciiTheme="minorHAnsi" w:eastAsiaTheme="minorEastAsia" w:hAnsiTheme="minorHAnsi"/>
          <w:b w:val="0"/>
          <w:sz w:val="24"/>
          <w:szCs w:val="24"/>
          <w:lang w:val="en-CA"/>
        </w:rPr>
      </w:pPr>
      <w:ins w:id="197" w:author="Vladymyr Kozyr" w:date="2021-12-26T13:33:00Z">
        <w:r w:rsidRPr="009C4E8C">
          <w:rPr>
            <w:rStyle w:val="Hyperlink"/>
          </w:rPr>
          <w:fldChar w:fldCharType="begin"/>
        </w:r>
        <w:r w:rsidRPr="009C4E8C">
          <w:rPr>
            <w:rStyle w:val="Hyperlink"/>
          </w:rPr>
          <w:instrText xml:space="preserve"> </w:instrText>
        </w:r>
        <w:r>
          <w:instrText>HYPERLINK \l "_Toc91418027"</w:instrText>
        </w:r>
        <w:r w:rsidRPr="009C4E8C">
          <w:rPr>
            <w:rStyle w:val="Hyperlink"/>
          </w:rPr>
          <w:instrText xml:space="preserve"> </w:instrText>
        </w:r>
        <w:r w:rsidRPr="009C4E8C">
          <w:rPr>
            <w:rStyle w:val="Hyperlink"/>
          </w:rPr>
          <w:fldChar w:fldCharType="separate"/>
        </w:r>
        <w:r w:rsidRPr="009C4E8C">
          <w:rPr>
            <w:rStyle w:val="Hyperlink"/>
            <w:rFonts w:cs="Arial"/>
          </w:rPr>
          <w:t>3.5.</w:t>
        </w:r>
        <w:r>
          <w:rPr>
            <w:rFonts w:asciiTheme="minorHAnsi" w:eastAsiaTheme="minorEastAsia" w:hAnsiTheme="minorHAnsi"/>
            <w:b w:val="0"/>
            <w:sz w:val="24"/>
            <w:szCs w:val="24"/>
            <w:lang w:val="en-CA"/>
          </w:rPr>
          <w:tab/>
        </w:r>
        <w:r w:rsidRPr="009C4E8C">
          <w:rPr>
            <w:rStyle w:val="Hyperlink"/>
          </w:rPr>
          <w:t>Task Abstraction</w:t>
        </w:r>
        <w:r>
          <w:rPr>
            <w:webHidden/>
          </w:rPr>
          <w:tab/>
        </w:r>
        <w:r>
          <w:rPr>
            <w:webHidden/>
          </w:rPr>
          <w:fldChar w:fldCharType="begin"/>
        </w:r>
        <w:r>
          <w:rPr>
            <w:webHidden/>
          </w:rPr>
          <w:instrText xml:space="preserve"> PAGEREF _Toc91418027 \h </w:instrText>
        </w:r>
      </w:ins>
      <w:r>
        <w:rPr>
          <w:webHidden/>
        </w:rPr>
      </w:r>
      <w:r>
        <w:rPr>
          <w:webHidden/>
        </w:rPr>
        <w:fldChar w:fldCharType="separate"/>
      </w:r>
      <w:ins w:id="198" w:author="Vladymyr Kozyr" w:date="2022-01-02T15:38:00Z">
        <w:r w:rsidR="00CC1DBD">
          <w:rPr>
            <w:webHidden/>
          </w:rPr>
          <w:t>19</w:t>
        </w:r>
      </w:ins>
      <w:ins w:id="199" w:author="Vladymyr Kozyr" w:date="2021-12-26T13:33:00Z">
        <w:r>
          <w:rPr>
            <w:webHidden/>
          </w:rPr>
          <w:fldChar w:fldCharType="end"/>
        </w:r>
        <w:r w:rsidRPr="009C4E8C">
          <w:rPr>
            <w:rStyle w:val="Hyperlink"/>
          </w:rPr>
          <w:fldChar w:fldCharType="end"/>
        </w:r>
      </w:ins>
    </w:p>
    <w:p w14:paraId="5220BBAD" w14:textId="33792929" w:rsidR="00004E35" w:rsidRDefault="00004E35">
      <w:pPr>
        <w:pStyle w:val="TOC3"/>
        <w:tabs>
          <w:tab w:val="left" w:pos="1440"/>
          <w:tab w:val="right" w:leader="dot" w:pos="8630"/>
        </w:tabs>
        <w:rPr>
          <w:ins w:id="200" w:author="Vladymyr Kozyr" w:date="2021-12-26T13:33:00Z"/>
          <w:rFonts w:asciiTheme="minorHAnsi" w:eastAsiaTheme="minorEastAsia" w:hAnsiTheme="minorHAnsi"/>
          <w:noProof/>
          <w:sz w:val="24"/>
          <w:szCs w:val="24"/>
          <w:lang w:val="en-CA"/>
        </w:rPr>
      </w:pPr>
      <w:ins w:id="201"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"_Toc91418028"</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3.5.1.</w:t>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_Toc91418028 \h </w:instrText>
        </w:r>
      </w:ins>
      <w:r>
        <w:rPr>
          <w:noProof/>
          <w:webHidden/>
        </w:rPr>
      </w:r>
      <w:r>
        <w:rPr>
          <w:noProof/>
          <w:webHidden/>
        </w:rPr>
        <w:fldChar w:fldCharType="separate"/>
      </w:r>
      <w:ins w:id="202" w:author="Vladymyr Kozyr" w:date="2022-01-02T15:38:00Z">
        <w:r w:rsidR="00CC1DBD">
          <w:rPr>
            <w:noProof/>
            <w:webHidden/>
          </w:rPr>
          <w:t>19</w:t>
        </w:r>
      </w:ins>
      <w:ins w:id="203" w:author="Vladymyr Kozyr" w:date="2021-12-26T13:33:00Z">
        <w:r>
          <w:rPr>
            <w:noProof/>
            <w:webHidden/>
          </w:rPr>
          <w:fldChar w:fldCharType="end"/>
        </w:r>
        <w:r w:rsidRPr="009C4E8C">
          <w:rPr>
            <w:rStyle w:val="Hyperlink"/>
            <w:noProof/>
          </w:rPr>
          <w:fldChar w:fldCharType="end"/>
        </w:r>
      </w:ins>
    </w:p>
    <w:p w14:paraId="4CCCBBE8" w14:textId="05B1EC28" w:rsidR="00004E35" w:rsidRDefault="00004E35">
      <w:pPr>
        <w:pStyle w:val="TOC3"/>
        <w:tabs>
          <w:tab w:val="left" w:pos="1440"/>
          <w:tab w:val="right" w:leader="dot" w:pos="8630"/>
        </w:tabs>
        <w:rPr>
          <w:ins w:id="204" w:author="Vladymyr Kozyr" w:date="2021-12-26T13:33:00Z"/>
          <w:rFonts w:asciiTheme="minorHAnsi" w:eastAsiaTheme="minorEastAsia" w:hAnsiTheme="minorHAnsi"/>
          <w:noProof/>
          <w:sz w:val="24"/>
          <w:szCs w:val="24"/>
          <w:lang w:val="en-CA"/>
        </w:rPr>
      </w:pPr>
      <w:ins w:id="20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"_Toc91418029"</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_Toc91418029 \h </w:instrText>
        </w:r>
      </w:ins>
      <w:r>
        <w:rPr>
          <w:noProof/>
          <w:webHidden/>
        </w:rPr>
      </w:r>
      <w:r>
        <w:rPr>
          <w:noProof/>
          <w:webHidden/>
        </w:rPr>
        <w:fldChar w:fldCharType="separate"/>
      </w:r>
      <w:ins w:id="206" w:author="Vladymyr Kozyr" w:date="2022-01-02T15:38:00Z">
        <w:r w:rsidR="00CC1DBD">
          <w:rPr>
            <w:noProof/>
            <w:webHidden/>
          </w:rPr>
          <w:t>20</w:t>
        </w:r>
      </w:ins>
      <w:ins w:id="207" w:author="Vladymyr Kozyr" w:date="2021-12-26T13:33:00Z">
        <w:r>
          <w:rPr>
            <w:noProof/>
            <w:webHidden/>
          </w:rPr>
          <w:fldChar w:fldCharType="end"/>
        </w:r>
        <w:r w:rsidRPr="009C4E8C">
          <w:rPr>
            <w:rStyle w:val="Hyperlink"/>
            <w:noProof/>
          </w:rPr>
          <w:fldChar w:fldCharType="end"/>
        </w:r>
      </w:ins>
    </w:p>
    <w:p w14:paraId="655187E0" w14:textId="4592E8C2" w:rsidR="00004E35" w:rsidRDefault="00004E35">
      <w:pPr>
        <w:pStyle w:val="TOC3"/>
        <w:tabs>
          <w:tab w:val="left" w:pos="1440"/>
          <w:tab w:val="right" w:leader="dot" w:pos="8630"/>
        </w:tabs>
        <w:rPr>
          <w:ins w:id="208" w:author="Vladymyr Kozyr" w:date="2021-12-26T13:33:00Z"/>
          <w:rFonts w:asciiTheme="minorHAnsi" w:eastAsiaTheme="minorEastAsia" w:hAnsiTheme="minorHAnsi"/>
          <w:noProof/>
          <w:sz w:val="24"/>
          <w:szCs w:val="24"/>
          <w:lang w:val="en-CA"/>
        </w:rPr>
      </w:pPr>
      <w:ins w:id="20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"_Toc91418030"</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3.5.3.</w:t>
        </w:r>
        <w:r>
          <w:rPr>
            <w:rFonts w:asciiTheme="minorHAnsi" w:eastAsiaTheme="minorEastAsia" w:hAnsiTheme="minorHAnsi"/>
            <w:noProof/>
            <w:sz w:val="24"/>
            <w:szCs w:val="24"/>
            <w:lang w:val="en-CA"/>
          </w:rPr>
          <w:tab/>
        </w:r>
        <w:r w:rsidRPr="009C4E8C">
          <w:rPr>
            <w:rStyle w:val="Hyperlink"/>
            <w:bCs/>
            <w:noProof/>
          </w:rPr>
          <w:t>Task 3.</w:t>
        </w:r>
        <w:r w:rsidRPr="009C4E8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_Toc91418030 \h </w:instrText>
        </w:r>
      </w:ins>
      <w:r>
        <w:rPr>
          <w:noProof/>
          <w:webHidden/>
        </w:rPr>
      </w:r>
      <w:r>
        <w:rPr>
          <w:noProof/>
          <w:webHidden/>
        </w:rPr>
        <w:fldChar w:fldCharType="separate"/>
      </w:r>
      <w:ins w:id="210" w:author="Vladymyr Kozyr" w:date="2022-01-02T15:38:00Z">
        <w:r w:rsidR="00CC1DBD">
          <w:rPr>
            <w:noProof/>
            <w:webHidden/>
          </w:rPr>
          <w:t>21</w:t>
        </w:r>
      </w:ins>
      <w:ins w:id="211" w:author="Vladymyr Kozyr" w:date="2021-12-26T13:33:00Z">
        <w:r>
          <w:rPr>
            <w:noProof/>
            <w:webHidden/>
          </w:rPr>
          <w:fldChar w:fldCharType="end"/>
        </w:r>
        <w:r w:rsidRPr="009C4E8C">
          <w:rPr>
            <w:rStyle w:val="Hyperlink"/>
            <w:noProof/>
          </w:rPr>
          <w:fldChar w:fldCharType="end"/>
        </w:r>
      </w:ins>
    </w:p>
    <w:p w14:paraId="03D678FE" w14:textId="16A5DBFE" w:rsidR="00004E35" w:rsidRDefault="00004E35">
      <w:pPr>
        <w:pStyle w:val="TOC3"/>
        <w:tabs>
          <w:tab w:val="left" w:pos="1440"/>
          <w:tab w:val="right" w:leader="dot" w:pos="8630"/>
        </w:tabs>
        <w:rPr>
          <w:ins w:id="212" w:author="Vladymyr Kozyr" w:date="2021-12-26T13:33:00Z"/>
          <w:rFonts w:asciiTheme="minorHAnsi" w:eastAsiaTheme="minorEastAsia" w:hAnsiTheme="minorHAnsi"/>
          <w:noProof/>
          <w:sz w:val="24"/>
          <w:szCs w:val="24"/>
          <w:lang w:val="en-CA"/>
        </w:rPr>
      </w:pPr>
      <w:ins w:id="21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"_Toc91418032"</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3.5.4.</w:t>
        </w:r>
        <w:r>
          <w:rPr>
            <w:rFonts w:asciiTheme="minorHAnsi" w:eastAsiaTheme="minorEastAsia" w:hAnsiTheme="minorHAnsi"/>
            <w:noProof/>
            <w:sz w:val="24"/>
            <w:szCs w:val="24"/>
            <w:lang w:val="en-CA"/>
          </w:rPr>
          <w:tab/>
        </w:r>
        <w:r w:rsidRPr="009C4E8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_Toc91418032 \h </w:instrText>
        </w:r>
      </w:ins>
      <w:r>
        <w:rPr>
          <w:noProof/>
          <w:webHidden/>
        </w:rPr>
      </w:r>
      <w:r>
        <w:rPr>
          <w:noProof/>
          <w:webHidden/>
        </w:rPr>
        <w:fldChar w:fldCharType="separate"/>
      </w:r>
      <w:ins w:id="214" w:author="Vladymyr Kozyr" w:date="2022-01-02T15:38:00Z">
        <w:r w:rsidR="00CC1DBD">
          <w:rPr>
            <w:noProof/>
            <w:webHidden/>
          </w:rPr>
          <w:t>21</w:t>
        </w:r>
      </w:ins>
      <w:ins w:id="215" w:author="Vladymyr Kozyr" w:date="2021-12-26T13:33:00Z">
        <w:r>
          <w:rPr>
            <w:noProof/>
            <w:webHidden/>
          </w:rPr>
          <w:fldChar w:fldCharType="end"/>
        </w:r>
        <w:r w:rsidRPr="009C4E8C">
          <w:rPr>
            <w:rStyle w:val="Hyperlink"/>
            <w:noProof/>
          </w:rPr>
          <w:fldChar w:fldCharType="end"/>
        </w:r>
      </w:ins>
    </w:p>
    <w:p w14:paraId="55EC48DE" w14:textId="5E8F512B" w:rsidR="00004E35" w:rsidRDefault="00004E35">
      <w:pPr>
        <w:pStyle w:val="TOC1"/>
        <w:tabs>
          <w:tab w:val="left" w:pos="1440"/>
        </w:tabs>
        <w:rPr>
          <w:ins w:id="216" w:author="Vladymyr Kozyr" w:date="2021-12-26T13:33:00Z"/>
          <w:rFonts w:asciiTheme="minorHAnsi" w:eastAsiaTheme="minorEastAsia" w:hAnsiTheme="minorHAnsi"/>
          <w:b w:val="0"/>
          <w:bCs w:val="0"/>
          <w:sz w:val="24"/>
          <w:lang w:val="en-CA"/>
        </w:rPr>
      </w:pPr>
      <w:ins w:id="217" w:author="Vladymyr Kozyr" w:date="2021-12-26T13:33:00Z">
        <w:r w:rsidRPr="009C4E8C">
          <w:rPr>
            <w:rStyle w:val="Hyperlink"/>
          </w:rPr>
          <w:fldChar w:fldCharType="begin"/>
        </w:r>
        <w:r w:rsidRPr="009C4E8C">
          <w:rPr>
            <w:rStyle w:val="Hyperlink"/>
          </w:rPr>
          <w:instrText xml:space="preserve"> </w:instrText>
        </w:r>
        <w:r>
          <w:instrText>HYPERLINK \l "_Toc91418033"</w:instrText>
        </w:r>
        <w:r w:rsidRPr="009C4E8C">
          <w:rPr>
            <w:rStyle w:val="Hyperlink"/>
          </w:rPr>
          <w:instrText xml:space="preserve"> </w:instrText>
        </w:r>
        <w:r w:rsidRPr="009C4E8C">
          <w:rPr>
            <w:rStyle w:val="Hyperlink"/>
          </w:rPr>
          <w:fldChar w:fldCharType="separate"/>
        </w:r>
        <w:r w:rsidRPr="009C4E8C">
          <w:rPr>
            <w:rStyle w:val="Hyperlink"/>
          </w:rPr>
          <w:t>Chapter 4.</w:t>
        </w:r>
        <w:r>
          <w:rPr>
            <w:rFonts w:asciiTheme="minorHAnsi" w:eastAsiaTheme="minorEastAsia" w:hAnsiTheme="minorHAnsi"/>
            <w:b w:val="0"/>
            <w:bCs w:val="0"/>
            <w:sz w:val="24"/>
            <w:lang w:val="en-CA"/>
          </w:rPr>
          <w:tab/>
        </w:r>
        <w:r w:rsidRPr="009C4E8C">
          <w:rPr>
            <w:rStyle w:val="Hyperlink"/>
          </w:rPr>
          <w:t>Implementation and Evaluation</w:t>
        </w:r>
        <w:r>
          <w:rPr>
            <w:webHidden/>
          </w:rPr>
          <w:tab/>
        </w:r>
        <w:r>
          <w:rPr>
            <w:webHidden/>
          </w:rPr>
          <w:fldChar w:fldCharType="begin"/>
        </w:r>
        <w:r>
          <w:rPr>
            <w:webHidden/>
          </w:rPr>
          <w:instrText xml:space="preserve"> PAGEREF _Toc91418033 \h </w:instrText>
        </w:r>
      </w:ins>
      <w:r>
        <w:rPr>
          <w:webHidden/>
        </w:rPr>
      </w:r>
      <w:r>
        <w:rPr>
          <w:webHidden/>
        </w:rPr>
        <w:fldChar w:fldCharType="separate"/>
      </w:r>
      <w:ins w:id="218" w:author="Vladymyr Kozyr" w:date="2022-01-02T15:38:00Z">
        <w:r w:rsidR="00CC1DBD">
          <w:rPr>
            <w:webHidden/>
          </w:rPr>
          <w:t>22</w:t>
        </w:r>
      </w:ins>
      <w:ins w:id="219" w:author="Vladymyr Kozyr" w:date="2021-12-26T13:33:00Z">
        <w:r>
          <w:rPr>
            <w:webHidden/>
          </w:rPr>
          <w:fldChar w:fldCharType="end"/>
        </w:r>
        <w:r w:rsidRPr="009C4E8C">
          <w:rPr>
            <w:rStyle w:val="Hyperlink"/>
          </w:rPr>
          <w:fldChar w:fldCharType="end"/>
        </w:r>
      </w:ins>
    </w:p>
    <w:p w14:paraId="64B44703" w14:textId="028B4424" w:rsidR="00004E35" w:rsidRDefault="00004E35">
      <w:pPr>
        <w:pStyle w:val="TOC2"/>
        <w:rPr>
          <w:ins w:id="220" w:author="Vladymyr Kozyr" w:date="2021-12-26T13:33:00Z"/>
          <w:rFonts w:asciiTheme="minorHAnsi" w:eastAsiaTheme="minorEastAsia" w:hAnsiTheme="minorHAnsi"/>
          <w:b w:val="0"/>
          <w:sz w:val="24"/>
          <w:szCs w:val="24"/>
          <w:lang w:val="en-CA"/>
        </w:rPr>
      </w:pPr>
      <w:ins w:id="221" w:author="Vladymyr Kozyr" w:date="2021-12-26T13:33:00Z">
        <w:r w:rsidRPr="009C4E8C">
          <w:rPr>
            <w:rStyle w:val="Hyperlink"/>
          </w:rPr>
          <w:fldChar w:fldCharType="begin"/>
        </w:r>
        <w:r w:rsidRPr="009C4E8C">
          <w:rPr>
            <w:rStyle w:val="Hyperlink"/>
          </w:rPr>
          <w:instrText xml:space="preserve"> </w:instrText>
        </w:r>
        <w:r>
          <w:instrText>HYPERLINK \l "_Toc91418035"</w:instrText>
        </w:r>
        <w:r w:rsidRPr="009C4E8C">
          <w:rPr>
            <w:rStyle w:val="Hyperlink"/>
          </w:rPr>
          <w:instrText xml:space="preserve"> </w:instrText>
        </w:r>
        <w:r w:rsidRPr="009C4E8C">
          <w:rPr>
            <w:rStyle w:val="Hyperlink"/>
          </w:rPr>
          <w:fldChar w:fldCharType="separate"/>
        </w:r>
        <w:r w:rsidRPr="009C4E8C">
          <w:rPr>
            <w:rStyle w:val="Hyperlink"/>
            <w:rFonts w:cs="Arial"/>
          </w:rPr>
          <w:t>4.1.</w:t>
        </w:r>
        <w:r>
          <w:rPr>
            <w:rFonts w:asciiTheme="minorHAnsi" w:eastAsiaTheme="minorEastAsia" w:hAnsiTheme="minorHAnsi"/>
            <w:b w:val="0"/>
            <w:sz w:val="24"/>
            <w:szCs w:val="24"/>
            <w:lang w:val="en-CA"/>
          </w:rPr>
          <w:tab/>
        </w:r>
        <w:r w:rsidRPr="009C4E8C">
          <w:rPr>
            <w:rStyle w:val="Hyperlink"/>
          </w:rPr>
          <w:t>FishPlots Overview</w:t>
        </w:r>
        <w:r>
          <w:rPr>
            <w:webHidden/>
          </w:rPr>
          <w:tab/>
        </w:r>
        <w:r>
          <w:rPr>
            <w:webHidden/>
          </w:rPr>
          <w:fldChar w:fldCharType="begin"/>
        </w:r>
        <w:r>
          <w:rPr>
            <w:webHidden/>
          </w:rPr>
          <w:instrText xml:space="preserve"> PAGEREF _Toc91418035 \h </w:instrText>
        </w:r>
      </w:ins>
      <w:r>
        <w:rPr>
          <w:webHidden/>
        </w:rPr>
      </w:r>
      <w:r>
        <w:rPr>
          <w:webHidden/>
        </w:rPr>
        <w:fldChar w:fldCharType="separate"/>
      </w:r>
      <w:ins w:id="222" w:author="Vladymyr Kozyr" w:date="2022-01-02T15:38:00Z">
        <w:r w:rsidR="00CC1DBD">
          <w:rPr>
            <w:webHidden/>
          </w:rPr>
          <w:t>22</w:t>
        </w:r>
      </w:ins>
      <w:ins w:id="223" w:author="Vladymyr Kozyr" w:date="2021-12-26T13:33:00Z">
        <w:r>
          <w:rPr>
            <w:webHidden/>
          </w:rPr>
          <w:fldChar w:fldCharType="end"/>
        </w:r>
        <w:r w:rsidRPr="009C4E8C">
          <w:rPr>
            <w:rStyle w:val="Hyperlink"/>
          </w:rPr>
          <w:fldChar w:fldCharType="end"/>
        </w:r>
      </w:ins>
    </w:p>
    <w:p w14:paraId="73151A2D" w14:textId="142A0760" w:rsidR="00004E35" w:rsidRDefault="00004E35">
      <w:pPr>
        <w:pStyle w:val="TOC2"/>
        <w:rPr>
          <w:ins w:id="224" w:author="Vladymyr Kozyr" w:date="2021-12-26T13:33:00Z"/>
          <w:rFonts w:asciiTheme="minorHAnsi" w:eastAsiaTheme="minorEastAsia" w:hAnsiTheme="minorHAnsi"/>
          <w:b w:val="0"/>
          <w:sz w:val="24"/>
          <w:szCs w:val="24"/>
          <w:lang w:val="en-CA"/>
        </w:rPr>
      </w:pPr>
      <w:ins w:id="225" w:author="Vladymyr Kozyr" w:date="2021-12-26T13:33:00Z">
        <w:r w:rsidRPr="009C4E8C">
          <w:rPr>
            <w:rStyle w:val="Hyperlink"/>
          </w:rPr>
          <w:fldChar w:fldCharType="begin"/>
        </w:r>
        <w:r w:rsidRPr="009C4E8C">
          <w:rPr>
            <w:rStyle w:val="Hyperlink"/>
          </w:rPr>
          <w:instrText xml:space="preserve"> </w:instrText>
        </w:r>
        <w:r>
          <w:instrText>HYPERLINK \l "_Toc91418036"</w:instrText>
        </w:r>
        <w:r w:rsidRPr="009C4E8C">
          <w:rPr>
            <w:rStyle w:val="Hyperlink"/>
          </w:rPr>
          <w:instrText xml:space="preserve"> </w:instrText>
        </w:r>
        <w:r w:rsidRPr="009C4E8C">
          <w:rPr>
            <w:rStyle w:val="Hyperlink"/>
          </w:rPr>
          <w:fldChar w:fldCharType="separate"/>
        </w:r>
        <w:r w:rsidRPr="009C4E8C">
          <w:rPr>
            <w:rStyle w:val="Hyperlink"/>
            <w:rFonts w:cs="Arial"/>
          </w:rPr>
          <w:t>4.2.</w:t>
        </w:r>
        <w:r>
          <w:rPr>
            <w:rFonts w:asciiTheme="minorHAnsi" w:eastAsiaTheme="minorEastAsia" w:hAnsiTheme="minorHAnsi"/>
            <w:b w:val="0"/>
            <w:sz w:val="24"/>
            <w:szCs w:val="24"/>
            <w:lang w:val="en-CA"/>
          </w:rPr>
          <w:tab/>
        </w:r>
        <w:r w:rsidRPr="009C4E8C">
          <w:rPr>
            <w:rStyle w:val="Hyperlink"/>
          </w:rPr>
          <w:t>Data Processing</w:t>
        </w:r>
        <w:r>
          <w:rPr>
            <w:webHidden/>
          </w:rPr>
          <w:tab/>
        </w:r>
        <w:r>
          <w:rPr>
            <w:webHidden/>
          </w:rPr>
          <w:fldChar w:fldCharType="begin"/>
        </w:r>
        <w:r>
          <w:rPr>
            <w:webHidden/>
          </w:rPr>
          <w:instrText xml:space="preserve"> PAGEREF _Toc91418036 \h </w:instrText>
        </w:r>
      </w:ins>
      <w:r>
        <w:rPr>
          <w:webHidden/>
        </w:rPr>
      </w:r>
      <w:r>
        <w:rPr>
          <w:webHidden/>
        </w:rPr>
        <w:fldChar w:fldCharType="separate"/>
      </w:r>
      <w:ins w:id="226" w:author="Vladymyr Kozyr" w:date="2022-01-02T15:38:00Z">
        <w:r w:rsidR="00CC1DBD">
          <w:rPr>
            <w:webHidden/>
          </w:rPr>
          <w:t>24</w:t>
        </w:r>
      </w:ins>
      <w:ins w:id="227" w:author="Vladymyr Kozyr" w:date="2021-12-26T13:33:00Z">
        <w:r>
          <w:rPr>
            <w:webHidden/>
          </w:rPr>
          <w:fldChar w:fldCharType="end"/>
        </w:r>
        <w:r w:rsidRPr="009C4E8C">
          <w:rPr>
            <w:rStyle w:val="Hyperlink"/>
          </w:rPr>
          <w:fldChar w:fldCharType="end"/>
        </w:r>
      </w:ins>
    </w:p>
    <w:p w14:paraId="0B9A1342" w14:textId="58283EBD" w:rsidR="00004E35" w:rsidRDefault="00004E35">
      <w:pPr>
        <w:pStyle w:val="TOC2"/>
        <w:rPr>
          <w:ins w:id="228" w:author="Vladymyr Kozyr" w:date="2021-12-26T13:33:00Z"/>
          <w:rFonts w:asciiTheme="minorHAnsi" w:eastAsiaTheme="minorEastAsia" w:hAnsiTheme="minorHAnsi"/>
          <w:b w:val="0"/>
          <w:sz w:val="24"/>
          <w:szCs w:val="24"/>
          <w:lang w:val="en-CA"/>
        </w:rPr>
      </w:pPr>
      <w:ins w:id="229" w:author="Vladymyr Kozyr" w:date="2021-12-26T13:33:00Z">
        <w:r w:rsidRPr="009C4E8C">
          <w:rPr>
            <w:rStyle w:val="Hyperlink"/>
          </w:rPr>
          <w:fldChar w:fldCharType="begin"/>
        </w:r>
        <w:r w:rsidRPr="009C4E8C">
          <w:rPr>
            <w:rStyle w:val="Hyperlink"/>
          </w:rPr>
          <w:instrText xml:space="preserve"> </w:instrText>
        </w:r>
        <w:r>
          <w:instrText>HYPERLINK \l "_Toc91418038"</w:instrText>
        </w:r>
        <w:r w:rsidRPr="009C4E8C">
          <w:rPr>
            <w:rStyle w:val="Hyperlink"/>
          </w:rPr>
          <w:instrText xml:space="preserve"> </w:instrText>
        </w:r>
        <w:r w:rsidRPr="009C4E8C">
          <w:rPr>
            <w:rStyle w:val="Hyperlink"/>
          </w:rPr>
          <w:fldChar w:fldCharType="separate"/>
        </w:r>
        <w:r w:rsidRPr="009C4E8C">
          <w:rPr>
            <w:rStyle w:val="Hyperlink"/>
            <w:rFonts w:cs="Arial"/>
          </w:rPr>
          <w:t>4.3.</w:t>
        </w:r>
        <w:r>
          <w:rPr>
            <w:rFonts w:asciiTheme="minorHAnsi" w:eastAsiaTheme="minorEastAsia" w:hAnsiTheme="minorHAnsi"/>
            <w:b w:val="0"/>
            <w:sz w:val="24"/>
            <w:szCs w:val="24"/>
            <w:lang w:val="en-CA"/>
          </w:rPr>
          <w:tab/>
        </w:r>
        <w:r w:rsidRPr="009C4E8C">
          <w:rPr>
            <w:rStyle w:val="Hyperlink"/>
          </w:rPr>
          <w:t>Discussion of Use Cases for FishPlots</w:t>
        </w:r>
        <w:r>
          <w:rPr>
            <w:webHidden/>
          </w:rPr>
          <w:tab/>
        </w:r>
        <w:r>
          <w:rPr>
            <w:webHidden/>
          </w:rPr>
          <w:fldChar w:fldCharType="begin"/>
        </w:r>
        <w:r>
          <w:rPr>
            <w:webHidden/>
          </w:rPr>
          <w:instrText xml:space="preserve"> PAGEREF _Toc91418038 \h </w:instrText>
        </w:r>
      </w:ins>
      <w:r>
        <w:rPr>
          <w:webHidden/>
        </w:rPr>
      </w:r>
      <w:r>
        <w:rPr>
          <w:webHidden/>
        </w:rPr>
        <w:fldChar w:fldCharType="separate"/>
      </w:r>
      <w:ins w:id="230" w:author="Vladymyr Kozyr" w:date="2022-01-02T15:38:00Z">
        <w:r w:rsidR="00CC1DBD">
          <w:rPr>
            <w:webHidden/>
          </w:rPr>
          <w:t>25</w:t>
        </w:r>
      </w:ins>
      <w:ins w:id="231" w:author="Vladymyr Kozyr" w:date="2021-12-26T13:33:00Z">
        <w:r>
          <w:rPr>
            <w:webHidden/>
          </w:rPr>
          <w:fldChar w:fldCharType="end"/>
        </w:r>
        <w:r w:rsidRPr="009C4E8C">
          <w:rPr>
            <w:rStyle w:val="Hyperlink"/>
          </w:rPr>
          <w:fldChar w:fldCharType="end"/>
        </w:r>
      </w:ins>
    </w:p>
    <w:p w14:paraId="30E17576" w14:textId="17378F46" w:rsidR="00004E35" w:rsidRDefault="00004E35">
      <w:pPr>
        <w:pStyle w:val="TOC3"/>
        <w:tabs>
          <w:tab w:val="right" w:leader="dot" w:pos="8630"/>
        </w:tabs>
        <w:rPr>
          <w:ins w:id="232" w:author="Vladymyr Kozyr" w:date="2021-12-26T13:33:00Z"/>
          <w:rFonts w:asciiTheme="minorHAnsi" w:eastAsiaTheme="minorEastAsia" w:hAnsiTheme="minorHAnsi"/>
          <w:noProof/>
          <w:sz w:val="24"/>
          <w:szCs w:val="24"/>
          <w:lang w:val="en-CA"/>
        </w:rPr>
      </w:pPr>
      <w:ins w:id="233" w:author="Vladymyr Kozyr" w:date="2021-12-26T13:34:00Z">
        <w:r w:rsidRPr="00004E35">
          <w:rPr>
            <w:rStyle w:val="Hyperlink"/>
            <w:noProof/>
            <w:color w:val="000000" w:themeColor="text1"/>
            <w:u w:val="none"/>
            <w:rPrChange w:id="234" w:author="Vladymyr Kozyr" w:date="2021-12-26T13:34:00Z">
              <w:rPr>
                <w:rStyle w:val="Hyperlink"/>
                <w:noProof/>
              </w:rPr>
            </w:rPrChange>
          </w:rPr>
          <w:t>4.3.1.</w:t>
        </w:r>
      </w:ins>
      <w:ins w:id="23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"_Toc91418039"</w:instrText>
        </w:r>
        <w:r w:rsidRPr="009C4E8C">
          <w:rPr>
            <w:rStyle w:val="Hyperlink"/>
            <w:noProof/>
          </w:rPr>
          <w:instrText xml:space="preserve"> </w:instrText>
        </w:r>
        <w:r w:rsidRPr="009C4E8C">
          <w:rPr>
            <w:rStyle w:val="Hyperlink"/>
            <w:noProof/>
          </w:rPr>
          <w:fldChar w:fldCharType="separate"/>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_Toc91418039 \h </w:instrText>
        </w:r>
      </w:ins>
      <w:r>
        <w:rPr>
          <w:noProof/>
          <w:webHidden/>
        </w:rPr>
      </w:r>
      <w:r>
        <w:rPr>
          <w:noProof/>
          <w:webHidden/>
        </w:rPr>
        <w:fldChar w:fldCharType="separate"/>
      </w:r>
      <w:ins w:id="236" w:author="Vladymyr Kozyr" w:date="2022-01-02T15:38:00Z">
        <w:r w:rsidR="00CC1DBD">
          <w:rPr>
            <w:noProof/>
            <w:webHidden/>
          </w:rPr>
          <w:t>26</w:t>
        </w:r>
      </w:ins>
      <w:ins w:id="237" w:author="Vladymyr Kozyr" w:date="2021-12-26T13:33:00Z">
        <w:r>
          <w:rPr>
            <w:noProof/>
            <w:webHidden/>
          </w:rPr>
          <w:fldChar w:fldCharType="end"/>
        </w:r>
        <w:r w:rsidRPr="009C4E8C">
          <w:rPr>
            <w:rStyle w:val="Hyperlink"/>
            <w:noProof/>
          </w:rPr>
          <w:fldChar w:fldCharType="end"/>
        </w:r>
      </w:ins>
    </w:p>
    <w:p w14:paraId="1CC6D713" w14:textId="7DFDEC6F" w:rsidR="00004E35" w:rsidRDefault="00004E35">
      <w:pPr>
        <w:pStyle w:val="TOC3"/>
        <w:tabs>
          <w:tab w:val="left" w:pos="1440"/>
          <w:tab w:val="right" w:leader="dot" w:pos="8630"/>
        </w:tabs>
        <w:rPr>
          <w:ins w:id="238" w:author="Vladymyr Kozyr" w:date="2021-12-26T13:33:00Z"/>
          <w:rFonts w:asciiTheme="minorHAnsi" w:eastAsiaTheme="minorEastAsia" w:hAnsiTheme="minorHAnsi"/>
          <w:noProof/>
          <w:sz w:val="24"/>
          <w:szCs w:val="24"/>
          <w:lang w:val="en-CA"/>
        </w:rPr>
      </w:pPr>
      <w:ins w:id="23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"_Toc91418042"</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_Toc91418042 \h </w:instrText>
        </w:r>
      </w:ins>
      <w:r>
        <w:rPr>
          <w:noProof/>
          <w:webHidden/>
        </w:rPr>
      </w:r>
      <w:r>
        <w:rPr>
          <w:noProof/>
          <w:webHidden/>
        </w:rPr>
        <w:fldChar w:fldCharType="separate"/>
      </w:r>
      <w:ins w:id="240" w:author="Vladymyr Kozyr" w:date="2022-01-02T15:38:00Z">
        <w:r w:rsidR="00CC1DBD">
          <w:rPr>
            <w:noProof/>
            <w:webHidden/>
          </w:rPr>
          <w:t>28</w:t>
        </w:r>
      </w:ins>
      <w:ins w:id="241" w:author="Vladymyr Kozyr" w:date="2021-12-26T13:33:00Z">
        <w:r>
          <w:rPr>
            <w:noProof/>
            <w:webHidden/>
          </w:rPr>
          <w:fldChar w:fldCharType="end"/>
        </w:r>
        <w:r w:rsidRPr="009C4E8C">
          <w:rPr>
            <w:rStyle w:val="Hyperlink"/>
            <w:noProof/>
          </w:rPr>
          <w:fldChar w:fldCharType="end"/>
        </w:r>
      </w:ins>
    </w:p>
    <w:p w14:paraId="1335BB89" w14:textId="1A479297" w:rsidR="00004E35" w:rsidRDefault="00004E35">
      <w:pPr>
        <w:pStyle w:val="TOC3"/>
        <w:tabs>
          <w:tab w:val="left" w:pos="1440"/>
          <w:tab w:val="right" w:leader="dot" w:pos="8630"/>
        </w:tabs>
        <w:rPr>
          <w:ins w:id="242" w:author="Vladymyr Kozyr" w:date="2021-12-26T13:33:00Z"/>
          <w:rFonts w:asciiTheme="minorHAnsi" w:eastAsiaTheme="minorEastAsia" w:hAnsiTheme="minorHAnsi"/>
          <w:noProof/>
          <w:sz w:val="24"/>
          <w:szCs w:val="24"/>
          <w:lang w:val="en-CA"/>
        </w:rPr>
      </w:pPr>
      <w:ins w:id="24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"_Toc91418044"</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4.3.3.</w:t>
        </w:r>
        <w:r>
          <w:rPr>
            <w:rFonts w:asciiTheme="minorHAnsi" w:eastAsiaTheme="minorEastAsia" w:hAnsiTheme="minorHAnsi"/>
            <w:noProof/>
            <w:sz w:val="24"/>
            <w:szCs w:val="24"/>
            <w:lang w:val="en-CA"/>
          </w:rPr>
          <w:tab/>
        </w:r>
        <w:r w:rsidRPr="009C4E8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_Toc91418044 \h </w:instrText>
        </w:r>
      </w:ins>
      <w:r>
        <w:rPr>
          <w:noProof/>
          <w:webHidden/>
        </w:rPr>
      </w:r>
      <w:r>
        <w:rPr>
          <w:noProof/>
          <w:webHidden/>
        </w:rPr>
        <w:fldChar w:fldCharType="separate"/>
      </w:r>
      <w:ins w:id="244" w:author="Vladymyr Kozyr" w:date="2022-01-02T15:38:00Z">
        <w:r w:rsidR="00CC1DBD">
          <w:rPr>
            <w:noProof/>
            <w:webHidden/>
          </w:rPr>
          <w:t>30</w:t>
        </w:r>
      </w:ins>
      <w:ins w:id="245" w:author="Vladymyr Kozyr" w:date="2021-12-26T13:33:00Z">
        <w:r>
          <w:rPr>
            <w:noProof/>
            <w:webHidden/>
          </w:rPr>
          <w:fldChar w:fldCharType="end"/>
        </w:r>
        <w:r w:rsidRPr="009C4E8C">
          <w:rPr>
            <w:rStyle w:val="Hyperlink"/>
            <w:noProof/>
          </w:rPr>
          <w:fldChar w:fldCharType="end"/>
        </w:r>
      </w:ins>
    </w:p>
    <w:p w14:paraId="0F684320" w14:textId="4EDB0884" w:rsidR="00004E35" w:rsidRDefault="00004E35">
      <w:pPr>
        <w:pStyle w:val="TOC3"/>
        <w:tabs>
          <w:tab w:val="left" w:pos="1440"/>
          <w:tab w:val="right" w:leader="dot" w:pos="8630"/>
        </w:tabs>
        <w:rPr>
          <w:ins w:id="246" w:author="Vladymyr Kozyr" w:date="2021-12-26T13:33:00Z"/>
          <w:rFonts w:asciiTheme="minorHAnsi" w:eastAsiaTheme="minorEastAsia" w:hAnsiTheme="minorHAnsi"/>
          <w:noProof/>
          <w:sz w:val="24"/>
          <w:szCs w:val="24"/>
          <w:lang w:val="en-CA"/>
        </w:rPr>
      </w:pPr>
      <w:ins w:id="247"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"_Toc91418045"</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4.3.4.</w:t>
        </w:r>
        <w:r>
          <w:rPr>
            <w:rFonts w:asciiTheme="minorHAnsi" w:eastAsiaTheme="minorEastAsia" w:hAnsiTheme="minorHAnsi"/>
            <w:noProof/>
            <w:sz w:val="24"/>
            <w:szCs w:val="24"/>
            <w:lang w:val="en-CA"/>
          </w:rPr>
          <w:tab/>
        </w:r>
        <w:r w:rsidRPr="009C4E8C">
          <w:rPr>
            <w:rStyle w:val="Hyperlink"/>
            <w:noProof/>
          </w:rPr>
          <w:t>Task 4. Consequent Years Fishery Data Comparison</w:t>
        </w:r>
        <w:r>
          <w:rPr>
            <w:noProof/>
            <w:webHidden/>
          </w:rPr>
          <w:tab/>
        </w:r>
        <w:r>
          <w:rPr>
            <w:noProof/>
            <w:webHidden/>
          </w:rPr>
          <w:fldChar w:fldCharType="begin"/>
        </w:r>
        <w:r>
          <w:rPr>
            <w:noProof/>
            <w:webHidden/>
          </w:rPr>
          <w:instrText xml:space="preserve"> PAGEREF _Toc91418045 \h </w:instrText>
        </w:r>
      </w:ins>
      <w:r>
        <w:rPr>
          <w:noProof/>
          <w:webHidden/>
        </w:rPr>
      </w:r>
      <w:r>
        <w:rPr>
          <w:noProof/>
          <w:webHidden/>
        </w:rPr>
        <w:fldChar w:fldCharType="separate"/>
      </w:r>
      <w:ins w:id="248" w:author="Vladymyr Kozyr" w:date="2022-01-02T15:38:00Z">
        <w:r w:rsidR="00CC1DBD">
          <w:rPr>
            <w:noProof/>
            <w:webHidden/>
          </w:rPr>
          <w:t>32</w:t>
        </w:r>
      </w:ins>
      <w:ins w:id="249" w:author="Vladymyr Kozyr" w:date="2021-12-26T13:33:00Z">
        <w:r>
          <w:rPr>
            <w:noProof/>
            <w:webHidden/>
          </w:rPr>
          <w:fldChar w:fldCharType="end"/>
        </w:r>
        <w:r w:rsidRPr="009C4E8C">
          <w:rPr>
            <w:rStyle w:val="Hyperlink"/>
            <w:noProof/>
          </w:rPr>
          <w:fldChar w:fldCharType="end"/>
        </w:r>
      </w:ins>
    </w:p>
    <w:p w14:paraId="2DE3D9A0" w14:textId="21D098C0" w:rsidR="00004E35" w:rsidRDefault="00004E35">
      <w:pPr>
        <w:pStyle w:val="TOC1"/>
        <w:tabs>
          <w:tab w:val="left" w:pos="1440"/>
        </w:tabs>
        <w:rPr>
          <w:ins w:id="250" w:author="Vladymyr Kozyr" w:date="2021-12-26T13:33:00Z"/>
          <w:rFonts w:asciiTheme="minorHAnsi" w:eastAsiaTheme="minorEastAsia" w:hAnsiTheme="minorHAnsi"/>
          <w:b w:val="0"/>
          <w:bCs w:val="0"/>
          <w:sz w:val="24"/>
          <w:lang w:val="en-CA"/>
        </w:rPr>
      </w:pPr>
      <w:ins w:id="251" w:author="Vladymyr Kozyr" w:date="2021-12-26T13:33:00Z">
        <w:r w:rsidRPr="009C4E8C">
          <w:rPr>
            <w:rStyle w:val="Hyperlink"/>
          </w:rPr>
          <w:fldChar w:fldCharType="begin"/>
        </w:r>
        <w:r w:rsidRPr="009C4E8C">
          <w:rPr>
            <w:rStyle w:val="Hyperlink"/>
          </w:rPr>
          <w:instrText xml:space="preserve"> </w:instrText>
        </w:r>
        <w:r>
          <w:instrText>HYPERLINK \l "_Toc91418047"</w:instrText>
        </w:r>
        <w:r w:rsidRPr="009C4E8C">
          <w:rPr>
            <w:rStyle w:val="Hyperlink"/>
          </w:rPr>
          <w:instrText xml:space="preserve"> </w:instrText>
        </w:r>
        <w:r w:rsidRPr="009C4E8C">
          <w:rPr>
            <w:rStyle w:val="Hyperlink"/>
          </w:rPr>
          <w:fldChar w:fldCharType="separate"/>
        </w:r>
        <w:r w:rsidRPr="009C4E8C">
          <w:rPr>
            <w:rStyle w:val="Hyperlink"/>
          </w:rPr>
          <w:t>Chapter 5.</w:t>
        </w:r>
        <w:r>
          <w:rPr>
            <w:rFonts w:asciiTheme="minorHAnsi" w:eastAsiaTheme="minorEastAsia" w:hAnsiTheme="minorHAnsi"/>
            <w:b w:val="0"/>
            <w:bCs w:val="0"/>
            <w:sz w:val="24"/>
            <w:lang w:val="en-CA"/>
          </w:rPr>
          <w:tab/>
        </w:r>
        <w:r w:rsidRPr="009C4E8C">
          <w:rPr>
            <w:rStyle w:val="Hyperlink"/>
          </w:rPr>
          <w:t>Conclusions and Future Work</w:t>
        </w:r>
        <w:r>
          <w:rPr>
            <w:webHidden/>
          </w:rPr>
          <w:tab/>
        </w:r>
        <w:r>
          <w:rPr>
            <w:webHidden/>
          </w:rPr>
          <w:fldChar w:fldCharType="begin"/>
        </w:r>
        <w:r>
          <w:rPr>
            <w:webHidden/>
          </w:rPr>
          <w:instrText xml:space="preserve"> PAGEREF _Toc91418047 \h </w:instrText>
        </w:r>
      </w:ins>
      <w:r>
        <w:rPr>
          <w:webHidden/>
        </w:rPr>
      </w:r>
      <w:r>
        <w:rPr>
          <w:webHidden/>
        </w:rPr>
        <w:fldChar w:fldCharType="separate"/>
      </w:r>
      <w:ins w:id="252" w:author="Vladymyr Kozyr" w:date="2022-01-02T15:38:00Z">
        <w:r w:rsidR="00CC1DBD">
          <w:rPr>
            <w:webHidden/>
          </w:rPr>
          <w:t>34</w:t>
        </w:r>
      </w:ins>
      <w:ins w:id="253" w:author="Vladymyr Kozyr" w:date="2021-12-26T13:33:00Z">
        <w:r>
          <w:rPr>
            <w:webHidden/>
          </w:rPr>
          <w:fldChar w:fldCharType="end"/>
        </w:r>
        <w:r w:rsidRPr="009C4E8C">
          <w:rPr>
            <w:rStyle w:val="Hyperlink"/>
          </w:rPr>
          <w:fldChar w:fldCharType="end"/>
        </w:r>
      </w:ins>
    </w:p>
    <w:p w14:paraId="19208F0B" w14:textId="610156CC" w:rsidR="00004E35" w:rsidRDefault="00004E35">
      <w:pPr>
        <w:pStyle w:val="TOC2"/>
        <w:rPr>
          <w:ins w:id="254" w:author="Vladymyr Kozyr" w:date="2021-12-26T13:33:00Z"/>
          <w:rFonts w:asciiTheme="minorHAnsi" w:eastAsiaTheme="minorEastAsia" w:hAnsiTheme="minorHAnsi"/>
          <w:b w:val="0"/>
          <w:sz w:val="24"/>
          <w:szCs w:val="24"/>
          <w:lang w:val="en-CA"/>
        </w:rPr>
      </w:pPr>
      <w:ins w:id="255" w:author="Vladymyr Kozyr" w:date="2021-12-26T13:33:00Z">
        <w:r w:rsidRPr="009C4E8C">
          <w:rPr>
            <w:rStyle w:val="Hyperlink"/>
          </w:rPr>
          <w:fldChar w:fldCharType="begin"/>
        </w:r>
        <w:r w:rsidRPr="009C4E8C">
          <w:rPr>
            <w:rStyle w:val="Hyperlink"/>
          </w:rPr>
          <w:instrText xml:space="preserve"> </w:instrText>
        </w:r>
        <w:r>
          <w:instrText>HYPERLINK \l "_Toc91418048"</w:instrText>
        </w:r>
        <w:r w:rsidRPr="009C4E8C">
          <w:rPr>
            <w:rStyle w:val="Hyperlink"/>
          </w:rPr>
          <w:instrText xml:space="preserve"> </w:instrText>
        </w:r>
        <w:r w:rsidRPr="009C4E8C">
          <w:rPr>
            <w:rStyle w:val="Hyperlink"/>
          </w:rPr>
          <w:fldChar w:fldCharType="separate"/>
        </w:r>
        <w:r w:rsidRPr="009C4E8C">
          <w:rPr>
            <w:rStyle w:val="Hyperlink"/>
          </w:rPr>
          <w:t>Bibliography</w:t>
        </w:r>
        <w:r>
          <w:rPr>
            <w:webHidden/>
          </w:rPr>
          <w:tab/>
        </w:r>
        <w:r>
          <w:rPr>
            <w:webHidden/>
          </w:rPr>
          <w:fldChar w:fldCharType="begin"/>
        </w:r>
        <w:r>
          <w:rPr>
            <w:webHidden/>
          </w:rPr>
          <w:instrText xml:space="preserve"> PAGEREF _Toc91418048 \h </w:instrText>
        </w:r>
      </w:ins>
      <w:r>
        <w:rPr>
          <w:webHidden/>
        </w:rPr>
      </w:r>
      <w:r>
        <w:rPr>
          <w:webHidden/>
        </w:rPr>
        <w:fldChar w:fldCharType="separate"/>
      </w:r>
      <w:ins w:id="256" w:author="Vladymyr Kozyr" w:date="2022-01-02T15:38:00Z">
        <w:r w:rsidR="00CC1DBD">
          <w:rPr>
            <w:webHidden/>
          </w:rPr>
          <w:t>36</w:t>
        </w:r>
      </w:ins>
      <w:ins w:id="257" w:author="Vladymyr Kozyr" w:date="2021-12-26T13:33:00Z">
        <w:r>
          <w:rPr>
            <w:webHidden/>
          </w:rPr>
          <w:fldChar w:fldCharType="end"/>
        </w:r>
        <w:r w:rsidRPr="009C4E8C">
          <w:rPr>
            <w:rStyle w:val="Hyperlink"/>
          </w:rPr>
          <w:fldChar w:fldCharType="end"/>
        </w:r>
      </w:ins>
    </w:p>
    <w:p w14:paraId="06E27F17" w14:textId="111C4A27" w:rsidR="00FD00CC" w:rsidRPr="005A2161" w:rsidDel="00D65547" w:rsidRDefault="007B0707" w:rsidP="00A01DEA">
      <w:pPr>
        <w:pStyle w:val="TOC2"/>
        <w:rPr>
          <w:del w:id="258" w:author="Vladymyr Kozyr" w:date="2021-08-15T21:16:00Z"/>
          <w:rFonts w:asciiTheme="minorHAnsi" w:eastAsiaTheme="minorEastAsia" w:hAnsiTheme="minorHAnsi"/>
          <w:sz w:val="24"/>
          <w:szCs w:val="24"/>
          <w:lang w:val="en-CA"/>
        </w:rPr>
      </w:pPr>
      <w:ins w:id="259" w:author="Volodymyr Kozyr" w:date="2021-08-24T08:35:00Z">
        <w:del w:id="260" w:author="Vladymyr Kozyr" w:date="2021-10-03T21:28:00Z">
          <w:r w:rsidDel="00DD0312">
            <w:rPr>
              <w:webHidden/>
            </w:rPr>
            <w:delText>222323252627282930323436</w:delText>
          </w:r>
        </w:del>
      </w:ins>
      <w:del w:id="261" w:author="Vladymyr Kozyr" w:date="2021-08-15T21:16:00Z">
        <w:r w:rsidR="00FD00CC" w:rsidRPr="002D78B6" w:rsidDel="00D65547">
          <w:rPr>
            <w:rPrChange w:id="262" w:author="Vladymyr Kozyr" w:date="2021-08-19T18:57:00Z">
              <w:rPr>
                <w:rStyle w:val="Hyperlink"/>
                <w:rFonts w:cs="Times New Roman (Body CS)"/>
                <w:b w:val="0"/>
                <w:color w:val="000000" w:themeColor="text1"/>
                <w:lang w:val="en-CA"/>
              </w:rPr>
            </w:rPrChange>
          </w:rPr>
          <w:delText>Declaration</w:delText>
        </w:r>
        <w:r w:rsidR="00FD00CC" w:rsidRPr="002D78B6" w:rsidDel="00D65547">
          <w:rPr>
            <w:rPrChange w:id="263" w:author="Vladymyr Kozyr" w:date="2021-08-19T18:57:00Z">
              <w:rPr>
                <w:rStyle w:val="Hyperlink"/>
                <w:b w:val="0"/>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64" w:author="Vladymyr Kozyr" w:date="2021-08-15T21:16:00Z"/>
          <w:rFonts w:asciiTheme="minorHAnsi" w:eastAsiaTheme="minorEastAsia" w:hAnsiTheme="minorHAnsi"/>
          <w:sz w:val="24"/>
          <w:szCs w:val="24"/>
          <w:lang w:val="en-CA"/>
        </w:rPr>
      </w:pPr>
      <w:del w:id="265" w:author="Vladymyr Kozyr" w:date="2021-08-15T21:16:00Z">
        <w:r w:rsidRPr="002D78B6" w:rsidDel="00D65547">
          <w:rPr>
            <w:rPrChange w:id="266"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67" w:author="Vladymyr Kozyr" w:date="2021-08-15T21:16:00Z"/>
          <w:rFonts w:asciiTheme="minorHAnsi" w:eastAsiaTheme="minorEastAsia" w:hAnsiTheme="minorHAnsi"/>
          <w:sz w:val="24"/>
          <w:szCs w:val="24"/>
          <w:lang w:val="en-CA"/>
        </w:rPr>
      </w:pPr>
      <w:del w:id="268" w:author="Vladymyr Kozyr" w:date="2021-08-15T21:16:00Z">
        <w:r w:rsidRPr="002D78B6" w:rsidDel="00D65547">
          <w:rPr>
            <w:rPrChange w:id="269"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70" w:author="Vladymyr Kozyr" w:date="2021-08-15T21:16:00Z"/>
          <w:rFonts w:asciiTheme="minorHAnsi" w:eastAsiaTheme="minorEastAsia" w:hAnsiTheme="minorHAnsi"/>
          <w:sz w:val="24"/>
          <w:szCs w:val="24"/>
          <w:lang w:val="en-CA"/>
        </w:rPr>
      </w:pPr>
      <w:del w:id="271" w:author="Vladymyr Kozyr" w:date="2021-08-15T21:16:00Z">
        <w:r w:rsidRPr="002D78B6" w:rsidDel="00D65547">
          <w:rPr>
            <w:rPrChange w:id="272"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73" w:author="Vladymyr Kozyr" w:date="2021-08-15T21:16:00Z"/>
          <w:rFonts w:asciiTheme="minorHAnsi" w:eastAsiaTheme="minorEastAsia" w:hAnsiTheme="minorHAnsi"/>
          <w:sz w:val="24"/>
          <w:szCs w:val="24"/>
          <w:lang w:val="en-CA"/>
        </w:rPr>
      </w:pPr>
      <w:del w:id="274" w:author="Vladymyr Kozyr" w:date="2021-08-15T21:16:00Z">
        <w:r w:rsidRPr="002D78B6" w:rsidDel="00D65547">
          <w:rPr>
            <w:rPrChange w:id="275"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76" w:author="Vladymyr Kozyr" w:date="2021-08-15T21:16:00Z"/>
          <w:rFonts w:asciiTheme="minorHAnsi" w:eastAsiaTheme="minorEastAsia" w:hAnsiTheme="minorHAnsi"/>
          <w:sz w:val="24"/>
          <w:szCs w:val="24"/>
          <w:lang w:val="en-CA"/>
        </w:rPr>
      </w:pPr>
      <w:del w:id="277" w:author="Vladymyr Kozyr" w:date="2021-08-15T21:16:00Z">
        <w:r w:rsidRPr="002D78B6" w:rsidDel="00D65547">
          <w:rPr>
            <w:rPrChange w:id="278"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79" w:author="Vladymyr Kozyr" w:date="2021-08-15T21:16:00Z"/>
          <w:rFonts w:asciiTheme="minorHAnsi" w:eastAsiaTheme="minorEastAsia" w:hAnsiTheme="minorHAnsi"/>
          <w:sz w:val="24"/>
          <w:szCs w:val="24"/>
          <w:lang w:val="en-CA"/>
        </w:rPr>
      </w:pPr>
      <w:del w:id="280" w:author="Vladymyr Kozyr" w:date="2021-08-15T21:16:00Z">
        <w:r w:rsidRPr="002D78B6" w:rsidDel="00D65547">
          <w:rPr>
            <w:rPrChange w:id="281"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82" w:author="Vladymyr Kozyr" w:date="2021-08-15T21:16:00Z"/>
          <w:rFonts w:asciiTheme="minorHAnsi" w:eastAsiaTheme="minorEastAsia" w:hAnsiTheme="minorHAnsi"/>
          <w:sz w:val="24"/>
          <w:szCs w:val="24"/>
          <w:lang w:val="en-CA"/>
        </w:rPr>
      </w:pPr>
      <w:del w:id="283" w:author="Vladymyr Kozyr" w:date="2021-08-15T21:16:00Z">
        <w:r w:rsidRPr="002D78B6" w:rsidDel="00D65547">
          <w:rPr>
            <w:rPrChange w:id="284"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85" w:author="Vladymyr Kozyr" w:date="2021-08-15T21:16:00Z"/>
          <w:rFonts w:asciiTheme="minorHAnsi" w:eastAsiaTheme="minorEastAsia" w:hAnsiTheme="minorHAnsi"/>
          <w:sz w:val="24"/>
          <w:szCs w:val="24"/>
          <w:lang w:val="en-CA"/>
        </w:rPr>
      </w:pPr>
      <w:del w:id="286" w:author="Vladymyr Kozyr" w:date="2021-08-15T21:16:00Z">
        <w:r w:rsidRPr="002D78B6" w:rsidDel="00D65547">
          <w:rPr>
            <w:rPrChange w:id="287"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88" w:author="Vladymyr Kozyr" w:date="2021-08-15T21:16:00Z"/>
          <w:rFonts w:asciiTheme="minorHAnsi" w:eastAsiaTheme="minorEastAsia" w:hAnsiTheme="minorHAnsi"/>
          <w:sz w:val="24"/>
          <w:szCs w:val="24"/>
          <w:lang w:val="en-CA"/>
        </w:rPr>
      </w:pPr>
      <w:del w:id="289" w:author="Vladymyr Kozyr" w:date="2021-08-15T21:16:00Z">
        <w:r w:rsidRPr="002D78B6" w:rsidDel="00D65547">
          <w:rPr>
            <w:rPrChange w:id="290"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91" w:author="Vladymyr Kozyr" w:date="2021-08-15T21:16:00Z"/>
          <w:rFonts w:asciiTheme="minorHAnsi" w:eastAsiaTheme="minorEastAsia" w:hAnsiTheme="minorHAnsi"/>
          <w:sz w:val="24"/>
          <w:szCs w:val="24"/>
          <w:lang w:val="en-CA"/>
        </w:rPr>
      </w:pPr>
      <w:del w:id="292" w:author="Vladymyr Kozyr" w:date="2021-08-15T21:16:00Z">
        <w:r w:rsidRPr="002D78B6" w:rsidDel="00D65547">
          <w:rPr>
            <w:rPrChange w:id="293"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94" w:author="Vladymyr Kozyr" w:date="2021-08-15T21:16:00Z"/>
          <w:rFonts w:asciiTheme="minorHAnsi" w:eastAsiaTheme="minorEastAsia" w:hAnsiTheme="minorHAnsi"/>
          <w:b w:val="0"/>
          <w:bCs w:val="0"/>
          <w:sz w:val="24"/>
          <w:lang w:val="en-CA"/>
        </w:rPr>
      </w:pPr>
      <w:del w:id="295" w:author="Vladymyr Kozyr" w:date="2021-08-15T21:16:00Z">
        <w:r w:rsidRPr="002D78B6" w:rsidDel="00D65547">
          <w:rPr>
            <w:rPrChange w:id="296"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97"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98" w:author="Vladymyr Kozyr" w:date="2021-08-15T21:16:00Z"/>
          <w:rFonts w:asciiTheme="minorHAnsi" w:eastAsiaTheme="minorEastAsia" w:hAnsiTheme="minorHAnsi"/>
          <w:b w:val="0"/>
          <w:bCs w:val="0"/>
          <w:sz w:val="24"/>
          <w:lang w:val="en-CA"/>
        </w:rPr>
      </w:pPr>
      <w:del w:id="299" w:author="Vladymyr Kozyr" w:date="2021-08-15T21:16:00Z">
        <w:r w:rsidRPr="002D78B6" w:rsidDel="00D65547">
          <w:rPr>
            <w:rPrChange w:id="300"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01"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02" w:author="Vladymyr Kozyr" w:date="2021-08-15T21:16:00Z"/>
          <w:rFonts w:asciiTheme="minorHAnsi" w:eastAsiaTheme="minorEastAsia" w:hAnsiTheme="minorHAnsi"/>
          <w:sz w:val="24"/>
          <w:szCs w:val="24"/>
          <w:lang w:val="en-CA"/>
        </w:rPr>
      </w:pPr>
      <w:del w:id="303" w:author="Vladymyr Kozyr" w:date="2021-08-15T21:16:00Z">
        <w:r w:rsidRPr="002D78B6" w:rsidDel="00D65547">
          <w:rPr>
            <w:rPrChange w:id="304"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05"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06" w:author="Vladymyr Kozyr" w:date="2021-08-15T21:16:00Z"/>
          <w:rFonts w:asciiTheme="minorHAnsi" w:eastAsiaTheme="minorEastAsia" w:hAnsiTheme="minorHAnsi"/>
          <w:sz w:val="24"/>
          <w:szCs w:val="24"/>
          <w:lang w:val="en-CA"/>
        </w:rPr>
      </w:pPr>
      <w:del w:id="307" w:author="Vladymyr Kozyr" w:date="2021-08-15T21:16:00Z">
        <w:r w:rsidRPr="002D78B6" w:rsidDel="00D65547">
          <w:rPr>
            <w:rPrChange w:id="308"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09"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10" w:author="Vladymyr Kozyr" w:date="2021-08-15T21:16:00Z"/>
          <w:rFonts w:asciiTheme="minorHAnsi" w:eastAsiaTheme="minorEastAsia" w:hAnsiTheme="minorHAnsi"/>
          <w:sz w:val="24"/>
          <w:szCs w:val="24"/>
          <w:lang w:val="en-CA"/>
        </w:rPr>
      </w:pPr>
      <w:del w:id="311" w:author="Vladymyr Kozyr" w:date="2021-08-15T21:16:00Z">
        <w:r w:rsidRPr="002D78B6" w:rsidDel="00D65547">
          <w:rPr>
            <w:rPrChange w:id="312"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13"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14" w:author="Vladymyr Kozyr" w:date="2021-08-15T21:16:00Z"/>
          <w:rFonts w:asciiTheme="minorHAnsi" w:eastAsiaTheme="minorEastAsia" w:hAnsiTheme="minorHAnsi"/>
          <w:b w:val="0"/>
          <w:bCs w:val="0"/>
          <w:sz w:val="24"/>
          <w:lang w:val="en-CA"/>
        </w:rPr>
      </w:pPr>
      <w:del w:id="315" w:author="Vladymyr Kozyr" w:date="2021-08-15T21:16:00Z">
        <w:r w:rsidRPr="002D78B6" w:rsidDel="00D65547">
          <w:rPr>
            <w:rPrChange w:id="316"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17"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18" w:author="Vladymyr Kozyr" w:date="2021-08-15T21:16:00Z"/>
          <w:rFonts w:asciiTheme="minorHAnsi" w:eastAsiaTheme="minorEastAsia" w:hAnsiTheme="minorHAnsi"/>
          <w:sz w:val="24"/>
          <w:szCs w:val="24"/>
          <w:lang w:val="en-CA"/>
        </w:rPr>
      </w:pPr>
      <w:del w:id="319"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20"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21" w:author="Vladymyr Kozyr" w:date="2021-08-15T21:16:00Z"/>
          <w:rFonts w:asciiTheme="minorHAnsi" w:eastAsiaTheme="minorEastAsia" w:hAnsiTheme="minorHAnsi"/>
          <w:sz w:val="24"/>
          <w:szCs w:val="24"/>
          <w:lang w:val="en-CA"/>
        </w:rPr>
      </w:pPr>
      <w:del w:id="322" w:author="Vladymyr Kozyr" w:date="2021-08-15T21:16:00Z">
        <w:r w:rsidRPr="002D78B6" w:rsidDel="00D65547">
          <w:rPr>
            <w:rPrChange w:id="323"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24"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25" w:author="Vladymyr Kozyr" w:date="2021-08-15T21:16:00Z"/>
          <w:rFonts w:asciiTheme="minorHAnsi" w:eastAsiaTheme="minorEastAsia" w:hAnsiTheme="minorHAnsi"/>
          <w:sz w:val="24"/>
          <w:szCs w:val="24"/>
          <w:lang w:val="en-CA"/>
        </w:rPr>
      </w:pPr>
      <w:del w:id="326" w:author="Vladymyr Kozyr" w:date="2021-08-15T21:16:00Z">
        <w:r w:rsidRPr="002D78B6" w:rsidDel="00D65547">
          <w:rPr>
            <w:rPrChange w:id="327"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28"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29" w:author="Vladymyr Kozyr" w:date="2021-08-15T21:16:00Z"/>
          <w:rFonts w:asciiTheme="minorHAnsi" w:eastAsiaTheme="minorEastAsia" w:hAnsiTheme="minorHAnsi"/>
          <w:sz w:val="24"/>
          <w:szCs w:val="24"/>
          <w:lang w:val="en-CA"/>
        </w:rPr>
      </w:pPr>
      <w:del w:id="330" w:author="Vladymyr Kozyr" w:date="2021-08-15T21:16:00Z">
        <w:r w:rsidRPr="002D78B6" w:rsidDel="00D65547">
          <w:rPr>
            <w:rPrChange w:id="331"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332"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33" w:author="Vladymyr Kozyr" w:date="2021-08-15T21:16:00Z"/>
          <w:rFonts w:asciiTheme="minorHAnsi" w:eastAsiaTheme="minorEastAsia" w:hAnsiTheme="minorHAnsi"/>
          <w:sz w:val="24"/>
          <w:szCs w:val="24"/>
          <w:lang w:val="en-CA"/>
        </w:rPr>
      </w:pPr>
      <w:del w:id="334" w:author="Vladymyr Kozyr" w:date="2021-08-15T21:16:00Z">
        <w:r w:rsidRPr="002D78B6" w:rsidDel="00D65547">
          <w:rPr>
            <w:rPrChange w:id="335"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36"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37" w:author="Vladymyr Kozyr" w:date="2021-08-15T21:16:00Z"/>
          <w:rFonts w:asciiTheme="minorHAnsi" w:eastAsiaTheme="minorEastAsia" w:hAnsiTheme="minorHAnsi"/>
          <w:noProof/>
          <w:sz w:val="24"/>
          <w:szCs w:val="24"/>
          <w:lang w:val="en-CA"/>
        </w:rPr>
      </w:pPr>
      <w:del w:id="33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39"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40" w:author="Vladymyr Kozyr" w:date="2021-08-15T21:16:00Z"/>
          <w:rFonts w:asciiTheme="minorHAnsi" w:eastAsiaTheme="minorEastAsia" w:hAnsiTheme="minorHAnsi"/>
          <w:noProof/>
          <w:sz w:val="24"/>
          <w:szCs w:val="24"/>
          <w:lang w:val="en-CA"/>
        </w:rPr>
      </w:pPr>
      <w:del w:id="341" w:author="Vladymyr Kozyr" w:date="2021-08-15T21:16:00Z">
        <w:r w:rsidRPr="002D78B6" w:rsidDel="00D65547">
          <w:rPr>
            <w:rPrChange w:id="342"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43" w:author="Vladymyr Kozyr" w:date="2021-08-15T21:16:00Z"/>
          <w:rFonts w:asciiTheme="minorHAnsi" w:eastAsiaTheme="minorEastAsia" w:hAnsiTheme="minorHAnsi"/>
          <w:noProof/>
          <w:sz w:val="24"/>
          <w:szCs w:val="24"/>
          <w:lang w:val="en-CA"/>
        </w:rPr>
      </w:pPr>
      <w:del w:id="344" w:author="Vladymyr Kozyr" w:date="2021-08-15T21:16:00Z">
        <w:r w:rsidRPr="002D78B6" w:rsidDel="00D65547">
          <w:rPr>
            <w:rPrChange w:id="345"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46"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47" w:author="Vladymyr Kozyr" w:date="2021-08-15T21:16:00Z"/>
          <w:rFonts w:asciiTheme="minorHAnsi" w:eastAsiaTheme="minorEastAsia" w:hAnsiTheme="minorHAnsi"/>
          <w:noProof/>
          <w:sz w:val="24"/>
          <w:szCs w:val="24"/>
          <w:lang w:val="en-CA"/>
        </w:rPr>
      </w:pPr>
      <w:del w:id="34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49"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50" w:author="Vladymyr Kozyr" w:date="2021-08-15T21:16:00Z"/>
          <w:rFonts w:asciiTheme="minorHAnsi" w:eastAsiaTheme="minorEastAsia" w:hAnsiTheme="minorHAnsi"/>
          <w:noProof/>
          <w:sz w:val="24"/>
          <w:szCs w:val="24"/>
          <w:lang w:val="en-CA"/>
        </w:rPr>
      </w:pPr>
      <w:del w:id="351" w:author="Vladymyr Kozyr" w:date="2021-08-15T21:16:00Z">
        <w:r w:rsidRPr="002D78B6" w:rsidDel="00D65547">
          <w:rPr>
            <w:rPrChange w:id="352"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53"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54" w:author="Vladymyr Kozyr" w:date="2021-08-15T21:16:00Z"/>
          <w:rFonts w:asciiTheme="minorHAnsi" w:eastAsiaTheme="minorEastAsia" w:hAnsiTheme="minorHAnsi"/>
          <w:noProof/>
          <w:sz w:val="24"/>
          <w:szCs w:val="24"/>
          <w:lang w:val="en-CA"/>
        </w:rPr>
      </w:pPr>
      <w:del w:id="355"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6"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2D78B6" w:rsidDel="00D65547">
          <w:rPr>
            <w:rPrChange w:id="359"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60"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61" w:author="Vladymyr Kozyr" w:date="2021-08-15T21:16:00Z"/>
          <w:rFonts w:asciiTheme="minorHAnsi" w:eastAsiaTheme="minorEastAsia" w:hAnsiTheme="minorHAnsi"/>
          <w:b w:val="0"/>
          <w:bCs w:val="0"/>
          <w:sz w:val="24"/>
          <w:lang w:val="en-CA"/>
        </w:rPr>
      </w:pPr>
      <w:del w:id="362" w:author="Vladymyr Kozyr" w:date="2021-08-15T21:16:00Z">
        <w:r w:rsidRPr="002D78B6" w:rsidDel="00D65547">
          <w:rPr>
            <w:rPrChange w:id="363"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64"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65" w:author="Vladymyr Kozyr" w:date="2021-08-15T21:16:00Z"/>
          <w:rFonts w:asciiTheme="minorHAnsi" w:eastAsiaTheme="minorEastAsia" w:hAnsiTheme="minorHAnsi"/>
          <w:sz w:val="24"/>
          <w:szCs w:val="24"/>
          <w:lang w:val="en-CA"/>
        </w:rPr>
      </w:pPr>
      <w:del w:id="366" w:author="Vladymyr Kozyr" w:date="2021-08-15T21:16:00Z">
        <w:r w:rsidRPr="002D78B6" w:rsidDel="00D65547">
          <w:rPr>
            <w:rPrChange w:id="367"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68"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69" w:author="Vladymyr Kozyr" w:date="2021-08-15T21:16:00Z"/>
          <w:rFonts w:asciiTheme="minorHAnsi" w:eastAsiaTheme="minorEastAsia" w:hAnsiTheme="minorHAnsi"/>
          <w:sz w:val="24"/>
          <w:szCs w:val="24"/>
          <w:lang w:val="en-CA"/>
        </w:rPr>
      </w:pPr>
      <w:del w:id="370" w:author="Vladymyr Kozyr" w:date="2021-08-15T21:16:00Z">
        <w:r w:rsidRPr="002D78B6" w:rsidDel="00D65547">
          <w:rPr>
            <w:rPrChange w:id="371"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72"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73" w:author="Vladymyr Kozyr" w:date="2021-08-15T21:16:00Z"/>
          <w:rFonts w:asciiTheme="minorHAnsi" w:eastAsiaTheme="minorEastAsia" w:hAnsiTheme="minorHAnsi"/>
          <w:sz w:val="24"/>
          <w:szCs w:val="24"/>
          <w:lang w:val="en-CA"/>
        </w:rPr>
      </w:pPr>
      <w:del w:id="374" w:author="Vladymyr Kozyr" w:date="2021-08-15T21:16:00Z">
        <w:r w:rsidRPr="002D78B6" w:rsidDel="00D65547">
          <w:rPr>
            <w:rPrChange w:id="375"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76"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77" w:author="Vladymyr Kozyr" w:date="2021-08-15T21:16:00Z"/>
          <w:rFonts w:asciiTheme="minorHAnsi" w:eastAsiaTheme="minorEastAsia" w:hAnsiTheme="minorHAnsi"/>
          <w:noProof/>
          <w:sz w:val="24"/>
          <w:szCs w:val="24"/>
          <w:lang w:val="en-CA"/>
        </w:rPr>
      </w:pPr>
      <w:del w:id="378" w:author="Vladymyr Kozyr" w:date="2021-08-15T21:16:00Z">
        <w:r w:rsidRPr="002D78B6" w:rsidDel="00D65547">
          <w:rPr>
            <w:rPrChange w:id="379"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80"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81" w:author="Vladymyr Kozyr" w:date="2021-08-15T21:16:00Z"/>
          <w:rFonts w:asciiTheme="minorHAnsi" w:eastAsiaTheme="minorEastAsia" w:hAnsiTheme="minorHAnsi"/>
          <w:noProof/>
          <w:sz w:val="24"/>
          <w:szCs w:val="24"/>
          <w:lang w:val="en-CA"/>
        </w:rPr>
      </w:pPr>
      <w:del w:id="382" w:author="Vladymyr Kozyr" w:date="2021-08-15T21:16:00Z">
        <w:r w:rsidRPr="002D78B6" w:rsidDel="00D65547">
          <w:rPr>
            <w:rPrChange w:id="383"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84"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85" w:author="Vladymyr Kozyr" w:date="2021-08-15T21:16:00Z"/>
          <w:rFonts w:asciiTheme="minorHAnsi" w:eastAsiaTheme="minorEastAsia" w:hAnsiTheme="minorHAnsi"/>
          <w:noProof/>
          <w:sz w:val="24"/>
          <w:szCs w:val="24"/>
          <w:lang w:val="en-CA"/>
        </w:rPr>
      </w:pPr>
      <w:del w:id="386" w:author="Vladymyr Kozyr" w:date="2021-08-15T21:16:00Z">
        <w:r w:rsidRPr="002D78B6" w:rsidDel="00D65547">
          <w:rPr>
            <w:rPrChange w:id="387"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88"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89" w:author="Vladymyr Kozyr" w:date="2021-08-15T21:16:00Z"/>
          <w:rFonts w:asciiTheme="minorHAnsi" w:eastAsiaTheme="minorEastAsia" w:hAnsiTheme="minorHAnsi"/>
          <w:noProof/>
          <w:sz w:val="24"/>
          <w:szCs w:val="24"/>
          <w:lang w:val="en-CA"/>
        </w:rPr>
      </w:pPr>
      <w:del w:id="390" w:author="Vladymyr Kozyr" w:date="2021-08-15T21:16:00Z">
        <w:r w:rsidRPr="002D78B6" w:rsidDel="00D65547">
          <w:rPr>
            <w:rPrChange w:id="391"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392"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93" w:author="Vladymyr Kozyr" w:date="2021-08-15T21:16:00Z"/>
          <w:rFonts w:asciiTheme="minorHAnsi" w:eastAsiaTheme="minorEastAsia" w:hAnsiTheme="minorHAnsi"/>
          <w:b w:val="0"/>
          <w:bCs w:val="0"/>
          <w:sz w:val="24"/>
          <w:lang w:val="en-CA"/>
        </w:rPr>
      </w:pPr>
      <w:del w:id="394" w:author="Vladymyr Kozyr" w:date="2021-08-15T21:16:00Z">
        <w:r w:rsidRPr="002D78B6" w:rsidDel="00D65547">
          <w:rPr>
            <w:rPrChange w:id="395"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96"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97" w:author="Vladymyr Kozyr" w:date="2021-08-15T21:16:00Z"/>
          <w:rFonts w:asciiTheme="minorHAnsi" w:eastAsiaTheme="minorEastAsia" w:hAnsiTheme="minorHAnsi"/>
          <w:b w:val="0"/>
          <w:bCs w:val="0"/>
          <w:sz w:val="24"/>
          <w:lang w:val="en-CA"/>
        </w:rPr>
      </w:pPr>
      <w:del w:id="398" w:author="Vladymyr Kozyr" w:date="2021-08-15T21:16:00Z">
        <w:r w:rsidRPr="002D78B6" w:rsidDel="00D65547">
          <w:rPr>
            <w:rPrChange w:id="399"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00"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01" w:author="Vladymyr Kozyr" w:date="2021-08-15T21:16:00Z"/>
          <w:rFonts w:asciiTheme="minorHAnsi" w:eastAsiaTheme="minorEastAsia" w:hAnsiTheme="minorHAnsi"/>
          <w:sz w:val="24"/>
          <w:szCs w:val="24"/>
          <w:lang w:val="en-CA"/>
        </w:rPr>
      </w:pPr>
      <w:del w:id="402" w:author="Vladymyr Kozyr" w:date="2021-08-15T21:16:00Z">
        <w:r w:rsidRPr="002D78B6" w:rsidDel="00D65547">
          <w:rPr>
            <w:rPrChange w:id="403"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04"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05" w:author="Vladymyr Kozyr" w:date="2021-08-15T21:16:00Z"/>
          <w:rFonts w:asciiTheme="minorHAnsi" w:eastAsiaTheme="minorEastAsia" w:hAnsiTheme="minorHAnsi"/>
          <w:b w:val="0"/>
          <w:bCs w:val="0"/>
          <w:sz w:val="24"/>
          <w:lang w:val="en-CA"/>
        </w:rPr>
      </w:pPr>
      <w:del w:id="406" w:author="Vladymyr Kozyr" w:date="2021-08-15T21:16:00Z">
        <w:r w:rsidRPr="002D78B6" w:rsidDel="00D65547">
          <w:rPr>
            <w:rPrChange w:id="407"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08" w:author="Vladymyr Kozyr" w:date="2021-08-15T21:16:00Z"/>
          <w:rFonts w:asciiTheme="minorHAnsi" w:eastAsiaTheme="minorEastAsia" w:hAnsiTheme="minorHAnsi"/>
          <w:b w:val="0"/>
          <w:bCs w:val="0"/>
          <w:sz w:val="24"/>
          <w:lang w:val="en-CA"/>
        </w:rPr>
      </w:pPr>
      <w:del w:id="409" w:author="Vladymyr Kozyr" w:date="2021-08-15T21:16:00Z">
        <w:r w:rsidRPr="002D78B6" w:rsidDel="00D65547">
          <w:rPr>
            <w:rPrChange w:id="410"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11" w:author="Vladymyr Kozyr" w:date="2021-08-15T20:32:00Z"/>
        </w:rPr>
      </w:pPr>
      <w:del w:id="412"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13" w:author="Vladymyr Kozyr" w:date="2021-08-15T20:32:00Z"/>
        </w:rPr>
      </w:pPr>
      <w:del w:id="414"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15" w:author="Vladymyr Kozyr" w:date="2021-08-15T20:32:00Z"/>
          <w:highlight w:val="yellow"/>
        </w:rPr>
      </w:pPr>
      <w:del w:id="416"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17" w:author="Vladymyr Kozyr" w:date="2021-08-15T20:32:00Z"/>
          <w:highlight w:val="yellow"/>
        </w:rPr>
      </w:pPr>
      <w:del w:id="418"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19" w:author="Vladymyr Kozyr" w:date="2021-08-15T20:32:00Z"/>
        </w:rPr>
      </w:pPr>
      <w:del w:id="420"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21" w:name="_Toc91418015"/>
      <w:r w:rsidRPr="00CE178C">
        <w:lastRenderedPageBreak/>
        <w:t>List of Figures</w:t>
      </w:r>
      <w:bookmarkEnd w:id="421"/>
    </w:p>
    <w:p w14:paraId="34BD9E97" w14:textId="3F6B9F76" w:rsidR="00C42347" w:rsidRDefault="00F54916">
      <w:pPr>
        <w:pStyle w:val="TableofFigures"/>
        <w:tabs>
          <w:tab w:val="right" w:leader="dot" w:pos="8630"/>
        </w:tabs>
        <w:rPr>
          <w:ins w:id="422"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23"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ins>
      <w:r w:rsidR="00C42347">
        <w:rPr>
          <w:noProof/>
        </w:rPr>
      </w:r>
      <w:r w:rsidR="00C42347">
        <w:rPr>
          <w:noProof/>
        </w:rPr>
        <w:fldChar w:fldCharType="separate"/>
      </w:r>
      <w:ins w:id="424" w:author="Vladymyr Kozyr" w:date="2022-01-02T15:39:00Z">
        <w:r w:rsidR="00CC1DBD">
          <w:rPr>
            <w:noProof/>
          </w:rPr>
          <w:t>4</w:t>
        </w:r>
      </w:ins>
      <w:ins w:id="425" w:author="Vladymyr Kozyr" w:date="2021-10-19T21:40:00Z">
        <w:r w:rsidR="00C42347">
          <w:rPr>
            <w:noProof/>
          </w:rPr>
          <w:fldChar w:fldCharType="end"/>
        </w:r>
      </w:ins>
    </w:p>
    <w:p w14:paraId="6979D634" w14:textId="5B5B5291" w:rsidR="00C42347" w:rsidRDefault="00C42347">
      <w:pPr>
        <w:pStyle w:val="TableofFigures"/>
        <w:tabs>
          <w:tab w:val="right" w:leader="dot" w:pos="8630"/>
        </w:tabs>
        <w:rPr>
          <w:ins w:id="426" w:author="Vladymyr Kozyr" w:date="2021-10-19T21:40:00Z"/>
          <w:rFonts w:asciiTheme="minorHAnsi" w:eastAsiaTheme="minorEastAsia" w:hAnsiTheme="minorHAnsi"/>
          <w:noProof/>
          <w:sz w:val="24"/>
          <w:szCs w:val="24"/>
          <w:lang w:val="en-CA"/>
        </w:rPr>
      </w:pPr>
      <w:ins w:id="427"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ins>
      <w:r>
        <w:rPr>
          <w:noProof/>
        </w:rPr>
      </w:r>
      <w:r>
        <w:rPr>
          <w:noProof/>
        </w:rPr>
        <w:fldChar w:fldCharType="separate"/>
      </w:r>
      <w:ins w:id="428" w:author="Vladymyr Kozyr" w:date="2022-01-02T15:39:00Z">
        <w:r w:rsidR="00CC1DBD">
          <w:rPr>
            <w:noProof/>
          </w:rPr>
          <w:t>5</w:t>
        </w:r>
      </w:ins>
      <w:ins w:id="429" w:author="Vladymyr Kozyr" w:date="2021-10-19T21:40:00Z">
        <w:r>
          <w:rPr>
            <w:noProof/>
          </w:rPr>
          <w:fldChar w:fldCharType="end"/>
        </w:r>
      </w:ins>
    </w:p>
    <w:p w14:paraId="021B7072" w14:textId="6EE5689A" w:rsidR="00C42347" w:rsidRDefault="00C42347">
      <w:pPr>
        <w:pStyle w:val="TableofFigures"/>
        <w:tabs>
          <w:tab w:val="right" w:leader="dot" w:pos="8630"/>
        </w:tabs>
        <w:rPr>
          <w:ins w:id="430" w:author="Vladymyr Kozyr" w:date="2021-10-19T21:40:00Z"/>
          <w:rFonts w:asciiTheme="minorHAnsi" w:eastAsiaTheme="minorEastAsia" w:hAnsiTheme="minorHAnsi"/>
          <w:noProof/>
          <w:sz w:val="24"/>
          <w:szCs w:val="24"/>
          <w:lang w:val="en-CA"/>
        </w:rPr>
      </w:pPr>
      <w:ins w:id="431" w:author="Vladymyr Kozyr" w:date="2021-10-19T21:40:00Z">
        <w:r>
          <w:rPr>
            <w:noProof/>
          </w:rPr>
          <w:t>Figure 2.2.3. Land-sea connections</w:t>
        </w:r>
        <w:r>
          <w:rPr>
            <w:noProof/>
          </w:rPr>
          <w:tab/>
        </w:r>
        <w:r>
          <w:rPr>
            <w:noProof/>
          </w:rPr>
          <w:fldChar w:fldCharType="begin"/>
        </w:r>
        <w:r>
          <w:rPr>
            <w:noProof/>
          </w:rPr>
          <w:instrText xml:space="preserve"> PAGEREF _Toc85572022 \h </w:instrText>
        </w:r>
      </w:ins>
      <w:r>
        <w:rPr>
          <w:noProof/>
        </w:rPr>
      </w:r>
      <w:r>
        <w:rPr>
          <w:noProof/>
        </w:rPr>
        <w:fldChar w:fldCharType="separate"/>
      </w:r>
      <w:ins w:id="432" w:author="Vladymyr Kozyr" w:date="2022-01-02T15:39:00Z">
        <w:r w:rsidR="00CC1DBD">
          <w:rPr>
            <w:noProof/>
          </w:rPr>
          <w:t>6</w:t>
        </w:r>
      </w:ins>
      <w:ins w:id="433" w:author="Vladymyr Kozyr" w:date="2021-10-19T21:40:00Z">
        <w:r>
          <w:rPr>
            <w:noProof/>
          </w:rPr>
          <w:fldChar w:fldCharType="end"/>
        </w:r>
      </w:ins>
    </w:p>
    <w:p w14:paraId="71B579F0" w14:textId="5948F858" w:rsidR="00C42347" w:rsidRDefault="00C42347">
      <w:pPr>
        <w:pStyle w:val="TableofFigures"/>
        <w:tabs>
          <w:tab w:val="right" w:leader="dot" w:pos="8630"/>
        </w:tabs>
        <w:rPr>
          <w:ins w:id="434" w:author="Vladymyr Kozyr" w:date="2021-10-19T21:40:00Z"/>
          <w:rFonts w:asciiTheme="minorHAnsi" w:eastAsiaTheme="minorEastAsia" w:hAnsiTheme="minorHAnsi"/>
          <w:noProof/>
          <w:sz w:val="24"/>
          <w:szCs w:val="24"/>
          <w:lang w:val="en-CA"/>
        </w:rPr>
      </w:pPr>
      <w:ins w:id="435" w:author="Vladymyr Kozyr" w:date="2021-10-19T21:40:00Z">
        <w:r>
          <w:rPr>
            <w:noProof/>
          </w:rPr>
          <w:t>Figure 2.3.1. Color coding example</w:t>
        </w:r>
        <w:r>
          <w:rPr>
            <w:noProof/>
          </w:rPr>
          <w:tab/>
        </w:r>
        <w:r>
          <w:rPr>
            <w:noProof/>
          </w:rPr>
          <w:fldChar w:fldCharType="begin"/>
        </w:r>
        <w:r>
          <w:rPr>
            <w:noProof/>
          </w:rPr>
          <w:instrText xml:space="preserve"> PAGEREF _Toc85572023 \h </w:instrText>
        </w:r>
      </w:ins>
      <w:r>
        <w:rPr>
          <w:noProof/>
        </w:rPr>
      </w:r>
      <w:r>
        <w:rPr>
          <w:noProof/>
        </w:rPr>
        <w:fldChar w:fldCharType="separate"/>
      </w:r>
      <w:ins w:id="436" w:author="Vladymyr Kozyr" w:date="2022-01-02T15:39:00Z">
        <w:r w:rsidR="00CC1DBD">
          <w:rPr>
            <w:noProof/>
          </w:rPr>
          <w:t>7</w:t>
        </w:r>
      </w:ins>
      <w:ins w:id="437" w:author="Vladymyr Kozyr" w:date="2021-10-19T21:40:00Z">
        <w:r>
          <w:rPr>
            <w:noProof/>
          </w:rPr>
          <w:fldChar w:fldCharType="end"/>
        </w:r>
      </w:ins>
    </w:p>
    <w:p w14:paraId="5A13D2B1" w14:textId="55173451" w:rsidR="00C42347" w:rsidRDefault="00C42347">
      <w:pPr>
        <w:pStyle w:val="TableofFigures"/>
        <w:tabs>
          <w:tab w:val="right" w:leader="dot" w:pos="8630"/>
        </w:tabs>
        <w:rPr>
          <w:ins w:id="438" w:author="Vladymyr Kozyr" w:date="2021-10-19T21:40:00Z"/>
          <w:rFonts w:asciiTheme="minorHAnsi" w:eastAsiaTheme="minorEastAsia" w:hAnsiTheme="minorHAnsi"/>
          <w:noProof/>
          <w:sz w:val="24"/>
          <w:szCs w:val="24"/>
          <w:lang w:val="en-CA"/>
        </w:rPr>
      </w:pPr>
      <w:ins w:id="439"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ins>
      <w:r>
        <w:rPr>
          <w:noProof/>
        </w:rPr>
      </w:r>
      <w:r>
        <w:rPr>
          <w:noProof/>
        </w:rPr>
        <w:fldChar w:fldCharType="separate"/>
      </w:r>
      <w:ins w:id="440" w:author="Vladymyr Kozyr" w:date="2022-01-02T15:39:00Z">
        <w:r w:rsidR="00CC1DBD">
          <w:rPr>
            <w:noProof/>
          </w:rPr>
          <w:t>8</w:t>
        </w:r>
      </w:ins>
      <w:ins w:id="441" w:author="Vladymyr Kozyr" w:date="2021-10-19T21:40:00Z">
        <w:r>
          <w:rPr>
            <w:noProof/>
          </w:rPr>
          <w:fldChar w:fldCharType="end"/>
        </w:r>
      </w:ins>
    </w:p>
    <w:p w14:paraId="4586AD70" w14:textId="640D0E1E" w:rsidR="00C42347" w:rsidRDefault="00C42347">
      <w:pPr>
        <w:pStyle w:val="TableofFigures"/>
        <w:tabs>
          <w:tab w:val="right" w:leader="dot" w:pos="8630"/>
        </w:tabs>
        <w:rPr>
          <w:ins w:id="442" w:author="Vladymyr Kozyr" w:date="2021-10-19T21:40:00Z"/>
          <w:rFonts w:asciiTheme="minorHAnsi" w:eastAsiaTheme="minorEastAsia" w:hAnsiTheme="minorHAnsi"/>
          <w:noProof/>
          <w:sz w:val="24"/>
          <w:szCs w:val="24"/>
          <w:lang w:val="en-CA"/>
        </w:rPr>
      </w:pPr>
      <w:ins w:id="443"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ins>
      <w:r>
        <w:rPr>
          <w:noProof/>
        </w:rPr>
      </w:r>
      <w:r>
        <w:rPr>
          <w:noProof/>
        </w:rPr>
        <w:fldChar w:fldCharType="separate"/>
      </w:r>
      <w:ins w:id="444" w:author="Vladymyr Kozyr" w:date="2022-01-02T15:39:00Z">
        <w:r w:rsidR="00CC1DBD">
          <w:rPr>
            <w:noProof/>
          </w:rPr>
          <w:t>8</w:t>
        </w:r>
      </w:ins>
      <w:ins w:id="445" w:author="Vladymyr Kozyr" w:date="2021-10-19T21:40:00Z">
        <w:r>
          <w:rPr>
            <w:noProof/>
          </w:rPr>
          <w:fldChar w:fldCharType="end"/>
        </w:r>
      </w:ins>
    </w:p>
    <w:p w14:paraId="5AB8730F" w14:textId="28750AD1" w:rsidR="00C42347" w:rsidRDefault="00C42347">
      <w:pPr>
        <w:pStyle w:val="TableofFigures"/>
        <w:tabs>
          <w:tab w:val="right" w:leader="dot" w:pos="8630"/>
        </w:tabs>
        <w:rPr>
          <w:ins w:id="446" w:author="Vladymyr Kozyr" w:date="2021-10-19T21:40:00Z"/>
          <w:rFonts w:asciiTheme="minorHAnsi" w:eastAsiaTheme="minorEastAsia" w:hAnsiTheme="minorHAnsi"/>
          <w:noProof/>
          <w:sz w:val="24"/>
          <w:szCs w:val="24"/>
          <w:lang w:val="en-CA"/>
        </w:rPr>
      </w:pPr>
      <w:ins w:id="447" w:author="Vladymyr Kozyr" w:date="2021-10-19T21:40:00Z">
        <w:r>
          <w:rPr>
            <w:noProof/>
          </w:rPr>
          <w:t>Figure 3.1.1. Table data presentation</w:t>
        </w:r>
        <w:r>
          <w:rPr>
            <w:noProof/>
          </w:rPr>
          <w:tab/>
        </w:r>
        <w:r>
          <w:rPr>
            <w:noProof/>
          </w:rPr>
          <w:fldChar w:fldCharType="begin"/>
        </w:r>
        <w:r>
          <w:rPr>
            <w:noProof/>
          </w:rPr>
          <w:instrText xml:space="preserve"> PAGEREF _Toc85572026 \h </w:instrText>
        </w:r>
      </w:ins>
      <w:r>
        <w:rPr>
          <w:noProof/>
        </w:rPr>
      </w:r>
      <w:r>
        <w:rPr>
          <w:noProof/>
        </w:rPr>
        <w:fldChar w:fldCharType="separate"/>
      </w:r>
      <w:ins w:id="448" w:author="Vladymyr Kozyr" w:date="2022-01-02T15:39:00Z">
        <w:r w:rsidR="00CC1DBD">
          <w:rPr>
            <w:noProof/>
          </w:rPr>
          <w:t>10</w:t>
        </w:r>
      </w:ins>
      <w:ins w:id="449" w:author="Vladymyr Kozyr" w:date="2021-10-19T21:40:00Z">
        <w:r>
          <w:rPr>
            <w:noProof/>
          </w:rPr>
          <w:fldChar w:fldCharType="end"/>
        </w:r>
      </w:ins>
    </w:p>
    <w:p w14:paraId="7122EA53" w14:textId="25AEA5A0" w:rsidR="00C42347" w:rsidRDefault="00C42347">
      <w:pPr>
        <w:pStyle w:val="TableofFigures"/>
        <w:tabs>
          <w:tab w:val="right" w:leader="dot" w:pos="8630"/>
        </w:tabs>
        <w:rPr>
          <w:ins w:id="450" w:author="Vladymyr Kozyr" w:date="2021-10-19T21:40:00Z"/>
          <w:rFonts w:asciiTheme="minorHAnsi" w:eastAsiaTheme="minorEastAsia" w:hAnsiTheme="minorHAnsi"/>
          <w:noProof/>
          <w:sz w:val="24"/>
          <w:szCs w:val="24"/>
          <w:lang w:val="en-CA"/>
        </w:rPr>
      </w:pPr>
      <w:ins w:id="451" w:author="Vladymyr Kozyr" w:date="2021-10-19T21:40:00Z">
        <w:r>
          <w:rPr>
            <w:noProof/>
          </w:rPr>
          <w:t>Figure 3.1.2. Northern Abalone data</w:t>
        </w:r>
        <w:r>
          <w:rPr>
            <w:noProof/>
          </w:rPr>
          <w:tab/>
        </w:r>
        <w:r>
          <w:rPr>
            <w:noProof/>
          </w:rPr>
          <w:fldChar w:fldCharType="begin"/>
        </w:r>
        <w:r>
          <w:rPr>
            <w:noProof/>
          </w:rPr>
          <w:instrText xml:space="preserve"> PAGEREF _Toc85572027 \h </w:instrText>
        </w:r>
      </w:ins>
      <w:r>
        <w:rPr>
          <w:noProof/>
        </w:rPr>
      </w:r>
      <w:r>
        <w:rPr>
          <w:noProof/>
        </w:rPr>
        <w:fldChar w:fldCharType="separate"/>
      </w:r>
      <w:ins w:id="452" w:author="Vladymyr Kozyr" w:date="2022-01-02T15:39:00Z">
        <w:r w:rsidR="00CC1DBD">
          <w:rPr>
            <w:noProof/>
          </w:rPr>
          <w:t>11</w:t>
        </w:r>
      </w:ins>
      <w:ins w:id="453" w:author="Vladymyr Kozyr" w:date="2021-10-19T21:40:00Z">
        <w:r>
          <w:rPr>
            <w:noProof/>
          </w:rPr>
          <w:fldChar w:fldCharType="end"/>
        </w:r>
      </w:ins>
    </w:p>
    <w:p w14:paraId="63847739" w14:textId="0DA1A2C1" w:rsidR="00C42347" w:rsidRDefault="00C42347">
      <w:pPr>
        <w:pStyle w:val="TableofFigures"/>
        <w:tabs>
          <w:tab w:val="right" w:leader="dot" w:pos="8630"/>
        </w:tabs>
        <w:rPr>
          <w:ins w:id="454" w:author="Vladymyr Kozyr" w:date="2021-10-19T21:40:00Z"/>
          <w:rFonts w:asciiTheme="minorHAnsi" w:eastAsiaTheme="minorEastAsia" w:hAnsiTheme="minorHAnsi"/>
          <w:noProof/>
          <w:sz w:val="24"/>
          <w:szCs w:val="24"/>
          <w:lang w:val="en-CA"/>
        </w:rPr>
      </w:pPr>
      <w:ins w:id="455"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ins>
      <w:r>
        <w:rPr>
          <w:noProof/>
        </w:rPr>
      </w:r>
      <w:r>
        <w:rPr>
          <w:noProof/>
        </w:rPr>
        <w:fldChar w:fldCharType="separate"/>
      </w:r>
      <w:ins w:id="456" w:author="Vladymyr Kozyr" w:date="2022-01-02T15:39:00Z">
        <w:r w:rsidR="00CC1DBD">
          <w:rPr>
            <w:noProof/>
          </w:rPr>
          <w:t>12</w:t>
        </w:r>
      </w:ins>
      <w:ins w:id="457" w:author="Vladymyr Kozyr" w:date="2021-10-19T21:40:00Z">
        <w:r>
          <w:rPr>
            <w:noProof/>
          </w:rPr>
          <w:fldChar w:fldCharType="end"/>
        </w:r>
      </w:ins>
    </w:p>
    <w:p w14:paraId="6BDEB652" w14:textId="0D9DA4AF" w:rsidR="00C42347" w:rsidRDefault="00C42347">
      <w:pPr>
        <w:pStyle w:val="TableofFigures"/>
        <w:tabs>
          <w:tab w:val="right" w:leader="dot" w:pos="8630"/>
        </w:tabs>
        <w:rPr>
          <w:ins w:id="458" w:author="Vladymyr Kozyr" w:date="2021-10-19T21:40:00Z"/>
          <w:rFonts w:asciiTheme="minorHAnsi" w:eastAsiaTheme="minorEastAsia" w:hAnsiTheme="minorHAnsi"/>
          <w:noProof/>
          <w:sz w:val="24"/>
          <w:szCs w:val="24"/>
          <w:lang w:val="en-CA"/>
        </w:rPr>
      </w:pPr>
      <w:ins w:id="459"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ins>
      <w:r>
        <w:rPr>
          <w:noProof/>
        </w:rPr>
      </w:r>
      <w:r>
        <w:rPr>
          <w:noProof/>
        </w:rPr>
        <w:fldChar w:fldCharType="separate"/>
      </w:r>
      <w:ins w:id="460" w:author="Vladymyr Kozyr" w:date="2022-01-02T15:39:00Z">
        <w:r w:rsidR="00CC1DBD">
          <w:rPr>
            <w:noProof/>
          </w:rPr>
          <w:t>12</w:t>
        </w:r>
      </w:ins>
      <w:ins w:id="461" w:author="Vladymyr Kozyr" w:date="2021-10-19T21:40:00Z">
        <w:r>
          <w:rPr>
            <w:noProof/>
          </w:rPr>
          <w:fldChar w:fldCharType="end"/>
        </w:r>
      </w:ins>
    </w:p>
    <w:p w14:paraId="5A056837" w14:textId="31D27803" w:rsidR="00C42347" w:rsidRDefault="00C42347">
      <w:pPr>
        <w:pStyle w:val="TableofFigures"/>
        <w:tabs>
          <w:tab w:val="right" w:leader="dot" w:pos="8630"/>
        </w:tabs>
        <w:rPr>
          <w:ins w:id="462" w:author="Vladymyr Kozyr" w:date="2021-10-19T21:40:00Z"/>
          <w:rFonts w:asciiTheme="minorHAnsi" w:eastAsiaTheme="minorEastAsia" w:hAnsiTheme="minorHAnsi"/>
          <w:noProof/>
          <w:sz w:val="24"/>
          <w:szCs w:val="24"/>
          <w:lang w:val="en-CA"/>
        </w:rPr>
      </w:pPr>
      <w:ins w:id="463"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ins>
      <w:r>
        <w:rPr>
          <w:noProof/>
        </w:rPr>
      </w:r>
      <w:r>
        <w:rPr>
          <w:noProof/>
        </w:rPr>
        <w:fldChar w:fldCharType="separate"/>
      </w:r>
      <w:ins w:id="464" w:author="Vladymyr Kozyr" w:date="2022-01-02T15:39:00Z">
        <w:r w:rsidR="00CC1DBD">
          <w:rPr>
            <w:noProof/>
          </w:rPr>
          <w:t>13</w:t>
        </w:r>
      </w:ins>
      <w:ins w:id="465" w:author="Vladymyr Kozyr" w:date="2021-10-19T21:40:00Z">
        <w:r>
          <w:rPr>
            <w:noProof/>
          </w:rPr>
          <w:fldChar w:fldCharType="end"/>
        </w:r>
      </w:ins>
    </w:p>
    <w:p w14:paraId="1C7BECB6" w14:textId="6EF1E97A" w:rsidR="00C42347" w:rsidRDefault="00C42347">
      <w:pPr>
        <w:pStyle w:val="TableofFigures"/>
        <w:tabs>
          <w:tab w:val="right" w:leader="dot" w:pos="8630"/>
        </w:tabs>
        <w:rPr>
          <w:ins w:id="466" w:author="Vladymyr Kozyr" w:date="2021-10-19T21:40:00Z"/>
          <w:rFonts w:asciiTheme="minorHAnsi" w:eastAsiaTheme="minorEastAsia" w:hAnsiTheme="minorHAnsi"/>
          <w:noProof/>
          <w:sz w:val="24"/>
          <w:szCs w:val="24"/>
          <w:lang w:val="en-CA"/>
        </w:rPr>
      </w:pPr>
      <w:ins w:id="467" w:author="Vladymyr Kozyr" w:date="2021-10-19T21:40:00Z">
        <w:r>
          <w:rPr>
            <w:noProof/>
          </w:rPr>
          <w:t>Figure 3.5.2.1. Scatter plot example</w:t>
        </w:r>
        <w:r>
          <w:rPr>
            <w:noProof/>
          </w:rPr>
          <w:tab/>
        </w:r>
        <w:r>
          <w:rPr>
            <w:noProof/>
          </w:rPr>
          <w:fldChar w:fldCharType="begin"/>
        </w:r>
        <w:r>
          <w:rPr>
            <w:noProof/>
          </w:rPr>
          <w:instrText xml:space="preserve"> PAGEREF _Toc85572031 \h </w:instrText>
        </w:r>
      </w:ins>
      <w:r>
        <w:rPr>
          <w:noProof/>
        </w:rPr>
      </w:r>
      <w:r>
        <w:rPr>
          <w:noProof/>
        </w:rPr>
        <w:fldChar w:fldCharType="separate"/>
      </w:r>
      <w:ins w:id="468" w:author="Vladymyr Kozyr" w:date="2022-01-02T15:39:00Z">
        <w:r w:rsidR="00CC1DBD">
          <w:rPr>
            <w:noProof/>
          </w:rPr>
          <w:t>20</w:t>
        </w:r>
      </w:ins>
      <w:ins w:id="469" w:author="Vladymyr Kozyr" w:date="2021-10-19T21:40:00Z">
        <w:r>
          <w:rPr>
            <w:noProof/>
          </w:rPr>
          <w:fldChar w:fldCharType="end"/>
        </w:r>
      </w:ins>
    </w:p>
    <w:p w14:paraId="5934B6B7" w14:textId="2667FC53" w:rsidR="00C42347" w:rsidRDefault="00C42347">
      <w:pPr>
        <w:pStyle w:val="TableofFigures"/>
        <w:tabs>
          <w:tab w:val="right" w:leader="dot" w:pos="8630"/>
        </w:tabs>
        <w:rPr>
          <w:ins w:id="470" w:author="Vladymyr Kozyr" w:date="2021-10-19T21:40:00Z"/>
          <w:rFonts w:asciiTheme="minorHAnsi" w:eastAsiaTheme="minorEastAsia" w:hAnsiTheme="minorHAnsi"/>
          <w:noProof/>
          <w:sz w:val="24"/>
          <w:szCs w:val="24"/>
          <w:lang w:val="en-CA"/>
        </w:rPr>
      </w:pPr>
      <w:ins w:id="471" w:author="Vladymyr Kozyr" w:date="2021-10-19T21:40:00Z">
        <w:r>
          <w:rPr>
            <w:noProof/>
          </w:rPr>
          <w:t>Figure 4.1.1. System diagram</w:t>
        </w:r>
        <w:r>
          <w:rPr>
            <w:noProof/>
          </w:rPr>
          <w:tab/>
        </w:r>
        <w:r>
          <w:rPr>
            <w:noProof/>
          </w:rPr>
          <w:fldChar w:fldCharType="begin"/>
        </w:r>
        <w:r>
          <w:rPr>
            <w:noProof/>
          </w:rPr>
          <w:instrText xml:space="preserve"> PAGEREF _Toc85572032 \h </w:instrText>
        </w:r>
      </w:ins>
      <w:r>
        <w:rPr>
          <w:noProof/>
        </w:rPr>
      </w:r>
      <w:r>
        <w:rPr>
          <w:noProof/>
        </w:rPr>
        <w:fldChar w:fldCharType="separate"/>
      </w:r>
      <w:ins w:id="472" w:author="Vladymyr Kozyr" w:date="2022-01-02T15:39:00Z">
        <w:r w:rsidR="00CC1DBD">
          <w:rPr>
            <w:noProof/>
          </w:rPr>
          <w:t>22</w:t>
        </w:r>
      </w:ins>
      <w:ins w:id="473" w:author="Vladymyr Kozyr" w:date="2021-10-19T21:40:00Z">
        <w:r>
          <w:rPr>
            <w:noProof/>
          </w:rPr>
          <w:fldChar w:fldCharType="end"/>
        </w:r>
      </w:ins>
    </w:p>
    <w:p w14:paraId="565277F3" w14:textId="22907DFA" w:rsidR="00C42347" w:rsidRDefault="00C42347">
      <w:pPr>
        <w:pStyle w:val="TableofFigures"/>
        <w:tabs>
          <w:tab w:val="right" w:leader="dot" w:pos="8630"/>
        </w:tabs>
        <w:rPr>
          <w:ins w:id="474" w:author="Vladymyr Kozyr" w:date="2021-10-19T21:40:00Z"/>
          <w:rFonts w:asciiTheme="minorHAnsi" w:eastAsiaTheme="minorEastAsia" w:hAnsiTheme="minorHAnsi"/>
          <w:noProof/>
          <w:sz w:val="24"/>
          <w:szCs w:val="24"/>
          <w:lang w:val="en-CA"/>
        </w:rPr>
      </w:pPr>
      <w:ins w:id="475" w:author="Vladymyr Kozyr" w:date="2021-10-19T21:40:00Z">
        <w:r>
          <w:rPr>
            <w:noProof/>
          </w:rPr>
          <w:t>Figure 4.1.2. Filter interface</w:t>
        </w:r>
        <w:r>
          <w:rPr>
            <w:noProof/>
          </w:rPr>
          <w:tab/>
        </w:r>
        <w:r>
          <w:rPr>
            <w:noProof/>
          </w:rPr>
          <w:fldChar w:fldCharType="begin"/>
        </w:r>
        <w:r>
          <w:rPr>
            <w:noProof/>
          </w:rPr>
          <w:instrText xml:space="preserve"> PAGEREF _Toc85572033 \h </w:instrText>
        </w:r>
      </w:ins>
      <w:r>
        <w:rPr>
          <w:noProof/>
        </w:rPr>
      </w:r>
      <w:r>
        <w:rPr>
          <w:noProof/>
        </w:rPr>
        <w:fldChar w:fldCharType="separate"/>
      </w:r>
      <w:ins w:id="476" w:author="Vladymyr Kozyr" w:date="2022-01-02T15:39:00Z">
        <w:r w:rsidR="00CC1DBD">
          <w:rPr>
            <w:noProof/>
          </w:rPr>
          <w:t>23</w:t>
        </w:r>
      </w:ins>
      <w:ins w:id="477" w:author="Vladymyr Kozyr" w:date="2021-10-19T21:40:00Z">
        <w:r>
          <w:rPr>
            <w:noProof/>
          </w:rPr>
          <w:fldChar w:fldCharType="end"/>
        </w:r>
      </w:ins>
    </w:p>
    <w:p w14:paraId="34D08D94" w14:textId="03D23F0F" w:rsidR="00C42347" w:rsidRDefault="00C42347">
      <w:pPr>
        <w:pStyle w:val="TableofFigures"/>
        <w:tabs>
          <w:tab w:val="right" w:leader="dot" w:pos="8630"/>
        </w:tabs>
        <w:rPr>
          <w:ins w:id="478" w:author="Vladymyr Kozyr" w:date="2021-10-19T21:40:00Z"/>
          <w:rFonts w:asciiTheme="minorHAnsi" w:eastAsiaTheme="minorEastAsia" w:hAnsiTheme="minorHAnsi"/>
          <w:noProof/>
          <w:sz w:val="24"/>
          <w:szCs w:val="24"/>
          <w:lang w:val="en-CA"/>
        </w:rPr>
      </w:pPr>
      <w:ins w:id="479"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ins>
      <w:r>
        <w:rPr>
          <w:noProof/>
        </w:rPr>
      </w:r>
      <w:r>
        <w:rPr>
          <w:noProof/>
        </w:rPr>
        <w:fldChar w:fldCharType="separate"/>
      </w:r>
      <w:ins w:id="480" w:author="Vladymyr Kozyr" w:date="2022-01-02T15:39:00Z">
        <w:r w:rsidR="00CC1DBD">
          <w:rPr>
            <w:noProof/>
          </w:rPr>
          <w:t>27</w:t>
        </w:r>
      </w:ins>
      <w:ins w:id="481" w:author="Vladymyr Kozyr" w:date="2021-10-19T21:40:00Z">
        <w:r>
          <w:rPr>
            <w:noProof/>
          </w:rPr>
          <w:fldChar w:fldCharType="end"/>
        </w:r>
      </w:ins>
    </w:p>
    <w:p w14:paraId="3FD43A9C" w14:textId="5F7749E8" w:rsidR="00C42347" w:rsidRDefault="00C42347">
      <w:pPr>
        <w:pStyle w:val="TableofFigures"/>
        <w:tabs>
          <w:tab w:val="right" w:leader="dot" w:pos="8630"/>
        </w:tabs>
        <w:rPr>
          <w:ins w:id="482" w:author="Vladymyr Kozyr" w:date="2021-10-19T21:40:00Z"/>
          <w:rFonts w:asciiTheme="minorHAnsi" w:eastAsiaTheme="minorEastAsia" w:hAnsiTheme="minorHAnsi"/>
          <w:noProof/>
          <w:sz w:val="24"/>
          <w:szCs w:val="24"/>
          <w:lang w:val="en-CA"/>
        </w:rPr>
      </w:pPr>
      <w:ins w:id="483"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ins>
      <w:r>
        <w:rPr>
          <w:noProof/>
        </w:rPr>
      </w:r>
      <w:r>
        <w:rPr>
          <w:noProof/>
        </w:rPr>
        <w:fldChar w:fldCharType="separate"/>
      </w:r>
      <w:ins w:id="484" w:author="Vladymyr Kozyr" w:date="2022-01-02T15:39:00Z">
        <w:r w:rsidR="00CC1DBD">
          <w:rPr>
            <w:noProof/>
          </w:rPr>
          <w:t>29</w:t>
        </w:r>
      </w:ins>
      <w:ins w:id="485" w:author="Vladymyr Kozyr" w:date="2021-10-19T21:40:00Z">
        <w:r>
          <w:rPr>
            <w:noProof/>
          </w:rPr>
          <w:fldChar w:fldCharType="end"/>
        </w:r>
      </w:ins>
    </w:p>
    <w:p w14:paraId="4BD95653" w14:textId="0E783339" w:rsidR="00C42347" w:rsidRDefault="00C42347">
      <w:pPr>
        <w:pStyle w:val="TableofFigures"/>
        <w:tabs>
          <w:tab w:val="right" w:leader="dot" w:pos="8630"/>
        </w:tabs>
        <w:rPr>
          <w:ins w:id="486" w:author="Vladymyr Kozyr" w:date="2021-10-19T21:40:00Z"/>
          <w:rFonts w:asciiTheme="minorHAnsi" w:eastAsiaTheme="minorEastAsia" w:hAnsiTheme="minorHAnsi"/>
          <w:noProof/>
          <w:sz w:val="24"/>
          <w:szCs w:val="24"/>
          <w:lang w:val="en-CA"/>
        </w:rPr>
      </w:pPr>
      <w:ins w:id="487"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ins>
      <w:r>
        <w:rPr>
          <w:noProof/>
        </w:rPr>
      </w:r>
      <w:r>
        <w:rPr>
          <w:noProof/>
        </w:rPr>
        <w:fldChar w:fldCharType="separate"/>
      </w:r>
      <w:ins w:id="488" w:author="Vladymyr Kozyr" w:date="2022-01-02T15:39:00Z">
        <w:r w:rsidR="00CC1DBD">
          <w:rPr>
            <w:noProof/>
          </w:rPr>
          <w:t>31</w:t>
        </w:r>
      </w:ins>
      <w:ins w:id="489" w:author="Vladymyr Kozyr" w:date="2021-10-19T21:40:00Z">
        <w:r>
          <w:rPr>
            <w:noProof/>
          </w:rPr>
          <w:fldChar w:fldCharType="end"/>
        </w:r>
      </w:ins>
    </w:p>
    <w:p w14:paraId="6BD19E51" w14:textId="41485F43" w:rsidR="00C42347" w:rsidRDefault="00C42347">
      <w:pPr>
        <w:pStyle w:val="TableofFigures"/>
        <w:tabs>
          <w:tab w:val="right" w:leader="dot" w:pos="8630"/>
        </w:tabs>
        <w:rPr>
          <w:ins w:id="490" w:author="Vladymyr Kozyr" w:date="2021-10-19T21:40:00Z"/>
          <w:rFonts w:asciiTheme="minorHAnsi" w:eastAsiaTheme="minorEastAsia" w:hAnsiTheme="minorHAnsi"/>
          <w:noProof/>
          <w:sz w:val="24"/>
          <w:szCs w:val="24"/>
          <w:lang w:val="en-CA"/>
        </w:rPr>
      </w:pPr>
      <w:ins w:id="491"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ins>
      <w:r>
        <w:rPr>
          <w:noProof/>
        </w:rPr>
      </w:r>
      <w:r>
        <w:rPr>
          <w:noProof/>
        </w:rPr>
        <w:fldChar w:fldCharType="separate"/>
      </w:r>
      <w:ins w:id="492" w:author="Vladymyr Kozyr" w:date="2022-01-02T15:39:00Z">
        <w:r w:rsidR="00CC1DBD">
          <w:rPr>
            <w:noProof/>
          </w:rPr>
          <w:t>33</w:t>
        </w:r>
      </w:ins>
      <w:ins w:id="493" w:author="Vladymyr Kozyr" w:date="2021-10-19T21:40:00Z">
        <w:r>
          <w:rPr>
            <w:noProof/>
          </w:rPr>
          <w:fldChar w:fldCharType="end"/>
        </w:r>
      </w:ins>
    </w:p>
    <w:p w14:paraId="5D73F0EC" w14:textId="63B38668" w:rsidR="00276693" w:rsidRPr="00CE178C" w:rsidRDefault="005F3C06" w:rsidP="00276693">
      <w:pPr>
        <w:pStyle w:val="1Para"/>
      </w:pPr>
      <w:del w:id="494"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495" w:author="Vladymyr Kozyr" w:date="2021-10-19T21:18:00Z"/>
          <w:highlight w:val="yellow"/>
        </w:rPr>
      </w:pPr>
      <w:del w:id="496"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497" w:author="Vladymyr Kozyr" w:date="2021-10-19T21:18:00Z"/>
          <w:highlight w:val="yellow"/>
        </w:rPr>
      </w:pPr>
      <w:del w:id="498"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499" w:author="Vladymyr Kozyr" w:date="2021-10-19T21:18:00Z"/>
        </w:rPr>
      </w:pPr>
      <w:del w:id="500"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01" w:name="_Toc91418016"/>
      <w:r w:rsidRPr="00CE178C">
        <w:lastRenderedPageBreak/>
        <w:t>List of Acronyms</w:t>
      </w:r>
      <w:bookmarkEnd w:id="5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02" w:author="Vladymyr Kozyr" w:date="2021-08-15T20:29:00Z">
              <w:r w:rsidRPr="00CE178C" w:rsidDel="00073C6D">
                <w:delText>SFU</w:delText>
              </w:r>
            </w:del>
            <w:ins w:id="503" w:author="Vladymyr Kozyr" w:date="2021-08-15T20:29:00Z">
              <w:r w:rsidR="00073C6D">
                <w:t>DFO</w:t>
              </w:r>
            </w:ins>
          </w:p>
        </w:tc>
        <w:tc>
          <w:tcPr>
            <w:tcW w:w="6830" w:type="dxa"/>
          </w:tcPr>
          <w:p w14:paraId="327D0108" w14:textId="2733E970" w:rsidR="00646F8D" w:rsidRPr="00CE178C" w:rsidRDefault="00646F8D" w:rsidP="007352F3">
            <w:pPr>
              <w:pStyle w:val="1ParaNoSpace"/>
            </w:pPr>
            <w:del w:id="504" w:author="Vladymyr Kozyr" w:date="2021-08-15T20:29:00Z">
              <w:r w:rsidRPr="00CE178C" w:rsidDel="00073C6D">
                <w:delText>Simon Fraser University</w:delText>
              </w:r>
            </w:del>
            <w:ins w:id="505" w:author="Vladymyr Kozyr" w:date="2021-08-15T20:29:00Z">
              <w:r w:rsidR="00073C6D">
                <w:t>De</w:t>
              </w:r>
            </w:ins>
            <w:ins w:id="506" w:author="Vladymyr Kozyr" w:date="2021-08-15T20:30:00Z">
              <w:r w:rsidR="00073C6D">
                <w:t>partment of Fishery and Oceans</w:t>
              </w:r>
            </w:ins>
          </w:p>
        </w:tc>
      </w:tr>
      <w:tr w:rsidR="00646F8D" w:rsidRPr="00CE178C" w:rsidDel="00073C6D" w14:paraId="7AFAF102" w14:textId="3C205486" w:rsidTr="00572D69">
        <w:trPr>
          <w:del w:id="507" w:author="Vladymyr Kozyr" w:date="2021-08-15T20:30:00Z"/>
        </w:trPr>
        <w:tc>
          <w:tcPr>
            <w:tcW w:w="1800" w:type="dxa"/>
          </w:tcPr>
          <w:p w14:paraId="3039A9B8" w14:textId="47BE7102" w:rsidR="00646F8D" w:rsidRPr="00CE178C" w:rsidDel="00073C6D" w:rsidRDefault="00646F8D" w:rsidP="007352F3">
            <w:pPr>
              <w:pStyle w:val="1ParaNoSpace"/>
              <w:rPr>
                <w:del w:id="508" w:author="Vladymyr Kozyr" w:date="2021-08-15T20:30:00Z"/>
              </w:rPr>
            </w:pPr>
            <w:del w:id="509"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10" w:author="Vladymyr Kozyr" w:date="2021-08-15T20:30:00Z"/>
              </w:rPr>
            </w:pPr>
            <w:del w:id="511" w:author="Vladymyr Kozyr" w:date="2021-08-15T20:30:00Z">
              <w:r w:rsidRPr="00CE178C" w:rsidDel="00073C6D">
                <w:delText>Library and Archives Canada</w:delText>
              </w:r>
            </w:del>
          </w:p>
        </w:tc>
      </w:tr>
      <w:tr w:rsidR="00646F8D" w:rsidRPr="00CE178C" w:rsidDel="00073C6D" w14:paraId="6B4CDB59" w14:textId="6E4ED741" w:rsidTr="00572D69">
        <w:trPr>
          <w:del w:id="512" w:author="Vladymyr Kozyr" w:date="2021-08-15T20:30:00Z"/>
        </w:trPr>
        <w:tc>
          <w:tcPr>
            <w:tcW w:w="1800" w:type="dxa"/>
          </w:tcPr>
          <w:p w14:paraId="07FCD8B2" w14:textId="3F57694E" w:rsidR="00646F8D" w:rsidRPr="00CE178C" w:rsidDel="00073C6D" w:rsidRDefault="00646F8D" w:rsidP="007352F3">
            <w:pPr>
              <w:pStyle w:val="1ParaNoSpace"/>
              <w:rPr>
                <w:del w:id="513" w:author="Vladymyr Kozyr" w:date="2021-08-15T20:30:00Z"/>
              </w:rPr>
            </w:pPr>
          </w:p>
        </w:tc>
        <w:tc>
          <w:tcPr>
            <w:tcW w:w="6830" w:type="dxa"/>
          </w:tcPr>
          <w:p w14:paraId="0A11E362" w14:textId="2F6FC7C0" w:rsidR="00646F8D" w:rsidRPr="00CE178C" w:rsidDel="00073C6D" w:rsidRDefault="00910A03" w:rsidP="007352F3">
            <w:pPr>
              <w:pStyle w:val="1ParaNoSpace"/>
              <w:rPr>
                <w:del w:id="514" w:author="Vladymyr Kozyr" w:date="2021-08-15T20:30:00Z"/>
              </w:rPr>
            </w:pPr>
            <w:del w:id="515"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16" w:author="Vladymyr Kozyr" w:date="2021-08-15T20:30:00Z"/>
        </w:trPr>
        <w:tc>
          <w:tcPr>
            <w:tcW w:w="1800" w:type="dxa"/>
          </w:tcPr>
          <w:p w14:paraId="3147FC10" w14:textId="61A4D5E4" w:rsidR="00646F8D" w:rsidRPr="00CE178C" w:rsidDel="00073C6D" w:rsidRDefault="00646F8D" w:rsidP="007352F3">
            <w:pPr>
              <w:pStyle w:val="1ParaNoSpace"/>
              <w:rPr>
                <w:del w:id="517" w:author="Vladymyr Kozyr" w:date="2021-08-15T20:30:00Z"/>
              </w:rPr>
            </w:pPr>
          </w:p>
        </w:tc>
        <w:tc>
          <w:tcPr>
            <w:tcW w:w="6830" w:type="dxa"/>
          </w:tcPr>
          <w:p w14:paraId="319DB506" w14:textId="4089F43C" w:rsidR="00646F8D" w:rsidRPr="00CE178C" w:rsidDel="00073C6D" w:rsidRDefault="00910A03" w:rsidP="007352F3">
            <w:pPr>
              <w:pStyle w:val="1ParaNoSpace"/>
              <w:rPr>
                <w:del w:id="518" w:author="Vladymyr Kozyr" w:date="2021-08-15T20:30:00Z"/>
              </w:rPr>
            </w:pPr>
            <w:del w:id="519"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20" w:author="Vladymyr Kozyr" w:date="2021-08-15T20:30:00Z"/>
        </w:trPr>
        <w:tc>
          <w:tcPr>
            <w:tcW w:w="1800" w:type="dxa"/>
          </w:tcPr>
          <w:p w14:paraId="679BD303" w14:textId="434498F0" w:rsidR="00646F8D" w:rsidRPr="00CE178C" w:rsidDel="00073C6D" w:rsidRDefault="00646F8D" w:rsidP="007352F3">
            <w:pPr>
              <w:pStyle w:val="1ParaNoSpace"/>
              <w:rPr>
                <w:del w:id="521" w:author="Vladymyr Kozyr" w:date="2021-08-15T20:30:00Z"/>
              </w:rPr>
            </w:pPr>
          </w:p>
        </w:tc>
        <w:tc>
          <w:tcPr>
            <w:tcW w:w="6830" w:type="dxa"/>
          </w:tcPr>
          <w:p w14:paraId="5FFB10A0" w14:textId="3C972430" w:rsidR="00646F8D" w:rsidRPr="00CE178C" w:rsidDel="00073C6D" w:rsidRDefault="007D079E" w:rsidP="007352F3">
            <w:pPr>
              <w:pStyle w:val="1ParaNoSpace"/>
              <w:rPr>
                <w:del w:id="522" w:author="Vladymyr Kozyr" w:date="2021-08-15T20:30:00Z"/>
              </w:rPr>
            </w:pPr>
            <w:del w:id="523"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24" w:author="Vladymyr Kozyr" w:date="2021-08-15T20:31:00Z"/>
        </w:rPr>
      </w:pPr>
      <w:del w:id="525"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26" w:author="Vladymyr Kozyr" w:date="2021-08-15T20:31:00Z"/>
        </w:trPr>
        <w:tc>
          <w:tcPr>
            <w:tcW w:w="2785" w:type="dxa"/>
          </w:tcPr>
          <w:p w14:paraId="7B84D4B1" w14:textId="32A8B587" w:rsidR="00646F8D" w:rsidRPr="00CE178C" w:rsidDel="00073C6D" w:rsidRDefault="009642AF" w:rsidP="00910A03">
            <w:pPr>
              <w:pStyle w:val="1ParaNoSpace"/>
              <w:rPr>
                <w:del w:id="527" w:author="Vladymyr Kozyr" w:date="2021-08-15T20:31:00Z"/>
              </w:rPr>
            </w:pPr>
            <w:del w:id="528"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29" w:author="Vladymyr Kozyr" w:date="2021-08-15T20:31:00Z"/>
              </w:rPr>
            </w:pPr>
            <w:del w:id="530"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31" w:author="Vladymyr Kozyr" w:date="2021-08-15T20:31:00Z"/>
        </w:trPr>
        <w:tc>
          <w:tcPr>
            <w:tcW w:w="2785" w:type="dxa"/>
          </w:tcPr>
          <w:p w14:paraId="2637183F" w14:textId="4D42BBEF" w:rsidR="00646F8D" w:rsidRPr="00CE178C" w:rsidDel="00073C6D" w:rsidRDefault="00910A03" w:rsidP="00910A03">
            <w:pPr>
              <w:pStyle w:val="1ParaNoSpace"/>
              <w:rPr>
                <w:del w:id="532" w:author="Vladymyr Kozyr" w:date="2021-08-15T20:31:00Z"/>
              </w:rPr>
            </w:pPr>
            <w:del w:id="533"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34" w:author="Vladymyr Kozyr" w:date="2021-08-15T20:31:00Z"/>
              </w:rPr>
            </w:pPr>
            <w:del w:id="535" w:author="Vladymyr Kozyr" w:date="2021-08-15T20:31:00Z">
              <w:r w:rsidRPr="00CE178C" w:rsidDel="00073C6D">
                <w:delText>An alphabetical list of key terms</w:delText>
              </w:r>
            </w:del>
          </w:p>
        </w:tc>
      </w:tr>
      <w:tr w:rsidR="00910A03" w:rsidRPr="00CE178C" w:rsidDel="00073C6D" w14:paraId="5F3134AF" w14:textId="484E5A0D" w:rsidTr="00646F8D">
        <w:trPr>
          <w:del w:id="536" w:author="Vladymyr Kozyr" w:date="2021-08-15T20:31:00Z"/>
        </w:trPr>
        <w:tc>
          <w:tcPr>
            <w:tcW w:w="2785" w:type="dxa"/>
          </w:tcPr>
          <w:p w14:paraId="41BC213F" w14:textId="63DDD416" w:rsidR="00910A03" w:rsidRPr="00CE178C" w:rsidDel="00073C6D" w:rsidRDefault="00910A03" w:rsidP="00910A03">
            <w:pPr>
              <w:pStyle w:val="1ParaNoSpace"/>
              <w:rPr>
                <w:del w:id="537" w:author="Vladymyr Kozyr" w:date="2021-08-15T20:31:00Z"/>
              </w:rPr>
            </w:pPr>
          </w:p>
        </w:tc>
        <w:tc>
          <w:tcPr>
            <w:tcW w:w="5845" w:type="dxa"/>
          </w:tcPr>
          <w:p w14:paraId="69543990" w14:textId="1C3214A2" w:rsidR="00910A03" w:rsidRPr="00CE178C" w:rsidDel="00073C6D" w:rsidRDefault="00910A03" w:rsidP="00910A03">
            <w:pPr>
              <w:pStyle w:val="1ParaNoSpace"/>
              <w:rPr>
                <w:del w:id="538" w:author="Vladymyr Kozyr" w:date="2021-08-15T20:31:00Z"/>
              </w:rPr>
            </w:pPr>
            <w:del w:id="539"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40" w:author="Vladymyr Kozyr" w:date="2021-08-15T20:31:00Z"/>
        </w:trPr>
        <w:tc>
          <w:tcPr>
            <w:tcW w:w="2785" w:type="dxa"/>
          </w:tcPr>
          <w:p w14:paraId="4845FFFB" w14:textId="00E17E57" w:rsidR="00910A03" w:rsidRPr="00CE178C" w:rsidDel="00073C6D" w:rsidRDefault="00910A03" w:rsidP="00910A03">
            <w:pPr>
              <w:pStyle w:val="1ParaNoSpace"/>
              <w:rPr>
                <w:del w:id="541" w:author="Vladymyr Kozyr" w:date="2021-08-15T20:31:00Z"/>
              </w:rPr>
            </w:pPr>
          </w:p>
        </w:tc>
        <w:tc>
          <w:tcPr>
            <w:tcW w:w="5845" w:type="dxa"/>
          </w:tcPr>
          <w:p w14:paraId="407A178D" w14:textId="73EDFE43" w:rsidR="00910A03" w:rsidRPr="00CE178C" w:rsidDel="00073C6D" w:rsidRDefault="00910A03" w:rsidP="00910A03">
            <w:pPr>
              <w:pStyle w:val="1ParaNoSpace"/>
              <w:rPr>
                <w:del w:id="542" w:author="Vladymyr Kozyr" w:date="2021-08-15T20:31:00Z"/>
              </w:rPr>
            </w:pPr>
            <w:del w:id="543"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44" w:author="Vladymyr Kozyr" w:date="2021-08-15T20:31:00Z"/>
        </w:trPr>
        <w:tc>
          <w:tcPr>
            <w:tcW w:w="2785" w:type="dxa"/>
          </w:tcPr>
          <w:p w14:paraId="6C4FC331" w14:textId="1A2DD885" w:rsidR="00910A03" w:rsidRPr="00CE178C" w:rsidDel="00073C6D" w:rsidRDefault="00910A03" w:rsidP="00910A03">
            <w:pPr>
              <w:pStyle w:val="1ParaNoSpace"/>
              <w:rPr>
                <w:del w:id="545" w:author="Vladymyr Kozyr" w:date="2021-08-15T20:31:00Z"/>
              </w:rPr>
            </w:pPr>
          </w:p>
        </w:tc>
        <w:tc>
          <w:tcPr>
            <w:tcW w:w="5845" w:type="dxa"/>
          </w:tcPr>
          <w:p w14:paraId="4B001707" w14:textId="0E7502E7" w:rsidR="00910A03" w:rsidRPr="00CE178C" w:rsidDel="00073C6D" w:rsidRDefault="00910A03" w:rsidP="007D079E">
            <w:pPr>
              <w:pStyle w:val="1ParaNoSpace"/>
              <w:rPr>
                <w:del w:id="546" w:author="Vladymyr Kozyr" w:date="2021-08-15T20:31:00Z"/>
              </w:rPr>
            </w:pPr>
            <w:del w:id="547"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48" w:author="Vladymyr Kozyr" w:date="2021-08-15T20:31:00Z"/>
        </w:trPr>
        <w:tc>
          <w:tcPr>
            <w:tcW w:w="2785" w:type="dxa"/>
          </w:tcPr>
          <w:p w14:paraId="1A6AB485" w14:textId="3A5AA27F" w:rsidR="00910A03" w:rsidRPr="00CE178C" w:rsidDel="00073C6D" w:rsidRDefault="00910A03" w:rsidP="00910A03">
            <w:pPr>
              <w:pStyle w:val="1ParaNoSpace"/>
              <w:rPr>
                <w:del w:id="549" w:author="Vladymyr Kozyr" w:date="2021-08-15T20:31:00Z"/>
              </w:rPr>
            </w:pPr>
          </w:p>
        </w:tc>
        <w:tc>
          <w:tcPr>
            <w:tcW w:w="5845" w:type="dxa"/>
          </w:tcPr>
          <w:p w14:paraId="0A9C17A1" w14:textId="4218AAF8" w:rsidR="00910A03" w:rsidRPr="00CE178C" w:rsidDel="00073C6D" w:rsidRDefault="00910A03" w:rsidP="00910A03">
            <w:pPr>
              <w:pStyle w:val="1ParaNoSpace"/>
              <w:rPr>
                <w:del w:id="550" w:author="Vladymyr Kozyr" w:date="2021-08-15T20:31:00Z"/>
              </w:rPr>
            </w:pPr>
          </w:p>
        </w:tc>
      </w:tr>
    </w:tbl>
    <w:p w14:paraId="2D862DD5" w14:textId="6013695E" w:rsidR="00A542EF" w:rsidRPr="00CE178C" w:rsidDel="00073C6D" w:rsidRDefault="00CC28A7" w:rsidP="00DB02CC">
      <w:pPr>
        <w:pStyle w:val="Heading1Preliminary"/>
        <w:rPr>
          <w:del w:id="551" w:author="Vladymyr Kozyr" w:date="2021-08-15T20:31:00Z"/>
        </w:rPr>
      </w:pPr>
      <w:del w:id="552"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53" w:author="Vladymyr Kozyr" w:date="2021-08-15T20:31:00Z"/>
        </w:rPr>
      </w:pPr>
      <w:del w:id="554"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55" w:author="Vladymyr Kozyr" w:date="2021-08-15T20:31:00Z"/>
        </w:rPr>
      </w:pPr>
      <w:del w:id="556"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57" w:author="Vladymyr Kozyr" w:date="2021-08-15T20:31:00Z"/>
        </w:rPr>
      </w:pPr>
      <w:del w:id="558"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59" w:name="_Toc91418017"/>
      <w:r w:rsidRPr="00CE178C">
        <w:lastRenderedPageBreak/>
        <w:t>Introduction</w:t>
      </w:r>
      <w:bookmarkEnd w:id="559"/>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60" w:author="Volodymyr Kozyr" w:date="2021-08-24T08:40:00Z">
        <w:r w:rsidRPr="007B0707" w:rsidDel="007B0707">
          <w:delText>n</w:delText>
        </w:r>
      </w:del>
      <w:r w:rsidRPr="007B0707">
        <w:t xml:space="preserve"> ve</w:t>
      </w:r>
      <w:ins w:id="561" w:author="Volodymyr Kozyr" w:date="2021-08-24T08:40:00Z">
        <w:r w:rsidR="007B0707" w:rsidRPr="007B0707">
          <w:rPr>
            <w:rPrChange w:id="562" w:author="Volodymyr Kozyr" w:date="2021-08-24T08:40:00Z">
              <w:rPr>
                <w:highlight w:val="magenta"/>
              </w:rPr>
            </w:rPrChange>
          </w:rPr>
          <w:t>r</w:t>
        </w:r>
      </w:ins>
      <w:r w:rsidRPr="007B0707">
        <w:t>y time consuming activit</w:t>
      </w:r>
      <w:del w:id="563"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35E3E150" w:rsidR="00D329FD" w:rsidRPr="00CE178C" w:rsidRDefault="00D329FD">
      <w:pPr>
        <w:pStyle w:val="1Para"/>
        <w:ind w:firstLine="0"/>
      </w:pPr>
      <w:commentRangeStart w:id="564"/>
      <w:commentRangeStart w:id="565"/>
      <w:r w:rsidRPr="00CE178C">
        <w:t>Visual data representation plays a crucial role in data analysis. It can condense vast amounts of data into several plots and labels, giving information about trends; it is also much easier to compare pictures than data rows</w:t>
      </w:r>
      <w:del w:id="566" w:author="Big Data Initiative Scientific Director" w:date="2021-08-26T12:28:00Z">
        <w:r w:rsidRPr="00CE178C" w:rsidDel="00E47CC2">
          <w:delText xml:space="preserve"> for sure</w:delText>
        </w:r>
      </w:del>
      <w:r w:rsidRPr="00CE178C">
        <w:t>.</w:t>
      </w:r>
      <w:commentRangeEnd w:id="564"/>
      <w:r w:rsidR="006A6EB1" w:rsidRPr="005A2161">
        <w:rPr>
          <w:rStyle w:val="CommentReference"/>
        </w:rPr>
        <w:commentReference w:id="564"/>
      </w:r>
      <w:commentRangeEnd w:id="565"/>
      <w:r w:rsidR="00107283" w:rsidRPr="005A2161">
        <w:rPr>
          <w:rStyle w:val="CommentReference"/>
        </w:rPr>
        <w:commentReference w:id="565"/>
      </w:r>
      <w:r w:rsidR="0013393D">
        <w:t xml:space="preserve"> </w:t>
      </w:r>
      <w:del w:id="567" w:author="Big Data Initiative Scientific Director" w:date="2021-08-26T12:29:00Z">
        <w:r w:rsidR="0013393D" w:rsidDel="00E47CC2">
          <w:delText>As an</w:delText>
        </w:r>
      </w:del>
      <w:ins w:id="568"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ins w:id="569" w:author="Vladymyr Kozyr" w:date="2022-01-02T17:14:00Z">
            <w:r w:rsidR="00073DEF">
              <w:instrText xml:space="preserve">CITATION Yix18 \l 4105 </w:instrText>
            </w:r>
          </w:ins>
          <w:del w:id="570" w:author="Vladymyr Kozyr" w:date="2022-01-02T17:14:00Z">
            <w:r w:rsidR="008B60A9" w:rsidDel="00073DEF">
              <w:delInstrText xml:space="preserve"> CITATION Yix18 \l 4105 </w:delInstrText>
            </w:r>
          </w:del>
          <w:r w:rsidR="008B60A9">
            <w:fldChar w:fldCharType="separate"/>
          </w:r>
          <w:ins w:id="571" w:author="Vladymyr Kozyr" w:date="2022-01-02T17:14:00Z">
            <w:r w:rsidR="00073DEF" w:rsidRPr="00073DEF">
              <w:rPr>
                <w:noProof/>
                <w:rPrChange w:id="572" w:author="Vladymyr Kozyr" w:date="2022-01-02T17:14:00Z">
                  <w:rPr>
                    <w:rFonts w:eastAsia="Times New Roman"/>
                  </w:rPr>
                </w:rPrChange>
              </w:rPr>
              <w:t>[1]</w:t>
            </w:r>
          </w:ins>
          <w:del w:id="573" w:author="Vladymyr Kozyr" w:date="2022-01-02T17:14:00Z">
            <w:r w:rsidR="00C23FC7" w:rsidRPr="00C23FC7" w:rsidDel="00073DEF">
              <w:rPr>
                <w:noProof/>
              </w:rPr>
              <w:delText>[1]</w:delText>
            </w:r>
          </w:del>
          <w:r w:rsidR="008B60A9">
            <w:fldChar w:fldCharType="end"/>
          </w:r>
        </w:sdtContent>
      </w:sdt>
      <w:r w:rsidR="008B60A9">
        <w:t xml:space="preserve"> </w:t>
      </w:r>
      <w:del w:id="574" w:author="Big Data Initiative Scientific Director" w:date="2021-08-26T12:29:00Z">
        <w:r w:rsidR="008B60A9" w:rsidDel="00E47CC2">
          <w:delText xml:space="preserve">as </w:delText>
        </w:r>
      </w:del>
      <w:ins w:id="575" w:author="Big Data Initiative Scientific Director" w:date="2021-08-26T12:29:00Z">
        <w:r w:rsidR="00E47CC2">
          <w:t xml:space="preserve">using </w:t>
        </w:r>
      </w:ins>
      <w:r w:rsidR="008B60A9">
        <w:t xml:space="preserve">a tool, designed for doctors to </w:t>
      </w:r>
      <w:r w:rsidR="008B60A9" w:rsidRPr="007B0707">
        <w:t xml:space="preserve">monitor </w:t>
      </w:r>
      <w:ins w:id="576"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77" w:author="Big Data Initiative Scientific Director" w:date="2021-08-26T12:29:00Z">
        <w:r w:rsidR="00E47CC2">
          <w:t xml:space="preserve">, </w:t>
        </w:r>
        <w:commentRangeStart w:id="578"/>
        <w:r w:rsidR="00E47CC2">
          <w:t xml:space="preserve">or it can allow </w:t>
        </w:r>
      </w:ins>
      <w:ins w:id="579" w:author="Big Data Initiative Scientific Director" w:date="2021-08-26T12:30:00Z">
        <w:r w:rsidR="00E47CC2">
          <w:t xml:space="preserve">financial analysts to make better decisions more quickly </w:t>
        </w:r>
      </w:ins>
      <w:customXmlInsRangeStart w:id="580" w:author="Vladymyr Kozyr" w:date="2021-09-28T20:00:00Z"/>
      <w:sdt>
        <w:sdtPr>
          <w:id w:val="-1100182581"/>
          <w:citation/>
        </w:sdtPr>
        <w:sdtEndPr/>
        <w:sdtContent>
          <w:customXmlInsRangeEnd w:id="580"/>
          <w:ins w:id="581" w:author="Vladymyr Kozyr" w:date="2021-09-28T20:00:00Z">
            <w:r w:rsidR="00F81EE3">
              <w:fldChar w:fldCharType="begin"/>
            </w:r>
            <w:r w:rsidR="00F81EE3">
              <w:instrText xml:space="preserve"> CITATION Aar17 \l 4105 </w:instrText>
            </w:r>
          </w:ins>
          <w:r w:rsidR="00F81EE3">
            <w:fldChar w:fldCharType="separate"/>
          </w:r>
          <w:r w:rsidR="00C23FC7" w:rsidRPr="00C23FC7">
            <w:rPr>
              <w:noProof/>
            </w:rPr>
            <w:t>[2]</w:t>
          </w:r>
          <w:ins w:id="582" w:author="Vladymyr Kozyr" w:date="2021-09-28T20:00:00Z">
            <w:r w:rsidR="00F81EE3">
              <w:fldChar w:fldCharType="end"/>
            </w:r>
          </w:ins>
          <w:customXmlInsRangeStart w:id="583" w:author="Vladymyr Kozyr" w:date="2021-09-28T20:00:00Z"/>
        </w:sdtContent>
      </w:sdt>
      <w:customXmlInsRangeEnd w:id="583"/>
      <w:ins w:id="584" w:author="Big Data Initiative Scientific Director" w:date="2021-08-26T12:30:00Z">
        <w:del w:id="585" w:author="Vladymyr Kozyr" w:date="2021-09-28T19:59:00Z">
          <w:r w:rsidR="00E47CC2" w:rsidDel="00F81EE3">
            <w:delText>[X]</w:delText>
          </w:r>
        </w:del>
        <w:r w:rsidR="00E47CC2">
          <w:t xml:space="preserve">. </w:t>
        </w:r>
      </w:ins>
      <w:commentRangeEnd w:id="578"/>
      <w:ins w:id="586" w:author="Big Data Initiative Scientific Director" w:date="2021-08-26T12:31:00Z">
        <w:r w:rsidR="00E47CC2">
          <w:rPr>
            <w:rStyle w:val="CommentReference"/>
            <w:lang w:val="en-US"/>
          </w:rPr>
          <w:commentReference w:id="578"/>
        </w:r>
      </w:ins>
      <w:del w:id="587"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88"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589" w:author="Vladymyr Kozyr" w:date="2021-10-19T20:59:00Z">
        <w:r w:rsidR="00ED1523" w:rsidRPr="007B0707" w:rsidDel="004C0A6C">
          <w:delText>economical</w:delText>
        </w:r>
      </w:del>
      <w:ins w:id="590" w:author="Vladymyr Kozyr" w:date="2021-10-19T20:59:00Z">
        <w:r w:rsidR="004C0A6C" w:rsidRPr="007B0707">
          <w:t>economic</w:t>
        </w:r>
      </w:ins>
      <w:r w:rsidR="00ED1523" w:rsidRPr="007B0707">
        <w:t xml:space="preserve"> and environmental </w:t>
      </w:r>
      <w:ins w:id="591" w:author="Vladymyr Kozyr" w:date="2021-08-24T08:54:00Z">
        <w:r w:rsidR="008A506C" w:rsidRPr="007B0707">
          <w:t>consequences</w:t>
        </w:r>
      </w:ins>
      <w:del w:id="592"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there are a large number of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93" w:author="Vladymyr Kozyr" w:date="2021-08-24T08:56:00Z">
        <w:r w:rsidR="008A506C" w:rsidRPr="007B0707">
          <w:t>are not</w:t>
        </w:r>
      </w:ins>
      <w:del w:id="594"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595" w:author="Vladymyr Kozyr" w:date="2021-08-24T09:01:00Z">
            <w:rPr>
              <w:rFonts w:ascii="Times New Roman" w:hAnsi="Times New Roman" w:cs="Times New Roman"/>
              <w:sz w:val="24"/>
              <w:szCs w:val="24"/>
            </w:rPr>
          </w:rPrChange>
        </w:rPr>
      </w:pPr>
      <w:r w:rsidRPr="00CE178C">
        <w:t xml:space="preserve">In our project, </w:t>
      </w:r>
      <w:commentRangeStart w:id="596"/>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97" w:author="Vladymyr Kozyr" w:date="2021-08-24T08:57:00Z">
        <w:r w:rsidR="008A506C" w:rsidRPr="007B0707">
          <w:t xml:space="preserve">the </w:t>
        </w:r>
      </w:ins>
      <w:r w:rsidR="002D3D20" w:rsidRPr="007B0707">
        <w:t>marine</w:t>
      </w:r>
      <w:r w:rsidR="002D3D20" w:rsidRPr="00CE178C">
        <w:t xml:space="preserve"> industry, what kind of data is important for </w:t>
      </w:r>
      <w:ins w:id="598" w:author="Vladymyr Kozyr" w:date="2021-08-24T08:59:00Z">
        <w:r w:rsidR="00F130F5" w:rsidRPr="00F130F5">
          <w:t>the</w:t>
        </w:r>
        <w:r w:rsidR="00F130F5">
          <w:t xml:space="preserve"> </w:t>
        </w:r>
      </w:ins>
      <w:r w:rsidR="002D3D20" w:rsidRPr="00CE178C">
        <w:t xml:space="preserve">fishery, visualization tool requirements and </w:t>
      </w:r>
      <w:del w:id="599" w:author="Big Data Initiative Scientific Director" w:date="2021-08-26T12:33:00Z">
        <w:r w:rsidR="002D3D20" w:rsidRPr="00CE178C" w:rsidDel="00E47CC2">
          <w:delText xml:space="preserve">4 </w:delText>
        </w:r>
      </w:del>
      <w:ins w:id="600"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96"/>
      <w:r w:rsidR="00263034" w:rsidRPr="00F130F5">
        <w:rPr>
          <w:rPrChange w:id="601" w:author="Vladymyr Kozyr" w:date="2021-08-24T09:01:00Z">
            <w:rPr>
              <w:rStyle w:val="CommentReference"/>
            </w:rPr>
          </w:rPrChange>
        </w:rPr>
        <w:commentReference w:id="596"/>
      </w:r>
      <w:r w:rsidR="002D3D20" w:rsidRPr="00CE178C">
        <w:t>Cha</w:t>
      </w:r>
      <w:ins w:id="602" w:author="Vladymyr Kozyr" w:date="2021-09-28T20:00:00Z">
        <w:r w:rsidR="00871FEE">
          <w:t>p</w:t>
        </w:r>
      </w:ins>
      <w:del w:id="603" w:author="Vladymyr Kozyr" w:date="2021-09-28T20:00:00Z">
        <w:r w:rsidR="002D3D20" w:rsidRPr="00CE178C" w:rsidDel="00871FEE">
          <w:delText>r</w:delText>
        </w:r>
      </w:del>
      <w:r w:rsidR="002D3D20" w:rsidRPr="00CE178C">
        <w:t xml:space="preserve">ter 4 will </w:t>
      </w:r>
      <w:ins w:id="604" w:author="Big Data Initiative Scientific Director" w:date="2021-08-26T12:34:00Z">
        <w:r w:rsidR="00E47CC2">
          <w:t>introduce our tool</w:t>
        </w:r>
      </w:ins>
      <w:ins w:id="605" w:author="Vladymyr Kozyr" w:date="2021-09-28T20:02:00Z">
        <w:r w:rsidR="00871FEE">
          <w:t xml:space="preserve"> named FishPlots</w:t>
        </w:r>
      </w:ins>
      <w:ins w:id="606" w:author="Big Data Initiative Scientific Director" w:date="2021-08-26T12:34:00Z">
        <w:r w:rsidR="00E47CC2">
          <w:t xml:space="preserve">, </w:t>
        </w:r>
      </w:ins>
      <w:r w:rsidR="002D3D20" w:rsidRPr="00CE178C">
        <w:t>giv</w:t>
      </w:r>
      <w:ins w:id="607" w:author="Big Data Initiative Scientific Director" w:date="2021-08-26T12:34:00Z">
        <w:r w:rsidR="00E47CC2">
          <w:t>ing</w:t>
        </w:r>
      </w:ins>
      <w:del w:id="608" w:author="Big Data Initiative Scientific Director" w:date="2021-08-26T12:34:00Z">
        <w:r w:rsidR="002D3D20" w:rsidRPr="00CE178C" w:rsidDel="00E47CC2">
          <w:delText>e</w:delText>
        </w:r>
      </w:del>
      <w:r w:rsidR="002D3D20" w:rsidRPr="00CE178C">
        <w:t xml:space="preserve"> details of </w:t>
      </w:r>
      <w:ins w:id="609" w:author="Vladymyr Kozyr" w:date="2021-08-24T09:01:00Z">
        <w:r w:rsidR="00F130F5">
          <w:lastRenderedPageBreak/>
          <w:t xml:space="preserve">the </w:t>
        </w:r>
      </w:ins>
      <w:r w:rsidR="002D3D20" w:rsidRPr="00CE178C">
        <w:t xml:space="preserve">implementation </w:t>
      </w:r>
      <w:ins w:id="610" w:author="Big Data Initiative Scientific Director" w:date="2021-08-26T12:35:00Z">
        <w:r w:rsidR="00E47CC2" w:rsidRPr="00CE178C">
          <w:t xml:space="preserve">of </w:t>
        </w:r>
        <w:commentRangeStart w:id="611"/>
        <w:r w:rsidR="00E47CC2" w:rsidRPr="00CE178C">
          <w:t xml:space="preserve">the </w:t>
        </w:r>
        <w:del w:id="612" w:author="Vladymyr Kozyr" w:date="2021-09-28T20:03:00Z">
          <w:r w:rsidR="00E47CC2" w:rsidRPr="00CE178C" w:rsidDel="00871FEE">
            <w:delText>tool</w:delText>
          </w:r>
        </w:del>
      </w:ins>
      <w:ins w:id="613" w:author="Vladymyr Kozyr" w:date="2021-09-28T20:03:00Z">
        <w:r w:rsidR="00871FEE">
          <w:t>system</w:t>
        </w:r>
      </w:ins>
      <w:ins w:id="614" w:author="Big Data Initiative Scientific Director" w:date="2021-08-26T12:35:00Z">
        <w:r w:rsidR="00E47CC2" w:rsidRPr="00CE178C">
          <w:t xml:space="preserve"> </w:t>
        </w:r>
        <w:commentRangeEnd w:id="611"/>
        <w:r w:rsidR="00E47CC2">
          <w:rPr>
            <w:rStyle w:val="CommentReference"/>
            <w:lang w:val="en-US"/>
          </w:rPr>
          <w:commentReference w:id="611"/>
        </w:r>
      </w:ins>
      <w:r w:rsidR="002D3D20" w:rsidRPr="00CE178C">
        <w:t xml:space="preserve">and </w:t>
      </w:r>
      <w:ins w:id="615" w:author="Big Data Initiative Scientific Director" w:date="2021-08-26T12:34:00Z">
        <w:r w:rsidR="00E47CC2">
          <w:t xml:space="preserve">its </w:t>
        </w:r>
      </w:ins>
      <w:r w:rsidR="002D3D20" w:rsidRPr="00CE178C">
        <w:t>usage</w:t>
      </w:r>
      <w:ins w:id="616" w:author="Big Data Initiative Scientific Director" w:date="2021-08-26T12:35:00Z">
        <w:r w:rsidR="00E47CC2">
          <w:t>.</w:t>
        </w:r>
      </w:ins>
      <w:r w:rsidR="002D3D20" w:rsidRPr="00CE178C">
        <w:t xml:space="preserve"> </w:t>
      </w:r>
      <w:del w:id="617"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618" w:author="Vladymyr Kozyr" w:date="2021-08-24T09:01:00Z">
        <w:r w:rsidR="00F130F5">
          <w:t xml:space="preserve">on </w:t>
        </w:r>
      </w:ins>
      <w:r w:rsidR="002D3D20" w:rsidRPr="00CE178C">
        <w:t xml:space="preserve">how the </w:t>
      </w:r>
      <w:del w:id="619" w:author="Vladymyr Kozyr" w:date="2021-09-28T20:04:00Z">
        <w:r w:rsidR="002D3D20" w:rsidRPr="00CE178C" w:rsidDel="00871FEE">
          <w:delText xml:space="preserve">tool </w:delText>
        </w:r>
      </w:del>
      <w:ins w:id="620" w:author="Vladymyr Kozyr" w:date="2021-09-28T20:04:00Z">
        <w:r w:rsidR="00871FEE">
          <w:t>FishPlots</w:t>
        </w:r>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621" w:name="_Toc91418018"/>
      <w:r w:rsidRPr="00CE178C">
        <w:lastRenderedPageBreak/>
        <w:t xml:space="preserve">Related </w:t>
      </w:r>
      <w:r w:rsidR="00916D02" w:rsidRPr="00CE178C">
        <w:t>W</w:t>
      </w:r>
      <w:r w:rsidRPr="00CE178C">
        <w:t>ork</w:t>
      </w:r>
      <w:bookmarkEnd w:id="621"/>
    </w:p>
    <w:p w14:paraId="78F30758" w14:textId="1A1A2F1A" w:rsidR="00916D02" w:rsidRPr="00CE178C" w:rsidRDefault="00916D02" w:rsidP="00916D02">
      <w:pPr>
        <w:pStyle w:val="Heading2"/>
      </w:pPr>
      <w:bookmarkStart w:id="622" w:name="_Toc91418019"/>
      <w:r w:rsidRPr="00CE178C">
        <w:t>Role of the Fishery Visualization</w:t>
      </w:r>
      <w:bookmarkEnd w:id="622"/>
    </w:p>
    <w:p w14:paraId="1A0A8C96" w14:textId="4AD3BAB3"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623" w:author="Vladymyr Kozyr" w:date="2021-08-24T09:03:00Z">
        <w:r w:rsidR="00D329FD" w:rsidRPr="007B0707" w:rsidDel="00F130F5">
          <w:delText xml:space="preserve">for </w:delText>
        </w:r>
      </w:del>
      <w:ins w:id="624"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w:t>
      </w:r>
      <w:commentRangeStart w:id="625"/>
      <w:r w:rsidRPr="00CE178C">
        <w:t xml:space="preserve">As in other </w:t>
      </w:r>
      <w:commentRangeStart w:id="626"/>
      <w:r w:rsidR="00CE178C" w:rsidRPr="00CE178C">
        <w:t>domains, i</w:t>
      </w:r>
      <w:r w:rsidR="00D329FD" w:rsidRPr="00CE178C">
        <w:t xml:space="preserve">t </w:t>
      </w:r>
      <w:r w:rsidRPr="00CE178C">
        <w:t>can save</w:t>
      </w:r>
      <w:r w:rsidR="00D329FD" w:rsidRPr="00CE178C">
        <w:t xml:space="preserve"> time for making correct decisions </w:t>
      </w:r>
      <w:commentRangeEnd w:id="626"/>
      <w:r w:rsidRPr="005A2161">
        <w:rPr>
          <w:rStyle w:val="CommentReference"/>
        </w:rPr>
        <w:commentReference w:id="626"/>
      </w:r>
      <w:r w:rsidR="00D329FD" w:rsidRPr="00CE178C">
        <w:t>about the fishing company's business logic</w:t>
      </w:r>
      <w:r w:rsidR="00A36B3E">
        <w:t xml:space="preserve"> as in </w:t>
      </w:r>
      <w:commentRangeEnd w:id="625"/>
      <w:r w:rsidR="003F322A">
        <w:rPr>
          <w:rStyle w:val="CommentReference"/>
          <w:lang w:val="en-US"/>
        </w:rPr>
        <w:commentReference w:id="625"/>
      </w:r>
      <w:del w:id="627" w:author="Vladymyr Kozyr" w:date="2021-12-26T12:59:00Z">
        <w:r w:rsidR="00A36B3E" w:rsidDel="003F322A">
          <w:delText>the work called “On the Role of Visualization</w:delText>
        </w:r>
        <w:r w:rsidR="00D329FD" w:rsidRPr="00CE178C" w:rsidDel="003F322A">
          <w:delText xml:space="preserve"> </w:delText>
        </w:r>
        <w:r w:rsidR="00A36B3E" w:rsidDel="003F322A">
          <w:delText xml:space="preserve">in Fisheries Management” by Polina Levontin and others </w:delText>
        </w:r>
      </w:del>
      <w:sdt>
        <w:sdtPr>
          <w:id w:val="1424218448"/>
          <w:citation/>
        </w:sdtPr>
        <w:sdtEndPr/>
        <w:sdtContent>
          <w:r w:rsidR="00A36B3E">
            <w:fldChar w:fldCharType="begin"/>
          </w:r>
          <w:r w:rsidR="00A36B3E">
            <w:instrText xml:space="preserve"> CITATION Pol17 \l 4105 </w:instrText>
          </w:r>
          <w:r w:rsidR="00A36B3E">
            <w:fldChar w:fldCharType="separate"/>
          </w:r>
          <w:r w:rsidR="00C23FC7" w:rsidRPr="00C23FC7">
            <w:rPr>
              <w:noProof/>
            </w:rPr>
            <w:t>[3]</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28" w:author="Big Data Initiative Scientific Director" w:date="2021-08-26T12:37:00Z">
        <w:r w:rsidR="00D329FD" w:rsidRPr="00CE178C" w:rsidDel="005D5129">
          <w:delText xml:space="preserve">in </w:delText>
        </w:r>
      </w:del>
      <w:ins w:id="629"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630" w:author="Vladymyr Kozyr" w:date="2021-08-24T09:07:00Z"/>
        </w:rPr>
      </w:pPr>
      <w:r w:rsidRPr="00CE178C">
        <w:t xml:space="preserve">There are different groups of </w:t>
      </w:r>
      <w:commentRangeStart w:id="631"/>
      <w:r w:rsidRPr="00CE178C">
        <w:t>users in the fishery domain</w:t>
      </w:r>
      <w:commentRangeEnd w:id="631"/>
      <w:r w:rsidR="00F91F62" w:rsidRPr="005A2161">
        <w:rPr>
          <w:rStyle w:val="CommentReference"/>
        </w:rPr>
        <w:commentReference w:id="631"/>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32" w:author="Vladymyr Kozyr" w:date="2021-08-24T09:04:00Z">
        <w:r w:rsidR="00F130F5" w:rsidRPr="007B0707">
          <w:t xml:space="preserve"> the</w:t>
        </w:r>
      </w:ins>
      <w:r w:rsidR="00E076DC" w:rsidRPr="007B0707">
        <w:t xml:space="preserve"> quantity of fish in a particular region</w:t>
      </w:r>
      <w:commentRangeStart w:id="633"/>
      <w:r w:rsidR="00E076DC" w:rsidRPr="007B0707">
        <w:t>, the</w:t>
      </w:r>
      <w:ins w:id="634" w:author="Vladymyr Kozyr" w:date="2021-09-28T20:04:00Z">
        <w:r w:rsidR="00746A94">
          <w:t>y</w:t>
        </w:r>
      </w:ins>
      <w:r w:rsidR="00E076DC" w:rsidRPr="007B0707">
        <w:t xml:space="preserve"> issue quotas </w:t>
      </w:r>
      <w:commentRangeEnd w:id="633"/>
      <w:r w:rsidR="005D5129">
        <w:rPr>
          <w:rStyle w:val="CommentReference"/>
          <w:lang w:val="en-US"/>
        </w:rPr>
        <w:commentReference w:id="633"/>
      </w:r>
      <w:r w:rsidR="00E076DC" w:rsidRPr="007B0707">
        <w:t>for fishery companies</w:t>
      </w:r>
      <w:ins w:id="635" w:author="Vladymyr Kozyr" w:date="2021-08-24T09:06:00Z">
        <w:r w:rsidR="00F130F5" w:rsidRPr="007B0707">
          <w:t>.</w:t>
        </w:r>
      </w:ins>
      <w:del w:id="636" w:author="Vladymyr Kozyr" w:date="2021-08-24T09:06:00Z">
        <w:r w:rsidR="00E076DC" w:rsidRPr="007B0707" w:rsidDel="00F130F5">
          <w:delText>,</w:delText>
        </w:r>
      </w:del>
      <w:r w:rsidR="00E076DC" w:rsidRPr="007B0707">
        <w:t xml:space="preserve"> </w:t>
      </w:r>
      <w:ins w:id="637" w:author="Vladymyr Kozyr" w:date="2021-08-24T09:06:00Z">
        <w:r w:rsidR="00F130F5" w:rsidRPr="007B0707">
          <w:t>A</w:t>
        </w:r>
      </w:ins>
      <w:del w:id="638" w:author="Vladymyr Kozyr" w:date="2021-08-24T09:06:00Z">
        <w:r w:rsidR="00E076DC" w:rsidRPr="007B0707" w:rsidDel="00F130F5">
          <w:delText>a</w:delText>
        </w:r>
      </w:del>
      <w:r w:rsidR="00E076DC" w:rsidRPr="007B0707">
        <w:t>fter that companies analyze</w:t>
      </w:r>
      <w:ins w:id="639" w:author="Vladymyr Kozyr" w:date="2021-08-24T09:05:00Z">
        <w:r w:rsidR="00F130F5" w:rsidRPr="007B0707">
          <w:t xml:space="preserve"> the</w:t>
        </w:r>
      </w:ins>
      <w:r w:rsidR="00E076DC" w:rsidRPr="007B0707">
        <w:t xml:space="preserve"> fish stock market, plan</w:t>
      </w:r>
      <w:ins w:id="640" w:author="Vladymyr Kozyr" w:date="2021-10-19T21:55:00Z">
        <w:r w:rsidR="007319E2">
          <w:t>,</w:t>
        </w:r>
      </w:ins>
      <w:r w:rsidR="00E076DC" w:rsidRPr="007B0707">
        <w:t xml:space="preserve"> and distribute information to their employees (</w:t>
      </w:r>
      <w:del w:id="641" w:author="Vladymyr Kozyr" w:date="2021-08-24T09:06:00Z">
        <w:r w:rsidR="00E076DC" w:rsidRPr="007B0707" w:rsidDel="00F130F5">
          <w:delText>fishermans</w:delText>
        </w:r>
      </w:del>
      <w:ins w:id="642"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43"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44" w:author="Big Data Initiative Scientific Director" w:date="2021-08-26T12:38:00Z">
        <w:r w:rsidR="005D5129">
          <w:t>ing</w:t>
        </w:r>
      </w:ins>
      <w:ins w:id="645" w:author="Vladymyr Kozyr" w:date="2021-08-24T09:09:00Z">
        <w:r w:rsidRPr="007B0707">
          <w:t xml:space="preserve"> on visualization methods. </w:t>
        </w:r>
      </w:ins>
      <w:commentRangeStart w:id="646"/>
      <w:del w:id="647"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46"/>
        <w:r w:rsidR="00F91F62" w:rsidRPr="007B0707" w:rsidDel="00F130F5">
          <w:rPr>
            <w:rStyle w:val="CommentReference"/>
          </w:rPr>
          <w:commentReference w:id="646"/>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48" w:author="Vladymyr Kozyr" w:date="2021-08-15T20:52:00Z"/>
        </w:rPr>
      </w:pPr>
      <w:commentRangeStart w:id="649"/>
      <w:r w:rsidRPr="00CE178C">
        <w:t xml:space="preserve">So, </w:t>
      </w:r>
      <w:ins w:id="650" w:author="Vladymyr Kozyr" w:date="2021-08-24T09:10:00Z">
        <w:r w:rsidR="00F130F5" w:rsidRPr="00B339AA">
          <w:t>the</w:t>
        </w:r>
        <w:r w:rsidR="00F130F5">
          <w:t xml:space="preserve"> </w:t>
        </w:r>
      </w:ins>
      <w:r w:rsidR="005C5573">
        <w:t>i</w:t>
      </w:r>
      <w:r w:rsidR="00F91F62" w:rsidRPr="00CE178C">
        <w:t>nterest</w:t>
      </w:r>
      <w:r w:rsidR="005C5573">
        <w:t xml:space="preserve"> and prima</w:t>
      </w:r>
      <w:ins w:id="651" w:author="Big Data Initiative Scientific Director" w:date="2021-08-26T12:36:00Z">
        <w:r w:rsidR="00E47CC2">
          <w:t>ry</w:t>
        </w:r>
      </w:ins>
      <w:del w:id="652"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49"/>
      <w:r w:rsidR="00F91F62" w:rsidRPr="007B0707">
        <w:rPr>
          <w:rStyle w:val="CommentReference"/>
        </w:rPr>
        <w:commentReference w:id="649"/>
      </w:r>
      <w:del w:id="653" w:author="Vladymyr Kozyr" w:date="2021-08-24T09:10:00Z">
        <w:r w:rsidRPr="007B0707" w:rsidDel="00B339AA">
          <w:delText xml:space="preserve">is </w:delText>
        </w:r>
      </w:del>
      <w:ins w:id="654"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55" w:author="Vladymyr Kozyr" w:date="2021-08-24T09:12:00Z">
        <w:r w:rsidR="00B339AA" w:rsidRPr="007B0707">
          <w:t>so that appropriate conclusion</w:t>
        </w:r>
      </w:ins>
      <w:ins w:id="656" w:author="Big Data Initiative Scientific Director" w:date="2021-08-26T12:39:00Z">
        <w:r w:rsidR="005D5129">
          <w:t>s</w:t>
        </w:r>
      </w:ins>
      <w:ins w:id="657" w:author="Vladymyr Kozyr" w:date="2021-08-24T09:12:00Z">
        <w:r w:rsidR="00B339AA" w:rsidRPr="007B0707">
          <w:t xml:space="preserve"> </w:t>
        </w:r>
      </w:ins>
      <w:del w:id="658"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59" w:name="_Toc67830598"/>
      <w:bookmarkStart w:id="660" w:name="_Toc67830740"/>
      <w:bookmarkStart w:id="661" w:name="_Toc67830599"/>
      <w:bookmarkStart w:id="662" w:name="_Toc67830741"/>
      <w:bookmarkStart w:id="663" w:name="_Toc67830600"/>
      <w:bookmarkStart w:id="664" w:name="_Toc67830742"/>
      <w:bookmarkStart w:id="665" w:name="_Toc91418020"/>
      <w:bookmarkEnd w:id="659"/>
      <w:bookmarkEnd w:id="660"/>
      <w:bookmarkEnd w:id="661"/>
      <w:bookmarkEnd w:id="662"/>
      <w:bookmarkEnd w:id="663"/>
      <w:bookmarkEnd w:id="664"/>
      <w:r w:rsidRPr="00CE178C">
        <w:lastRenderedPageBreak/>
        <w:t>Marine Environmental Management</w:t>
      </w:r>
      <w:bookmarkEnd w:id="665"/>
    </w:p>
    <w:p w14:paraId="769CB0B3" w14:textId="20E918EC"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C23FC7" w:rsidRPr="00C23FC7">
            <w:rPr>
              <w:noProof/>
            </w:rPr>
            <w:t>[4]</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66" w:author="Vladymyr Kozyr" w:date="2021-10-02T12:02:00Z">
        <w:r w:rsidR="00835C89">
          <w:t xml:space="preserve"> Similar </w:t>
        </w:r>
      </w:ins>
      <w:ins w:id="667" w:author="Vladymyr Kozyr" w:date="2021-10-02T12:03:00Z">
        <w:r w:rsidR="00835C89">
          <w:t>topics of special fishery visualizations are discussed in papers</w:t>
        </w:r>
      </w:ins>
      <w:ins w:id="668" w:author="Vladymyr Kozyr" w:date="2021-10-02T12:04:00Z">
        <w:r w:rsidR="00835C89">
          <w:t xml:space="preserve"> Spa</w:t>
        </w:r>
      </w:ins>
      <w:ins w:id="669" w:author="Vladymyr Kozyr" w:date="2021-10-19T21:56:00Z">
        <w:r w:rsidR="007319E2">
          <w:t>t</w:t>
        </w:r>
      </w:ins>
      <w:ins w:id="670" w:author="Vladymyr Kozyr" w:date="2021-10-02T12:04:00Z">
        <w:r w:rsidR="00835C89">
          <w:t>ial and Temporal Differences in the Reproductive Trai</w:t>
        </w:r>
      </w:ins>
      <w:ins w:id="671" w:author="Vladymyr Kozyr" w:date="2021-10-02T12:05:00Z">
        <w:r w:rsidR="00835C89">
          <w:t>ts of Skipjack Tuna</w:t>
        </w:r>
      </w:ins>
      <w:ins w:id="672" w:author="Vladymyr Kozyr" w:date="2021-10-02T12:08:00Z">
        <w:r w:rsidR="00B424F3">
          <w:t xml:space="preserve"> </w:t>
        </w:r>
      </w:ins>
      <w:customXmlInsRangeStart w:id="673" w:author="Vladymyr Kozyr" w:date="2021-10-02T12:08:00Z"/>
      <w:sdt>
        <w:sdtPr>
          <w:id w:val="-1745792903"/>
          <w:citation/>
        </w:sdtPr>
        <w:sdtEndPr/>
        <w:sdtContent>
          <w:customXmlInsRangeEnd w:id="673"/>
          <w:ins w:id="674" w:author="Vladymyr Kozyr" w:date="2021-10-02T12:08:00Z">
            <w:r w:rsidR="00B424F3">
              <w:fldChar w:fldCharType="begin"/>
            </w:r>
            <w:r w:rsidR="00B424F3">
              <w:instrText xml:space="preserve"> CITATION Hir20 \l 4105 </w:instrText>
            </w:r>
            <w:r w:rsidR="00B424F3">
              <w:fldChar w:fldCharType="separate"/>
            </w:r>
          </w:ins>
          <w:r w:rsidR="00C23FC7" w:rsidRPr="00C23FC7">
            <w:rPr>
              <w:noProof/>
            </w:rPr>
            <w:t>[5]</w:t>
          </w:r>
          <w:ins w:id="675" w:author="Vladymyr Kozyr" w:date="2021-10-02T12:08:00Z">
            <w:r w:rsidR="00B424F3">
              <w:fldChar w:fldCharType="end"/>
            </w:r>
          </w:ins>
          <w:customXmlInsRangeStart w:id="676" w:author="Vladymyr Kozyr" w:date="2021-10-02T12:08:00Z"/>
        </w:sdtContent>
      </w:sdt>
      <w:customXmlInsRangeEnd w:id="676"/>
      <w:ins w:id="677" w:author="Vladymyr Kozyr" w:date="2021-10-02T12:05:00Z">
        <w:r w:rsidR="00835C89">
          <w:t xml:space="preserve"> by Hiroshi Ashida and</w:t>
        </w:r>
      </w:ins>
      <w:ins w:id="678"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679" w:author="Vladymyr Kozyr" w:date="2021-10-02T12:08:00Z"/>
      <w:sdt>
        <w:sdtPr>
          <w:rPr>
            <w:noProof/>
          </w:rPr>
          <w:id w:val="-1650743950"/>
          <w:citation/>
        </w:sdtPr>
        <w:sdtEndPr/>
        <w:sdtContent>
          <w:customXmlInsRangeEnd w:id="679"/>
          <w:ins w:id="680" w:author="Vladymyr Kozyr" w:date="2021-10-02T12:08:00Z">
            <w:r w:rsidR="00B424F3">
              <w:rPr>
                <w:noProof/>
              </w:rPr>
              <w:fldChar w:fldCharType="begin"/>
            </w:r>
            <w:r w:rsidR="00B424F3">
              <w:rPr>
                <w:noProof/>
              </w:rPr>
              <w:instrText xml:space="preserve"> CITATION Mar05 \l 4105 </w:instrText>
            </w:r>
          </w:ins>
          <w:r w:rsidR="00B424F3">
            <w:rPr>
              <w:noProof/>
            </w:rPr>
            <w:fldChar w:fldCharType="separate"/>
          </w:r>
          <w:r w:rsidR="00C23FC7" w:rsidRPr="00C23FC7">
            <w:rPr>
              <w:noProof/>
            </w:rPr>
            <w:t>[6]</w:t>
          </w:r>
          <w:ins w:id="681" w:author="Vladymyr Kozyr" w:date="2021-10-02T12:08:00Z">
            <w:r w:rsidR="00B424F3">
              <w:rPr>
                <w:noProof/>
              </w:rPr>
              <w:fldChar w:fldCharType="end"/>
            </w:r>
          </w:ins>
          <w:customXmlInsRangeStart w:id="682" w:author="Vladymyr Kozyr" w:date="2021-10-02T12:08:00Z"/>
        </w:sdtContent>
      </w:sdt>
      <w:customXmlInsRangeEnd w:id="682"/>
      <w:ins w:id="683" w:author="Vladymyr Kozyr" w:date="2021-10-02T12:08:00Z">
        <w:r w:rsidR="00B424F3">
          <w:rPr>
            <w:noProof/>
          </w:rPr>
          <w:t xml:space="preserve"> by Marlene Bellman and others</w:t>
        </w:r>
      </w:ins>
      <w:ins w:id="684" w:author="Vladymyr Kozyr" w:date="2021-10-02T12:05:00Z">
        <w:r w:rsidR="00835C89">
          <w:t>.</w:t>
        </w:r>
      </w:ins>
      <w:ins w:id="685"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686" w:author="Vladymyr Kozyr" w:date="2021-08-15T20:52:00Z"/>
        </w:rPr>
      </w:pPr>
      <w:r w:rsidRPr="00CE178C">
        <w:t xml:space="preserve">Figure </w:t>
      </w:r>
      <w:ins w:id="687" w:author="Vladymyr Kozyr" w:date="2021-08-19T18:41:00Z">
        <w:r w:rsidR="00E85AC5">
          <w:t>2.2.</w:t>
        </w:r>
      </w:ins>
      <w:del w:id="688" w:author="Vladymyr Kozyr" w:date="2021-08-15T21:25:00Z">
        <w:r w:rsidRPr="00CE178C" w:rsidDel="00E41A02">
          <w:delText>2.</w:delText>
        </w:r>
        <w:r w:rsidR="00DE14F0" w:rsidDel="00E41A02">
          <w:delText>2</w:delText>
        </w:r>
        <w:r w:rsidRPr="00CE178C" w:rsidDel="00E41A02">
          <w:delText>.</w:delText>
        </w:r>
      </w:del>
      <w:r w:rsidRPr="00CE178C">
        <w:t>1</w:t>
      </w:r>
      <w:ins w:id="689"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90"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91"/>
      <w:r w:rsidRPr="00BA5688">
        <w:t>complex geodata</w:t>
      </w:r>
      <w:r w:rsidR="00A87890" w:rsidRPr="00BA5688">
        <w:t xml:space="preserve">, which includes </w:t>
      </w:r>
      <w:ins w:id="692" w:author="Vladymyr Kozyr" w:date="2021-08-24T09:17:00Z">
        <w:r w:rsidR="00B339AA" w:rsidRPr="00BA5688">
          <w:t xml:space="preserve">the </w:t>
        </w:r>
      </w:ins>
      <w:r w:rsidR="00A87890" w:rsidRPr="00BA5688">
        <w:t xml:space="preserve">amount of fish caught in </w:t>
      </w:r>
      <w:ins w:id="693"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91"/>
      <w:r w:rsidR="00C80A73" w:rsidRPr="005A2161">
        <w:rPr>
          <w:rStyle w:val="CommentReference"/>
        </w:rPr>
        <w:commentReference w:id="691"/>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94" w:author="Vladymyr Kozyr" w:date="2021-08-15T21:24:00Z"/>
          <w:rFonts w:ascii="Times New Roman" w:hAnsi="Times New Roman" w:cs="Times New Roman"/>
          <w:sz w:val="24"/>
          <w:szCs w:val="24"/>
        </w:rPr>
        <w:pPrChange w:id="695"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51B099FA" w:rsidR="00E41A02" w:rsidRDefault="00E85AC5">
      <w:pPr>
        <w:pStyle w:val="Caption"/>
        <w:jc w:val="center"/>
        <w:rPr>
          <w:ins w:id="696" w:author="Vladymyr Kozyr" w:date="2021-08-15T21:22:00Z"/>
          <w:rFonts w:ascii="Times New Roman" w:hAnsi="Times New Roman" w:cs="Times New Roman"/>
          <w:sz w:val="24"/>
          <w:szCs w:val="24"/>
        </w:rPr>
        <w:pPrChange w:id="697" w:author="Vladymyr Kozyr" w:date="2021-08-19T18:42:00Z">
          <w:pPr>
            <w:pStyle w:val="1Para"/>
          </w:pPr>
        </w:pPrChange>
      </w:pPr>
      <w:bookmarkStart w:id="698" w:name="_Toc85572020"/>
      <w:ins w:id="699" w:author="Vladymyr Kozyr" w:date="2021-08-19T18:41:00Z">
        <w:r>
          <w:t xml:space="preserve">Figure </w:t>
        </w:r>
        <w:r>
          <w:fldChar w:fldCharType="begin"/>
        </w:r>
        <w:r>
          <w:instrText xml:space="preserve"> STYLEREF 2 \s </w:instrText>
        </w:r>
      </w:ins>
      <w:r>
        <w:fldChar w:fldCharType="separate"/>
      </w:r>
      <w:r w:rsidR="00A934EC">
        <w:rPr>
          <w:noProof/>
        </w:rPr>
        <w:t>2.2</w:t>
      </w:r>
      <w:ins w:id="700" w:author="Vladymyr Kozyr" w:date="2021-08-19T18:41:00Z">
        <w:r>
          <w:fldChar w:fldCharType="end"/>
        </w:r>
        <w:r>
          <w:t>.</w:t>
        </w:r>
        <w:r>
          <w:fldChar w:fldCharType="begin"/>
        </w:r>
        <w:r>
          <w:instrText xml:space="preserve"> SEQ Figure \* ARABIC \s 2 </w:instrText>
        </w:r>
      </w:ins>
      <w:r>
        <w:fldChar w:fldCharType="separate"/>
      </w:r>
      <w:ins w:id="701" w:author="Vladymyr Kozyr" w:date="2021-10-19T22:37:00Z">
        <w:r w:rsidR="00A934EC">
          <w:rPr>
            <w:noProof/>
          </w:rPr>
          <w:t>1</w:t>
        </w:r>
      </w:ins>
      <w:ins w:id="702" w:author="Vladymyr Kozyr" w:date="2021-08-19T18:41:00Z">
        <w:r>
          <w:fldChar w:fldCharType="end"/>
        </w:r>
        <w:r>
          <w:t xml:space="preserve">. </w:t>
        </w:r>
        <w:r w:rsidRPr="00B93407">
          <w:t>FishCAM2000 user interface</w:t>
        </w:r>
      </w:ins>
      <w:bookmarkEnd w:id="698"/>
    </w:p>
    <w:p w14:paraId="1CD6BAE4" w14:textId="572DE5A6" w:rsidR="00E41A02" w:rsidRPr="00CE178C" w:rsidDel="00E41A02" w:rsidRDefault="00E41A02">
      <w:pPr>
        <w:pStyle w:val="Caption"/>
        <w:jc w:val="center"/>
        <w:rPr>
          <w:del w:id="703" w:author="Vladymyr Kozyr" w:date="2021-08-15T21:24:00Z"/>
          <w:rFonts w:ascii="Times New Roman" w:hAnsi="Times New Roman" w:cs="Times New Roman"/>
          <w:sz w:val="24"/>
          <w:szCs w:val="24"/>
        </w:rPr>
        <w:pPrChange w:id="704" w:author="Vladymyr Kozyr" w:date="2021-08-15T21:23:00Z">
          <w:pPr>
            <w:pStyle w:val="1Para"/>
          </w:pPr>
        </w:pPrChange>
      </w:pPr>
    </w:p>
    <w:p w14:paraId="3BB64EDD" w14:textId="4FE96E5D" w:rsidR="00534398" w:rsidRPr="00CE178C" w:rsidDel="009F77E2" w:rsidRDefault="00534398">
      <w:pPr>
        <w:pStyle w:val="1Para"/>
        <w:keepNext/>
        <w:jc w:val="center"/>
        <w:rPr>
          <w:del w:id="705" w:author="Vladymyr Kozyr" w:date="2021-08-15T21:21:00Z"/>
          <w:rFonts w:cs="Arial"/>
        </w:rPr>
        <w:pPrChange w:id="706" w:author="Vladymyr Kozyr" w:date="2021-08-15T21:20:00Z">
          <w:pPr>
            <w:pStyle w:val="1Para"/>
            <w:jc w:val="center"/>
          </w:pPr>
        </w:pPrChange>
      </w:pPr>
      <w:del w:id="707"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5C32B4C0" w:rsidR="00741BFE" w:rsidRPr="00CE178C" w:rsidRDefault="00F25359" w:rsidP="00FD00CC">
      <w:pPr>
        <w:pStyle w:val="1Para"/>
        <w:ind w:firstLine="0"/>
      </w:pPr>
      <w:r w:rsidRPr="00CE178C">
        <w:t xml:space="preserve">While the work mentioned above </w:t>
      </w:r>
      <w:r w:rsidRPr="00BA5688">
        <w:t xml:space="preserve">was </w:t>
      </w:r>
      <w:ins w:id="708" w:author="Vladymyr Kozyr" w:date="2021-08-24T09:17:00Z">
        <w:r w:rsidR="00B339AA" w:rsidRPr="00BA5688">
          <w:t>focused</w:t>
        </w:r>
      </w:ins>
      <w:ins w:id="709" w:author="Vladymyr Kozyr" w:date="2021-08-24T09:18:00Z">
        <w:r w:rsidR="00B339AA" w:rsidRPr="00BA5688">
          <w:t xml:space="preserve"> </w:t>
        </w:r>
      </w:ins>
      <w:del w:id="710"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47CC2">
            <w:fldChar w:fldCharType="separate"/>
          </w:r>
          <w:r w:rsidR="00C23FC7" w:rsidRPr="00C23FC7">
            <w:rPr>
              <w:noProof/>
            </w:rPr>
            <w:t>[7]</w:t>
          </w:r>
          <w:r w:rsidR="00583D68" w:rsidRPr="00E47CC2">
            <w:fldChar w:fldCharType="end"/>
          </w:r>
        </w:sdtContent>
      </w:sdt>
      <w:r w:rsidR="00D329FD" w:rsidRPr="00BA5688">
        <w:t xml:space="preserve">. It also depicts geographical data and the </w:t>
      </w:r>
      <w:del w:id="711" w:author="Volodymyr Kozyr" w:date="2021-08-24T09:11:00Z">
        <w:r w:rsidR="00D329FD" w:rsidRPr="00BA5688" w:rsidDel="00F5520C">
          <w:delText>amount</w:delText>
        </w:r>
      </w:del>
      <w:ins w:id="712"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713"/>
      <w:r w:rsidRPr="00BA5688">
        <w:t>a</w:t>
      </w:r>
      <w:r w:rsidR="00D329FD" w:rsidRPr="00BA5688">
        <w:t xml:space="preserve">uthors show </w:t>
      </w:r>
      <w:commentRangeEnd w:id="713"/>
      <w:r w:rsidRPr="00BA5688">
        <w:rPr>
          <w:rStyle w:val="CommentReference"/>
        </w:rPr>
        <w:commentReference w:id="713"/>
      </w:r>
      <w:r w:rsidR="00D329FD" w:rsidRPr="00BA5688">
        <w:t>not only the geographical spread of fish but also</w:t>
      </w:r>
      <w:r w:rsidR="00741BFE" w:rsidRPr="00BA5688">
        <w:t xml:space="preserve"> </w:t>
      </w:r>
      <w:ins w:id="714" w:author="Vladymyr Kozyr" w:date="2021-08-24T09:18:00Z">
        <w:r w:rsidR="00B339AA" w:rsidRPr="00BA5688">
          <w:t>the amount caught</w:t>
        </w:r>
      </w:ins>
      <w:ins w:id="715" w:author="Vladymyr Kozyr" w:date="2021-08-24T09:19:00Z">
        <w:r w:rsidR="00B339AA" w:rsidRPr="00BA5688">
          <w:t xml:space="preserve"> </w:t>
        </w:r>
      </w:ins>
      <w:del w:id="716" w:author="Vladymyr Kozyr" w:date="2021-08-24T09:18:00Z">
        <w:r w:rsidR="00741BFE" w:rsidRPr="00BA5688" w:rsidDel="00B339AA">
          <w:delText xml:space="preserve">amount cought </w:delText>
        </w:r>
      </w:del>
      <w:r w:rsidR="00741BFE" w:rsidRPr="00BA5688">
        <w:t xml:space="preserve">using </w:t>
      </w:r>
      <w:ins w:id="717" w:author="Vladymyr Kozyr" w:date="2021-08-24T09:19:00Z">
        <w:r w:rsidR="00B339AA" w:rsidRPr="00BA5688">
          <w:t xml:space="preserve">colour </w:t>
        </w:r>
      </w:ins>
      <w:del w:id="718" w:author="Vladymyr Kozyr" w:date="2021-08-24T09:19:00Z">
        <w:r w:rsidR="00741BFE" w:rsidRPr="00BA5688" w:rsidDel="00B339AA">
          <w:delText xml:space="preserve">color </w:delText>
        </w:r>
      </w:del>
      <w:r w:rsidR="00741BFE" w:rsidRPr="00BA5688">
        <w:t xml:space="preserve">coding </w:t>
      </w:r>
      <w:r w:rsidR="00D329FD" w:rsidRPr="00BA5688">
        <w:t>(Figure 2</w:t>
      </w:r>
      <w:ins w:id="719" w:author="Vladymyr Kozyr" w:date="2021-08-19T18:42:00Z">
        <w:r w:rsidR="00E85AC5" w:rsidRPr="00BA5688">
          <w:t>.2.2.</w:t>
        </w:r>
      </w:ins>
      <w:del w:id="720" w:author="Vladymyr Kozyr" w:date="2021-08-15T21:28:00Z">
        <w:r w:rsidR="00D329FD" w:rsidRPr="00BA5688" w:rsidDel="006D34EB">
          <w:delText>.2.2</w:delText>
        </w:r>
      </w:del>
      <w:r w:rsidR="00D329FD" w:rsidRPr="00BA5688">
        <w:t>).</w:t>
      </w:r>
      <w:r w:rsidR="00741BFE" w:rsidRPr="00BA5688">
        <w:t xml:space="preserve"> In this way</w:t>
      </w:r>
      <w:ins w:id="721"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722" w:author="Vladymyr Kozyr" w:date="2021-08-24T09:20:00Z">
        <w:r w:rsidR="00B339AA" w:rsidRPr="00BA5688">
          <w:t xml:space="preserve">the </w:t>
        </w:r>
      </w:ins>
      <w:r w:rsidR="0063251B" w:rsidRPr="00BA5688">
        <w:t xml:space="preserve">user to know how </w:t>
      </w:r>
      <w:ins w:id="723"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724"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725" w:author="Vladymyr Kozyr" w:date="2021-08-15T21:26:00Z"/>
        </w:rPr>
      </w:pPr>
      <w:del w:id="726"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727" w:author="Vladymyr Kozyr" w:date="2021-08-15T21:27:00Z"/>
          <w:rFonts w:cs="Arial"/>
        </w:rPr>
      </w:pPr>
    </w:p>
    <w:p w14:paraId="606A87FF" w14:textId="4B043196" w:rsidR="00E41A02" w:rsidRPr="00CE178C" w:rsidRDefault="00E41A02">
      <w:pPr>
        <w:pStyle w:val="Caption"/>
        <w:jc w:val="center"/>
        <w:rPr>
          <w:ins w:id="728" w:author="Vladymyr Kozyr" w:date="2021-08-15T21:26:00Z"/>
          <w:rFonts w:cs="Arial"/>
        </w:rPr>
        <w:pPrChange w:id="729" w:author="Vladymyr Kozyr" w:date="2021-08-15T21:27:00Z">
          <w:pPr>
            <w:pStyle w:val="1Para"/>
            <w:jc w:val="center"/>
          </w:pPr>
        </w:pPrChange>
      </w:pPr>
      <w:bookmarkStart w:id="730" w:name="_Toc85572021"/>
      <w:ins w:id="731" w:author="Vladymyr Kozyr" w:date="2021-08-15T21:27:00Z">
        <w:r>
          <w:t xml:space="preserve">Figure </w:t>
        </w:r>
      </w:ins>
      <w:ins w:id="732" w:author="Vladymyr Kozyr" w:date="2021-08-19T18:41:00Z">
        <w:r w:rsidR="00E85AC5">
          <w:fldChar w:fldCharType="begin"/>
        </w:r>
        <w:r w:rsidR="00E85AC5">
          <w:instrText xml:space="preserve"> STYLEREF 2 \s </w:instrText>
        </w:r>
      </w:ins>
      <w:r w:rsidR="00E85AC5">
        <w:fldChar w:fldCharType="separate"/>
      </w:r>
      <w:r w:rsidR="00A934EC">
        <w:rPr>
          <w:noProof/>
        </w:rPr>
        <w:t>2.2</w:t>
      </w:r>
      <w:ins w:id="73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34" w:author="Vladymyr Kozyr" w:date="2021-10-19T22:37:00Z">
        <w:r w:rsidR="00A934EC">
          <w:rPr>
            <w:noProof/>
          </w:rPr>
          <w:t>2</w:t>
        </w:r>
      </w:ins>
      <w:ins w:id="735" w:author="Vladymyr Kozyr" w:date="2021-08-19T18:41:00Z">
        <w:r w:rsidR="00E85AC5">
          <w:fldChar w:fldCharType="end"/>
        </w:r>
      </w:ins>
      <w:ins w:id="736" w:author="Vladymyr Kozyr" w:date="2021-08-15T21:27:00Z">
        <w:r>
          <w:t>. H</w:t>
        </w:r>
        <w:r w:rsidRPr="001F567D">
          <w:t>eatmap fish trawl visualization</w:t>
        </w:r>
      </w:ins>
      <w:bookmarkEnd w:id="730"/>
    </w:p>
    <w:p w14:paraId="3D1E3DC3" w14:textId="52C45371" w:rsidR="00916D02" w:rsidRDefault="00370AF1">
      <w:pPr>
        <w:pStyle w:val="1Para"/>
        <w:ind w:firstLine="0"/>
      </w:pPr>
      <w:r w:rsidRPr="00CE178C">
        <w:t>Whereas the work</w:t>
      </w:r>
      <w:del w:id="73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C23FC7" w:rsidRPr="00C23FC7">
            <w:rPr>
              <w:noProof/>
            </w:rPr>
            <w:t>[8]</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38"/>
      <w:r w:rsidRPr="00CE178C">
        <w:t xml:space="preserve">The maps </w:t>
      </w:r>
      <w:commentRangeEnd w:id="738"/>
      <w:r w:rsidR="00F25359" w:rsidRPr="005A2161">
        <w:rPr>
          <w:rStyle w:val="CommentReference"/>
        </w:rPr>
        <w:commentReference w:id="738"/>
      </w:r>
      <w:r w:rsidRPr="00CE178C">
        <w:t>show the connection between vessels and ports and depict the distribution of gear types used in different regions using descriptive labels, lines, and appropriate legends</w:t>
      </w:r>
      <w:commentRangeStart w:id="739"/>
      <w:r w:rsidRPr="00CE178C">
        <w:t xml:space="preserve"> that any person can easily understand</w:t>
      </w:r>
      <w:commentRangeEnd w:id="739"/>
      <w:r w:rsidR="00B83EB3" w:rsidRPr="005A2161">
        <w:rPr>
          <w:rStyle w:val="CommentReference"/>
        </w:rPr>
        <w:commentReference w:id="739"/>
      </w:r>
      <w:r w:rsidR="0020322D">
        <w:t xml:space="preserve"> (Figure </w:t>
      </w:r>
      <w:ins w:id="740" w:author="Vladymyr Kozyr" w:date="2021-08-19T18:43:00Z">
        <w:r w:rsidR="00E85AC5">
          <w:t>2.2.</w:t>
        </w:r>
      </w:ins>
      <w:del w:id="741" w:author="Vladymyr Kozyr" w:date="2021-08-15T21:28:00Z">
        <w:r w:rsidR="0020322D" w:rsidDel="006D34EB">
          <w:delText>2.2.</w:delText>
        </w:r>
      </w:del>
      <w:r w:rsidR="0020322D">
        <w:t>3</w:t>
      </w:r>
      <w:ins w:id="742"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43"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44" w:author="Vladymyr Kozyr" w:date="2021-08-15T20:55:00Z"/>
        </w:rPr>
      </w:pPr>
      <w:del w:id="745" w:author="Vladymyr Kozyr" w:date="2021-08-15T21:28:00Z">
        <w:r w:rsidRPr="00A42DEB" w:rsidDel="006D34EB">
          <w:delText>Figure 2.2.3</w:delText>
        </w:r>
      </w:del>
    </w:p>
    <w:p w14:paraId="68722698" w14:textId="77777777" w:rsidR="006D34EB" w:rsidRPr="00A42DEB" w:rsidRDefault="006D34EB">
      <w:pPr>
        <w:pStyle w:val="1Para"/>
        <w:ind w:firstLine="0"/>
        <w:rPr>
          <w:ins w:id="746" w:author="Vladymyr Kozyr" w:date="2021-08-15T21:28:00Z"/>
        </w:rPr>
        <w:pPrChange w:id="747" w:author="Vladymyr Kozyr" w:date="2021-08-15T21:28:00Z">
          <w:pPr>
            <w:pStyle w:val="1Para"/>
            <w:ind w:firstLine="0"/>
            <w:jc w:val="center"/>
          </w:pPr>
        </w:pPrChange>
      </w:pPr>
    </w:p>
    <w:p w14:paraId="62A53B72" w14:textId="73A81B59" w:rsidR="0020322D" w:rsidRPr="00CE178C" w:rsidRDefault="006D34EB">
      <w:pPr>
        <w:pStyle w:val="Caption"/>
        <w:jc w:val="center"/>
        <w:rPr>
          <w:rFonts w:ascii="Times New Roman" w:hAnsi="Times New Roman" w:cs="Times New Roman"/>
          <w:sz w:val="24"/>
          <w:szCs w:val="24"/>
        </w:rPr>
        <w:pPrChange w:id="748" w:author="Vladymyr Kozyr" w:date="2021-08-15T21:29:00Z">
          <w:pPr>
            <w:pStyle w:val="1Para"/>
            <w:ind w:firstLine="0"/>
          </w:pPr>
        </w:pPrChange>
      </w:pPr>
      <w:bookmarkStart w:id="749" w:name="_Toc85572022"/>
      <w:ins w:id="750" w:author="Vladymyr Kozyr" w:date="2021-08-15T21:29:00Z">
        <w:r>
          <w:t xml:space="preserve">Figure </w:t>
        </w:r>
      </w:ins>
      <w:ins w:id="751" w:author="Vladymyr Kozyr" w:date="2021-08-19T18:41:00Z">
        <w:r w:rsidR="00E85AC5">
          <w:fldChar w:fldCharType="begin"/>
        </w:r>
        <w:r w:rsidR="00E85AC5">
          <w:instrText xml:space="preserve"> STYLEREF 2 \s </w:instrText>
        </w:r>
      </w:ins>
      <w:r w:rsidR="00E85AC5">
        <w:fldChar w:fldCharType="separate"/>
      </w:r>
      <w:r w:rsidR="00A934EC">
        <w:rPr>
          <w:noProof/>
        </w:rPr>
        <w:t>2.2</w:t>
      </w:r>
      <w:ins w:id="75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3" w:author="Vladymyr Kozyr" w:date="2021-10-19T22:37:00Z">
        <w:r w:rsidR="00A934EC">
          <w:rPr>
            <w:noProof/>
          </w:rPr>
          <w:t>3</w:t>
        </w:r>
      </w:ins>
      <w:ins w:id="754" w:author="Vladymyr Kozyr" w:date="2021-08-19T18:41:00Z">
        <w:r w:rsidR="00E85AC5">
          <w:fldChar w:fldCharType="end"/>
        </w:r>
      </w:ins>
      <w:ins w:id="755" w:author="Vladymyr Kozyr" w:date="2021-08-15T21:29:00Z">
        <w:r>
          <w:t xml:space="preserve">. </w:t>
        </w:r>
        <w:r w:rsidRPr="003E62F2">
          <w:t>Land-sea connections</w:t>
        </w:r>
      </w:ins>
      <w:bookmarkEnd w:id="749"/>
    </w:p>
    <w:p w14:paraId="1E0E272A" w14:textId="57F5AE8B"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Barrus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C23FC7" w:rsidRPr="00C23FC7">
            <w:rPr>
              <w:noProof/>
              <w:color w:val="212121"/>
              <w:shd w:val="clear" w:color="auto" w:fill="FFFFFF"/>
            </w:rPr>
            <w:t>[9]</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56"/>
      <w:commentRangeStart w:id="757"/>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56"/>
      <w:r w:rsidRPr="005A2161">
        <w:rPr>
          <w:rStyle w:val="CommentReference"/>
        </w:rPr>
        <w:commentReference w:id="756"/>
      </w:r>
      <w:commentRangeEnd w:id="757"/>
      <w:r w:rsidR="008933FA">
        <w:rPr>
          <w:rStyle w:val="CommentReference"/>
          <w:lang w:val="en-US"/>
        </w:rPr>
        <w:commentReference w:id="757"/>
      </w:r>
      <w:r w:rsidR="00370AF1" w:rsidRPr="00CE178C">
        <w:rPr>
          <w:color w:val="212121"/>
          <w:shd w:val="clear" w:color="auto" w:fill="FFFFFF"/>
        </w:rPr>
        <w:t xml:space="preserve">to support analysis and interaction for fishery data through visualization. It uses </w:t>
      </w:r>
      <w:commentRangeStart w:id="758"/>
      <w:r w:rsidR="00370AF1" w:rsidRPr="00CE178C">
        <w:rPr>
          <w:color w:val="212121"/>
          <w:shd w:val="clear" w:color="auto" w:fill="FFFFFF"/>
        </w:rPr>
        <w:t>DFO</w:t>
      </w:r>
      <w:commentRangeEnd w:id="758"/>
      <w:r w:rsidRPr="005A2161">
        <w:rPr>
          <w:rStyle w:val="CommentReference"/>
        </w:rPr>
        <w:commentReference w:id="758"/>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w:t>
      </w:r>
      <w:r w:rsidR="00370AF1" w:rsidRPr="00BA5688">
        <w:rPr>
          <w:color w:val="212121"/>
          <w:shd w:val="clear" w:color="auto" w:fill="FFFFFF"/>
        </w:rPr>
        <w:t xml:space="preserve">interface </w:t>
      </w:r>
      <w:ins w:id="759" w:author="Vladymyr Kozyr" w:date="2021-08-24T09:23:00Z">
        <w:r w:rsidR="00BD5AF9" w:rsidRPr="00BA5688">
          <w:rPr>
            <w:color w:val="212121"/>
            <w:shd w:val="clear" w:color="auto" w:fill="FFFFFF"/>
          </w:rPr>
          <w:t xml:space="preserve">that allows users </w:t>
        </w:r>
      </w:ins>
      <w:del w:id="760"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61"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62"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63" w:name="_Toc91418021"/>
      <w:r w:rsidRPr="00CE178C">
        <w:lastRenderedPageBreak/>
        <w:t>Approaches to Visualization</w:t>
      </w:r>
      <w:bookmarkEnd w:id="763"/>
    </w:p>
    <w:p w14:paraId="5B63C66F" w14:textId="61257B17"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64" w:author="Big Data Initiative Scientific Director" w:date="2021-08-26T12:51:00Z">
        <w:r w:rsidR="004C4A93">
          <w:rPr>
            <w:color w:val="212121"/>
            <w:shd w:val="clear" w:color="auto" w:fill="FFFFFF"/>
          </w:rPr>
          <w:t xml:space="preserve">, on </w:t>
        </w:r>
      </w:ins>
      <w:del w:id="765"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C23FC7" w:rsidRPr="00C23FC7">
            <w:rPr>
              <w:noProof/>
              <w:color w:val="212121"/>
              <w:shd w:val="clear" w:color="auto" w:fill="FFFFFF"/>
            </w:rPr>
            <w:t>[2]</w:t>
          </w:r>
          <w:r w:rsidR="00E024A1" w:rsidRPr="0038076D">
            <w:rPr>
              <w:color w:val="212121"/>
              <w:shd w:val="clear" w:color="auto" w:fill="FFFFFF"/>
            </w:rPr>
            <w:fldChar w:fldCharType="end"/>
          </w:r>
        </w:sdtContent>
      </w:sdt>
      <w:r w:rsidRPr="00CE178C">
        <w:rPr>
          <w:color w:val="212121"/>
          <w:shd w:val="clear" w:color="auto" w:fill="FFFFFF"/>
        </w:rPr>
        <w:t xml:space="preserve">. </w:t>
      </w:r>
      <w:del w:id="766" w:author="Vladymyr Kozyr" w:date="2021-10-19T22:24:00Z">
        <w:r w:rsidR="00370AF1" w:rsidRPr="00CE178C" w:rsidDel="008155DF">
          <w:rPr>
            <w:color w:val="212121"/>
            <w:shd w:val="clear" w:color="auto" w:fill="FFFFFF"/>
          </w:rPr>
          <w:delText xml:space="preserve"> </w:delText>
        </w:r>
      </w:del>
      <w:commentRangeStart w:id="767"/>
      <w:r w:rsidRPr="00CE178C">
        <w:rPr>
          <w:color w:val="212121"/>
          <w:shd w:val="clear" w:color="auto" w:fill="FFFFFF"/>
        </w:rPr>
        <w:t xml:space="preserve">Figure </w:t>
      </w:r>
      <w:ins w:id="768" w:author="Vladymyr Kozyr" w:date="2021-08-19T18:43:00Z">
        <w:r w:rsidR="00E85AC5">
          <w:rPr>
            <w:color w:val="212121"/>
            <w:shd w:val="clear" w:color="auto" w:fill="FFFFFF"/>
          </w:rPr>
          <w:t>2.3.1.</w:t>
        </w:r>
      </w:ins>
      <w:del w:id="769"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67"/>
      <w:r w:rsidRPr="005A2161">
        <w:rPr>
          <w:rStyle w:val="CommentReference"/>
        </w:rPr>
        <w:commentReference w:id="767"/>
      </w:r>
      <w:r w:rsidR="00370AF1" w:rsidRPr="00CE178C">
        <w:rPr>
          <w:color w:val="212121"/>
          <w:shd w:val="clear" w:color="auto" w:fill="FFFFFF"/>
        </w:rPr>
        <w:t xml:space="preserve">shows the difference between </w:t>
      </w:r>
      <w:r w:rsidR="00991AEB">
        <w:rPr>
          <w:color w:val="212121"/>
          <w:shd w:val="clear" w:color="auto" w:fill="FFFFFF"/>
        </w:rPr>
        <w:t>train</w:t>
      </w:r>
      <w:ins w:id="770"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and also real </w:t>
      </w:r>
      <w:r w:rsidR="00991AEB" w:rsidRPr="00BA5688">
        <w:rPr>
          <w:color w:val="212121"/>
          <w:shd w:val="clear" w:color="auto" w:fill="FFFFFF"/>
        </w:rPr>
        <w:t xml:space="preserve">values of </w:t>
      </w:r>
      <w:del w:id="771"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ins w:id="772" w:author="Vladymyr Kozyr" w:date="2021-12-26T13:02:00Z">
        <w:r w:rsidR="003F322A">
          <w:rPr>
            <w:color w:val="212121"/>
            <w:shd w:val="clear" w:color="auto" w:fill="FFFFFF"/>
          </w:rPr>
          <w:t xml:space="preserve"> </w:t>
        </w:r>
        <w:commentRangeStart w:id="773"/>
        <w:r w:rsidR="003F322A">
          <w:rPr>
            <w:color w:val="212121"/>
            <w:shd w:val="clear" w:color="auto" w:fill="FFFFFF"/>
          </w:rPr>
          <w:t>(x-axis is time, y-axis is price)</w:t>
        </w:r>
      </w:ins>
      <w:r w:rsidR="00370AF1" w:rsidRPr="00BA5688">
        <w:rPr>
          <w:color w:val="212121"/>
          <w:shd w:val="clear" w:color="auto" w:fill="FFFFFF"/>
        </w:rPr>
        <w:t xml:space="preserve">, </w:t>
      </w:r>
      <w:commentRangeEnd w:id="773"/>
      <w:r w:rsidR="003F322A">
        <w:rPr>
          <w:rStyle w:val="CommentReference"/>
          <w:lang w:val="en-US"/>
        </w:rPr>
        <w:commentReference w:id="773"/>
      </w:r>
      <w:r w:rsidR="00370AF1" w:rsidRPr="00BA5688">
        <w:rPr>
          <w:color w:val="212121"/>
          <w:shd w:val="clear" w:color="auto" w:fill="FFFFFF"/>
        </w:rPr>
        <w:t>but the visualization part requires special attention. Authors used different colo</w:t>
      </w:r>
      <w:ins w:id="774" w:author="Vladymyr Kozyr" w:date="2021-08-24T09:26:00Z">
        <w:del w:id="775" w:author="Volodymyr Kozyr" w:date="2021-08-24T08:58:00Z">
          <w:r w:rsidR="00BD5AF9" w:rsidRPr="00BA5688" w:rsidDel="00BA5688">
            <w:rPr>
              <w:color w:val="212121"/>
              <w:shd w:val="clear" w:color="auto" w:fill="FFFFFF"/>
            </w:rPr>
            <w:delText>u</w:delText>
          </w:r>
        </w:del>
      </w:ins>
      <w:del w:id="776"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77" w:author="Vladymyr Kozyr" w:date="2021-08-24T09:26:00Z">
        <w:del w:id="778"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79"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80" w:author="Vladymyr Kozyr" w:date="2021-08-15T21:29:00Z"/>
          <w:rFonts w:ascii="Times New Roman" w:hAnsi="Times New Roman" w:cs="Times New Roman"/>
          <w:sz w:val="24"/>
          <w:szCs w:val="24"/>
        </w:rPr>
      </w:pPr>
      <w:del w:id="781" w:author="Vladymyr Kozyr" w:date="2021-08-15T21:29:00Z">
        <w:r w:rsidRPr="005A2161" w:rsidDel="006D34EB">
          <w:rPr>
            <w:rFonts w:cs="Arial"/>
          </w:rPr>
          <w:delText>Figure 2.3.1</w:delText>
        </w:r>
      </w:del>
    </w:p>
    <w:p w14:paraId="475AD1E4" w14:textId="49F158BE" w:rsidR="006D34EB" w:rsidRPr="005A2161" w:rsidRDefault="006D34EB">
      <w:pPr>
        <w:pStyle w:val="Caption"/>
        <w:jc w:val="center"/>
        <w:rPr>
          <w:rFonts w:cs="Arial"/>
        </w:rPr>
        <w:pPrChange w:id="782" w:author="Vladymyr Kozyr" w:date="2021-08-15T21:30:00Z">
          <w:pPr>
            <w:pStyle w:val="1Para"/>
            <w:jc w:val="center"/>
          </w:pPr>
        </w:pPrChange>
      </w:pPr>
      <w:bookmarkStart w:id="783" w:name="_Toc85572023"/>
      <w:ins w:id="784" w:author="Vladymyr Kozyr" w:date="2021-08-15T21:30:00Z">
        <w:r>
          <w:t xml:space="preserve">Figure </w:t>
        </w:r>
      </w:ins>
      <w:ins w:id="785" w:author="Vladymyr Kozyr" w:date="2021-08-19T18:41:00Z">
        <w:r w:rsidR="00E85AC5">
          <w:fldChar w:fldCharType="begin"/>
        </w:r>
        <w:r w:rsidR="00E85AC5">
          <w:instrText xml:space="preserve"> STYLEREF 2 \s </w:instrText>
        </w:r>
      </w:ins>
      <w:r w:rsidR="00E85AC5">
        <w:fldChar w:fldCharType="separate"/>
      </w:r>
      <w:r w:rsidR="00A934EC">
        <w:rPr>
          <w:noProof/>
        </w:rPr>
        <w:t>2.3</w:t>
      </w:r>
      <w:ins w:id="78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87" w:author="Vladymyr Kozyr" w:date="2021-10-19T22:37:00Z">
        <w:r w:rsidR="00A934EC">
          <w:rPr>
            <w:noProof/>
          </w:rPr>
          <w:t>1</w:t>
        </w:r>
      </w:ins>
      <w:ins w:id="788" w:author="Vladymyr Kozyr" w:date="2021-08-19T18:41:00Z">
        <w:r w:rsidR="00E85AC5">
          <w:fldChar w:fldCharType="end"/>
        </w:r>
      </w:ins>
      <w:ins w:id="789" w:author="Vladymyr Kozyr" w:date="2021-08-15T21:30:00Z">
        <w:r w:rsidRPr="00BF4BAD">
          <w:t xml:space="preserve">. </w:t>
        </w:r>
        <w:r w:rsidRPr="00E47CC2">
          <w:t>Colo</w:t>
        </w:r>
      </w:ins>
      <w:ins w:id="790" w:author="Vladymyr Kozyr" w:date="2021-08-24T09:26:00Z">
        <w:del w:id="791" w:author="Volodymyr Kozyr" w:date="2021-08-24T08:58:00Z">
          <w:r w:rsidR="00BD5AF9" w:rsidRPr="004C0A6C" w:rsidDel="00BA5688">
            <w:delText>u</w:delText>
          </w:r>
        </w:del>
      </w:ins>
      <w:ins w:id="792" w:author="Vladymyr Kozyr" w:date="2021-08-15T21:30:00Z">
        <w:r w:rsidRPr="004C0A6C">
          <w:t>r</w:t>
        </w:r>
        <w:r w:rsidRPr="004A500C">
          <w:t xml:space="preserve"> coding example</w:t>
        </w:r>
      </w:ins>
      <w:bookmarkEnd w:id="783"/>
    </w:p>
    <w:p w14:paraId="54A26B86" w14:textId="2F63CB53" w:rsidR="00D91658" w:rsidRDefault="00370AF1">
      <w:pPr>
        <w:pStyle w:val="1Para"/>
        <w:ind w:firstLine="0"/>
        <w:rPr>
          <w:ins w:id="793" w:author="Vladymyr Kozyr" w:date="2021-08-15T20:57:00Z"/>
          <w:color w:val="212121"/>
          <w:shd w:val="clear" w:color="auto" w:fill="FFFFFF"/>
        </w:rPr>
      </w:pPr>
      <w:r w:rsidRPr="00CE178C">
        <w:rPr>
          <w:color w:val="212121"/>
          <w:shd w:val="clear" w:color="auto" w:fill="FFFFFF"/>
        </w:rPr>
        <w:t xml:space="preserve">IDMVis </w:t>
      </w:r>
      <w:sdt>
        <w:sdtPr>
          <w:rPr>
            <w:color w:val="212121"/>
            <w:shd w:val="clear" w:color="auto" w:fill="FFFFFF"/>
          </w:rPr>
          <w:id w:val="-1422482611"/>
          <w:citation/>
        </w:sdtPr>
        <w:sdtEndPr/>
        <w:sdtContent>
          <w:r w:rsidR="00E024A1" w:rsidRPr="0038076D">
            <w:rPr>
              <w:color w:val="212121"/>
              <w:shd w:val="clear" w:color="auto" w:fill="FFFFFF"/>
            </w:rPr>
            <w:fldChar w:fldCharType="begin"/>
          </w:r>
          <w:ins w:id="794" w:author="Vladymyr Kozyr" w:date="2022-01-02T17:14:00Z">
            <w:r w:rsidR="00073DEF">
              <w:rPr>
                <w:color w:val="212121"/>
                <w:shd w:val="clear" w:color="auto" w:fill="FFFFFF"/>
              </w:rPr>
              <w:instrText xml:space="preserve">CITATION Yix18 \l 4105 </w:instrText>
            </w:r>
          </w:ins>
          <w:del w:id="795" w:author="Vladymyr Kozyr" w:date="2022-01-02T17:14:00Z">
            <w:r w:rsidR="00E024A1" w:rsidRPr="00CE178C" w:rsidDel="00073DEF">
              <w:rPr>
                <w:color w:val="212121"/>
                <w:shd w:val="clear" w:color="auto" w:fill="FFFFFF"/>
              </w:rPr>
              <w:delInstrText xml:space="preserve"> CITATION Yix18 \l 4105 </w:delInstrText>
            </w:r>
          </w:del>
          <w:r w:rsidR="00E024A1" w:rsidRPr="0038076D">
            <w:rPr>
              <w:color w:val="212121"/>
              <w:shd w:val="clear" w:color="auto" w:fill="FFFFFF"/>
            </w:rPr>
            <w:fldChar w:fldCharType="separate"/>
          </w:r>
          <w:ins w:id="796" w:author="Vladymyr Kozyr" w:date="2022-01-02T17:14:00Z">
            <w:r w:rsidR="00073DEF" w:rsidRPr="00073DEF">
              <w:rPr>
                <w:noProof/>
                <w:color w:val="212121"/>
                <w:shd w:val="clear" w:color="auto" w:fill="FFFFFF"/>
                <w:rPrChange w:id="797" w:author="Vladymyr Kozyr" w:date="2022-01-02T17:14:00Z">
                  <w:rPr>
                    <w:rFonts w:eastAsia="Times New Roman"/>
                  </w:rPr>
                </w:rPrChange>
              </w:rPr>
              <w:t>[1]</w:t>
            </w:r>
          </w:ins>
          <w:del w:id="798" w:author="Vladymyr Kozyr" w:date="2022-01-02T17:14:00Z">
            <w:r w:rsidR="00C23FC7" w:rsidRPr="00C23FC7" w:rsidDel="00073DEF">
              <w:rPr>
                <w:noProof/>
                <w:color w:val="212121"/>
                <w:shd w:val="clear" w:color="auto" w:fill="FFFFFF"/>
              </w:rPr>
              <w:delText>[1]</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99"/>
      <w:r w:rsidRPr="00CE178C">
        <w:rPr>
          <w:color w:val="212121"/>
          <w:shd w:val="clear" w:color="auto" w:fill="FFFFFF"/>
        </w:rPr>
        <w:t xml:space="preserve">IDMVis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99"/>
      <w:r w:rsidR="003E1581" w:rsidRPr="005A2161">
        <w:rPr>
          <w:rStyle w:val="CommentReference"/>
        </w:rPr>
        <w:commentReference w:id="799"/>
      </w:r>
      <w:commentRangeStart w:id="800"/>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801" w:author="Vladymyr Kozyr" w:date="2021-08-19T18:43:00Z">
        <w:r w:rsidR="00E85AC5">
          <w:rPr>
            <w:color w:val="212121"/>
            <w:shd w:val="clear" w:color="auto" w:fill="FFFFFF"/>
          </w:rPr>
          <w:t>2.3.2.</w:t>
        </w:r>
      </w:ins>
      <w:del w:id="802"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800"/>
      <w:r w:rsidR="003E1581" w:rsidRPr="005A2161">
        <w:rPr>
          <w:rStyle w:val="CommentReference"/>
        </w:rPr>
        <w:commentReference w:id="800"/>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803" w:author="Vladymyr Kozyr" w:date="2021-08-15T21:30:00Z"/>
          <w:color w:val="212121"/>
          <w:shd w:val="clear" w:color="auto" w:fill="FFFFFF"/>
        </w:rPr>
      </w:pPr>
      <w:commentRangeStart w:id="804"/>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805" w:author="Vladymyr Kozyr" w:date="2021-08-15T21:30:00Z"/>
          <w:color w:val="212121"/>
          <w:shd w:val="clear" w:color="auto" w:fill="FFFFFF"/>
        </w:rPr>
      </w:pPr>
      <w:del w:id="806"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807" w:author="Vladymyr Kozyr" w:date="2021-08-15T21:31:00Z"/>
          <w:color w:val="212121"/>
          <w:shd w:val="clear" w:color="auto" w:fill="FFFFFF"/>
        </w:rPr>
      </w:pPr>
    </w:p>
    <w:p w14:paraId="471BDDA2" w14:textId="59491C80" w:rsidR="006D34EB" w:rsidRDefault="006D34EB">
      <w:pPr>
        <w:pStyle w:val="Caption"/>
        <w:jc w:val="center"/>
        <w:rPr>
          <w:ins w:id="808" w:author="Vladymyr Kozyr" w:date="2021-08-15T21:30:00Z"/>
          <w:color w:val="212121"/>
          <w:shd w:val="clear" w:color="auto" w:fill="FFFFFF"/>
        </w:rPr>
        <w:pPrChange w:id="809" w:author="Vladymyr Kozyr" w:date="2021-08-15T21:31:00Z">
          <w:pPr>
            <w:pStyle w:val="1Para"/>
            <w:ind w:firstLine="0"/>
            <w:jc w:val="center"/>
          </w:pPr>
        </w:pPrChange>
      </w:pPr>
      <w:bookmarkStart w:id="810" w:name="_Toc85572024"/>
      <w:ins w:id="811" w:author="Vladymyr Kozyr" w:date="2021-08-15T21:31:00Z">
        <w:r>
          <w:t xml:space="preserve">Figure </w:t>
        </w:r>
      </w:ins>
      <w:ins w:id="812" w:author="Vladymyr Kozyr" w:date="2021-08-19T18:41:00Z">
        <w:r w:rsidR="00E85AC5">
          <w:fldChar w:fldCharType="begin"/>
        </w:r>
        <w:r w:rsidR="00E85AC5">
          <w:instrText xml:space="preserve"> STYLEREF 2 \s </w:instrText>
        </w:r>
      </w:ins>
      <w:r w:rsidR="00E85AC5">
        <w:fldChar w:fldCharType="separate"/>
      </w:r>
      <w:r w:rsidR="00A934EC">
        <w:rPr>
          <w:noProof/>
        </w:rPr>
        <w:t>2.3</w:t>
      </w:r>
      <w:ins w:id="81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14" w:author="Vladymyr Kozyr" w:date="2021-10-19T22:37:00Z">
        <w:r w:rsidR="00A934EC">
          <w:rPr>
            <w:noProof/>
          </w:rPr>
          <w:t>2</w:t>
        </w:r>
      </w:ins>
      <w:ins w:id="815" w:author="Vladymyr Kozyr" w:date="2021-08-19T18:41:00Z">
        <w:r w:rsidR="00E85AC5">
          <w:fldChar w:fldCharType="end"/>
        </w:r>
      </w:ins>
      <w:ins w:id="816" w:author="Vladymyr Kozyr" w:date="2021-08-15T21:31:00Z">
        <w:r>
          <w:t xml:space="preserve">. </w:t>
        </w:r>
        <w:r w:rsidRPr="00525B23">
          <w:t>Daily sugar level for patient</w:t>
        </w:r>
      </w:ins>
      <w:bookmarkEnd w:id="810"/>
    </w:p>
    <w:p w14:paraId="0439FAE3" w14:textId="2E0FA964" w:rsidR="00916D02" w:rsidRPr="00CE178C" w:rsidRDefault="00370AF1" w:rsidP="005A2161">
      <w:pPr>
        <w:pStyle w:val="1Para"/>
        <w:ind w:firstLine="0"/>
        <w:rPr>
          <w:color w:val="212121"/>
          <w:shd w:val="clear" w:color="auto" w:fill="FFFFFF"/>
        </w:rPr>
      </w:pPr>
      <w:commentRangeStart w:id="817"/>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818"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was how </w:t>
      </w:r>
      <w:commentRangeStart w:id="819"/>
      <w:del w:id="820" w:author="Vladymyr Kozyr" w:date="2021-08-24T09:30:00Z">
        <w:r w:rsidR="0007543E" w:rsidRPr="00BA5688" w:rsidDel="00BD5AF9">
          <w:rPr>
            <w:color w:val="212121"/>
            <w:shd w:val="clear" w:color="auto" w:fill="FFFFFF"/>
          </w:rPr>
          <w:delText xml:space="preserve">good </w:delText>
        </w:r>
      </w:del>
      <w:ins w:id="821" w:author="Vladymyr Kozyr" w:date="2021-08-24T09:30:00Z">
        <w:r w:rsidR="00BD5AF9" w:rsidRPr="00BA5688">
          <w:rPr>
            <w:color w:val="212121"/>
            <w:shd w:val="clear" w:color="auto" w:fill="FFFFFF"/>
          </w:rPr>
          <w:t xml:space="preserve">well </w:t>
        </w:r>
      </w:ins>
      <w:commentRangeEnd w:id="819"/>
      <w:r w:rsidR="00C817C4">
        <w:rPr>
          <w:rStyle w:val="CommentReference"/>
          <w:lang w:val="en-US"/>
        </w:rPr>
        <w:commentReference w:id="819"/>
      </w:r>
      <w:r w:rsidR="0007543E" w:rsidRPr="00BA5688">
        <w:rPr>
          <w:color w:val="212121"/>
          <w:shd w:val="clear" w:color="auto" w:fill="FFFFFF"/>
        </w:rPr>
        <w:t>proposed visualizations</w:t>
      </w:r>
      <w:r w:rsidR="0007543E">
        <w:rPr>
          <w:color w:val="212121"/>
          <w:shd w:val="clear" w:color="auto" w:fill="FFFFFF"/>
        </w:rPr>
        <w:t xml:space="preserve"> help with </w:t>
      </w:r>
      <w:ins w:id="822"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823"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817"/>
      <w:ins w:id="824" w:author="Vladymyr Kozyr" w:date="2021-09-28T20:09:00Z">
        <w:r w:rsidR="00746A94">
          <w:rPr>
            <w:color w:val="212121"/>
            <w:shd w:val="clear" w:color="auto" w:fill="FFFFFF"/>
          </w:rPr>
          <w:t xml:space="preserve"> A</w:t>
        </w:r>
      </w:ins>
      <w:ins w:id="825" w:author="Vladymyr Kozyr" w:date="2021-09-28T20:10:00Z">
        <w:r w:rsidR="00746A94">
          <w:rPr>
            <w:color w:val="212121"/>
            <w:shd w:val="clear" w:color="auto" w:fill="FFFFFF"/>
          </w:rPr>
          <w:t>lso, that detailed visualization</w:t>
        </w:r>
      </w:ins>
      <w:ins w:id="826" w:author="Vladymyr Kozyr" w:date="2021-09-28T20:11:00Z">
        <w:r w:rsidR="00746A94">
          <w:rPr>
            <w:color w:val="212121"/>
            <w:shd w:val="clear" w:color="auto" w:fill="FFFFFF"/>
          </w:rPr>
          <w:t xml:space="preserve"> convinces</w:t>
        </w:r>
      </w:ins>
      <w:ins w:id="827" w:author="Vladymyr Kozyr" w:date="2021-09-28T20:10:00Z">
        <w:r w:rsidR="00746A94">
          <w:rPr>
            <w:color w:val="212121"/>
            <w:shd w:val="clear" w:color="auto" w:fill="FFFFFF"/>
          </w:rPr>
          <w:t xml:space="preserve"> doctors</w:t>
        </w:r>
      </w:ins>
      <w:ins w:id="828" w:author="Vladymyr Kozyr" w:date="2021-09-28T20:11:00Z">
        <w:r w:rsidR="00746A94">
          <w:rPr>
            <w:color w:val="212121"/>
            <w:shd w:val="clear" w:color="auto" w:fill="FFFFFF"/>
          </w:rPr>
          <w:t xml:space="preserve"> to</w:t>
        </w:r>
      </w:ins>
      <w:ins w:id="829" w:author="Vladymyr Kozyr" w:date="2021-09-28T20:12:00Z">
        <w:r w:rsidR="00746A94">
          <w:rPr>
            <w:color w:val="212121"/>
            <w:shd w:val="clear" w:color="auto" w:fill="FFFFFF"/>
          </w:rPr>
          <w:t xml:space="preserve"> prescribe</w:t>
        </w:r>
      </w:ins>
      <w:ins w:id="830" w:author="Vladymyr Kozyr" w:date="2021-09-28T20:11:00Z">
        <w:r w:rsidR="00746A94">
          <w:rPr>
            <w:color w:val="212121"/>
            <w:shd w:val="clear" w:color="auto" w:fill="FFFFFF"/>
          </w:rPr>
          <w:t xml:space="preserve"> were more </w:t>
        </w:r>
      </w:ins>
      <w:ins w:id="831" w:author="Vladymyr Kozyr" w:date="2021-09-28T20:12:00Z">
        <w:r w:rsidR="00746A94">
          <w:rPr>
            <w:color w:val="212121"/>
            <w:shd w:val="clear" w:color="auto" w:fill="FFFFFF"/>
          </w:rPr>
          <w:t>personalized treatment</w:t>
        </w:r>
      </w:ins>
      <w:ins w:id="832" w:author="Vladymyr Kozyr" w:date="2021-09-28T20:13:00Z">
        <w:r w:rsidR="00746A94">
          <w:rPr>
            <w:color w:val="212121"/>
            <w:shd w:val="clear" w:color="auto" w:fill="FFFFFF"/>
          </w:rPr>
          <w:t xml:space="preserve"> for the patient.</w:t>
        </w:r>
      </w:ins>
      <w:del w:id="833" w:author="Vladymyr Kozyr" w:date="2021-09-28T20:10:00Z">
        <w:r w:rsidR="003E1581" w:rsidRPr="005A2161" w:rsidDel="00746A94">
          <w:rPr>
            <w:rStyle w:val="CommentReference"/>
          </w:rPr>
          <w:commentReference w:id="817"/>
        </w:r>
      </w:del>
    </w:p>
    <w:p w14:paraId="2FD766A7" w14:textId="7C6FA3A9"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834"/>
      <w:commentRangeStart w:id="835"/>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834"/>
      <w:r w:rsidRPr="005A2161">
        <w:rPr>
          <w:rStyle w:val="CommentReference"/>
        </w:rPr>
        <w:commentReference w:id="834"/>
      </w:r>
      <w:commentRangeEnd w:id="835"/>
      <w:r w:rsidR="00991AEB">
        <w:rPr>
          <w:rStyle w:val="CommentReference"/>
          <w:lang w:val="en-US"/>
        </w:rPr>
        <w:commentReference w:id="835"/>
      </w:r>
      <w:r w:rsidR="00370AF1" w:rsidRPr="00CE178C">
        <w:rPr>
          <w:color w:val="212121"/>
          <w:shd w:val="clear" w:color="auto" w:fill="FFFFFF"/>
        </w:rPr>
        <w:t xml:space="preserve">, but </w:t>
      </w:r>
      <w:del w:id="836" w:author="Vladymyr Kozyr" w:date="2021-12-26T13:07:00Z">
        <w:r w:rsidR="00370AF1" w:rsidRPr="00CE178C" w:rsidDel="004323F6">
          <w:rPr>
            <w:color w:val="212121"/>
            <w:shd w:val="clear" w:color="auto" w:fill="FFFFFF"/>
          </w:rPr>
          <w:delText>Sofia Semikina, in her thesis work, Stress Data Visualization</w:delText>
        </w:r>
      </w:del>
      <w:ins w:id="837" w:author="Vladymyr Kozyr" w:date="2021-12-26T13:07:00Z">
        <w:r w:rsidR="004323F6">
          <w:rPr>
            <w:color w:val="212121"/>
            <w:shd w:val="clear" w:color="auto" w:fill="FFFFFF"/>
          </w:rPr>
          <w:t>in</w:t>
        </w:r>
      </w:ins>
      <w:r w:rsidR="00370AF1" w:rsidRPr="00CE178C">
        <w:rPr>
          <w:color w:val="212121"/>
          <w:shd w:val="clear" w:color="auto" w:fill="FFFFFF"/>
        </w:rPr>
        <w:t xml:space="preserve">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C23FC7" w:rsidRPr="00C23FC7">
            <w:rPr>
              <w:noProof/>
              <w:color w:val="212121"/>
              <w:shd w:val="clear" w:color="auto" w:fill="FFFFFF"/>
            </w:rPr>
            <w:t>[10]</w:t>
          </w:r>
          <w:r w:rsidR="00E024A1" w:rsidRPr="0038076D">
            <w:rPr>
              <w:color w:val="212121"/>
              <w:shd w:val="clear" w:color="auto" w:fill="FFFFFF"/>
            </w:rPr>
            <w:fldChar w:fldCharType="end"/>
          </w:r>
        </w:sdtContent>
      </w:sdt>
      <w:ins w:id="838" w:author="Vladymyr Kozyr" w:date="2021-12-26T13:08:00Z">
        <w:r w:rsidR="004323F6">
          <w:rPr>
            <w:color w:val="212121"/>
            <w:shd w:val="clear" w:color="auto" w:fill="FFFFFF"/>
          </w:rPr>
          <w:t xml:space="preserve"> by Semikina</w:t>
        </w:r>
      </w:ins>
      <w:r w:rsidR="00370AF1" w:rsidRPr="00CE178C">
        <w:rPr>
          <w:color w:val="212121"/>
          <w:shd w:val="clear" w:color="auto" w:fill="FFFFFF"/>
        </w:rPr>
        <w:t xml:space="preserve">, </w:t>
      </w:r>
      <w:ins w:id="839" w:author="Vladymyr Kozyr" w:date="2021-12-26T13:07:00Z">
        <w:r w:rsidR="004323F6">
          <w:rPr>
            <w:color w:val="212121"/>
            <w:shd w:val="clear" w:color="auto" w:fill="FFFFFF"/>
          </w:rPr>
          <w:t xml:space="preserve">there in a </w:t>
        </w:r>
      </w:ins>
      <w:r w:rsidR="00370AF1" w:rsidRPr="00CE178C">
        <w:rPr>
          <w:color w:val="212121"/>
          <w:shd w:val="clear" w:color="auto" w:fill="FFFFFF"/>
        </w:rPr>
        <w:t>compar</w:t>
      </w:r>
      <w:ins w:id="840" w:author="Vladymyr Kozyr" w:date="2021-12-26T13:07:00Z">
        <w:r w:rsidR="004323F6">
          <w:rPr>
            <w:color w:val="212121"/>
            <w:shd w:val="clear" w:color="auto" w:fill="FFFFFF"/>
          </w:rPr>
          <w:t>ison of</w:t>
        </w:r>
      </w:ins>
      <w:del w:id="841" w:author="Vladymyr Kozyr" w:date="2021-12-26T13:07:00Z">
        <w:r w:rsidR="00370AF1" w:rsidRPr="00CE178C" w:rsidDel="004323F6">
          <w:rPr>
            <w:color w:val="212121"/>
            <w:shd w:val="clear" w:color="auto" w:fill="FFFFFF"/>
          </w:rPr>
          <w:delText>es</w:delText>
        </w:r>
      </w:del>
      <w:r w:rsidR="00370AF1" w:rsidRPr="00CE178C">
        <w:rPr>
          <w:color w:val="212121"/>
          <w:shd w:val="clear" w:color="auto" w:fill="FFFFFF"/>
        </w:rPr>
        <w:t xml:space="preserve"> methods of visualizing the same data in various amounts of charts and diagrams of different types. </w:t>
      </w:r>
      <w:commentRangeStart w:id="842"/>
      <w:r w:rsidR="00370AF1" w:rsidRPr="00CE178C">
        <w:rPr>
          <w:color w:val="212121"/>
          <w:shd w:val="clear" w:color="auto" w:fill="FFFFFF"/>
        </w:rPr>
        <w:t xml:space="preserve">She uses bar charts, line charts, pie charts, spiral charts. </w:t>
      </w:r>
      <w:del w:id="843" w:author="Vladymyr Kozyr" w:date="2021-12-26T13:07:00Z">
        <w:r w:rsidR="00370AF1" w:rsidRPr="00CE178C" w:rsidDel="004323F6">
          <w:rPr>
            <w:color w:val="212121"/>
            <w:shd w:val="clear" w:color="auto" w:fill="FFFFFF"/>
          </w:rPr>
          <w:delText xml:space="preserve"> </w:delText>
        </w:r>
      </w:del>
      <w:del w:id="844" w:author="Vladymyr Kozyr" w:date="2021-12-26T13:08:00Z">
        <w:r w:rsidR="00370AF1" w:rsidRPr="00CE178C" w:rsidDel="004323F6">
          <w:rPr>
            <w:color w:val="212121"/>
            <w:shd w:val="clear" w:color="auto" w:fill="FFFFFF"/>
          </w:rPr>
          <w:delText xml:space="preserve">Sofia </w:delText>
        </w:r>
      </w:del>
      <w:r w:rsidR="00370AF1" w:rsidRPr="00CE178C">
        <w:rPr>
          <w:color w:val="212121"/>
          <w:shd w:val="clear" w:color="auto" w:fill="FFFFFF"/>
        </w:rPr>
        <w:t xml:space="preserve">Semikina also includes </w:t>
      </w:r>
      <w:commentRangeStart w:id="845"/>
      <w:r w:rsidR="00370AF1" w:rsidRPr="00CE178C">
        <w:rPr>
          <w:color w:val="212121"/>
          <w:shd w:val="clear" w:color="auto" w:fill="FFFFFF"/>
        </w:rPr>
        <w:t>user</w:t>
      </w:r>
      <w:del w:id="846"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845"/>
      <w:r w:rsidR="00D25DB9">
        <w:rPr>
          <w:rStyle w:val="CommentReference"/>
          <w:lang w:val="en-US"/>
        </w:rPr>
        <w:commentReference w:id="845"/>
      </w:r>
      <w:r w:rsidR="00370AF1" w:rsidRPr="00CE178C">
        <w:rPr>
          <w:color w:val="212121"/>
          <w:shd w:val="clear" w:color="auto" w:fill="FFFFFF"/>
        </w:rPr>
        <w:t>in her work, showing which particular visualization</w:t>
      </w:r>
      <w:ins w:id="847" w:author="Big Data Initiative Scientific Director" w:date="2021-08-26T14:57:00Z">
        <w:r w:rsidR="009A1BD8">
          <w:rPr>
            <w:color w:val="212121"/>
            <w:shd w:val="clear" w:color="auto" w:fill="FFFFFF"/>
          </w:rPr>
          <w:t>s</w:t>
        </w:r>
      </w:ins>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848" w:author="Vladymyr Kozyr" w:date="2021-08-19T18:43:00Z">
        <w:r w:rsidR="00E85AC5">
          <w:rPr>
            <w:color w:val="212121"/>
            <w:shd w:val="clear" w:color="auto" w:fill="FFFFFF"/>
          </w:rPr>
          <w:t>2.3.3.</w:t>
        </w:r>
      </w:ins>
      <w:del w:id="849"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842"/>
      <w:r w:rsidRPr="005A2161">
        <w:rPr>
          <w:rStyle w:val="CommentReference"/>
        </w:rPr>
        <w:commentReference w:id="842"/>
      </w:r>
    </w:p>
    <w:p w14:paraId="7290DDAC" w14:textId="28324C33" w:rsidR="00D91658" w:rsidDel="006E2125" w:rsidRDefault="00D91658" w:rsidP="006E2125">
      <w:pPr>
        <w:pStyle w:val="1Para"/>
        <w:ind w:firstLine="0"/>
        <w:rPr>
          <w:del w:id="850"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851" w:author="Vladymyr Kozyr" w:date="2021-08-15T21:33:00Z"/>
          <w:color w:val="212121"/>
          <w:shd w:val="clear" w:color="auto" w:fill="FFFFFF"/>
        </w:rPr>
      </w:pPr>
      <w:del w:id="852" w:author="Vladymyr Kozyr" w:date="2021-08-15T21:32:00Z">
        <w:r w:rsidDel="006E2125">
          <w:rPr>
            <w:color w:val="212121"/>
            <w:shd w:val="clear" w:color="auto" w:fill="FFFFFF"/>
          </w:rPr>
          <w:delText>Figure 2.3.3</w:delText>
        </w:r>
      </w:del>
    </w:p>
    <w:p w14:paraId="686FDB92" w14:textId="1E0DC1AE" w:rsidR="006E2125" w:rsidRPr="006E2125" w:rsidRDefault="006E2125">
      <w:pPr>
        <w:pStyle w:val="Caption"/>
        <w:jc w:val="center"/>
        <w:rPr>
          <w:rPrChange w:id="853" w:author="Vladymyr Kozyr" w:date="2021-08-15T21:33:00Z">
            <w:rPr>
              <w:color w:val="212121"/>
              <w:shd w:val="clear" w:color="auto" w:fill="FFFFFF"/>
            </w:rPr>
          </w:rPrChange>
        </w:rPr>
        <w:pPrChange w:id="854" w:author="Vladymyr Kozyr" w:date="2021-08-15T21:33:00Z">
          <w:pPr>
            <w:pStyle w:val="1Para"/>
            <w:ind w:firstLine="0"/>
            <w:jc w:val="center"/>
          </w:pPr>
        </w:pPrChange>
      </w:pPr>
      <w:bookmarkStart w:id="855" w:name="_Toc85572025"/>
      <w:ins w:id="856" w:author="Vladymyr Kozyr" w:date="2021-08-15T21:33:00Z">
        <w:r>
          <w:t xml:space="preserve">Figure </w:t>
        </w:r>
      </w:ins>
      <w:ins w:id="857" w:author="Vladymyr Kozyr" w:date="2021-08-19T18:41:00Z">
        <w:r w:rsidR="00E85AC5">
          <w:fldChar w:fldCharType="begin"/>
        </w:r>
        <w:r w:rsidR="00E85AC5">
          <w:instrText xml:space="preserve"> STYLEREF 2 \s </w:instrText>
        </w:r>
      </w:ins>
      <w:r w:rsidR="00E85AC5">
        <w:fldChar w:fldCharType="separate"/>
      </w:r>
      <w:r w:rsidR="00A934EC">
        <w:rPr>
          <w:noProof/>
        </w:rPr>
        <w:t>2.3</w:t>
      </w:r>
      <w:ins w:id="8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59" w:author="Vladymyr Kozyr" w:date="2021-10-19T22:37:00Z">
        <w:r w:rsidR="00A934EC">
          <w:rPr>
            <w:noProof/>
          </w:rPr>
          <w:t>3</w:t>
        </w:r>
      </w:ins>
      <w:ins w:id="860" w:author="Vladymyr Kozyr" w:date="2021-08-19T18:41:00Z">
        <w:r w:rsidR="00E85AC5">
          <w:fldChar w:fldCharType="end"/>
        </w:r>
      </w:ins>
      <w:ins w:id="861" w:author="Vladymyr Kozyr" w:date="2021-08-15T21:33:00Z">
        <w:r>
          <w:t xml:space="preserve">. </w:t>
        </w:r>
        <w:r w:rsidRPr="0047199E">
          <w:t>Various visualization types</w:t>
        </w:r>
      </w:ins>
      <w:bookmarkEnd w:id="855"/>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commentRangeEnd w:id="804"/>
      <w:r w:rsidR="003F322A">
        <w:rPr>
          <w:rStyle w:val="CommentReference"/>
          <w:lang w:val="en-US"/>
        </w:rPr>
        <w:commentReference w:id="804"/>
      </w:r>
    </w:p>
    <w:p w14:paraId="71C3D089" w14:textId="3DAB8BB5" w:rsidR="00916D02" w:rsidRPr="005A2161" w:rsidRDefault="00C10319" w:rsidP="00C10319">
      <w:pPr>
        <w:pStyle w:val="Heading1"/>
        <w:rPr>
          <w:b w:val="0"/>
          <w:bCs/>
        </w:rPr>
      </w:pPr>
      <w:bookmarkStart w:id="862" w:name="_Toc91418022"/>
      <w:commentRangeStart w:id="863"/>
      <w:r w:rsidRPr="00CE178C">
        <w:lastRenderedPageBreak/>
        <w:t xml:space="preserve">Design and </w:t>
      </w:r>
      <w:r w:rsidR="00CD4158" w:rsidRPr="00CE178C">
        <w:t>Visualization Tasks</w:t>
      </w:r>
      <w:commentRangeEnd w:id="863"/>
      <w:r w:rsidR="00602329" w:rsidRPr="005A2161">
        <w:rPr>
          <w:rStyle w:val="CommentReference"/>
          <w:rFonts w:eastAsiaTheme="minorHAnsi" w:cstheme="minorBidi"/>
          <w:b w:val="0"/>
          <w:color w:val="auto"/>
        </w:rPr>
        <w:commentReference w:id="863"/>
      </w:r>
      <w:bookmarkEnd w:id="862"/>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864"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865" w:author="Big Data Initiative Scientific Director" w:date="2021-08-26T14:58:00Z">
        <w:r w:rsidR="009A1BD8">
          <w:t>,</w:t>
        </w:r>
      </w:ins>
      <w:r w:rsidRPr="005A2161">
        <w:t xml:space="preserve"> </w:t>
      </w:r>
      <w:del w:id="866" w:author="Big Data Initiative Scientific Director" w:date="2021-08-26T14:58:00Z">
        <w:r w:rsidRPr="005A2161" w:rsidDel="009A1BD8">
          <w:delText xml:space="preserve">and </w:delText>
        </w:r>
      </w:del>
      <w:ins w:id="867" w:author="Big Data Initiative Scientific Director" w:date="2021-08-26T14:58:00Z">
        <w:r w:rsidR="009A1BD8">
          <w:t xml:space="preserve">taking </w:t>
        </w:r>
      </w:ins>
      <w:r w:rsidRPr="005A2161">
        <w:t xml:space="preserve">steps to address the </w:t>
      </w:r>
      <w:ins w:id="868" w:author="Big Data Initiative Scientific Director" w:date="2021-08-26T14:59:00Z">
        <w:r w:rsidR="009A1BD8">
          <w:t xml:space="preserve">identified </w:t>
        </w:r>
      </w:ins>
      <w:r w:rsidRPr="005A2161">
        <w:t>issue</w:t>
      </w:r>
      <w:ins w:id="869" w:author="Big Data Initiative Scientific Director" w:date="2021-08-26T14:59:00Z">
        <w:r w:rsidR="009A1BD8">
          <w:t>s</w:t>
        </w:r>
      </w:ins>
      <w:del w:id="870"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871"/>
      <w:r w:rsidRPr="005A2161">
        <w:t>faster</w:t>
      </w:r>
      <w:commentRangeEnd w:id="871"/>
      <w:r w:rsidR="009A1BD8">
        <w:rPr>
          <w:rStyle w:val="CommentReference"/>
          <w:lang w:val="en-US"/>
        </w:rPr>
        <w:commentReference w:id="871"/>
      </w:r>
      <w:ins w:id="872" w:author="Vladymyr Kozyr" w:date="2021-09-28T20:14:00Z">
        <w:r w:rsidR="00BB477E">
          <w:t xml:space="preserve"> and apply correct actions if needed</w:t>
        </w:r>
      </w:ins>
      <w:r w:rsidRPr="005A2161">
        <w:t xml:space="preserve">. Policymakers and fish </w:t>
      </w:r>
      <w:del w:id="873" w:author="Big Data Initiative Scientific Director" w:date="2021-08-26T15:01:00Z">
        <w:r w:rsidRPr="005A2161" w:rsidDel="009A1BD8">
          <w:delText xml:space="preserve">companies' </w:delText>
        </w:r>
      </w:del>
      <w:ins w:id="874"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02FFF5B6" w:rsidR="0010522C" w:rsidRDefault="00370AF1" w:rsidP="005A2161">
      <w:pPr>
        <w:pStyle w:val="1ParaFlushLeft"/>
        <w:rPr>
          <w:ins w:id="875"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w:t>
      </w:r>
      <w:del w:id="876" w:author="Vladymyr Kozyr" w:date="2021-12-26T13:06:00Z">
        <w:r w:rsidRPr="005A2161" w:rsidDel="00A14815">
          <w:delText xml:space="preserve">the article “On the Role of Visualization in Fisheries Management” </w:delText>
        </w:r>
      </w:del>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C23FC7" w:rsidRPr="00C23FC7">
            <w:rPr>
              <w:noProof/>
            </w:rPr>
            <w:t>[3]</w:t>
          </w:r>
          <w:r w:rsidR="00E024A1" w:rsidRPr="0038076D">
            <w:fldChar w:fldCharType="end"/>
          </w:r>
        </w:sdtContent>
      </w:sdt>
      <w:r w:rsidRPr="005A2161">
        <w:t xml:space="preserve">, </w:t>
      </w:r>
      <w:del w:id="877" w:author="Vladymyr Kozyr" w:date="2021-12-26T13:06:00Z">
        <w:r w:rsidRPr="005A2161" w:rsidDel="00A14815">
          <w:delText xml:space="preserve">Polina </w:delText>
        </w:r>
      </w:del>
      <w:r w:rsidRPr="005A2161">
        <w:t>Levonin discusses how policymakers, stakeholders, and fishery management communicate with each other</w:t>
      </w:r>
      <w:del w:id="878" w:author="Big Data Initiative Scientific Director" w:date="2021-08-26T15:02:00Z">
        <w:r w:rsidRPr="005A2161" w:rsidDel="009A1BD8">
          <w:delText xml:space="preserve"> and</w:delText>
        </w:r>
      </w:del>
      <w:ins w:id="879" w:author="Big Data Initiative Scientific Director" w:date="2021-08-26T15:02:00Z">
        <w:r w:rsidR="009A1BD8">
          <w:t>,</w:t>
        </w:r>
      </w:ins>
      <w:r w:rsidRPr="005A2161">
        <w:t xml:space="preserve"> provid</w:t>
      </w:r>
      <w:ins w:id="880" w:author="Big Data Initiative Scientific Director" w:date="2021-08-26T15:02:00Z">
        <w:r w:rsidR="009A1BD8">
          <w:t>ing</w:t>
        </w:r>
      </w:ins>
      <w:del w:id="881"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882" w:author="Big Data Initiative Scientific Director" w:date="2021-08-26T15:03:00Z">
        <w:del w:id="883" w:author="Vladymyr Kozyr" w:date="2021-09-28T20:14:00Z">
          <w:r w:rsidR="009A1BD8" w:rsidDel="00BB477E">
            <w:delText xml:space="preserve"> </w:delText>
          </w:r>
          <w:commentRangeStart w:id="884"/>
          <w:r w:rsidR="009A1BD8" w:rsidDel="00BB477E">
            <w:delText>and effective</w:delText>
          </w:r>
        </w:del>
      </w:ins>
      <w:r w:rsidRPr="005A2161">
        <w:t>.</w:t>
      </w:r>
      <w:commentRangeEnd w:id="884"/>
      <w:r w:rsidR="009A1BD8">
        <w:rPr>
          <w:rStyle w:val="CommentReference"/>
          <w:lang w:val="en-US"/>
        </w:rPr>
        <w:commentReference w:id="884"/>
      </w:r>
    </w:p>
    <w:p w14:paraId="1FF8C8D5" w14:textId="263D4B5A" w:rsidR="000F4779" w:rsidRDefault="000F4779" w:rsidP="000F4779">
      <w:pPr>
        <w:pStyle w:val="1Para"/>
        <w:rPr>
          <w:ins w:id="885" w:author="Vladymyr Kozyr" w:date="2021-08-15T20:58:00Z"/>
        </w:rPr>
      </w:pPr>
    </w:p>
    <w:p w14:paraId="18808979" w14:textId="7FF11022" w:rsidR="000F4779" w:rsidRDefault="000F4779" w:rsidP="000F4779">
      <w:pPr>
        <w:pStyle w:val="1Para"/>
        <w:rPr>
          <w:ins w:id="886" w:author="Vladymyr Kozyr" w:date="2021-08-15T20:58:00Z"/>
        </w:rPr>
      </w:pPr>
    </w:p>
    <w:p w14:paraId="5E04ECE6" w14:textId="77777777" w:rsidR="000F4779" w:rsidRPr="000F4779" w:rsidRDefault="000F4779">
      <w:pPr>
        <w:pStyle w:val="1Para"/>
        <w:rPr>
          <w:rPrChange w:id="887" w:author="Vladymyr Kozyr" w:date="2021-08-15T20:58:00Z">
            <w:rPr>
              <w:rFonts w:ascii="Times New Roman" w:eastAsia="Times New Roman" w:hAnsi="Times New Roman" w:cs="Times New Roman"/>
              <w:sz w:val="24"/>
              <w:szCs w:val="24"/>
            </w:rPr>
          </w:rPrChange>
        </w:rPr>
        <w:pPrChange w:id="888" w:author="Vladymyr Kozyr" w:date="2021-08-15T20:58:00Z">
          <w:pPr>
            <w:pStyle w:val="1ParaFlushLeft"/>
          </w:pPr>
        </w:pPrChange>
      </w:pPr>
    </w:p>
    <w:p w14:paraId="3E2193B8" w14:textId="708E97C2" w:rsidR="00D97021" w:rsidRPr="0038076D" w:rsidRDefault="0010522C" w:rsidP="005A2161">
      <w:pPr>
        <w:pStyle w:val="Heading2"/>
      </w:pPr>
      <w:bookmarkStart w:id="889" w:name="_Toc91418023"/>
      <w:r w:rsidRPr="0038076D">
        <w:lastRenderedPageBreak/>
        <w:t>Fishery Reports</w:t>
      </w:r>
      <w:bookmarkStart w:id="890" w:name="_Toc66300641"/>
      <w:bookmarkStart w:id="891" w:name="_Toc66300717"/>
      <w:bookmarkStart w:id="892" w:name="_Toc67830605"/>
      <w:bookmarkStart w:id="893" w:name="_Toc67830747"/>
      <w:bookmarkStart w:id="894" w:name="_Toc67830748"/>
      <w:bookmarkEnd w:id="890"/>
      <w:bookmarkEnd w:id="891"/>
      <w:bookmarkEnd w:id="892"/>
      <w:bookmarkEnd w:id="893"/>
      <w:commentRangeStart w:id="895"/>
      <w:commentRangeEnd w:id="895"/>
      <w:r w:rsidR="00FD1A4E" w:rsidRPr="007B481E">
        <w:rPr>
          <w:rStyle w:val="CommentReference"/>
        </w:rPr>
        <w:commentReference w:id="895"/>
      </w:r>
      <w:bookmarkEnd w:id="889"/>
      <w:bookmarkEnd w:id="894"/>
    </w:p>
    <w:p w14:paraId="39C146E0" w14:textId="61269480" w:rsidR="00370AF1" w:rsidRPr="0038076D" w:rsidDel="009A1BD8" w:rsidRDefault="00370AF1" w:rsidP="005A2161">
      <w:pPr>
        <w:pStyle w:val="1ParaFlushLeft"/>
        <w:rPr>
          <w:del w:id="896"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897" w:author="Vladymyr Kozyr" w:date="2021-09-28T20:17:00Z">
        <w:r w:rsidRPr="0038076D" w:rsidDel="00CC3DAA">
          <w:delText xml:space="preserve"> </w:delText>
        </w:r>
      </w:del>
    </w:p>
    <w:p w14:paraId="1F6205C3" w14:textId="66F351FA" w:rsidR="00370AF1" w:rsidRPr="0038076D" w:rsidDel="000F4779" w:rsidRDefault="00370AF1" w:rsidP="005A2161">
      <w:pPr>
        <w:pStyle w:val="1ParaFlushLeft"/>
        <w:rPr>
          <w:del w:id="898"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C23FC7" w:rsidRPr="00C23FC7">
            <w:rPr>
              <w:noProof/>
            </w:rPr>
            <w:t>[11]</w:t>
          </w:r>
          <w:r w:rsidR="00E024A1" w:rsidRPr="0038076D">
            <w:fldChar w:fldCharType="end"/>
          </w:r>
        </w:sdtContent>
      </w:sdt>
      <w:r w:rsidRPr="007B481E">
        <w:t xml:space="preserve"> reported cod catch data. </w:t>
      </w:r>
      <w:del w:id="899" w:author="Vladymyr Kozyr" w:date="2021-08-15T21:36:00Z">
        <w:r w:rsidRPr="007B481E" w:rsidDel="006E2125">
          <w:delText xml:space="preserve">The </w:delText>
        </w:r>
      </w:del>
      <w:ins w:id="900" w:author="Vladymyr Kozyr" w:date="2021-08-15T21:36:00Z">
        <w:r w:rsidR="006E2125">
          <w:t>A</w:t>
        </w:r>
      </w:ins>
      <w:del w:id="901"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902" w:author="Vladymyr Kozyr" w:date="2021-08-15T20:59:00Z"/>
        </w:rPr>
      </w:pPr>
      <w:r w:rsidRPr="005A2161">
        <w:t xml:space="preserve">Based on these data, it was concluded that fishing </w:t>
      </w:r>
      <w:commentRangeStart w:id="903"/>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903"/>
      <w:r w:rsidR="00781E7F" w:rsidRPr="005A2161">
        <w:rPr>
          <w:rStyle w:val="CommentReference"/>
        </w:rPr>
        <w:commentReference w:id="903"/>
      </w:r>
      <w:del w:id="904"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905" w:author="Vladymyr Kozyr" w:date="2021-08-15T21:35:00Z">
        <w:r w:rsidRPr="0038076D" w:rsidDel="006E2125">
          <w:delText xml:space="preserve">tabular </w:delText>
        </w:r>
      </w:del>
      <w:r w:rsidRPr="0038076D">
        <w:t>presentation of the data</w:t>
      </w:r>
      <w:ins w:id="906" w:author="Vladymyr Kozyr" w:date="2021-08-15T21:34:00Z">
        <w:r w:rsidR="006E2125">
          <w:t xml:space="preserve"> (Figure </w:t>
        </w:r>
      </w:ins>
      <w:ins w:id="907" w:author="Vladymyr Kozyr" w:date="2021-08-19T18:45:00Z">
        <w:r w:rsidR="00E85AC5">
          <w:t>3.1.1.</w:t>
        </w:r>
      </w:ins>
      <w:ins w:id="908" w:author="Vladymyr Kozyr" w:date="2021-08-15T21:34:00Z">
        <w:r w:rsidR="006E2125">
          <w:t>)</w:t>
        </w:r>
      </w:ins>
      <w:r w:rsidRPr="0038076D">
        <w:t xml:space="preserve">, where </w:t>
      </w:r>
      <w:r w:rsidR="00BC6DA0" w:rsidRPr="0038076D">
        <w:t>in the total biomass section user can see that for every next year amount of cod is decreasing.</w:t>
      </w:r>
    </w:p>
    <w:p w14:paraId="671E706E" w14:textId="67FEBCB4" w:rsidR="00507C0A" w:rsidDel="006E2125" w:rsidRDefault="0016722A" w:rsidP="00507C0A">
      <w:pPr>
        <w:spacing w:after="0" w:line="240" w:lineRule="auto"/>
        <w:ind w:firstLine="720"/>
        <w:rPr>
          <w:del w:id="909"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910"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911" w:author="Vladymyr Kozyr" w:date="2021-08-15T21:35:00Z"/>
          <w:rFonts w:eastAsia="Times New Roman" w:cs="Arial"/>
          <w:color w:val="000000"/>
          <w:lang w:val="en-CA"/>
        </w:rPr>
      </w:pPr>
    </w:p>
    <w:p w14:paraId="72734D73" w14:textId="6AEDA776" w:rsidR="0016722A" w:rsidRPr="005A2161" w:rsidRDefault="006E2125">
      <w:pPr>
        <w:pStyle w:val="Caption"/>
        <w:jc w:val="center"/>
        <w:rPr>
          <w:rFonts w:eastAsia="Times New Roman" w:cs="Arial"/>
          <w:color w:val="000000"/>
          <w:lang w:val="en-CA"/>
        </w:rPr>
        <w:pPrChange w:id="912" w:author="Vladymyr Kozyr" w:date="2021-08-15T21:36:00Z">
          <w:pPr>
            <w:spacing w:after="0" w:line="240" w:lineRule="auto"/>
            <w:ind w:firstLine="720"/>
            <w:jc w:val="center"/>
          </w:pPr>
        </w:pPrChange>
      </w:pPr>
      <w:bookmarkStart w:id="913" w:name="_Toc85572026"/>
      <w:ins w:id="914" w:author="Vladymyr Kozyr" w:date="2021-08-15T21:35:00Z">
        <w:r>
          <w:t xml:space="preserve">Figure </w:t>
        </w:r>
      </w:ins>
      <w:ins w:id="915" w:author="Vladymyr Kozyr" w:date="2021-08-19T18:41:00Z">
        <w:r w:rsidR="00E85AC5">
          <w:fldChar w:fldCharType="begin"/>
        </w:r>
        <w:r w:rsidR="00E85AC5">
          <w:instrText xml:space="preserve"> STYLEREF 2 \s </w:instrText>
        </w:r>
      </w:ins>
      <w:r w:rsidR="00E85AC5">
        <w:fldChar w:fldCharType="separate"/>
      </w:r>
      <w:r w:rsidR="00A934EC">
        <w:rPr>
          <w:noProof/>
        </w:rPr>
        <w:t>3.1</w:t>
      </w:r>
      <w:ins w:id="91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17" w:author="Vladymyr Kozyr" w:date="2021-10-19T22:37:00Z">
        <w:r w:rsidR="00A934EC">
          <w:rPr>
            <w:noProof/>
          </w:rPr>
          <w:t>1</w:t>
        </w:r>
      </w:ins>
      <w:ins w:id="918" w:author="Vladymyr Kozyr" w:date="2021-08-19T18:41:00Z">
        <w:r w:rsidR="00E85AC5">
          <w:fldChar w:fldCharType="end"/>
        </w:r>
      </w:ins>
      <w:ins w:id="919" w:author="Vladymyr Kozyr" w:date="2021-08-15T21:35:00Z">
        <w:r>
          <w:t xml:space="preserve">. </w:t>
        </w:r>
        <w:r w:rsidRPr="00411B9F">
          <w:t xml:space="preserve">Table </w:t>
        </w:r>
      </w:ins>
      <w:ins w:id="920" w:author="Vladymyr Kozyr" w:date="2021-10-19T21:25:00Z">
        <w:r w:rsidR="00235755">
          <w:t>d</w:t>
        </w:r>
      </w:ins>
      <w:ins w:id="921" w:author="Vladymyr Kozyr" w:date="2021-08-15T21:35:00Z">
        <w:r w:rsidRPr="00411B9F">
          <w:t xml:space="preserve">ata </w:t>
        </w:r>
      </w:ins>
      <w:ins w:id="922" w:author="Vladymyr Kozyr" w:date="2021-10-19T21:25:00Z">
        <w:r w:rsidR="00235755">
          <w:t>p</w:t>
        </w:r>
      </w:ins>
      <w:ins w:id="923" w:author="Vladymyr Kozyr" w:date="2021-08-15T21:35:00Z">
        <w:r w:rsidRPr="00411B9F">
          <w:t>resentation</w:t>
        </w:r>
      </w:ins>
      <w:bookmarkEnd w:id="913"/>
      <w:del w:id="924" w:author="Vladymyr Kozyr" w:date="2021-08-15T20:59:00Z">
        <w:r w:rsidR="00696245" w:rsidRPr="005A2161" w:rsidDel="000F4779">
          <w:rPr>
            <w:rFonts w:eastAsia="Times New Roman" w:cs="Arial"/>
            <w:color w:val="000000"/>
            <w:lang w:val="en-CA"/>
          </w:rPr>
          <w:delText>“Table Data Presentation”</w:delText>
        </w:r>
      </w:del>
      <w:del w:id="925" w:author="Vladymyr Kozyr" w:date="2021-08-15T21:35:00Z">
        <w:r w:rsidR="00696245" w:rsidRPr="005A2161" w:rsidDel="006E2125">
          <w:rPr>
            <w:rFonts w:eastAsia="Times New Roman" w:cs="Arial"/>
            <w:color w:val="000000"/>
            <w:lang w:val="en-CA"/>
          </w:rPr>
          <w:delText xml:space="preserve"> </w:delText>
        </w:r>
      </w:del>
      <w:del w:id="926" w:author="Vladymyr Kozyr" w:date="2021-08-15T20:59:00Z">
        <w:r w:rsidR="00696245" w:rsidRPr="005A2161" w:rsidDel="000F4779">
          <w:rPr>
            <w:rFonts w:eastAsia="Times New Roman" w:cs="Arial"/>
            <w:color w:val="000000"/>
            <w:lang w:val="en-CA"/>
          </w:rPr>
          <w:delText>(</w:delText>
        </w:r>
      </w:del>
      <w:commentRangeStart w:id="927"/>
      <w:del w:id="928" w:author="Vladymyr Kozyr" w:date="2021-08-15T21:35:00Z">
        <w:r w:rsidR="0016722A" w:rsidRPr="005A2161" w:rsidDel="006E2125">
          <w:rPr>
            <w:rFonts w:eastAsia="Times New Roman" w:cs="Arial"/>
            <w:color w:val="000000"/>
            <w:lang w:val="en-CA"/>
          </w:rPr>
          <w:delText>Figure 3.1.1</w:delText>
        </w:r>
        <w:commentRangeEnd w:id="927"/>
        <w:r w:rsidR="00D5447D" w:rsidRPr="005A2161" w:rsidDel="006E2125">
          <w:rPr>
            <w:rStyle w:val="CommentReference"/>
            <w:lang w:val="en-CA"/>
          </w:rPr>
          <w:commentReference w:id="927"/>
        </w:r>
      </w:del>
      <w:del w:id="929"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930" w:author="Vladymyr Kozyr" w:date="2021-08-15T21:00:00Z"/>
          <w:rFonts w:eastAsia="Times New Roman" w:cs="Arial"/>
          <w:color w:val="000000"/>
          <w:lang w:val="en-CA"/>
        </w:rPr>
      </w:pPr>
    </w:p>
    <w:p w14:paraId="0969257E" w14:textId="7636F761" w:rsidR="00CC3DAA" w:rsidRDefault="005256FE" w:rsidP="005A2161">
      <w:pPr>
        <w:spacing w:after="0"/>
        <w:rPr>
          <w:ins w:id="931"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932"/>
      <w:r w:rsidR="0016722A" w:rsidRPr="005A2161">
        <w:rPr>
          <w:rFonts w:eastAsia="Times New Roman" w:cs="Arial"/>
          <w:color w:val="000000"/>
          <w:lang w:val="en-CA"/>
        </w:rPr>
        <w:t>.</w:t>
      </w:r>
      <w:commentRangeEnd w:id="932"/>
      <w:r w:rsidR="00CA62BE" w:rsidRPr="005A2161">
        <w:rPr>
          <w:rStyle w:val="CommentReference"/>
          <w:lang w:val="en-CA"/>
        </w:rPr>
        <w:commentReference w:id="932"/>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933" w:author="Vladymyr Kozyr" w:date="2021-08-24T09:56:00Z">
        <w:r w:rsidR="004C423F" w:rsidRPr="00BA5688">
          <w:rPr>
            <w:rFonts w:eastAsia="Times New Roman" w:cs="Arial"/>
            <w:color w:val="000000"/>
            <w:lang w:val="en-CA"/>
          </w:rPr>
          <w:t xml:space="preserve">The </w:t>
        </w:r>
      </w:ins>
      <w:del w:id="934" w:author="Vladymyr Kozyr" w:date="2021-08-24T09:56:00Z">
        <w:r w:rsidR="00BC6DA0" w:rsidRPr="00BA5688" w:rsidDel="004C423F">
          <w:rPr>
            <w:rFonts w:eastAsia="Times New Roman" w:cs="Arial"/>
            <w:color w:val="000000"/>
            <w:lang w:val="en-CA"/>
          </w:rPr>
          <w:delText>U</w:delText>
        </w:r>
      </w:del>
      <w:ins w:id="935"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936" w:author="Vladymyr Kozyr" w:date="2021-09-28T20:17:00Z">
          <w:pPr>
            <w:spacing w:after="0"/>
          </w:pPr>
        </w:pPrChange>
      </w:pPr>
    </w:p>
    <w:p w14:paraId="25B0B30F" w14:textId="600C06FD" w:rsidR="005256FE" w:rsidRPr="00BA5688" w:rsidDel="00BD3F57" w:rsidRDefault="005256FE">
      <w:pPr>
        <w:spacing w:after="0"/>
        <w:rPr>
          <w:del w:id="937" w:author="Big Data Initiative Scientific Director" w:date="2021-08-26T15:19:00Z"/>
          <w:rFonts w:eastAsia="Times New Roman" w:cs="Arial"/>
          <w:color w:val="000000"/>
          <w:lang w:val="en-CA"/>
        </w:rPr>
      </w:pPr>
      <w:commentRangeStart w:id="938"/>
      <w:r w:rsidRPr="00BA5688">
        <w:rPr>
          <w:lang w:val="en-CA"/>
        </w:rPr>
        <w:t xml:space="preserve">Instead </w:t>
      </w:r>
      <w:commentRangeEnd w:id="938"/>
      <w:r w:rsidR="00BD3F57">
        <w:rPr>
          <w:rStyle w:val="CommentReference"/>
        </w:rPr>
        <w:commentReference w:id="938"/>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47CC2">
            <w:rPr>
              <w:lang w:val="en-CA"/>
            </w:rPr>
            <w:fldChar w:fldCharType="separate"/>
          </w:r>
          <w:r w:rsidR="00C23FC7" w:rsidRPr="00C23FC7">
            <w:rPr>
              <w:noProof/>
              <w:lang w:val="en-CA"/>
            </w:rPr>
            <w:t>[12]</w:t>
          </w:r>
          <w:r w:rsidR="00E024A1" w:rsidRPr="00E47CC2">
            <w:rPr>
              <w:lang w:val="en-CA"/>
            </w:rPr>
            <w:fldChar w:fldCharType="end"/>
          </w:r>
        </w:sdtContent>
      </w:sdt>
      <w:r w:rsidRPr="00BA5688">
        <w:rPr>
          <w:lang w:val="en-CA"/>
        </w:rPr>
        <w:t xml:space="preserve"> for the 2004 year provided abundance data for Northern Abalone for each year</w:t>
      </w:r>
      <w:del w:id="939" w:author="Vladymyr Kozyr" w:date="2021-08-15T21:37:00Z">
        <w:r w:rsidRPr="00BA5688" w:rsidDel="006E2125">
          <w:rPr>
            <w:lang w:val="en-CA"/>
          </w:rPr>
          <w:delText xml:space="preserve"> (see Fig</w:delText>
        </w:r>
      </w:del>
      <w:del w:id="940" w:author="Vladymyr Kozyr" w:date="2021-08-15T21:36:00Z">
        <w:r w:rsidRPr="00BA5688" w:rsidDel="006E2125">
          <w:rPr>
            <w:lang w:val="en-CA"/>
          </w:rPr>
          <w:delText>ure 3.1.2)</w:delText>
        </w:r>
      </w:del>
      <w:r w:rsidRPr="00BA5688">
        <w:rPr>
          <w:lang w:val="en-CA"/>
        </w:rPr>
        <w:t>.</w:t>
      </w:r>
      <w:ins w:id="941"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942" w:author="Vladymyr Kozyr" w:date="2021-08-19T18:46:00Z">
        <w:r w:rsidRPr="00BA5688" w:rsidDel="00E85AC5">
          <w:rPr>
            <w:rFonts w:eastAsia="Times New Roman" w:cs="Arial"/>
            <w:color w:val="000000"/>
            <w:lang w:val="en-CA"/>
          </w:rPr>
          <w:delText xml:space="preserve">This figure </w:delText>
        </w:r>
        <w:commentRangeStart w:id="943"/>
        <w:r w:rsidRPr="00BA5688" w:rsidDel="00E85AC5">
          <w:rPr>
            <w:rFonts w:eastAsia="Times New Roman" w:cs="Arial"/>
            <w:color w:val="000000"/>
            <w:lang w:val="en-CA"/>
          </w:rPr>
          <w:delText>shows</w:delText>
        </w:r>
        <w:commentRangeEnd w:id="943"/>
        <w:r w:rsidR="00FF3619" w:rsidRPr="00BA5688" w:rsidDel="00E85AC5">
          <w:rPr>
            <w:rStyle w:val="CommentReference"/>
            <w:lang w:val="en-CA"/>
          </w:rPr>
          <w:commentReference w:id="943"/>
        </w:r>
        <w:r w:rsidR="005256FE" w:rsidRPr="00BA5688" w:rsidDel="00E85AC5">
          <w:rPr>
            <w:rFonts w:eastAsia="Times New Roman" w:cs="Arial"/>
            <w:color w:val="000000"/>
            <w:lang w:val="en-CA"/>
          </w:rPr>
          <w:delText xml:space="preserve"> that since</w:delText>
        </w:r>
      </w:del>
      <w:ins w:id="944"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945" w:author="Vladymyr Kozyr" w:date="2021-08-24T09:57:00Z">
        <w:r w:rsidR="00DE118F" w:rsidRPr="00BA5688" w:rsidDel="004C423F">
          <w:rPr>
            <w:rFonts w:eastAsia="Times New Roman" w:cs="Arial"/>
            <w:color w:val="000000"/>
            <w:lang w:val="en-CA"/>
          </w:rPr>
          <w:delText xml:space="preserve">a </w:delText>
        </w:r>
      </w:del>
      <w:ins w:id="946" w:author="Vladymyr Kozyr" w:date="2021-08-15T21:37:00Z">
        <w:r w:rsidR="006E2125" w:rsidRPr="00BA5688">
          <w:rPr>
            <w:rFonts w:eastAsia="Times New Roman" w:cs="Arial"/>
            <w:color w:val="000000"/>
            <w:lang w:val="en-CA"/>
          </w:rPr>
          <w:t>F</w:t>
        </w:r>
      </w:ins>
      <w:del w:id="947"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948" w:author="Vladymyr Kozyr" w:date="2021-08-19T18:46:00Z">
        <w:r w:rsidR="00E85AC5" w:rsidRPr="00BA5688">
          <w:rPr>
            <w:rFonts w:eastAsia="Times New Roman" w:cs="Arial"/>
            <w:color w:val="000000"/>
            <w:lang w:val="en-CA"/>
          </w:rPr>
          <w:t>3.1.2.</w:t>
        </w:r>
      </w:ins>
      <w:del w:id="949"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950"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951"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952"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953" w:author="Vladymyr Kozyr" w:date="2021-08-15T21:37:00Z"/>
          <w:rFonts w:eastAsia="Times New Roman" w:cs="Arial"/>
          <w:color w:val="000000"/>
          <w:lang w:val="en-CA"/>
        </w:rPr>
      </w:pPr>
      <w:del w:id="954" w:author="Vladymyr Kozyr" w:date="2021-08-15T21:37:00Z">
        <w:r w:rsidRPr="005A2161" w:rsidDel="006E2125">
          <w:rPr>
            <w:rFonts w:eastAsia="Times New Roman" w:cs="Arial"/>
            <w:color w:val="000000"/>
            <w:lang w:val="en-CA"/>
          </w:rPr>
          <w:delText>Figure 3.1.2</w:delText>
        </w:r>
      </w:del>
    </w:p>
    <w:p w14:paraId="70B6B9CD" w14:textId="6F4C25D4" w:rsidR="006E2125" w:rsidRPr="005A2161" w:rsidRDefault="006E2125">
      <w:pPr>
        <w:pStyle w:val="Caption"/>
        <w:jc w:val="center"/>
        <w:rPr>
          <w:ins w:id="955" w:author="Vladymyr Kozyr" w:date="2021-08-15T21:37:00Z"/>
          <w:rFonts w:eastAsia="Times New Roman" w:cs="Arial"/>
          <w:color w:val="000000"/>
          <w:lang w:val="en-CA"/>
        </w:rPr>
        <w:pPrChange w:id="956" w:author="Vladymyr Kozyr" w:date="2021-08-15T21:37:00Z">
          <w:pPr>
            <w:spacing w:after="0"/>
            <w:ind w:firstLine="720"/>
            <w:jc w:val="center"/>
          </w:pPr>
        </w:pPrChange>
      </w:pPr>
      <w:bookmarkStart w:id="957" w:name="_Toc85572027"/>
      <w:ins w:id="958" w:author="Vladymyr Kozyr" w:date="2021-08-15T21:37:00Z">
        <w:r>
          <w:t xml:space="preserve">Figure </w:t>
        </w:r>
      </w:ins>
      <w:ins w:id="959" w:author="Vladymyr Kozyr" w:date="2021-08-19T18:41:00Z">
        <w:r w:rsidR="00E85AC5">
          <w:fldChar w:fldCharType="begin"/>
        </w:r>
        <w:r w:rsidR="00E85AC5">
          <w:instrText xml:space="preserve"> STYLEREF 2 \s </w:instrText>
        </w:r>
      </w:ins>
      <w:r w:rsidR="00E85AC5">
        <w:fldChar w:fldCharType="separate"/>
      </w:r>
      <w:r w:rsidR="00A934EC">
        <w:rPr>
          <w:noProof/>
        </w:rPr>
        <w:t>3.1</w:t>
      </w:r>
      <w:ins w:id="96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61" w:author="Vladymyr Kozyr" w:date="2021-10-19T22:37:00Z">
        <w:r w:rsidR="00A934EC">
          <w:rPr>
            <w:noProof/>
          </w:rPr>
          <w:t>2</w:t>
        </w:r>
      </w:ins>
      <w:ins w:id="962" w:author="Vladymyr Kozyr" w:date="2021-08-19T18:41:00Z">
        <w:r w:rsidR="00E85AC5">
          <w:fldChar w:fldCharType="end"/>
        </w:r>
      </w:ins>
      <w:ins w:id="963" w:author="Vladymyr Kozyr" w:date="2021-08-15T21:37:00Z">
        <w:r>
          <w:t xml:space="preserve">. </w:t>
        </w:r>
        <w:r w:rsidRPr="00026510">
          <w:t>Northern Abalone data</w:t>
        </w:r>
        <w:bookmarkEnd w:id="957"/>
      </w:ins>
    </w:p>
    <w:p w14:paraId="390B50A0" w14:textId="012664BD" w:rsidR="00EC5BC9" w:rsidRDefault="005256FE" w:rsidP="005256FE">
      <w:pPr>
        <w:spacing w:after="0"/>
        <w:rPr>
          <w:ins w:id="964"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C23FC7" w:rsidRPr="00C23FC7">
            <w:rPr>
              <w:noProof/>
              <w:lang w:val="en-CA"/>
            </w:rPr>
            <w:t>[13]</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965" w:author="Vladymyr Kozyr" w:date="2021-09-28T20:18:00Z">
            <w:rPr>
              <w:rFonts w:eastAsia="Times New Roman" w:cs="Arial"/>
              <w:color w:val="000000"/>
              <w:lang w:val="en-CA"/>
            </w:rPr>
          </w:rPrChange>
        </w:rPr>
        <w:pPrChange w:id="966"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967"/>
      <w:r w:rsidRPr="005A2161">
        <w:rPr>
          <w:rFonts w:eastAsia="Times New Roman" w:cs="Arial"/>
          <w:color w:val="000000"/>
          <w:lang w:val="en-CA"/>
        </w:rPr>
        <w:t>From the information related to this topic, the following can be distinguished</w:t>
      </w:r>
      <w:del w:id="968" w:author="Vladymyr Kozyr" w:date="2021-08-15T21:03:00Z">
        <w:r w:rsidRPr="005A2161" w:rsidDel="006B7907">
          <w:rPr>
            <w:rFonts w:eastAsia="Times New Roman" w:cs="Arial"/>
            <w:color w:val="000000"/>
            <w:lang w:val="en-CA"/>
          </w:rPr>
          <w:delText>:</w:delText>
        </w:r>
        <w:commentRangeEnd w:id="967"/>
        <w:r w:rsidR="00E0723C" w:rsidRPr="005A2161" w:rsidDel="006B7907">
          <w:rPr>
            <w:rStyle w:val="CommentReference"/>
            <w:lang w:val="en-CA"/>
          </w:rPr>
          <w:commentReference w:id="967"/>
        </w:r>
      </w:del>
      <w:ins w:id="969"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970"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971" w:author="Vladymyr Kozyr" w:date="2021-08-19T18:47:00Z">
        <w:r w:rsidR="00E1099E" w:rsidRPr="00BA5688">
          <w:rPr>
            <w:rFonts w:cs="Arial"/>
            <w:color w:val="000000" w:themeColor="text1"/>
            <w:lang w:val="en-CA"/>
          </w:rPr>
          <w:t xml:space="preserve">lines </w:t>
        </w:r>
      </w:ins>
      <w:del w:id="972" w:author="Vladymyr Kozyr" w:date="2021-08-24T09:59:00Z">
        <w:r w:rsidR="00ED1523" w:rsidRPr="00BA5688" w:rsidDel="004C423F">
          <w:rPr>
            <w:rFonts w:cs="Arial"/>
            <w:color w:val="000000" w:themeColor="text1"/>
            <w:lang w:val="en-CA"/>
          </w:rPr>
          <w:delText>on</w:delText>
        </w:r>
      </w:del>
      <w:ins w:id="973"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974" w:author="Vladymyr Kozyr" w:date="2021-08-15T21:37:00Z">
        <w:r w:rsidR="006E2125" w:rsidRPr="00BA5688">
          <w:rPr>
            <w:rFonts w:cs="Arial"/>
            <w:color w:val="000000" w:themeColor="text1"/>
            <w:lang w:val="en-CA"/>
          </w:rPr>
          <w:t>F</w:t>
        </w:r>
      </w:ins>
      <w:del w:id="975"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976" w:author="Vladymyr Kozyr" w:date="2021-08-19T18:47:00Z">
        <w:r w:rsidR="00E1099E" w:rsidRPr="00BA5688">
          <w:rPr>
            <w:rFonts w:cs="Arial"/>
            <w:color w:val="000000" w:themeColor="text1"/>
            <w:lang w:val="en-CA"/>
          </w:rPr>
          <w:t>3.1.3.</w:t>
        </w:r>
      </w:ins>
      <w:del w:id="977"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978"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amount of fish caught in a specific year. For instance, </w:t>
      </w:r>
      <w:ins w:id="979" w:author="Vladymyr Kozyr" w:date="2021-08-24T10:01:00Z">
        <w:r w:rsidR="004C423F" w:rsidRPr="00BA5688">
          <w:rPr>
            <w:rFonts w:cs="Arial"/>
            <w:color w:val="000000" w:themeColor="text1"/>
            <w:lang w:val="en-CA"/>
          </w:rPr>
          <w:t xml:space="preserve">the </w:t>
        </w:r>
      </w:ins>
      <w:del w:id="980"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981"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982" w:author="Vladymyr Kozyr" w:date="2021-08-15T21:38:00Z"/>
          <w:rFonts w:cs="Arial"/>
          <w:lang w:val="en-CA"/>
        </w:rPr>
        <w:pPrChange w:id="983" w:author="Vladymyr Kozyr" w:date="2021-08-15T21:39:00Z">
          <w:pPr/>
        </w:pPrChange>
      </w:pPr>
      <w:del w:id="984" w:author="Vladymyr Kozyr" w:date="2021-08-15T21:38:00Z">
        <w:r w:rsidDel="00D54822">
          <w:rPr>
            <w:rFonts w:cs="Arial"/>
            <w:lang w:val="en-CA"/>
          </w:rPr>
          <w:delText>Figure 3.1.3</w:delText>
        </w:r>
      </w:del>
    </w:p>
    <w:p w14:paraId="2F6D5E19" w14:textId="0843B4F4" w:rsidR="001D584F" w:rsidDel="00D54822" w:rsidRDefault="001D584F">
      <w:pPr>
        <w:jc w:val="center"/>
        <w:rPr>
          <w:del w:id="985" w:author="Vladymyr Kozyr" w:date="2021-08-15T21:39:00Z"/>
          <w:moveFrom w:id="986" w:author="Vladymyr Kozyr" w:date="2021-08-15T21:01:00Z"/>
          <w:rFonts w:cs="Arial"/>
          <w:lang w:val="en-CA"/>
        </w:rPr>
        <w:pPrChange w:id="987" w:author="Vladymyr Kozyr" w:date="2021-08-15T21:39:00Z">
          <w:pPr/>
        </w:pPrChange>
      </w:pPr>
      <w:moveFromRangeStart w:id="988" w:author="Vladymyr Kozyr" w:date="2021-08-15T21:01:00Z" w:name="move79953713"/>
      <w:commentRangeStart w:id="989"/>
      <w:moveFrom w:id="990" w:author="Vladymyr Kozyr" w:date="2021-08-15T21:01:00Z">
        <w:r w:rsidRPr="005A2161" w:rsidDel="00EC5BC9">
          <w:rPr>
            <w:rFonts w:cs="Arial"/>
            <w:lang w:val="en-CA"/>
          </w:rPr>
          <w:t>Percentage of Scottish vessels’ landings by species type in 2019</w:t>
        </w:r>
        <w:commentRangeEnd w:id="989"/>
        <w:r w:rsidR="00E0723C" w:rsidRPr="005A2161" w:rsidDel="00EC5BC9">
          <w:rPr>
            <w:rStyle w:val="CommentReference"/>
            <w:lang w:val="en-CA"/>
          </w:rPr>
          <w:commentReference w:id="989"/>
        </w:r>
      </w:moveFrom>
    </w:p>
    <w:moveFromRangeEnd w:id="988"/>
    <w:p w14:paraId="2881A87E" w14:textId="77777777" w:rsidR="00D54822" w:rsidRPr="005A2161" w:rsidDel="00EC5BC9" w:rsidRDefault="00D54822">
      <w:pPr>
        <w:pStyle w:val="ListParagraph"/>
        <w:spacing w:before="0" w:after="160" w:line="256" w:lineRule="auto"/>
        <w:ind w:left="0"/>
        <w:jc w:val="center"/>
        <w:rPr>
          <w:ins w:id="991" w:author="Vladymyr Kozyr" w:date="2021-08-15T21:39:00Z"/>
          <w:rFonts w:ascii="Arial" w:hAnsi="Arial" w:cs="Arial"/>
          <w:lang w:val="en-CA"/>
        </w:rPr>
        <w:pPrChange w:id="992" w:author="Vladymyr Kozyr" w:date="2021-08-15T21:39:00Z">
          <w:pPr>
            <w:pStyle w:val="ListParagraph"/>
            <w:numPr>
              <w:numId w:val="5"/>
            </w:numPr>
            <w:spacing w:before="0" w:after="160" w:line="256" w:lineRule="auto"/>
            <w:ind w:hanging="360"/>
          </w:pPr>
        </w:pPrChange>
      </w:pPr>
    </w:p>
    <w:p w14:paraId="441AC3AA" w14:textId="09143B23" w:rsidR="00D54822" w:rsidRDefault="00D54822">
      <w:pPr>
        <w:pStyle w:val="Caption"/>
        <w:jc w:val="center"/>
        <w:rPr>
          <w:ins w:id="993" w:author="Vladymyr Kozyr" w:date="2021-08-15T21:39:00Z"/>
        </w:rPr>
        <w:pPrChange w:id="994" w:author="Vladymyr Kozyr" w:date="2021-08-15T21:40:00Z">
          <w:pPr/>
        </w:pPrChange>
      </w:pPr>
      <w:bookmarkStart w:id="995" w:name="_Toc85572028"/>
      <w:ins w:id="996" w:author="Vladymyr Kozyr" w:date="2021-08-15T21:40:00Z">
        <w:r>
          <w:t xml:space="preserve">Figure </w:t>
        </w:r>
      </w:ins>
      <w:ins w:id="997" w:author="Vladymyr Kozyr" w:date="2021-08-19T18:41:00Z">
        <w:r w:rsidR="00E85AC5">
          <w:fldChar w:fldCharType="begin"/>
        </w:r>
        <w:r w:rsidR="00E85AC5">
          <w:instrText xml:space="preserve"> STYLEREF 2 \s </w:instrText>
        </w:r>
      </w:ins>
      <w:r w:rsidR="00E85AC5">
        <w:fldChar w:fldCharType="separate"/>
      </w:r>
      <w:r w:rsidR="00A934EC">
        <w:rPr>
          <w:noProof/>
        </w:rPr>
        <w:t>3.1</w:t>
      </w:r>
      <w:ins w:id="99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99" w:author="Vladymyr Kozyr" w:date="2021-10-19T22:37:00Z">
        <w:r w:rsidR="00A934EC">
          <w:rPr>
            <w:noProof/>
          </w:rPr>
          <w:t>3</w:t>
        </w:r>
      </w:ins>
      <w:ins w:id="1000" w:author="Vladymyr Kozyr" w:date="2021-08-19T18:41:00Z">
        <w:r w:rsidR="00E85AC5">
          <w:fldChar w:fldCharType="end"/>
        </w:r>
      </w:ins>
      <w:ins w:id="1001" w:author="Vladymyr Kozyr" w:date="2021-08-15T21:40:00Z">
        <w:r>
          <w:t xml:space="preserve">. </w:t>
        </w:r>
        <w:r w:rsidRPr="00692406">
          <w:t>Tonnage and value for fish landings</w:t>
        </w:r>
      </w:ins>
      <w:bookmarkEnd w:id="995"/>
    </w:p>
    <w:p w14:paraId="347C1CB0" w14:textId="216D031F" w:rsidR="001775E0" w:rsidRPr="005A2161" w:rsidDel="00EC5BC9" w:rsidRDefault="001775E0">
      <w:pPr>
        <w:pStyle w:val="Caption"/>
        <w:rPr>
          <w:del w:id="1002" w:author="Vladymyr Kozyr" w:date="2021-08-15T21:02:00Z"/>
          <w:rFonts w:cs="Arial"/>
          <w:lang w:val="en-CA"/>
        </w:rPr>
        <w:pPrChange w:id="1003"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1004"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1005" w:author="Vladymyr Kozyr" w:date="2021-08-15T21:40:00Z">
        <w:r w:rsidR="00D54822">
          <w:rPr>
            <w:rFonts w:cs="Arial"/>
            <w:lang w:val="en-CA"/>
          </w:rPr>
          <w:t>F</w:t>
        </w:r>
      </w:ins>
      <w:del w:id="1006" w:author="Vladymyr Kozyr" w:date="2021-08-15T21:40:00Z">
        <w:r w:rsidR="00B92905" w:rsidDel="00D54822">
          <w:rPr>
            <w:rFonts w:cs="Arial"/>
            <w:lang w:val="en-CA"/>
          </w:rPr>
          <w:delText>f</w:delText>
        </w:r>
      </w:del>
      <w:r w:rsidR="00B92905">
        <w:rPr>
          <w:rFonts w:cs="Arial"/>
          <w:lang w:val="en-CA"/>
        </w:rPr>
        <w:t xml:space="preserve">igure </w:t>
      </w:r>
      <w:ins w:id="1007" w:author="Vladymyr Kozyr" w:date="2021-08-19T18:47:00Z">
        <w:r w:rsidR="00E1099E">
          <w:rPr>
            <w:rFonts w:cs="Arial"/>
            <w:lang w:val="en-CA"/>
          </w:rPr>
          <w:t>3.1.4.</w:t>
        </w:r>
      </w:ins>
      <w:del w:id="1008"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1009"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1010" w:author="Vladymyr Kozyr" w:date="2021-08-15T21:02:00Z">
          <w:pPr>
            <w:spacing w:after="160" w:line="256" w:lineRule="auto"/>
            <w:ind w:left="360"/>
          </w:pPr>
        </w:pPrChange>
      </w:pPr>
    </w:p>
    <w:p w14:paraId="11BFC0E0" w14:textId="2F7FF821" w:rsidR="001D584F" w:rsidDel="00D54822" w:rsidRDefault="001D584F" w:rsidP="00D54822">
      <w:pPr>
        <w:pStyle w:val="Caption"/>
        <w:rPr>
          <w:del w:id="1011"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1012" w:author="Vladymyr Kozyr" w:date="2021-08-15T21:41:00Z"/>
          <w:lang w:val="en-CA"/>
        </w:rPr>
        <w:pPrChange w:id="1013" w:author="Vladymyr Kozyr" w:date="2021-08-15T21:41:00Z">
          <w:pPr>
            <w:ind w:left="360"/>
            <w:jc w:val="center"/>
          </w:pPr>
        </w:pPrChange>
      </w:pPr>
    </w:p>
    <w:p w14:paraId="1E96AAE2" w14:textId="41DD8B35" w:rsidR="00EC5BC9" w:rsidRPr="00EC5BC9" w:rsidDel="00EC5BC9" w:rsidRDefault="00B92905">
      <w:pPr>
        <w:ind w:left="360"/>
        <w:jc w:val="center"/>
        <w:rPr>
          <w:del w:id="1014" w:author="Vladymyr Kozyr" w:date="2021-08-15T21:01:00Z"/>
          <w:moveTo w:id="1015" w:author="Vladymyr Kozyr" w:date="2021-08-15T21:01:00Z"/>
          <w:rFonts w:cs="Arial"/>
          <w:lang w:val="en-CA"/>
        </w:rPr>
        <w:pPrChange w:id="1016" w:author="Vladymyr Kozyr" w:date="2021-08-15T21:40:00Z">
          <w:pPr>
            <w:pStyle w:val="ListParagraph"/>
            <w:numPr>
              <w:numId w:val="5"/>
            </w:numPr>
            <w:spacing w:before="0" w:after="160" w:line="256" w:lineRule="auto"/>
            <w:ind w:hanging="360"/>
          </w:pPr>
        </w:pPrChange>
      </w:pPr>
      <w:del w:id="1017" w:author="Vladymyr Kozyr" w:date="2021-08-15T21:40:00Z">
        <w:r w:rsidRPr="005D5129" w:rsidDel="00D54822">
          <w:rPr>
            <w:rFonts w:cs="Arial"/>
            <w:lang w:val="en-CA"/>
          </w:rPr>
          <w:delText>Figure 3.1.4</w:delText>
        </w:r>
      </w:del>
      <w:moveToRangeStart w:id="1018" w:author="Vladymyr Kozyr" w:date="2021-08-15T21:01:00Z" w:name="move79953713"/>
      <w:commentRangeStart w:id="1019"/>
      <w:moveTo w:id="1020" w:author="Vladymyr Kozyr" w:date="2021-08-15T21:01:00Z">
        <w:del w:id="1021" w:author="Vladymyr Kozyr" w:date="2021-08-15T21:40:00Z">
          <w:r w:rsidR="00EC5BC9" w:rsidRPr="00EC5BC9" w:rsidDel="00D54822">
            <w:rPr>
              <w:rFonts w:cs="Arial"/>
              <w:lang w:val="en-CA"/>
            </w:rPr>
            <w:delText>Percentage of Scottish vessels’ landings by species type</w:delText>
          </w:r>
        </w:del>
        <w:del w:id="1022" w:author="Vladymyr Kozyr" w:date="2021-08-15T21:01:00Z">
          <w:r w:rsidR="00EC5BC9" w:rsidRPr="00EC5BC9" w:rsidDel="00EC5BC9">
            <w:rPr>
              <w:rFonts w:cs="Arial"/>
              <w:lang w:val="en-CA"/>
            </w:rPr>
            <w:delText xml:space="preserve"> in 2019</w:delText>
          </w:r>
          <w:commentRangeEnd w:id="1019"/>
          <w:r w:rsidR="00EC5BC9" w:rsidRPr="00EC5BC9" w:rsidDel="00EC5BC9">
            <w:rPr>
              <w:rStyle w:val="CommentReference"/>
              <w:rFonts w:cs="Arial"/>
              <w:sz w:val="22"/>
              <w:szCs w:val="22"/>
              <w:lang w:val="en-CA"/>
              <w:rPrChange w:id="1023" w:author="Vladymyr Kozyr" w:date="2021-08-15T21:02:00Z">
                <w:rPr>
                  <w:rStyle w:val="CommentReference"/>
                  <w:lang w:val="en-CA"/>
                </w:rPr>
              </w:rPrChange>
            </w:rPr>
            <w:commentReference w:id="1019"/>
          </w:r>
        </w:del>
      </w:moveTo>
    </w:p>
    <w:moveToRangeEnd w:id="1018"/>
    <w:p w14:paraId="20EFA8A1" w14:textId="75110A00" w:rsidR="006B7907" w:rsidDel="00D54822" w:rsidRDefault="006B7907" w:rsidP="00D54822">
      <w:pPr>
        <w:rPr>
          <w:del w:id="1024" w:author="Vladymyr Kozyr" w:date="2021-08-15T21:04:00Z"/>
          <w:rFonts w:cs="Arial"/>
          <w:lang w:val="en-CA"/>
        </w:rPr>
      </w:pPr>
    </w:p>
    <w:p w14:paraId="163AED5D" w14:textId="03A08D04" w:rsidR="006B7907" w:rsidRPr="006D47DD" w:rsidRDefault="00D54822">
      <w:pPr>
        <w:pStyle w:val="Caption"/>
        <w:jc w:val="center"/>
        <w:rPr>
          <w:ins w:id="1025" w:author="Vladymyr Kozyr" w:date="2021-08-15T21:05:00Z"/>
          <w:rFonts w:cs="Arial"/>
          <w:lang w:val="en-CA"/>
        </w:rPr>
        <w:pPrChange w:id="1026" w:author="Vladymyr Kozyr" w:date="2021-08-15T21:41:00Z">
          <w:pPr>
            <w:ind w:left="360"/>
            <w:jc w:val="center"/>
          </w:pPr>
        </w:pPrChange>
      </w:pPr>
      <w:bookmarkStart w:id="1027" w:name="_Ref81316370"/>
      <w:bookmarkStart w:id="1028" w:name="_Toc85572029"/>
      <w:ins w:id="1029" w:author="Vladymyr Kozyr" w:date="2021-08-15T21:41:00Z">
        <w:r>
          <w:t xml:space="preserve">Figure </w:t>
        </w:r>
      </w:ins>
      <w:ins w:id="1030" w:author="Vladymyr Kozyr" w:date="2021-08-19T18:41:00Z">
        <w:r w:rsidR="00E85AC5">
          <w:fldChar w:fldCharType="begin"/>
        </w:r>
        <w:r w:rsidR="00E85AC5">
          <w:instrText xml:space="preserve"> STYLEREF 2 \s </w:instrText>
        </w:r>
      </w:ins>
      <w:r w:rsidR="00E85AC5">
        <w:fldChar w:fldCharType="separate"/>
      </w:r>
      <w:r w:rsidR="00A934EC">
        <w:rPr>
          <w:noProof/>
        </w:rPr>
        <w:t>3.1</w:t>
      </w:r>
      <w:ins w:id="103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32" w:author="Vladymyr Kozyr" w:date="2021-10-19T22:37:00Z">
        <w:r w:rsidR="00A934EC">
          <w:rPr>
            <w:noProof/>
          </w:rPr>
          <w:t>4</w:t>
        </w:r>
      </w:ins>
      <w:ins w:id="1033" w:author="Vladymyr Kozyr" w:date="2021-08-19T18:41:00Z">
        <w:r w:rsidR="00E85AC5">
          <w:fldChar w:fldCharType="end"/>
        </w:r>
      </w:ins>
      <w:ins w:id="1034" w:author="Vladymyr Kozyr" w:date="2021-08-15T21:41:00Z">
        <w:r>
          <w:t xml:space="preserve">. </w:t>
        </w:r>
        <w:r w:rsidRPr="00DD4F93">
          <w:t>Percentage of Scottish vessels’ landings by species type</w:t>
        </w:r>
      </w:ins>
      <w:bookmarkEnd w:id="1027"/>
      <w:bookmarkEnd w:id="1028"/>
    </w:p>
    <w:p w14:paraId="326FDDBF" w14:textId="488906FC" w:rsidR="001D584F" w:rsidRPr="004C0A6C" w:rsidDel="006B7907" w:rsidRDefault="001D584F">
      <w:pPr>
        <w:spacing w:after="160"/>
        <w:rPr>
          <w:del w:id="1035" w:author="Vladymyr Kozyr" w:date="2021-08-15T21:04:00Z"/>
          <w:rFonts w:cs="Arial"/>
          <w:lang w:val="en-CA"/>
        </w:rPr>
        <w:pPrChange w:id="1036" w:author="Vladymyr Kozyr" w:date="2021-08-15T21:05:00Z">
          <w:pPr>
            <w:pStyle w:val="ListParagraph"/>
            <w:numPr>
              <w:numId w:val="5"/>
            </w:numPr>
            <w:spacing w:before="0" w:after="160" w:line="256" w:lineRule="auto"/>
            <w:ind w:hanging="360"/>
          </w:pPr>
        </w:pPrChange>
      </w:pPr>
      <w:del w:id="1037" w:author="Vladymyr Kozyr" w:date="2021-08-15T21:04:00Z">
        <w:r w:rsidRPr="005D5129" w:rsidDel="006B7907">
          <w:rPr>
            <w:rFonts w:cs="Arial"/>
            <w:lang w:val="en-CA"/>
          </w:rPr>
          <w:delText>Real terms price per tonne f</w:delText>
        </w:r>
        <w:r w:rsidRPr="00BA5688" w:rsidDel="006B7907">
          <w:rPr>
            <w:rFonts w:cs="Arial"/>
            <w:lang w:val="en-CA"/>
            <w:rPrChange w:id="1038"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1039" w:author="Vladymyr Kozyr" w:date="2021-08-15T21:05:00Z">
          <w:pPr>
            <w:spacing w:after="160" w:line="256" w:lineRule="auto"/>
            <w:ind w:left="360"/>
          </w:pPr>
        </w:pPrChange>
      </w:pPr>
      <w:del w:id="1040" w:author="Vladymyr Kozyr" w:date="2021-08-24T10:07:00Z">
        <w:r w:rsidRPr="00BA5688" w:rsidDel="00DE6E5F">
          <w:rPr>
            <w:rFonts w:cs="Arial"/>
            <w:lang w:val="en-CA"/>
          </w:rPr>
          <w:delText>On</w:delText>
        </w:r>
      </w:del>
      <w:ins w:id="1041"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042" w:author="Vladymyr Kozyr" w:date="2021-08-15T21:41:00Z">
        <w:r w:rsidR="00B92905" w:rsidRPr="00BA5688" w:rsidDel="00D54822">
          <w:rPr>
            <w:rFonts w:cs="Arial"/>
            <w:lang w:val="en-CA"/>
          </w:rPr>
          <w:delText>figure 3.1.5</w:delText>
        </w:r>
      </w:del>
      <w:ins w:id="1043" w:author="Vladymyr Kozyr" w:date="2021-08-15T21:41:00Z">
        <w:r w:rsidR="00D54822" w:rsidRPr="00BA5688">
          <w:rPr>
            <w:rFonts w:cs="Arial"/>
            <w:lang w:val="en-CA"/>
          </w:rPr>
          <w:t xml:space="preserve">Figure </w:t>
        </w:r>
      </w:ins>
      <w:ins w:id="1044"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045"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046"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047"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048"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049" w:author="Vladymyr Kozyr" w:date="2021-08-15T21:42:00Z"/>
          <w:rFonts w:cs="Arial"/>
          <w:lang w:val="en-CA"/>
        </w:rPr>
        <w:pPrChange w:id="1050" w:author="Vladymyr Kozyr" w:date="2021-08-15T21:42:00Z">
          <w:pPr/>
        </w:pPrChange>
      </w:pPr>
      <w:del w:id="1051" w:author="Vladymyr Kozyr" w:date="2021-08-15T21:41:00Z">
        <w:r w:rsidRPr="006D47DD" w:rsidDel="00D54822">
          <w:rPr>
            <w:rFonts w:cs="Arial"/>
            <w:lang w:val="en-CA"/>
          </w:rPr>
          <w:delText>Figure 3.1.5</w:delText>
        </w:r>
      </w:del>
    </w:p>
    <w:p w14:paraId="561819FE" w14:textId="75AA0C26" w:rsidR="00D54822" w:rsidRDefault="00D54822">
      <w:pPr>
        <w:jc w:val="center"/>
        <w:rPr>
          <w:ins w:id="1052" w:author="Vladymyr Kozyr" w:date="2021-08-15T21:42:00Z"/>
          <w:rFonts w:cs="Arial"/>
          <w:lang w:val="en-CA"/>
        </w:rPr>
        <w:pPrChange w:id="1053" w:author="Vladymyr Kozyr" w:date="2021-08-15T21:42:00Z">
          <w:pPr/>
        </w:pPrChange>
      </w:pPr>
    </w:p>
    <w:p w14:paraId="17A0F6B5" w14:textId="0EAEFB19" w:rsidR="00D54822" w:rsidRPr="006D47DD" w:rsidRDefault="00D54822">
      <w:pPr>
        <w:pStyle w:val="Caption"/>
        <w:jc w:val="center"/>
        <w:rPr>
          <w:ins w:id="1054" w:author="Vladymyr Kozyr" w:date="2021-08-15T21:42:00Z"/>
          <w:lang w:val="en-CA"/>
        </w:rPr>
        <w:pPrChange w:id="1055" w:author="Vladymyr Kozyr" w:date="2021-08-15T21:42:00Z">
          <w:pPr>
            <w:pStyle w:val="ListParagraph"/>
            <w:jc w:val="center"/>
          </w:pPr>
        </w:pPrChange>
      </w:pPr>
      <w:bookmarkStart w:id="1056" w:name="_Toc85572030"/>
      <w:ins w:id="1057" w:author="Vladymyr Kozyr" w:date="2021-08-15T21:42:00Z">
        <w:r>
          <w:t xml:space="preserve">Figure </w:t>
        </w:r>
      </w:ins>
      <w:ins w:id="1058" w:author="Vladymyr Kozyr" w:date="2021-08-19T18:41:00Z">
        <w:r w:rsidR="00E85AC5">
          <w:fldChar w:fldCharType="begin"/>
        </w:r>
        <w:r w:rsidR="00E85AC5">
          <w:instrText xml:space="preserve"> STYLEREF 2 \s </w:instrText>
        </w:r>
      </w:ins>
      <w:r w:rsidR="00E85AC5">
        <w:fldChar w:fldCharType="separate"/>
      </w:r>
      <w:r w:rsidR="00A934EC">
        <w:rPr>
          <w:noProof/>
        </w:rPr>
        <w:t>3.1</w:t>
      </w:r>
      <w:ins w:id="105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60" w:author="Vladymyr Kozyr" w:date="2021-10-19T22:37:00Z">
        <w:r w:rsidR="00A934EC">
          <w:rPr>
            <w:noProof/>
          </w:rPr>
          <w:t>5</w:t>
        </w:r>
      </w:ins>
      <w:ins w:id="1061" w:author="Vladymyr Kozyr" w:date="2021-08-19T18:41:00Z">
        <w:r w:rsidR="00E85AC5">
          <w:fldChar w:fldCharType="end"/>
        </w:r>
      </w:ins>
      <w:ins w:id="1062" w:author="Vladymyr Kozyr" w:date="2021-08-15T21:42:00Z">
        <w:r>
          <w:t xml:space="preserve">. </w:t>
        </w:r>
        <w:r w:rsidRPr="00255092">
          <w:t>Price per tonne for key species for years 2018 and 2019</w:t>
        </w:r>
        <w:bookmarkEnd w:id="1056"/>
      </w:ins>
    </w:p>
    <w:p w14:paraId="647E52D7" w14:textId="421A45BB" w:rsidR="001D584F" w:rsidRPr="005A2161" w:rsidDel="00D54822" w:rsidRDefault="001D584F" w:rsidP="005A2161">
      <w:pPr>
        <w:pStyle w:val="ListParagraph"/>
        <w:jc w:val="center"/>
        <w:rPr>
          <w:del w:id="1063" w:author="Vladymyr Kozyr" w:date="2021-08-15T21:42:00Z"/>
          <w:rFonts w:ascii="Arial" w:hAnsi="Arial" w:cs="Arial"/>
          <w:lang w:val="en-CA"/>
        </w:rPr>
      </w:pPr>
    </w:p>
    <w:p w14:paraId="45386498" w14:textId="5D85530C" w:rsidR="005256FE" w:rsidRPr="005A2161" w:rsidRDefault="005256FE">
      <w:pPr>
        <w:rPr>
          <w:rFonts w:eastAsia="Times New Roman" w:cs="Arial"/>
          <w:color w:val="000000"/>
          <w:lang w:val="en-CA"/>
        </w:rPr>
        <w:pPrChange w:id="1064"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C23FC7" w:rsidRPr="00C23FC7">
            <w:rPr>
              <w:rFonts w:eastAsia="Times New Roman" w:cs="Arial"/>
              <w:noProof/>
              <w:color w:val="000000"/>
              <w:lang w:val="en-CA"/>
            </w:rPr>
            <w:t>[13]</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6FB65C9A"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065" w:author="Big Data Initiative Scientific Director" w:date="2021-08-26T15:36:00Z">
        <w:r w:rsidRPr="005A2161" w:rsidDel="00550918">
          <w:rPr>
            <w:lang w:val="en-CA"/>
          </w:rPr>
          <w:delText xml:space="preserve">number </w:delText>
        </w:r>
      </w:del>
      <w:ins w:id="1066"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067" w:author="Big Data Initiative Scientific Director" w:date="2021-08-26T15:36:00Z">
        <w:r w:rsidRPr="005A2161" w:rsidDel="00550918">
          <w:rPr>
            <w:lang w:val="en-CA"/>
          </w:rPr>
          <w:delText xml:space="preserve">seemed </w:delText>
        </w:r>
      </w:del>
      <w:ins w:id="1068"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w:t>
      </w:r>
      <w:del w:id="1069" w:author="Vladymyr Kozyr" w:date="2021-12-26T13:11:00Z">
        <w:r w:rsidRPr="005A2161" w:rsidDel="003A6223">
          <w:rPr>
            <w:lang w:val="en-CA"/>
          </w:rPr>
          <w:delText xml:space="preserve"> </w:delText>
        </w:r>
        <w:r w:rsidR="00DE118F" w:rsidRPr="005A2161" w:rsidDel="003A6223">
          <w:rPr>
            <w:lang w:val="en-CA"/>
          </w:rPr>
          <w:delText>By the fact that this report is used on the government level it can be concluded</w:delText>
        </w:r>
        <w:r w:rsidRPr="005A2161" w:rsidDel="003A6223">
          <w:rPr>
            <w:lang w:val="en-CA"/>
          </w:rPr>
          <w:delText xml:space="preserve"> that these data visualizations are relevant and will remain relevant for a long time for specific users</w:delText>
        </w:r>
        <w:r w:rsidR="00DE118F" w:rsidRPr="005A2161" w:rsidDel="003A6223">
          <w:rPr>
            <w:lang w:val="en-CA"/>
          </w:rPr>
          <w:delText xml:space="preserve"> in </w:delText>
        </w:r>
      </w:del>
      <w:ins w:id="1070" w:author="Big Data Initiative Scientific Director" w:date="2021-08-26T15:37:00Z">
        <w:del w:id="1071" w:author="Vladymyr Kozyr" w:date="2021-12-26T13:11:00Z">
          <w:r w:rsidR="00550918" w:rsidDel="003A6223">
            <w:rPr>
              <w:lang w:val="en-CA"/>
            </w:rPr>
            <w:delText xml:space="preserve">the </w:delText>
          </w:r>
        </w:del>
      </w:ins>
      <w:del w:id="1072" w:author="Vladymyr Kozyr" w:date="2021-12-26T13:11:00Z">
        <w:r w:rsidR="00DE118F" w:rsidRPr="005A2161" w:rsidDel="003A6223">
          <w:rPr>
            <w:lang w:val="en-CA"/>
          </w:rPr>
          <w:delText>fishery domain</w:delText>
        </w:r>
        <w:r w:rsidRPr="005A2161" w:rsidDel="003A6223">
          <w:rPr>
            <w:lang w:val="en-CA"/>
          </w:rPr>
          <w:delText>.</w:delText>
        </w:r>
      </w:del>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73" w:author="Big Data Initiative Scientific Director" w:date="2021-08-26T15:38:00Z"/>
          <w:rFonts w:cs="Arial"/>
          <w:lang w:val="en-CA"/>
        </w:rPr>
        <w:pPrChange w:id="107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075"/>
      <w:commentRangeStart w:id="1076"/>
      <w:r w:rsidRPr="005A2161">
        <w:rPr>
          <w:rFonts w:cs="Arial"/>
          <w:lang w:val="en-CA"/>
        </w:rPr>
        <w:t xml:space="preserve">However, </w:t>
      </w:r>
      <w:commentRangeEnd w:id="1075"/>
      <w:r w:rsidR="00550918">
        <w:rPr>
          <w:rStyle w:val="CommentReference"/>
        </w:rPr>
        <w:commentReference w:id="1075"/>
      </w:r>
      <w:r w:rsidRPr="005A2161">
        <w:rPr>
          <w:rFonts w:cs="Arial"/>
          <w:lang w:val="en-CA"/>
        </w:rPr>
        <w:t xml:space="preserve">there are several disadvantages </w:t>
      </w:r>
      <w:del w:id="1077" w:author="Big Data Initiative Scientific Director" w:date="2021-08-26T15:38:00Z">
        <w:r w:rsidRPr="005A2161" w:rsidDel="00550918">
          <w:rPr>
            <w:rFonts w:cs="Arial"/>
            <w:lang w:val="en-CA"/>
          </w:rPr>
          <w:delText xml:space="preserve">contain </w:delText>
        </w:r>
      </w:del>
      <w:ins w:id="1078" w:author="Big Data Initiative Scientific Director" w:date="2021-08-26T15:38:00Z">
        <w:r w:rsidR="00550918">
          <w:rPr>
            <w:rFonts w:cs="Arial"/>
            <w:lang w:val="en-CA"/>
          </w:rPr>
          <w:t>associated with</w:t>
        </w:r>
        <w:r w:rsidR="00550918" w:rsidRPr="005A2161">
          <w:rPr>
            <w:rFonts w:cs="Arial"/>
            <w:lang w:val="en-CA"/>
          </w:rPr>
          <w:t xml:space="preserve"> </w:t>
        </w:r>
      </w:ins>
      <w:del w:id="1079"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076"/>
      <w:r w:rsidR="00550918">
        <w:rPr>
          <w:rStyle w:val="CommentReference"/>
        </w:rPr>
        <w:commentReference w:id="1076"/>
      </w:r>
    </w:p>
    <w:p w14:paraId="201A645C" w14:textId="12FD9957"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80" w:author="Vladymyr Kozyr" w:date="2021-08-15T21:05:00Z"/>
          <w:rFonts w:cs="Arial"/>
          <w:lang w:val="en-CA"/>
        </w:rPr>
        <w:pPrChange w:id="108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082"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083"/>
      <w:r w:rsidRPr="005A2161">
        <w:rPr>
          <w:rFonts w:cs="Arial"/>
          <w:lang w:val="en-CA"/>
        </w:rPr>
        <w:t>slows down and complicates p</w:t>
      </w:r>
      <w:commentRangeEnd w:id="1083"/>
      <w:r w:rsidR="00550918">
        <w:rPr>
          <w:rStyle w:val="CommentReference"/>
        </w:rPr>
        <w:commentReference w:id="1083"/>
      </w:r>
      <w:r w:rsidRPr="005A2161">
        <w:rPr>
          <w:rFonts w:cs="Arial"/>
          <w:lang w:val="en-CA"/>
        </w:rPr>
        <w:t>ractical visual assessment and analysis of information.</w:t>
      </w:r>
      <w:ins w:id="1084" w:author="Vladymyr Kozyr" w:date="2021-10-02T11:44:00Z">
        <w:r w:rsidR="00F230A5">
          <w:rPr>
            <w:rFonts w:cs="Arial"/>
            <w:lang w:val="en-CA"/>
          </w:rPr>
          <w:t xml:space="preserve"> Fo</w:t>
        </w:r>
      </w:ins>
      <w:ins w:id="1085" w:author="Vladymyr Kozyr" w:date="2021-10-02T11:45:00Z">
        <w:r w:rsidR="00F230A5">
          <w:rPr>
            <w:rFonts w:cs="Arial"/>
            <w:lang w:val="en-CA"/>
          </w:rPr>
          <w:t>r ex</w:t>
        </w:r>
      </w:ins>
      <w:ins w:id="1086" w:author="Vladymyr Kozyr" w:date="2021-10-19T22:29:00Z">
        <w:r w:rsidR="001F3A1F">
          <w:rPr>
            <w:rFonts w:cs="Arial"/>
            <w:lang w:val="en-CA"/>
          </w:rPr>
          <w:t>ample</w:t>
        </w:r>
      </w:ins>
      <w:ins w:id="1087" w:author="Vladymyr Kozyr" w:date="2021-10-02T11:45:00Z">
        <w:r w:rsidR="00F230A5">
          <w:rPr>
            <w:rFonts w:cs="Arial"/>
            <w:lang w:val="en-CA"/>
          </w:rPr>
          <w:t xml:space="preserve">, using tabular data </w:t>
        </w:r>
      </w:ins>
      <w:ins w:id="1088" w:author="Vladymyr Kozyr" w:date="2021-12-26T13:13:00Z">
        <w:r w:rsidR="00EE4007">
          <w:rPr>
            <w:rFonts w:cs="Arial"/>
            <w:lang w:val="en-CA"/>
          </w:rPr>
          <w:t>as</w:t>
        </w:r>
      </w:ins>
      <w:ins w:id="1089" w:author="Vladymyr Kozyr" w:date="2021-10-02T11:45:00Z">
        <w:r w:rsidR="00F230A5">
          <w:rPr>
            <w:rFonts w:cs="Arial"/>
            <w:lang w:val="en-CA"/>
          </w:rPr>
          <w:t xml:space="preserve"> oppose</w:t>
        </w:r>
      </w:ins>
      <w:ins w:id="1090" w:author="Vladymyr Kozyr" w:date="2021-12-26T13:13:00Z">
        <w:r w:rsidR="00EE4007">
          <w:rPr>
            <w:rFonts w:cs="Arial"/>
            <w:lang w:val="en-CA"/>
          </w:rPr>
          <w:t>d</w:t>
        </w:r>
      </w:ins>
      <w:ins w:id="1091" w:author="Vladymyr Kozyr" w:date="2021-10-02T11:45:00Z">
        <w:r w:rsidR="00F230A5">
          <w:rPr>
            <w:rFonts w:cs="Arial"/>
            <w:lang w:val="en-CA"/>
          </w:rPr>
          <w:t xml:space="preserve"> to the IDMVis </w:t>
        </w:r>
      </w:ins>
      <w:ins w:id="1092" w:author="Vladymyr Kozyr" w:date="2021-10-02T11:46:00Z">
        <w:r w:rsidR="00F230A5">
          <w:rPr>
            <w:rFonts w:cs="Arial"/>
            <w:lang w:val="en-CA"/>
          </w:rPr>
          <w:t xml:space="preserve">tool </w:t>
        </w:r>
      </w:ins>
      <w:customXmlInsRangeStart w:id="1093" w:author="Vladymyr Kozyr" w:date="2021-10-02T11:47:00Z"/>
      <w:sdt>
        <w:sdtPr>
          <w:rPr>
            <w:rFonts w:cs="Arial"/>
            <w:lang w:val="en-CA"/>
          </w:rPr>
          <w:id w:val="-865141479"/>
          <w:citation/>
        </w:sdtPr>
        <w:sdtEndPr/>
        <w:sdtContent>
          <w:customXmlInsRangeEnd w:id="1093"/>
          <w:ins w:id="1094" w:author="Vladymyr Kozyr" w:date="2021-10-02T11:47:00Z">
            <w:r w:rsidR="00F230A5">
              <w:rPr>
                <w:rFonts w:cs="Arial"/>
                <w:lang w:val="en-CA"/>
              </w:rPr>
              <w:fldChar w:fldCharType="begin"/>
            </w:r>
          </w:ins>
          <w:ins w:id="1095" w:author="Vladymyr Kozyr" w:date="2022-01-02T17:14:00Z">
            <w:r w:rsidR="00073DEF">
              <w:rPr>
                <w:rFonts w:cs="Arial"/>
                <w:lang w:val="en-CA"/>
              </w:rPr>
              <w:instrText xml:space="preserve">CITATION Yix18 \l 4105 </w:instrText>
            </w:r>
          </w:ins>
          <w:r w:rsidR="00F230A5">
            <w:rPr>
              <w:rFonts w:cs="Arial"/>
              <w:lang w:val="en-CA"/>
            </w:rPr>
            <w:fldChar w:fldCharType="separate"/>
          </w:r>
          <w:ins w:id="1096" w:author="Vladymyr Kozyr" w:date="2022-01-02T17:14:00Z">
            <w:r w:rsidR="00073DEF" w:rsidRPr="00073DEF">
              <w:rPr>
                <w:rFonts w:cs="Arial"/>
                <w:noProof/>
                <w:lang w:val="en-CA"/>
                <w:rPrChange w:id="1097" w:author="Vladymyr Kozyr" w:date="2022-01-02T17:14:00Z">
                  <w:rPr>
                    <w:rFonts w:eastAsia="Times New Roman"/>
                  </w:rPr>
                </w:rPrChange>
              </w:rPr>
              <w:t>[1]</w:t>
            </w:r>
          </w:ins>
          <w:del w:id="1098" w:author="Vladymyr Kozyr" w:date="2022-01-02T17:14:00Z">
            <w:r w:rsidR="00C23FC7" w:rsidRPr="00C23FC7" w:rsidDel="00073DEF">
              <w:rPr>
                <w:rFonts w:cs="Arial"/>
                <w:noProof/>
                <w:lang w:val="en-CA"/>
              </w:rPr>
              <w:delText>[1]</w:delText>
            </w:r>
          </w:del>
          <w:ins w:id="1099" w:author="Vladymyr Kozyr" w:date="2021-10-02T11:47:00Z">
            <w:r w:rsidR="00F230A5">
              <w:rPr>
                <w:rFonts w:cs="Arial"/>
                <w:lang w:val="en-CA"/>
              </w:rPr>
              <w:fldChar w:fldCharType="end"/>
            </w:r>
          </w:ins>
          <w:customXmlInsRangeStart w:id="1100" w:author="Vladymyr Kozyr" w:date="2021-10-02T11:47:00Z"/>
        </w:sdtContent>
      </w:sdt>
      <w:customXmlInsRangeEnd w:id="1100"/>
      <w:ins w:id="1101" w:author="Vladymyr Kozyr" w:date="2021-10-02T11:46:00Z">
        <w:r w:rsidR="00F230A5">
          <w:rPr>
            <w:rFonts w:cs="Arial"/>
            <w:lang w:val="en-CA"/>
          </w:rPr>
          <w:t xml:space="preserve"> presented in chapter 2 would be more complicated for doctors to select corre</w:t>
        </w:r>
      </w:ins>
      <w:ins w:id="1102" w:author="Vladymyr Kozyr" w:date="2021-10-02T11:47:00Z">
        <w:r w:rsidR="00F230A5">
          <w:rPr>
            <w:rFonts w:cs="Arial"/>
            <w:lang w:val="en-CA"/>
          </w:rPr>
          <w:t>ct treatment</w:t>
        </w:r>
      </w:ins>
      <w:ins w:id="1103"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04" w:author="Big Data Initiative Scientific Director" w:date="2021-08-26T15:40:00Z"/>
          <w:rFonts w:cs="Arial"/>
          <w:lang w:val="en-CA"/>
        </w:rPr>
        <w:pPrChange w:id="1105"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106"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07" w:author="Big Data Initiative Scientific Director" w:date="2021-08-26T15:40:00Z"/>
          <w:rFonts w:cs="Arial"/>
          <w:lang w:val="en-CA"/>
        </w:rPr>
        <w:pPrChange w:id="1108"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109"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110"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111" w:author="Big Data Initiative Scientific Director" w:date="2021-08-26T15:40:00Z">
        <w:r w:rsidRPr="005A2161" w:rsidDel="00550918">
          <w:rPr>
            <w:rFonts w:cs="Arial"/>
            <w:lang w:val="en-CA"/>
          </w:rPr>
          <w:delText xml:space="preserve">consumer </w:delText>
        </w:r>
      </w:del>
      <w:ins w:id="1112"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113"/>
      <w:del w:id="1114" w:author="Big Data Initiative Scientific Director" w:date="2021-08-26T15:41:00Z">
        <w:r w:rsidRPr="005A2161" w:rsidDel="00550918">
          <w:rPr>
            <w:rFonts w:cs="Arial"/>
          </w:rPr>
          <w:delText>Accordingly</w:delText>
        </w:r>
      </w:del>
      <w:ins w:id="1115" w:author="Big Data Initiative Scientific Director" w:date="2021-08-26T15:41:00Z">
        <w:r w:rsidR="00550918">
          <w:rPr>
            <w:rFonts w:cs="Arial"/>
          </w:rPr>
          <w:t>Furthermore</w:t>
        </w:r>
      </w:ins>
      <w:r w:rsidRPr="005A2161">
        <w:rPr>
          <w:rFonts w:cs="Arial"/>
        </w:rPr>
        <w:t xml:space="preserve">, in all the described work examples, information is presented in static images, which does not allow interactive intercommunication with information and work </w:t>
      </w:r>
      <w:r w:rsidRPr="005A2161">
        <w:rPr>
          <w:rFonts w:cs="Arial"/>
        </w:rPr>
        <w:lastRenderedPageBreak/>
        <w:t>with data in real-time.</w:t>
      </w:r>
      <w:commentRangeEnd w:id="1113"/>
      <w:r w:rsidR="00550918">
        <w:rPr>
          <w:rStyle w:val="CommentReference"/>
          <w:lang w:val="en-US"/>
        </w:rPr>
        <w:commentReference w:id="1113"/>
      </w:r>
      <w:ins w:id="1116" w:author="Vladymyr Kozyr" w:date="2021-09-28T20:29:00Z">
        <w:r w:rsidR="00F47412">
          <w:rPr>
            <w:rFonts w:cs="Arial"/>
          </w:rPr>
          <w:t xml:space="preserve"> For example, users might want to filter data based on a specific criteria, remove </w:t>
        </w:r>
      </w:ins>
      <w:ins w:id="1117"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118" w:name="_Toc91418024"/>
      <w:commentRangeStart w:id="1119"/>
      <w:commentRangeStart w:id="1120"/>
      <w:commentRangeStart w:id="1121"/>
      <w:r w:rsidRPr="00CE178C">
        <w:t xml:space="preserve">Data Sources </w:t>
      </w:r>
      <w:commentRangeEnd w:id="1119"/>
      <w:r w:rsidRPr="005A2161">
        <w:rPr>
          <w:rStyle w:val="CommentReference"/>
          <w:rFonts w:eastAsiaTheme="minorHAnsi" w:cstheme="minorBidi"/>
          <w:b w:val="0"/>
          <w:color w:val="auto"/>
        </w:rPr>
        <w:commentReference w:id="1119"/>
      </w:r>
      <w:commentRangeEnd w:id="1120"/>
      <w:r w:rsidRPr="005A2161">
        <w:rPr>
          <w:rStyle w:val="CommentReference"/>
          <w:rFonts w:eastAsiaTheme="minorHAnsi" w:cstheme="minorBidi"/>
          <w:b w:val="0"/>
          <w:color w:val="auto"/>
        </w:rPr>
        <w:commentReference w:id="1120"/>
      </w:r>
      <w:commentRangeEnd w:id="1121"/>
      <w:r w:rsidR="00E07A77" w:rsidRPr="005A2161">
        <w:rPr>
          <w:rStyle w:val="CommentReference"/>
          <w:rFonts w:eastAsiaTheme="minorHAnsi" w:cstheme="minorBidi"/>
          <w:b w:val="0"/>
          <w:color w:val="auto"/>
        </w:rPr>
        <w:commentReference w:id="1121"/>
      </w:r>
      <w:bookmarkEnd w:id="1118"/>
    </w:p>
    <w:p w14:paraId="192D5581" w14:textId="768873BC" w:rsidR="00B5599A" w:rsidRPr="005A2161" w:rsidDel="00550918" w:rsidRDefault="00B5599A" w:rsidP="00B5599A">
      <w:pPr>
        <w:rPr>
          <w:del w:id="1122"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123" w:author="Big Data Initiative Scientific Director" w:date="2021-08-26T15:43:00Z">
        <w:r w:rsidR="00550918">
          <w:rPr>
            <w:rFonts w:eastAsia="Times New Roman" w:cs="Arial"/>
            <w:color w:val="000000"/>
            <w:lang w:val="en-CA"/>
          </w:rPr>
          <w:t xml:space="preserve"> in their</w:t>
        </w:r>
      </w:ins>
      <w:del w:id="1124"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125" w:author="Big Data Initiative Scientific Director" w:date="2021-08-26T15:43:00Z">
        <w:r w:rsidR="00550918">
          <w:rPr>
            <w:rFonts w:eastAsia="Times New Roman" w:cs="Arial"/>
            <w:color w:val="000000"/>
            <w:lang w:val="en-CA"/>
          </w:rPr>
          <w:t xml:space="preserve"> paper on</w:t>
        </w:r>
      </w:ins>
      <w:del w:id="1126"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127" w:author="Big Data Initiative Scientific Director" w:date="2021-08-26T15:43:00Z">
        <w:r w:rsidR="00550918">
          <w:rPr>
            <w:rFonts w:eastAsia="Times New Roman" w:cs="Arial"/>
            <w:color w:val="000000"/>
            <w:lang w:val="en-CA"/>
          </w:rPr>
          <w:t>,</w:t>
        </w:r>
      </w:ins>
      <w:del w:id="1128"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129" w:author="Big Data Initiative Scientific Director" w:date="2021-08-26T15:43:00Z">
        <w:r w:rsidR="00550918">
          <w:rPr>
            <w:rFonts w:eastAsia="Times New Roman" w:cs="Arial"/>
            <w:color w:val="000000"/>
            <w:lang w:val="en-CA"/>
          </w:rPr>
          <w:t>‘</w:t>
        </w:r>
      </w:ins>
      <w:del w:id="1130"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131" w:author="Big Data Initiative Scientific Director" w:date="2021-08-26T15:44:00Z">
        <w:r w:rsidR="00550918">
          <w:rPr>
            <w:rFonts w:eastAsia="Times New Roman" w:cs="Arial"/>
            <w:color w:val="000000"/>
            <w:lang w:val="en-CA"/>
          </w:rPr>
          <w:t>’</w:t>
        </w:r>
      </w:ins>
      <w:del w:id="1132"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133" w:author="Vladymyr Kozyr" w:date="2021-09-28T20:34:00Z">
            <w:r w:rsidR="00241C1A">
              <w:rPr>
                <w:rFonts w:eastAsia="Times New Roman" w:cs="Arial"/>
                <w:color w:val="000000"/>
                <w:lang w:val="en-CA"/>
              </w:rPr>
              <w:instrText xml:space="preserve">CITATION Com00 \l 4105 </w:instrText>
            </w:r>
          </w:ins>
          <w:del w:id="1134"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C23FC7" w:rsidRPr="00C23FC7">
            <w:rPr>
              <w:rFonts w:eastAsia="Times New Roman" w:cs="Arial"/>
              <w:noProof/>
              <w:color w:val="000000"/>
              <w:lang w:val="en-CA"/>
            </w:rPr>
            <w:t>[14]</w:t>
          </w:r>
          <w:r w:rsidR="00717A7E">
            <w:rPr>
              <w:rFonts w:eastAsia="Times New Roman" w:cs="Arial"/>
              <w:color w:val="000000"/>
              <w:lang w:val="en-CA"/>
            </w:rPr>
            <w:fldChar w:fldCharType="end"/>
          </w:r>
        </w:sdtContent>
      </w:sdt>
      <w:ins w:id="1135"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136"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137" w:name="_Toc79954631"/>
      <w:bookmarkStart w:id="1138" w:name="_Toc79956913"/>
      <w:bookmarkStart w:id="1139"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137"/>
      <w:bookmarkEnd w:id="1138"/>
      <w:bookmarkEnd w:id="1139"/>
      <w:r w:rsidRPr="005A2161">
        <w:t xml:space="preserve"> </w:t>
      </w:r>
    </w:p>
    <w:p w14:paraId="7CF91EAD" w14:textId="6B71547D" w:rsidR="00B5599A" w:rsidRPr="005A2161" w:rsidDel="00550918" w:rsidRDefault="00B5599A">
      <w:pPr>
        <w:rPr>
          <w:del w:id="1140"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02CF92DD" w:rsidR="00B5599A" w:rsidRPr="005A2161" w:rsidRDefault="00B5599A">
      <w:pPr>
        <w:rPr>
          <w:rFonts w:cs="Arial"/>
          <w:color w:val="000000"/>
        </w:rPr>
        <w:pPrChange w:id="1141" w:author="Big Data Initiative Scientific Director" w:date="2021-08-26T15:44:00Z">
          <w:pPr>
            <w:pStyle w:val="bodytextfp"/>
            <w:spacing w:line="360" w:lineRule="auto"/>
          </w:pPr>
        </w:pPrChange>
      </w:pPr>
      <w:del w:id="1142"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143" w:author="Big Data Initiative Scientific Director" w:date="2021-08-26T15:44:00Z">
        <w:r w:rsidR="00550918">
          <w:rPr>
            <w:rFonts w:cs="Arial"/>
            <w:color w:val="000000"/>
          </w:rPr>
          <w:t>A</w:t>
        </w:r>
      </w:ins>
      <w:del w:id="1144"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145" w:author="Vladymyr Kozyr" w:date="2021-09-28T20:32:00Z"/>
      <w:sdt>
        <w:sdtPr>
          <w:rPr>
            <w:rFonts w:cs="Arial"/>
            <w:color w:val="000000"/>
          </w:rPr>
          <w:id w:val="-1867514992"/>
          <w:citation/>
        </w:sdtPr>
        <w:sdtEndPr/>
        <w:sdtContent>
          <w:customXmlInsRangeEnd w:id="1145"/>
          <w:ins w:id="1146" w:author="Vladymyr Kozyr" w:date="2021-09-28T20:32:00Z">
            <w:r w:rsidR="00F47412">
              <w:rPr>
                <w:rFonts w:cs="Arial"/>
                <w:color w:val="000000"/>
              </w:rPr>
              <w:fldChar w:fldCharType="begin"/>
            </w:r>
          </w:ins>
          <w:ins w:id="1147" w:author="Vladymyr Kozyr" w:date="2021-09-28T20:34:00Z">
            <w:r w:rsidR="00241C1A">
              <w:rPr>
                <w:rFonts w:cs="Arial"/>
                <w:color w:val="000000"/>
                <w:lang w:val="en-CA"/>
              </w:rPr>
              <w:instrText xml:space="preserve">CITATION Com00 \l 4105 </w:instrText>
            </w:r>
          </w:ins>
          <w:r w:rsidR="00F47412">
            <w:rPr>
              <w:rFonts w:cs="Arial"/>
              <w:color w:val="000000"/>
            </w:rPr>
            <w:fldChar w:fldCharType="separate"/>
          </w:r>
          <w:r w:rsidR="00C23FC7">
            <w:rPr>
              <w:rFonts w:cs="Arial"/>
              <w:noProof/>
              <w:color w:val="000000"/>
              <w:lang w:val="en-CA"/>
            </w:rPr>
            <w:t xml:space="preserve"> </w:t>
          </w:r>
          <w:r w:rsidR="00C23FC7" w:rsidRPr="00C23FC7">
            <w:rPr>
              <w:rFonts w:cs="Arial"/>
              <w:noProof/>
              <w:color w:val="000000"/>
              <w:lang w:val="en-CA"/>
            </w:rPr>
            <w:t>[14]</w:t>
          </w:r>
          <w:ins w:id="1148" w:author="Vladymyr Kozyr" w:date="2021-09-28T20:32:00Z">
            <w:r w:rsidR="00F47412">
              <w:rPr>
                <w:rFonts w:cs="Arial"/>
                <w:color w:val="000000"/>
              </w:rPr>
              <w:fldChar w:fldCharType="end"/>
            </w:r>
          </w:ins>
          <w:customXmlInsRangeStart w:id="1149" w:author="Vladymyr Kozyr" w:date="2021-09-28T20:32:00Z"/>
        </w:sdtContent>
      </w:sdt>
      <w:customXmlInsRangeEnd w:id="1149"/>
      <w:ins w:id="1150" w:author="Big Data Initiative Scientific Director" w:date="2021-08-26T15:45:00Z">
        <w:del w:id="1151" w:author="Vladymyr Kozyr" w:date="2021-09-28T20:31:00Z">
          <w:r w:rsidR="00550918" w:rsidDel="00F47412">
            <w:rPr>
              <w:rFonts w:cs="Arial"/>
              <w:color w:val="000000"/>
            </w:rPr>
            <w:delText>[</w:delText>
          </w:r>
          <w:commentRangeStart w:id="1152"/>
          <w:r w:rsidR="00550918" w:rsidDel="00F47412">
            <w:rPr>
              <w:rFonts w:cs="Arial"/>
              <w:color w:val="000000"/>
            </w:rPr>
            <w:delText>XX]</w:delText>
          </w:r>
          <w:commentRangeEnd w:id="1152"/>
          <w:r w:rsidR="00632997" w:rsidDel="00F47412">
            <w:rPr>
              <w:rStyle w:val="CommentReference"/>
            </w:rPr>
            <w:commentReference w:id="1152"/>
          </w:r>
        </w:del>
      </w:ins>
    </w:p>
    <w:p w14:paraId="6A96D90A" w14:textId="635440E1" w:rsidR="00B92905" w:rsidDel="00553488" w:rsidRDefault="00B5599A">
      <w:pPr>
        <w:pStyle w:val="bodytext0"/>
        <w:spacing w:line="360" w:lineRule="auto"/>
        <w:rPr>
          <w:del w:id="1153"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154" w:author="Big Data Initiative Scientific Director" w:date="2021-08-26T15:46:00Z">
        <w:r w:rsidRPr="005A2161" w:rsidDel="00553488">
          <w:rPr>
            <w:rFonts w:ascii="Arial" w:hAnsi="Arial" w:cs="Arial"/>
            <w:color w:val="000000"/>
            <w:sz w:val="22"/>
            <w:szCs w:val="22"/>
          </w:rPr>
          <w:delText>Besides</w:delText>
        </w:r>
      </w:del>
      <w:ins w:id="1155"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156"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157"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observations and what they learn from other fishermen and buyers, use government fisheries data to plan shifts to new fishing grounds, changes in fishing gear, and changes </w:t>
      </w:r>
      <w:r w:rsidRPr="00BA5688">
        <w:rPr>
          <w:rFonts w:ascii="Arial" w:hAnsi="Arial" w:cs="Arial"/>
          <w:color w:val="000000"/>
          <w:sz w:val="22"/>
          <w:szCs w:val="22"/>
        </w:rPr>
        <w:lastRenderedPageBreak/>
        <w:t>in species targeted. Environmental and other interest groups also have become increasingly involved in monitoring fishing activities. Monitoring often requires data with great detail in both time and space as well as frequent updates, often within a fishing season.</w:t>
      </w:r>
      <w:ins w:id="1158"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159"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160"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161"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162" w:author="Big Data Initiative Scientific Director" w:date="2021-08-26T15:48:00Z">
          <w:pPr>
            <w:pStyle w:val="1Para"/>
            <w:ind w:firstLine="0"/>
          </w:pPr>
        </w:pPrChange>
      </w:pPr>
      <w:ins w:id="1163" w:author="Big Data Initiative Scientific Director" w:date="2021-08-26T15:48:00Z">
        <w:r>
          <w:t>t</w:t>
        </w:r>
      </w:ins>
      <w:ins w:id="1164" w:author="Vladymyr Kozyr" w:date="2021-08-24T10:17:00Z">
        <w:del w:id="1165" w:author="Big Data Initiative Scientific Director" w:date="2021-08-26T15:48:00Z">
          <w:r w:rsidR="00D21C50" w:rsidRPr="00BA5688" w:rsidDel="00553488">
            <w:delText>T</w:delText>
          </w:r>
        </w:del>
        <w:r w:rsidR="00D21C50" w:rsidRPr="00BA5688">
          <w:t>he d</w:t>
        </w:r>
      </w:ins>
      <w:del w:id="1166" w:author="Vladymyr Kozyr" w:date="2021-08-24T10:17:00Z">
        <w:r w:rsidR="00C1576E" w:rsidRPr="00BA5688" w:rsidDel="00D21C50">
          <w:delText>D</w:delText>
        </w:r>
      </w:del>
      <w:r w:rsidR="00C1576E" w:rsidRPr="00BA5688">
        <w:t xml:space="preserve">ata source </w:t>
      </w:r>
      <w:del w:id="1167" w:author="Big Data Initiative Scientific Director" w:date="2021-08-26T15:49:00Z">
        <w:r w:rsidR="00C1576E" w:rsidRPr="00BA5688" w:rsidDel="00553488">
          <w:delText xml:space="preserve">for the visualization </w:delText>
        </w:r>
      </w:del>
      <w:r w:rsidR="00C1576E" w:rsidRPr="00BA5688">
        <w:t xml:space="preserve">is </w:t>
      </w:r>
      <w:del w:id="1168" w:author="Big Data Initiative Scientific Director" w:date="2021-08-26T15:49:00Z">
        <w:r w:rsidR="00C1576E" w:rsidRPr="00BA5688" w:rsidDel="00553488">
          <w:delText xml:space="preserve">taken from </w:delText>
        </w:r>
      </w:del>
      <w:ins w:id="1169"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170" w:author="Vladymyr Kozyr" w:date="2021-08-24T10:18:00Z">
        <w:r w:rsidR="00D21C50" w:rsidRPr="00BA5688">
          <w:t xml:space="preserve"> </w:t>
        </w:r>
      </w:ins>
      <w:r w:rsidR="00C1576E" w:rsidRPr="00BA5688">
        <w:t>fisheries</w:t>
      </w:r>
      <w:ins w:id="1171" w:author="Big Data Initiative Scientific Director" w:date="2021-08-26T15:49:00Z">
        <w:r>
          <w:t>. Several factors motivated this decision</w:t>
        </w:r>
      </w:ins>
      <w:del w:id="1172" w:author="Big Data Initiative Scientific Director" w:date="2021-08-26T15:49:00Z">
        <w:r w:rsidR="00241463" w:rsidRPr="00BA5688" w:rsidDel="00553488">
          <w:delText xml:space="preserve"> for several reasons</w:delText>
        </w:r>
      </w:del>
      <w:r w:rsidR="009B043F" w:rsidRPr="00BA5688">
        <w:t xml:space="preserve">. </w:t>
      </w:r>
      <w:del w:id="1173" w:author="Big Data Initiative Scientific Director" w:date="2021-08-26T15:49:00Z">
        <w:r w:rsidR="009B043F" w:rsidRPr="00BA5688" w:rsidDel="00553488">
          <w:delText>At first</w:delText>
        </w:r>
      </w:del>
      <w:ins w:id="1174" w:author="Big Data Initiative Scientific Director" w:date="2021-08-26T15:49:00Z">
        <w:r>
          <w:t>Firstly</w:t>
        </w:r>
      </w:ins>
      <w:r w:rsidR="009B043F" w:rsidRPr="00BA5688">
        <w:t xml:space="preserve">, data is provided on a Canadian government website, so users can rely on the data with </w:t>
      </w:r>
      <w:ins w:id="1175" w:author="Vladymyr Kozyr" w:date="2021-08-24T10:19:00Z">
        <w:r w:rsidR="00D21C50" w:rsidRPr="00BA5688">
          <w:t xml:space="preserve">a </w:t>
        </w:r>
      </w:ins>
      <w:r w:rsidR="009B043F" w:rsidRPr="00BA5688">
        <w:t>high level of trust. Secondly, it</w:t>
      </w:r>
      <w:ins w:id="1176"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177"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178" w:author="Big Data Initiative Scientific Director" w:date="2021-08-26T15:52:00Z"/>
          <w:sz w:val="24"/>
          <w:szCs w:val="24"/>
        </w:rPr>
      </w:pPr>
      <w:commentRangeStart w:id="1179"/>
      <w:del w:id="1180" w:author="Big Data Initiative Scientific Director" w:date="2021-08-26T15:51:00Z">
        <w:r w:rsidRPr="00CE178C" w:rsidDel="00553488">
          <w:delText>Format:</w:delText>
        </w:r>
      </w:del>
      <w:ins w:id="1181" w:author="Big Data Initiative Scientific Director" w:date="2021-08-26T15:51:00Z">
        <w:r w:rsidR="00553488">
          <w:t>The</w:t>
        </w:r>
      </w:ins>
      <w:r w:rsidRPr="00CE178C">
        <w:t xml:space="preserve"> </w:t>
      </w:r>
      <w:ins w:id="1182" w:author="Big Data Initiative Scientific Director" w:date="2021-08-26T15:51:00Z">
        <w:r w:rsidR="00553488">
          <w:t>d</w:t>
        </w:r>
      </w:ins>
      <w:del w:id="1183" w:author="Big Data Initiative Scientific Director" w:date="2021-08-26T15:51:00Z">
        <w:r w:rsidRPr="00CE178C" w:rsidDel="00553488">
          <w:delText>D</w:delText>
        </w:r>
      </w:del>
      <w:r w:rsidRPr="00CE178C">
        <w:t>ata tables provide the volume and value of sea</w:t>
      </w:r>
      <w:ins w:id="1184" w:author="Vladymyr Kozyr" w:date="2021-08-24T10:19:00Z">
        <w:r w:rsidR="00D21C50">
          <w:t xml:space="preserve"> </w:t>
        </w:r>
      </w:ins>
      <w:r w:rsidRPr="00CE178C">
        <w:t xml:space="preserve">fisheries landings. Data is organized </w:t>
      </w:r>
      <w:r w:rsidRPr="00BA5688">
        <w:t>by species</w:t>
      </w:r>
      <w:ins w:id="1185" w:author="Vladymyr Kozyr" w:date="2021-08-24T10:20:00Z">
        <w:r w:rsidR="00D21C50" w:rsidRPr="00BA5688">
          <w:t xml:space="preserve"> </w:t>
        </w:r>
      </w:ins>
      <w:del w:id="1186" w:author="Vladymyr Kozyr" w:date="2021-08-24T10:19:00Z">
        <w:r w:rsidRPr="00BA5688" w:rsidDel="00D21C50">
          <w:delText>-</w:delText>
        </w:r>
      </w:del>
      <w:r w:rsidRPr="00BA5688">
        <w:t>groups, by main species</w:t>
      </w:r>
      <w:r w:rsidRPr="00CE178C">
        <w:t xml:space="preserve"> and by province</w:t>
      </w:r>
      <w:ins w:id="1187" w:author="Big Data Initiative Scientific Director" w:date="2021-08-26T15:52:00Z">
        <w:r w:rsidR="00553488">
          <w:t>, covering the period</w:t>
        </w:r>
      </w:ins>
      <w:del w:id="1188" w:author="Big Data Initiative Scientific Director" w:date="2021-08-26T15:52:00Z">
        <w:r w:rsidRPr="00CE178C" w:rsidDel="00553488">
          <w:delText>.</w:delText>
        </w:r>
        <w:commentRangeEnd w:id="1179"/>
        <w:r w:rsidRPr="005A2161" w:rsidDel="00553488">
          <w:rPr>
            <w:rStyle w:val="CommentReference"/>
          </w:rPr>
          <w:commentReference w:id="1179"/>
        </w:r>
      </w:del>
      <w:ins w:id="1189"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190" w:author="Big Data Initiative Scientific Director" w:date="2021-08-26T15:53:00Z"/>
        </w:rPr>
      </w:pPr>
      <w:del w:id="1191"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192" w:author="Big Data Initiative Scientific Director" w:date="2021-08-26T15:53:00Z">
        <w:r w:rsidRPr="00BA5688" w:rsidDel="00553488">
          <w:delText xml:space="preserve">2018 </w:delText>
        </w:r>
      </w:del>
      <w:ins w:id="1193" w:author="Big Data Initiative Scientific Director" w:date="2021-08-26T15:53:00Z">
        <w:r w:rsidR="00553488">
          <w:t>the</w:t>
        </w:r>
      </w:ins>
      <w:ins w:id="1194" w:author="Vladymyr Kozyr" w:date="2021-09-28T20:35:00Z">
        <w:r w:rsidR="00BC0593">
          <w:t xml:space="preserve"> </w:t>
        </w:r>
      </w:ins>
      <w:r w:rsidRPr="00BA5688">
        <w:t>year before the current fishing season</w:t>
      </w:r>
      <w:ins w:id="1195" w:author="Big Data Initiative Scientific Director" w:date="2021-08-26T15:53:00Z">
        <w:r w:rsidR="00553488">
          <w:t>. Note that</w:t>
        </w:r>
      </w:ins>
      <w:del w:id="1196" w:author="Big Data Initiative Scientific Director" w:date="2021-08-26T15:53:00Z">
        <w:r w:rsidRPr="00BA5688" w:rsidDel="00553488">
          <w:delText>,</w:delText>
        </w:r>
      </w:del>
      <w:r w:rsidRPr="00BA5688">
        <w:t xml:space="preserve"> data </w:t>
      </w:r>
      <w:del w:id="1197" w:author="Vladymyr Kozyr" w:date="2021-08-24T10:20:00Z">
        <w:r w:rsidRPr="00BA5688" w:rsidDel="00D21C50">
          <w:delText>prior to</w:delText>
        </w:r>
      </w:del>
      <w:ins w:id="1198" w:author="Vladymyr Kozyr" w:date="2021-08-24T10:20:00Z">
        <w:r w:rsidR="00D21C50" w:rsidRPr="00BA5688">
          <w:t>before</w:t>
        </w:r>
      </w:ins>
      <w:r w:rsidRPr="00BA5688">
        <w:t xml:space="preserve"> 1990 </w:t>
      </w:r>
      <w:del w:id="1199" w:author="Vladymyr Kozyr" w:date="2021-08-24T10:21:00Z">
        <w:r w:rsidRPr="00BA5688" w:rsidDel="00D21C50">
          <w:delText xml:space="preserve">is </w:delText>
        </w:r>
      </w:del>
      <w:ins w:id="1200" w:author="Vladymyr Kozyr" w:date="2021-08-24T10:21:00Z">
        <w:r w:rsidR="00D21C50" w:rsidRPr="00BA5688">
          <w:t xml:space="preserve">are </w:t>
        </w:r>
      </w:ins>
      <w:r w:rsidRPr="00BA5688">
        <w:t>available upon request</w:t>
      </w:r>
      <w:ins w:id="1201" w:author="Big Data Initiative Scientific Director" w:date="2021-08-26T15:53:00Z">
        <w:r w:rsidR="00553488">
          <w:t xml:space="preserve">, but we did not need this earlier data for our investigations. All data is </w:t>
        </w:r>
      </w:ins>
      <w:del w:id="1202"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203" w:author="Big Data Initiative Scientific Director" w:date="2021-08-26T15:54:00Z"/>
        </w:rPr>
      </w:pPr>
      <w:del w:id="1204" w:author="Big Data Initiative Scientific Director" w:date="2021-08-26T15:53:00Z">
        <w:r w:rsidRPr="00BA5688" w:rsidDel="00553488">
          <w:delText>Sources: Data</w:delText>
        </w:r>
      </w:del>
      <w:r w:rsidRPr="00BA5688">
        <w:t xml:space="preserve"> collected by </w:t>
      </w:r>
      <w:ins w:id="1205" w:author="Vladymyr Kozyr" w:date="2021-08-24T10:21:00Z">
        <w:r w:rsidR="00D21C50" w:rsidRPr="00BA5688">
          <w:t xml:space="preserve">the </w:t>
        </w:r>
      </w:ins>
      <w:r w:rsidRPr="00BA5688">
        <w:t>DFO regional offices.</w:t>
      </w:r>
      <w:ins w:id="1206"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207" w:author="Big Data Initiative Scientific Director" w:date="2021-08-26T15:54:00Z">
        <w:r>
          <w:t>d</w:t>
        </w:r>
      </w:ins>
      <w:del w:id="1208" w:author="Big Data Initiative Scientific Director" w:date="2021-08-26T15:54:00Z">
        <w:r w:rsidR="00C1576E" w:rsidRPr="00BA5688" w:rsidDel="00553488">
          <w:delText>D</w:delText>
        </w:r>
      </w:del>
      <w:r w:rsidR="00C1576E" w:rsidRPr="00BA5688">
        <w:t xml:space="preserve">ata is </w:t>
      </w:r>
      <w:del w:id="1209" w:author="Big Data Initiative Scientific Director" w:date="2021-08-26T15:54:00Z">
        <w:r w:rsidR="00C1576E" w:rsidRPr="00BA5688" w:rsidDel="00553488">
          <w:delText xml:space="preserve">separated </w:delText>
        </w:r>
      </w:del>
      <w:ins w:id="1210" w:author="Big Data Initiative Scientific Director" w:date="2021-08-26T15:54:00Z">
        <w:r>
          <w:t>separated by</w:t>
        </w:r>
        <w:r w:rsidRPr="00BA5688">
          <w:t xml:space="preserve"> </w:t>
        </w:r>
      </w:ins>
      <w:r w:rsidR="00C1576E" w:rsidRPr="00BA5688">
        <w:t>year</w:t>
      </w:r>
      <w:del w:id="1211"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212" w:author="Big Data Initiative Scientific Director" w:date="2021-08-26T15:54:00Z">
        <w:r>
          <w:t>,</w:t>
        </w:r>
      </w:ins>
      <w:r w:rsidR="00C1576E" w:rsidRPr="00BA5688">
        <w:t xml:space="preserve"> this dataset consists of 56 files (28 for </w:t>
      </w:r>
      <w:ins w:id="1213" w:author="Vladymyr Kozyr" w:date="2021-08-24T10:22:00Z">
        <w:r w:rsidR="00D21C50" w:rsidRPr="00BA5688">
          <w:t xml:space="preserve">the </w:t>
        </w:r>
      </w:ins>
      <w:r w:rsidR="00C1576E" w:rsidRPr="00BA5688">
        <w:t xml:space="preserve">fish amount in tonnes and 28 for </w:t>
      </w:r>
      <w:ins w:id="1214"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215"/>
      <w:r w:rsidRPr="007B481E">
        <w:t xml:space="preserve">To </w:t>
      </w:r>
      <w:del w:id="1216" w:author="Big Data Initiative Scientific Director" w:date="2021-08-26T15:55:00Z">
        <w:r w:rsidRPr="007B481E" w:rsidDel="00553488">
          <w:delText>present such</w:delText>
        </w:r>
      </w:del>
      <w:ins w:id="1217" w:author="Big Data Initiative Scientific Director" w:date="2021-08-26T15:55:00Z">
        <w:r w:rsidR="00553488">
          <w:t>analyze this</w:t>
        </w:r>
      </w:ins>
      <w:r w:rsidRPr="007B481E">
        <w:t xml:space="preserve"> </w:t>
      </w:r>
      <w:del w:id="1218" w:author="Big Data Initiative Scientific Director" w:date="2021-08-26T15:55:00Z">
        <w:r w:rsidRPr="007B481E" w:rsidDel="00553488">
          <w:delText xml:space="preserve">kind </w:delText>
        </w:r>
      </w:del>
      <w:ins w:id="1219" w:author="Big Data Initiative Scientific Director" w:date="2021-08-26T15:55:00Z">
        <w:r w:rsidR="00553488">
          <w:t>type</w:t>
        </w:r>
        <w:r w:rsidR="00553488" w:rsidRPr="007B481E">
          <w:t xml:space="preserve"> </w:t>
        </w:r>
      </w:ins>
      <w:r w:rsidRPr="007B481E">
        <w:t xml:space="preserve">of data, </w:t>
      </w:r>
      <w:del w:id="1220" w:author="Big Data Initiative Scientific Director" w:date="2021-08-26T15:55:00Z">
        <w:r w:rsidRPr="007B481E" w:rsidDel="00354D47">
          <w:delText>it should</w:delText>
        </w:r>
      </w:del>
      <w:ins w:id="1221" w:author="Big Data Initiative Scientific Director" w:date="2021-08-26T15:55:00Z">
        <w:r w:rsidR="00354D47">
          <w:t>we used</w:t>
        </w:r>
      </w:ins>
      <w:del w:id="1222" w:author="Big Data Initiative Scientific Director" w:date="2021-08-26T15:55:00Z">
        <w:r w:rsidRPr="007B481E" w:rsidDel="00354D47">
          <w:delText xml:space="preserve"> go through</w:delText>
        </w:r>
      </w:del>
      <w:r w:rsidRPr="007B481E">
        <w:t xml:space="preserve"> </w:t>
      </w:r>
      <w:r w:rsidRPr="00BA5688">
        <w:t>several processes which include</w:t>
      </w:r>
      <w:del w:id="1223"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224" w:author="Vladymyr Kozyr" w:date="2021-08-24T10:24:00Z">
        <w:r w:rsidR="00A500BC" w:rsidRPr="00BA5688">
          <w:t xml:space="preserve">the </w:t>
        </w:r>
      </w:ins>
      <w:r w:rsidRPr="00BA5688">
        <w:t xml:space="preserve">implementation part of the work </w:t>
      </w:r>
      <w:ins w:id="1225" w:author="Big Data Initiative Scientific Director" w:date="2021-08-26T15:56:00Z">
        <w:r w:rsidR="00354D47">
          <w:t xml:space="preserve">in </w:t>
        </w:r>
      </w:ins>
      <w:del w:id="1226" w:author="Big Data Initiative Scientific Director" w:date="2021-08-26T15:56:00Z">
        <w:r w:rsidRPr="00BA5688" w:rsidDel="00354D47">
          <w:delText>(</w:delText>
        </w:r>
      </w:del>
      <w:ins w:id="1227" w:author="Big Data Initiative Scientific Director" w:date="2021-08-26T15:56:00Z">
        <w:r w:rsidR="00354D47">
          <w:t>C</w:t>
        </w:r>
      </w:ins>
      <w:del w:id="1228" w:author="Big Data Initiative Scientific Director" w:date="2021-08-26T15:56:00Z">
        <w:r w:rsidRPr="00BA5688" w:rsidDel="00354D47">
          <w:delText>c</w:delText>
        </w:r>
      </w:del>
      <w:r w:rsidRPr="00BA5688">
        <w:t>hapter 4</w:t>
      </w:r>
      <w:del w:id="1229" w:author="Big Data Initiative Scientific Director" w:date="2021-08-26T15:56:00Z">
        <w:r w:rsidRPr="00BA5688" w:rsidDel="00354D47">
          <w:delText>)</w:delText>
        </w:r>
      </w:del>
      <w:r w:rsidRPr="00BA5688">
        <w:t>.</w:t>
      </w:r>
      <w:commentRangeEnd w:id="1215"/>
      <w:r w:rsidRPr="00BA5688">
        <w:rPr>
          <w:rStyle w:val="CommentReference"/>
        </w:rPr>
        <w:commentReference w:id="1215"/>
      </w:r>
      <w:ins w:id="1230" w:author="Big Data Initiative Scientific Director" w:date="2021-08-26T15:56:00Z">
        <w:r w:rsidR="00354D47">
          <w:t xml:space="preserve"> Before looking at the processing of this data, let us first consider the</w:t>
        </w:r>
      </w:ins>
      <w:ins w:id="1231"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232" w:name="_Toc91418025"/>
      <w:r w:rsidRPr="0038076D">
        <w:lastRenderedPageBreak/>
        <w:t>3.</w:t>
      </w:r>
      <w:r w:rsidR="00C1576E" w:rsidRPr="0038076D">
        <w:t>3</w:t>
      </w:r>
      <w:r w:rsidRPr="0038076D">
        <w:t>.</w:t>
      </w:r>
      <w:r w:rsidR="00252C5C" w:rsidRPr="0038076D">
        <w:tab/>
      </w:r>
      <w:r w:rsidRPr="0038076D">
        <w:t>Fishery Domain Problems</w:t>
      </w:r>
      <w:bookmarkEnd w:id="1232"/>
    </w:p>
    <w:p w14:paraId="567CD04C" w14:textId="3A668546" w:rsidR="00507C0A" w:rsidRPr="00CE178C" w:rsidRDefault="00781FF1" w:rsidP="005A2161">
      <w:pPr>
        <w:spacing w:after="0"/>
      </w:pPr>
      <w:del w:id="1233" w:author="Big Data Initiative Scientific Director" w:date="2021-08-26T15:57:00Z">
        <w:r w:rsidRPr="005A2161" w:rsidDel="00354D47">
          <w:rPr>
            <w:rFonts w:eastAsia="Times New Roman" w:cs="Arial"/>
            <w:color w:val="000000"/>
            <w:lang w:val="en-CA"/>
          </w:rPr>
          <w:delText>It’s also worth</w:delText>
        </w:r>
      </w:del>
      <w:ins w:id="1234" w:author="Big Data Initiative Scientific Director" w:date="2021-08-26T15:57:00Z">
        <w:r w:rsidR="00354D47">
          <w:rPr>
            <w:rFonts w:eastAsia="Times New Roman" w:cs="Arial"/>
            <w:color w:val="000000"/>
            <w:lang w:val="en-CA"/>
          </w:rPr>
          <w:t>There are several</w:t>
        </w:r>
      </w:ins>
      <w:ins w:id="1235" w:author="Big Data Initiative Scientific Director" w:date="2021-08-26T15:58:00Z">
        <w:r w:rsidR="00354D47">
          <w:rPr>
            <w:rFonts w:eastAsia="Times New Roman" w:cs="Arial"/>
            <w:color w:val="000000"/>
            <w:lang w:val="en-CA"/>
          </w:rPr>
          <w:t xml:space="preserve"> </w:t>
        </w:r>
      </w:ins>
      <w:del w:id="1236" w:author="Big Data Initiative Scientific Director" w:date="2021-08-26T15:58:00Z">
        <w:r w:rsidRPr="005A2161" w:rsidDel="00354D47">
          <w:rPr>
            <w:rFonts w:eastAsia="Times New Roman" w:cs="Arial"/>
            <w:color w:val="000000"/>
            <w:lang w:val="en-CA"/>
          </w:rPr>
          <w:delText xml:space="preserve"> </w:delText>
        </w:r>
        <w:commentRangeStart w:id="1237"/>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238"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237"/>
      <w:r w:rsidR="00E07A77" w:rsidRPr="005A2161">
        <w:rPr>
          <w:rStyle w:val="CommentReference"/>
          <w:lang w:val="en-CA"/>
        </w:rPr>
        <w:commentReference w:id="1237"/>
      </w:r>
      <w:del w:id="1239"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240" w:author="Big Data Initiative Scientific Director" w:date="2021-08-26T15:58:00Z">
        <w:r w:rsidR="00354D47">
          <w:rPr>
            <w:rFonts w:eastAsia="Times New Roman" w:cs="Arial"/>
            <w:color w:val="000000"/>
            <w:lang w:val="en-CA"/>
          </w:rPr>
          <w:t xml:space="preserve">based on published research papers that we have </w:t>
        </w:r>
      </w:ins>
      <w:ins w:id="1241" w:author="Big Data Initiative Scientific Director" w:date="2021-08-26T15:59:00Z">
        <w:r w:rsidR="00354D47">
          <w:rPr>
            <w:rFonts w:eastAsia="Times New Roman" w:cs="Arial"/>
            <w:color w:val="000000"/>
            <w:lang w:val="en-CA"/>
          </w:rPr>
          <w:t>identified</w:t>
        </w:r>
      </w:ins>
      <w:del w:id="1242"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243" w:author="Vladymyr Kozyr" w:date="2021-10-02T11:56:00Z">
        <w:r w:rsidR="00123FEE">
          <w:rPr>
            <w:rFonts w:eastAsia="Times New Roman" w:cs="Arial"/>
            <w:color w:val="000000"/>
            <w:lang w:val="en-CA"/>
          </w:rPr>
          <w:t xml:space="preserve"> They have some guides for fish population</w:t>
        </w:r>
      </w:ins>
      <w:ins w:id="1244" w:author="Vladymyr Kozyr" w:date="2021-10-02T11:57:00Z">
        <w:r w:rsidR="00123FEE">
          <w:rPr>
            <w:rFonts w:eastAsia="Times New Roman" w:cs="Arial"/>
            <w:color w:val="000000"/>
            <w:lang w:val="en-CA"/>
          </w:rPr>
          <w:t xml:space="preserve"> and environment monitoring. </w:t>
        </w:r>
      </w:ins>
      <w:customXmlInsRangeStart w:id="1245" w:author="Vladymyr Kozyr" w:date="2021-10-02T11:58:00Z"/>
      <w:sdt>
        <w:sdtPr>
          <w:rPr>
            <w:rFonts w:eastAsia="Times New Roman" w:cs="Arial"/>
            <w:color w:val="000000"/>
            <w:lang w:val="en-CA"/>
          </w:rPr>
          <w:id w:val="1767104112"/>
          <w:citation/>
        </w:sdtPr>
        <w:sdtEndPr/>
        <w:sdtContent>
          <w:customXmlInsRangeEnd w:id="1245"/>
          <w:ins w:id="1246" w:author="Vladymyr Kozyr" w:date="2021-10-02T11:58:00Z">
            <w:r w:rsidR="00123FEE">
              <w:rPr>
                <w:rFonts w:eastAsia="Times New Roman" w:cs="Arial"/>
                <w:color w:val="000000"/>
                <w:lang w:val="en-CA"/>
              </w:rPr>
              <w:fldChar w:fldCharType="begin"/>
            </w:r>
            <w:r w:rsidR="00123FEE">
              <w:rPr>
                <w:rFonts w:eastAsia="Times New Roman" w:cs="Arial"/>
                <w:color w:val="000000"/>
                <w:lang w:val="en-CA"/>
              </w:rPr>
              <w:instrText xml:space="preserve"> CITATION Min14 \l 4105 </w:instrText>
            </w:r>
          </w:ins>
          <w:r w:rsidR="00123FEE">
            <w:rPr>
              <w:rFonts w:eastAsia="Times New Roman" w:cs="Arial"/>
              <w:color w:val="000000"/>
              <w:lang w:val="en-CA"/>
            </w:rPr>
            <w:fldChar w:fldCharType="separate"/>
          </w:r>
          <w:r w:rsidR="00C23FC7" w:rsidRPr="00C23FC7">
            <w:rPr>
              <w:rFonts w:eastAsia="Times New Roman" w:cs="Arial"/>
              <w:noProof/>
              <w:color w:val="000000"/>
              <w:lang w:val="en-CA"/>
            </w:rPr>
            <w:t>[15]</w:t>
          </w:r>
          <w:ins w:id="1247" w:author="Vladymyr Kozyr" w:date="2021-10-02T11:58:00Z">
            <w:r w:rsidR="00123FEE">
              <w:rPr>
                <w:rFonts w:eastAsia="Times New Roman" w:cs="Arial"/>
                <w:color w:val="000000"/>
                <w:lang w:val="en-CA"/>
              </w:rPr>
              <w:fldChar w:fldCharType="end"/>
            </w:r>
          </w:ins>
          <w:customXmlInsRangeStart w:id="1248" w:author="Vladymyr Kozyr" w:date="2021-10-02T11:58:00Z"/>
        </w:sdtContent>
      </w:sdt>
      <w:customXmlInsRangeEnd w:id="1248"/>
      <w:r w:rsidR="00C33D99" w:rsidRPr="005A2161" w:rsidDel="00C33D99">
        <w:rPr>
          <w:rFonts w:eastAsia="Times New Roman" w:cs="Arial"/>
          <w:color w:val="000000"/>
          <w:lang w:val="en-CA"/>
        </w:rPr>
        <w:t xml:space="preserve"> </w:t>
      </w:r>
      <w:ins w:id="1249" w:author="Big Data Initiative Scientific Director" w:date="2021-08-26T15:59:00Z">
        <w:r w:rsidR="00354D47">
          <w:rPr>
            <w:rFonts w:eastAsia="Times New Roman" w:cs="Arial"/>
            <w:color w:val="000000"/>
            <w:lang w:val="en-CA"/>
          </w:rPr>
          <w:t xml:space="preserve">Here </w:t>
        </w:r>
      </w:ins>
      <w:ins w:id="1250" w:author="Big Data Initiative Scientific Director" w:date="2021-08-26T16:00:00Z">
        <w:r w:rsidR="00354D47">
          <w:rPr>
            <w:rFonts w:eastAsia="Times New Roman" w:cs="Arial"/>
            <w:color w:val="000000"/>
            <w:lang w:val="en-CA"/>
          </w:rPr>
          <w:t xml:space="preserve">are some </w:t>
        </w:r>
        <w:del w:id="1251" w:author="Vladymyr Kozyr" w:date="2021-10-02T11:57:00Z">
          <w:r w:rsidR="00354D47" w:rsidDel="00123FEE">
            <w:rPr>
              <w:rFonts w:eastAsia="Times New Roman" w:cs="Arial"/>
              <w:color w:val="000000"/>
              <w:lang w:val="en-CA"/>
            </w:rPr>
            <w:delText>that</w:delText>
          </w:r>
        </w:del>
      </w:ins>
      <w:ins w:id="1252" w:author="Vladymyr Kozyr" w:date="2021-10-02T11:57:00Z">
        <w:r w:rsidR="00123FEE">
          <w:rPr>
            <w:rFonts w:eastAsia="Times New Roman" w:cs="Arial"/>
            <w:color w:val="000000"/>
            <w:lang w:val="en-CA"/>
          </w:rPr>
          <w:t>problems</w:t>
        </w:r>
      </w:ins>
      <w:ins w:id="1253" w:author="Vladymyr Kozyr" w:date="2021-12-26T13:18:00Z">
        <w:r w:rsidR="008D7833">
          <w:rPr>
            <w:rFonts w:eastAsia="Times New Roman" w:cs="Arial"/>
            <w:color w:val="000000"/>
            <w:lang w:val="en-CA"/>
          </w:rPr>
          <w:t xml:space="preserve"> that</w:t>
        </w:r>
      </w:ins>
      <w:ins w:id="1254"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255" w:author="Big Data Initiative Scientific Director" w:date="2021-08-26T16:01:00Z">
        <w:r w:rsidRPr="005A2161" w:rsidDel="00354D47">
          <w:delText xml:space="preserve">determination </w:delText>
        </w:r>
      </w:del>
      <w:ins w:id="1256" w:author="Big Data Initiative Scientific Director" w:date="2021-08-26T16:01:00Z">
        <w:r w:rsidR="00354D47" w:rsidRPr="005A2161">
          <w:t>determin</w:t>
        </w:r>
        <w:r w:rsidR="00354D47">
          <w:t>ing</w:t>
        </w:r>
        <w:r w:rsidR="00354D47" w:rsidRPr="005A2161">
          <w:t xml:space="preserve"> </w:t>
        </w:r>
      </w:ins>
      <w:del w:id="1257"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258" w:author="Vladymyr Kozyr" w:date="2021-10-19T22:33:00Z">
        <w:r w:rsidRPr="005A2161" w:rsidDel="00327D76">
          <w:delText xml:space="preserve"> </w:delText>
        </w:r>
      </w:del>
      <w:r w:rsidRPr="005A2161">
        <w:t xml:space="preserve">The visualization of the problem can be presented in the form of graphs of two colours. </w:t>
      </w:r>
      <w:del w:id="1259"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260" w:author="Vladymyr Kozyr" w:date="2021-10-19T22:33:00Z">
        <w:r w:rsidR="00327D76">
          <w:t>.</w:t>
        </w:r>
      </w:ins>
    </w:p>
    <w:p w14:paraId="5393E777" w14:textId="77CEAB6F" w:rsidR="00704947" w:rsidRPr="005A2161" w:rsidRDefault="00704947" w:rsidP="00704947">
      <w:pPr>
        <w:pStyle w:val="1Para"/>
      </w:pPr>
      <w:r w:rsidRPr="005A2161">
        <w:t>3) find</w:t>
      </w:r>
      <w:ins w:id="1261" w:author="Big Data Initiative Scientific Director" w:date="2021-08-26T16:01:00Z">
        <w:r w:rsidR="00354D47">
          <w:t>ing</w:t>
        </w:r>
      </w:ins>
      <w:r w:rsidRPr="005A2161">
        <w:t xml:space="preserve"> out what species of fish and other animals are on the verge of extinction. Visualization </w:t>
      </w:r>
      <w:del w:id="1262" w:author="Big Data Initiative Scientific Director" w:date="2021-08-26T16:01:00Z">
        <w:r w:rsidRPr="005A2161" w:rsidDel="00354D47">
          <w:delText>can be depicted using</w:delText>
        </w:r>
      </w:del>
      <w:ins w:id="1263" w:author="Big Data Initiative Scientific Director" w:date="2021-08-26T16:01:00Z">
        <w:r w:rsidR="00354D47">
          <w:t>invol</w:t>
        </w:r>
      </w:ins>
      <w:ins w:id="1264" w:author="Big Data Initiative Scientific Director" w:date="2021-08-26T16:02:00Z">
        <w:r w:rsidR="00354D47">
          <w:t>ving</w:t>
        </w:r>
      </w:ins>
      <w:r w:rsidRPr="005A2161">
        <w:t xml:space="preserve"> pie charts </w:t>
      </w:r>
      <w:del w:id="1265" w:author="Big Data Initiative Scientific Director" w:date="2021-08-26T16:01:00Z">
        <w:r w:rsidRPr="005A2161" w:rsidDel="00354D47">
          <w:delText xml:space="preserve">showing </w:delText>
        </w:r>
      </w:del>
      <w:ins w:id="1266" w:author="Big Data Initiative Scientific Director" w:date="2021-08-26T16:01:00Z">
        <w:r w:rsidR="00354D47">
          <w:t xml:space="preserve">can </w:t>
        </w:r>
      </w:ins>
      <w:ins w:id="1267" w:author="Big Data Initiative Scientific Director" w:date="2021-08-26T16:02:00Z">
        <w:r w:rsidR="00354D47">
          <w:t>show</w:t>
        </w:r>
      </w:ins>
      <w:ins w:id="1268" w:author="Big Data Initiative Scientific Director" w:date="2021-08-26T16:01:00Z">
        <w:r w:rsidR="00354D47" w:rsidRPr="005A2161">
          <w:t xml:space="preserve"> </w:t>
        </w:r>
      </w:ins>
      <w:r w:rsidRPr="005A2161">
        <w:t xml:space="preserve">endangered species </w:t>
      </w:r>
      <w:ins w:id="1269"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270" w:author="Big Data Initiative Scientific Director" w:date="2021-08-26T16:02:00Z">
        <w:r w:rsidRPr="005A2161" w:rsidDel="00354D47">
          <w:delText>the establishment of</w:delText>
        </w:r>
      </w:del>
      <w:ins w:id="1271"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272" w:author="Big Data Initiative Scientific Director" w:date="2021-08-26T16:03:00Z">
        <w:r w:rsidRPr="005A2161" w:rsidDel="00354D47">
          <w:delText>analysis of</w:delText>
        </w:r>
      </w:del>
      <w:ins w:id="1273"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274" w:author="Big Data Initiative Scientific Director" w:date="2021-08-26T16:04:00Z"/>
        </w:rPr>
      </w:pPr>
      <w:r w:rsidRPr="007B481E">
        <w:t>Based on the results of th</w:t>
      </w:r>
      <w:r w:rsidRPr="00CE178C">
        <w:t>e analysis</w:t>
      </w:r>
      <w:ins w:id="1275" w:author="Big Data Initiative Scientific Director" w:date="2021-08-26T16:03:00Z">
        <w:r w:rsidR="00354D47">
          <w:t xml:space="preserve"> of problems like these</w:t>
        </w:r>
      </w:ins>
      <w:r w:rsidR="003C0D2E" w:rsidRPr="00CE178C">
        <w:t>,</w:t>
      </w:r>
      <w:r w:rsidRPr="00CE178C">
        <w:t xml:space="preserve"> scientists </w:t>
      </w:r>
      <w:ins w:id="1276" w:author="Big Data Initiative Scientific Director" w:date="2021-08-26T16:03:00Z">
        <w:r w:rsidR="00354D47">
          <w:t xml:space="preserve">can suggest </w:t>
        </w:r>
      </w:ins>
      <w:r w:rsidR="00BC6DA0" w:rsidRPr="00CE178C">
        <w:t>adjust</w:t>
      </w:r>
      <w:ins w:id="1277"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278" w:author="Big Data Initiative Scientific Director" w:date="2021-08-26T16:04:00Z">
        <w:r w:rsidR="00354D47">
          <w:t xml:space="preserve"> </w:t>
        </w:r>
      </w:ins>
    </w:p>
    <w:p w14:paraId="05FD2B6A" w14:textId="573E5238"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C23FC7" w:rsidRPr="00C23FC7">
            <w:rPr>
              <w:noProof/>
            </w:rPr>
            <w:t>[16]</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279"/>
      <w:r w:rsidRPr="005A2161">
        <w:t>Based on these data</w:t>
      </w:r>
      <w:r w:rsidR="006D6E06" w:rsidRPr="005A2161">
        <w:t xml:space="preserve"> (amount of injured or accidentally killed animals and detailed reports on each case)</w:t>
      </w:r>
      <w:r w:rsidRPr="005A2161">
        <w:t xml:space="preserve"> it can be concluded </w:t>
      </w:r>
      <w:commentRangeEnd w:id="1279"/>
      <w:r w:rsidR="000363CA" w:rsidRPr="005A2161">
        <w:rPr>
          <w:rStyle w:val="CommentReference"/>
        </w:rPr>
        <w:commentReference w:id="1279"/>
      </w:r>
      <w:r w:rsidRPr="005A2161">
        <w:t>that the environment is adversely affected by the rising amount of fishing vessels and equipment for fishing in the ocean.</w:t>
      </w:r>
    </w:p>
    <w:p w14:paraId="15FDDE57" w14:textId="326E6C2D" w:rsidR="001D0248" w:rsidRPr="005A2161" w:rsidDel="00354D47" w:rsidRDefault="001D0248" w:rsidP="005A2161">
      <w:pPr>
        <w:pStyle w:val="1Para"/>
        <w:ind w:firstLine="0"/>
        <w:rPr>
          <w:del w:id="1280"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C23FC7" w:rsidRPr="00C23FC7">
            <w:rPr>
              <w:noProof/>
            </w:rPr>
            <w:t>[17]</w:t>
          </w:r>
          <w:r w:rsidR="00717A7E">
            <w:fldChar w:fldCharType="end"/>
          </w:r>
        </w:sdtContent>
      </w:sdt>
      <w:r w:rsidRPr="005A2161">
        <w:t xml:space="preserve"> provides data on Marine Mammal Species and Stocks Incidentally Killed or Injured during the 2018 fishing catch.</w:t>
      </w:r>
      <w:ins w:id="1281"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282" w:name="_Toc91418026"/>
      <w:r w:rsidRPr="007B481E">
        <w:lastRenderedPageBreak/>
        <w:t>3.4.</w:t>
      </w:r>
      <w:r w:rsidRPr="007B481E">
        <w:tab/>
      </w:r>
      <w:commentRangeStart w:id="1283"/>
      <w:r w:rsidR="00CB2779" w:rsidRPr="00CE178C">
        <w:t>Visualization Motivation</w:t>
      </w:r>
      <w:commentRangeEnd w:id="1283"/>
      <w:r w:rsidR="005D6265" w:rsidRPr="005A2161">
        <w:rPr>
          <w:rStyle w:val="CommentReference"/>
          <w:rFonts w:eastAsiaTheme="minorHAnsi" w:cstheme="minorBidi"/>
          <w:b w:val="0"/>
          <w:color w:val="auto"/>
        </w:rPr>
        <w:commentReference w:id="1283"/>
      </w:r>
      <w:bookmarkEnd w:id="1282"/>
    </w:p>
    <w:p w14:paraId="4FEDBABD" w14:textId="2835B521" w:rsidR="00D15815" w:rsidRPr="00BA5688" w:rsidRDefault="00D15815" w:rsidP="005A2161">
      <w:pPr>
        <w:pStyle w:val="1Para"/>
        <w:ind w:firstLine="0"/>
      </w:pPr>
      <w:commentRangeStart w:id="1284"/>
      <w:commentRangeStart w:id="1285"/>
      <w:r w:rsidRPr="00BA5688">
        <w:t xml:space="preserve">Analysis of the data presented in </w:t>
      </w:r>
      <w:ins w:id="1286" w:author="Vladymyr Kozyr" w:date="2021-08-24T10:32:00Z">
        <w:r w:rsidR="00A500BC" w:rsidRPr="00BA5688">
          <w:t xml:space="preserve">a </w:t>
        </w:r>
      </w:ins>
      <w:r w:rsidR="00CB2779" w:rsidRPr="00BA5688">
        <w:t>table or text</w:t>
      </w:r>
      <w:r w:rsidRPr="00BA5688">
        <w:t xml:space="preserve"> format may take</w:t>
      </w:r>
      <w:del w:id="1287" w:author="Vladymyr Kozyr" w:date="2021-10-03T21:07:00Z">
        <w:r w:rsidRPr="00BA5688" w:rsidDel="002036B7">
          <w:delText xml:space="preserve"> </w:delText>
        </w:r>
      </w:del>
      <w:ins w:id="1288" w:author="Vladymyr Kozyr" w:date="2021-08-24T10:32:00Z">
        <w:r w:rsidR="00A500BC" w:rsidRPr="00BA5688">
          <w:t xml:space="preserve"> </w:t>
        </w:r>
      </w:ins>
      <w:r w:rsidRPr="00BA5688">
        <w:t>significant amount of time</w:t>
      </w:r>
      <w:commentRangeEnd w:id="1284"/>
      <w:r w:rsidR="00181673" w:rsidRPr="00BA5688">
        <w:rPr>
          <w:rStyle w:val="CommentReference"/>
        </w:rPr>
        <w:commentReference w:id="1284"/>
      </w:r>
      <w:ins w:id="1289" w:author="Vladymyr Kozyr" w:date="2021-10-03T21:09:00Z">
        <w:r w:rsidR="00DE1694">
          <w:t xml:space="preserve">, as was discussed in chapter 3.1. on IDMVis tool </w:t>
        </w:r>
      </w:ins>
      <w:ins w:id="1290" w:author="Vladymyr Kozyr" w:date="2021-10-03T21:10:00Z">
        <w:r w:rsidR="00DE1694">
          <w:t>use cases</w:t>
        </w:r>
      </w:ins>
      <w:ins w:id="1291" w:author="Vladymyr Kozyr" w:date="2021-08-24T10:33:00Z">
        <w:del w:id="1292" w:author="Volodymyr Kozyr" w:date="2021-08-24T09:01:00Z">
          <w:r w:rsidR="00A500BC" w:rsidRPr="00BA5688" w:rsidDel="00BA5688">
            <w:delText>s</w:delText>
          </w:r>
        </w:del>
      </w:ins>
      <w:r w:rsidR="00A54DF6" w:rsidRPr="00BA5688">
        <w:t>.</w:t>
      </w:r>
      <w:r w:rsidRPr="00BA5688">
        <w:t xml:space="preserve"> </w:t>
      </w:r>
      <w:commentRangeEnd w:id="1285"/>
      <w:r w:rsidR="00815536">
        <w:rPr>
          <w:rStyle w:val="CommentReference"/>
          <w:lang w:val="en-US"/>
        </w:rPr>
        <w:commentReference w:id="1285"/>
      </w:r>
      <w:commentRangeStart w:id="1293"/>
      <w:r w:rsidRPr="00BA5688">
        <w:t xml:space="preserve">For example, it is hard to see trends, how values change through the years, as well as comparing data for different provinces and fish type. Another thing </w:t>
      </w:r>
      <w:del w:id="1294" w:author="Vladymyr Kozyr" w:date="2021-08-24T10:36:00Z">
        <w:r w:rsidRPr="00BA5688" w:rsidDel="006F1885">
          <w:delText xml:space="preserve">which </w:delText>
        </w:r>
      </w:del>
      <w:ins w:id="1295" w:author="Vladymyr Kozyr" w:date="2021-08-24T10:36:00Z">
        <w:r w:rsidR="006F1885" w:rsidRPr="00BA5688">
          <w:t xml:space="preserve">that </w:t>
        </w:r>
      </w:ins>
      <w:r w:rsidRPr="00BA5688">
        <w:t xml:space="preserve">is hard to capture is </w:t>
      </w:r>
      <w:ins w:id="1296"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297" w:author="Vladymyr Kozyr" w:date="2021-08-24T10:37:00Z">
        <w:r w:rsidRPr="00BA5688" w:rsidDel="006F1885">
          <w:delText xml:space="preserve">a </w:delText>
        </w:r>
      </w:del>
      <w:r w:rsidRPr="00BA5688">
        <w:t>specific types of fish for a certain period.</w:t>
      </w:r>
      <w:commentRangeEnd w:id="1293"/>
      <w:r w:rsidR="00815536">
        <w:rPr>
          <w:rStyle w:val="CommentReference"/>
          <w:lang w:val="en-US"/>
        </w:rPr>
        <w:commentReference w:id="1293"/>
      </w:r>
    </w:p>
    <w:p w14:paraId="198C1F34" w14:textId="62C12E94" w:rsidR="006B7907" w:rsidRPr="00CE178C" w:rsidRDefault="00D15815">
      <w:pPr>
        <w:pStyle w:val="1Para"/>
        <w:ind w:firstLine="0"/>
      </w:pPr>
      <w:del w:id="1298" w:author="Big Data Initiative Scientific Director" w:date="2021-08-31T13:50:00Z">
        <w:r w:rsidRPr="00BA5688" w:rsidDel="00815536">
          <w:delText xml:space="preserve">The </w:delText>
        </w:r>
      </w:del>
      <w:ins w:id="1299" w:author="Big Data Initiative Scientific Director" w:date="2021-08-31T13:50:00Z">
        <w:del w:id="1300" w:author="Vladymyr Kozyr" w:date="2021-09-28T20:37:00Z">
          <w:r w:rsidR="00815536" w:rsidDel="00BC0593">
            <w:delText>Ou</w:delText>
          </w:r>
        </w:del>
      </w:ins>
      <w:ins w:id="1301" w:author="Big Data Initiative Scientific Director" w:date="2021-08-31T13:51:00Z">
        <w:del w:id="1302" w:author="Vladymyr Kozyr" w:date="2021-09-28T20:37:00Z">
          <w:r w:rsidR="00815536" w:rsidDel="00BC0593">
            <w:delText>r</w:delText>
          </w:r>
        </w:del>
      </w:ins>
      <w:ins w:id="1303" w:author="Big Data Initiative Scientific Director" w:date="2021-08-31T13:50:00Z">
        <w:del w:id="1304" w:author="Vladymyr Kozyr" w:date="2021-09-28T20:37:00Z">
          <w:r w:rsidR="00815536" w:rsidRPr="00BA5688" w:rsidDel="00BC0593">
            <w:delText xml:space="preserve"> </w:delText>
          </w:r>
        </w:del>
      </w:ins>
      <w:del w:id="1305" w:author="Vladymyr Kozyr" w:date="2021-09-28T20:37:00Z">
        <w:r w:rsidRPr="00BA5688" w:rsidDel="00BC0593">
          <w:delText>tool</w:delText>
        </w:r>
      </w:del>
      <w:ins w:id="1306" w:author="Vladymyr Kozyr" w:date="2021-09-28T20:37:00Z">
        <w:r w:rsidR="00BC0593">
          <w:t>FishPlots</w:t>
        </w:r>
      </w:ins>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307" w:author="Vladymyr Kozyr" w:date="2021-08-24T10:38:00Z">
        <w:r w:rsidR="0020364C" w:rsidRPr="00BA5688" w:rsidDel="006F1885">
          <w:delText xml:space="preserve">which </w:delText>
        </w:r>
      </w:del>
      <w:ins w:id="1308" w:author="Vladymyr Kozyr" w:date="2021-08-24T10:38:00Z">
        <w:r w:rsidR="006F1885" w:rsidRPr="00BA5688">
          <w:t xml:space="preserve">that </w:t>
        </w:r>
      </w:ins>
      <w:r w:rsidR="0020364C" w:rsidRPr="00BA5688">
        <w:t xml:space="preserve">can be </w:t>
      </w:r>
      <w:ins w:id="1309" w:author="Vladymyr Kozyr" w:date="2021-08-24T10:39:00Z">
        <w:r w:rsidR="006F1885" w:rsidRPr="00BA5688">
          <w:t xml:space="preserve">accessed </w:t>
        </w:r>
      </w:ins>
      <w:del w:id="1310" w:author="Vladymyr Kozyr" w:date="2021-08-24T10:39:00Z">
        <w:r w:rsidR="0020364C" w:rsidRPr="00BA5688" w:rsidDel="006F1885">
          <w:delText xml:space="preserve">accessible </w:delText>
        </w:r>
      </w:del>
      <w:r w:rsidR="0020364C" w:rsidRPr="00BA5688">
        <w:t xml:space="preserve">just by typing </w:t>
      </w:r>
      <w:ins w:id="1311" w:author="Big Data Initiative Scientific Director" w:date="2021-08-31T13:51:00Z">
        <w:r w:rsidR="00815536">
          <w:t xml:space="preserve">a </w:t>
        </w:r>
      </w:ins>
      <w:r w:rsidR="00CE178C" w:rsidRPr="00BA5688">
        <w:t>URL</w:t>
      </w:r>
      <w:r w:rsidR="0020364C" w:rsidRPr="00BA5688">
        <w:t xml:space="preserve"> in any </w:t>
      </w:r>
      <w:del w:id="1312" w:author="Big Data Initiative Scientific Director" w:date="2021-08-31T13:51:00Z">
        <w:r w:rsidR="0020364C" w:rsidRPr="00BA5688" w:rsidDel="00815536">
          <w:delText xml:space="preserve">of the </w:delText>
        </w:r>
      </w:del>
      <w:r w:rsidR="0020364C" w:rsidRPr="00BA5688">
        <w:t>modern browser</w:t>
      </w:r>
      <w:del w:id="1313" w:author="Vladymyr Kozyr" w:date="2021-12-26T13:19:00Z">
        <w:r w:rsidR="0020364C" w:rsidRPr="00BA5688" w:rsidDel="003A392D">
          <w:delText>s</w:delText>
        </w:r>
      </w:del>
      <w:r w:rsidR="0020364C" w:rsidRPr="00BA5688">
        <w:t xml:space="preserve">. Another </w:t>
      </w:r>
      <w:r w:rsidR="00A458B4" w:rsidRPr="00BA5688">
        <w:t xml:space="preserve">feature of </w:t>
      </w:r>
      <w:ins w:id="1314" w:author="Vladymyr Kozyr" w:date="2021-09-28T20:40:00Z">
        <w:r w:rsidR="001C2290">
          <w:t>FishPlots</w:t>
        </w:r>
        <w:r w:rsidR="001C2290" w:rsidRPr="00BA5688">
          <w:t xml:space="preserve"> </w:t>
        </w:r>
      </w:ins>
      <w:del w:id="1315"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316"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317" w:author="Big Data Initiative Scientific Director" w:date="2021-08-31T13:52:00Z">
        <w:r w:rsidR="00815536">
          <w:t>,</w:t>
        </w:r>
      </w:ins>
      <w:r w:rsidR="0020364C" w:rsidRPr="00BA5688">
        <w:t xml:space="preserve"> etc. This type of UI experience </w:t>
      </w:r>
      <w:del w:id="1318" w:author="Vladymyr Kozyr" w:date="2021-08-24T10:43:00Z">
        <w:r w:rsidR="0020364C" w:rsidRPr="00BA5688" w:rsidDel="006F1885">
          <w:delText xml:space="preserve">if </w:delText>
        </w:r>
      </w:del>
      <w:ins w:id="1319" w:author="Vladymyr Kozyr" w:date="2021-08-24T10:43:00Z">
        <w:r w:rsidR="006F1885" w:rsidRPr="00BA5688">
          <w:t xml:space="preserve">is </w:t>
        </w:r>
        <w:del w:id="1320"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321" w:author="Big Data Initiative Scientific Director" w:date="2021-08-31T13:52:00Z">
        <w:r w:rsidR="00815536">
          <w:t xml:space="preserve">the </w:t>
        </w:r>
      </w:ins>
      <w:r w:rsidR="0020364C" w:rsidRPr="00CE178C">
        <w:t xml:space="preserve">Python library </w:t>
      </w:r>
      <w:commentRangeStart w:id="1322"/>
      <w:r w:rsidR="006002D9" w:rsidRPr="00CE178C">
        <w:t>PyPlot</w:t>
      </w:r>
      <w:commentRangeEnd w:id="1322"/>
      <w:ins w:id="1323" w:author="Vladymyr Kozyr" w:date="2021-10-03T20:48:00Z">
        <w:r w:rsidR="0092551B">
          <w:t xml:space="preserve"> </w:t>
        </w:r>
      </w:ins>
      <w:customXmlInsRangeStart w:id="1324" w:author="Vladymyr Kozyr" w:date="2021-10-03T20:48:00Z"/>
      <w:sdt>
        <w:sdtPr>
          <w:id w:val="1125501648"/>
          <w:citation/>
        </w:sdtPr>
        <w:sdtEndPr/>
        <w:sdtContent>
          <w:customXmlInsRangeEnd w:id="1324"/>
          <w:ins w:id="1325" w:author="Vladymyr Kozyr" w:date="2021-10-03T20:48:00Z">
            <w:r w:rsidR="0092551B">
              <w:fldChar w:fldCharType="begin"/>
            </w:r>
            <w:r w:rsidR="0092551B">
              <w:instrText xml:space="preserve"> CITATION PyP \l 4105 </w:instrText>
            </w:r>
          </w:ins>
          <w:r w:rsidR="0092551B">
            <w:fldChar w:fldCharType="separate"/>
          </w:r>
          <w:r w:rsidR="00C23FC7" w:rsidRPr="00C23FC7">
            <w:rPr>
              <w:noProof/>
            </w:rPr>
            <w:t>[18]</w:t>
          </w:r>
          <w:ins w:id="1326" w:author="Vladymyr Kozyr" w:date="2021-10-03T20:48:00Z">
            <w:r w:rsidR="0092551B">
              <w:fldChar w:fldCharType="end"/>
            </w:r>
          </w:ins>
          <w:customXmlInsRangeStart w:id="1327" w:author="Vladymyr Kozyr" w:date="2021-10-03T20:48:00Z"/>
        </w:sdtContent>
      </w:sdt>
      <w:customXmlInsRangeEnd w:id="1327"/>
      <w:r w:rsidR="00815536">
        <w:rPr>
          <w:rStyle w:val="CommentReference"/>
          <w:lang w:val="en-US"/>
        </w:rPr>
        <w:commentReference w:id="1322"/>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328" w:author="Vladymyr Kozyr" w:date="2021-08-15T21:07:00Z">
          <w:pPr>
            <w:spacing w:after="0" w:line="240" w:lineRule="auto"/>
          </w:pPr>
        </w:pPrChange>
      </w:pPr>
      <w:ins w:id="1329" w:author="Big Data Initiative Scientific Director" w:date="2021-08-31T13:53:00Z">
        <w:r>
          <w:rPr>
            <w:rFonts w:eastAsia="Times New Roman" w:cs="Arial"/>
            <w:lang w:val="en-CA"/>
          </w:rPr>
          <w:t xml:space="preserve">Let us now </w:t>
        </w:r>
      </w:ins>
      <w:ins w:id="1330" w:author="Big Data Initiative Scientific Director" w:date="2021-08-31T13:54:00Z">
        <w:r>
          <w:rPr>
            <w:rFonts w:eastAsia="Times New Roman" w:cs="Arial"/>
            <w:lang w:val="en-CA"/>
          </w:rPr>
          <w:t>introduce</w:t>
        </w:r>
      </w:ins>
      <w:ins w:id="1331" w:author="Big Data Initiative Scientific Director" w:date="2021-08-31T13:53:00Z">
        <w:r>
          <w:rPr>
            <w:rFonts w:eastAsia="Times New Roman" w:cs="Arial"/>
            <w:lang w:val="en-CA"/>
          </w:rPr>
          <w:t xml:space="preserve"> our d</w:t>
        </w:r>
      </w:ins>
      <w:del w:id="1332"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333"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334" w:author="Big Data Initiative Scientific Director" w:date="2021-08-31T13:53:00Z">
        <w:r w:rsidR="006D6E06" w:rsidRPr="00CE178C" w:rsidDel="00815536">
          <w:rPr>
            <w:rFonts w:eastAsia="Times New Roman" w:cs="Arial"/>
            <w:lang w:val="en-CA"/>
          </w:rPr>
          <w:delText xml:space="preserve">set </w:delText>
        </w:r>
      </w:del>
      <w:ins w:id="1335"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336" w:author="Big Data Initiative Scientific Director" w:date="2021-08-31T13:53:00Z">
        <w:r>
          <w:rPr>
            <w:rFonts w:eastAsia="Times New Roman" w:cs="Arial"/>
            <w:lang w:val="en-CA"/>
          </w:rPr>
          <w:t>involving</w:t>
        </w:r>
      </w:ins>
      <w:ins w:id="1337" w:author="Big Data Initiative Scientific Director" w:date="2021-08-31T13:54:00Z">
        <w:r>
          <w:rPr>
            <w:rFonts w:eastAsia="Times New Roman" w:cs="Arial"/>
            <w:lang w:val="en-CA"/>
          </w:rPr>
          <w:t xml:space="preserve"> </w:t>
        </w:r>
      </w:ins>
      <w:del w:id="1338"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339"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340"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341"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342" w:author="Big Data Initiative Scientific Director" w:date="2021-08-31T13:54:00Z">
        <w:r w:rsidRPr="00CE178C" w:rsidDel="00815536">
          <w:rPr>
            <w:rFonts w:eastAsia="Times New Roman" w:cs="Arial"/>
            <w:lang w:val="en-CA"/>
          </w:rPr>
          <w:delText xml:space="preserve">this </w:delText>
        </w:r>
      </w:del>
      <w:ins w:id="1343" w:author="Vladymyr Kozyr" w:date="2021-09-28T20:40:00Z">
        <w:r w:rsidR="001C2290">
          <w:t>FishPlots</w:t>
        </w:r>
        <w:r w:rsidR="001C2290" w:rsidRPr="00BA5688">
          <w:t xml:space="preserve"> </w:t>
        </w:r>
      </w:ins>
      <w:ins w:id="1344" w:author="Big Data Initiative Scientific Director" w:date="2021-08-31T13:54:00Z">
        <w:del w:id="1345"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346"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347" w:author="Big Data Initiative Scientific Director" w:date="2021-08-31T13:54:00Z">
        <w:r w:rsidRPr="00BA5688" w:rsidDel="00815536">
          <w:rPr>
            <w:rFonts w:eastAsia="Times New Roman" w:cs="Arial"/>
            <w:lang w:val="en-CA"/>
          </w:rPr>
          <w:delText>tool allows</w:delText>
        </w:r>
      </w:del>
      <w:ins w:id="1348"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349"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350"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351" w:author="Big Data Initiative Scientific Director" w:date="2021-08-31T13:55:00Z">
        <w:r w:rsidR="00815536">
          <w:rPr>
            <w:rFonts w:eastAsia="Times New Roman" w:cs="Arial"/>
            <w:lang w:val="en-CA"/>
          </w:rPr>
          <w:t xml:space="preserve">. These interactions involve operations like </w:t>
        </w:r>
      </w:ins>
      <w:del w:id="1352"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353"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354"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355" w:author="Vladymyr Kozyr" w:date="2021-08-15T21:07:00Z">
          <w:pPr>
            <w:spacing w:after="0" w:line="240" w:lineRule="auto"/>
          </w:pPr>
        </w:pPrChange>
      </w:pPr>
    </w:p>
    <w:p w14:paraId="2D47AB71" w14:textId="77777777" w:rsidR="006D6E06" w:rsidRPr="00BA5688" w:rsidDel="006B7907" w:rsidRDefault="006D6E06">
      <w:pPr>
        <w:spacing w:after="0"/>
        <w:rPr>
          <w:del w:id="1356" w:author="Vladymyr Kozyr" w:date="2021-08-15T21:07:00Z"/>
          <w:rFonts w:eastAsia="Times New Roman" w:cs="Arial"/>
          <w:b/>
          <w:bCs/>
          <w:lang w:val="en-CA"/>
        </w:rPr>
        <w:pPrChange w:id="1357"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358"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359" w:author="Vladymyr Kozyr" w:date="2021-08-15T21:07:00Z">
          <w:pPr>
            <w:spacing w:after="0" w:line="240" w:lineRule="auto"/>
          </w:pPr>
        </w:pPrChange>
      </w:pPr>
      <w:ins w:id="1360" w:author="Vladymyr Kozyr" w:date="2021-09-28T20:40:00Z">
        <w:r>
          <w:t>FishPlots</w:t>
        </w:r>
        <w:r w:rsidRPr="00BA5688">
          <w:t xml:space="preserve"> </w:t>
        </w:r>
      </w:ins>
      <w:del w:id="1361" w:author="Vladymyr Kozyr" w:date="2021-08-24T10:49:00Z">
        <w:r w:rsidR="006D6E06" w:rsidRPr="00BA5688" w:rsidDel="00797C3B">
          <w:rPr>
            <w:rFonts w:eastAsia="Times New Roman" w:cs="Arial"/>
            <w:lang w:val="en-CA"/>
          </w:rPr>
          <w:delText>T</w:delText>
        </w:r>
      </w:del>
      <w:del w:id="1362"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363" w:author="Big Data Initiative Scientific Director" w:date="2021-08-31T13:56:00Z">
        <w:r w:rsidR="006D6E06" w:rsidRPr="00CE178C" w:rsidDel="00815536">
          <w:rPr>
            <w:rFonts w:eastAsia="Times New Roman" w:cs="Arial"/>
            <w:lang w:val="en-CA"/>
          </w:rPr>
          <w:delText xml:space="preserve"> (</w:delText>
        </w:r>
      </w:del>
      <w:ins w:id="1364"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365" w:author="Big Data Initiative Scientific Director" w:date="2021-08-31T13:56:00Z">
        <w:r w:rsidR="00815536">
          <w:rPr>
            <w:rFonts w:eastAsia="Times New Roman" w:cs="Arial"/>
            <w:lang w:val="en-CA"/>
          </w:rPr>
          <w:t xml:space="preserve"> from the informal task abstractions.</w:t>
        </w:r>
      </w:ins>
      <w:del w:id="1366"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367" w:author="Vladymyr Kozyr" w:date="2021-08-15T21:07:00Z">
          <w:pPr>
            <w:spacing w:after="0" w:line="240" w:lineRule="auto"/>
          </w:pPr>
        </w:pPrChange>
      </w:pPr>
    </w:p>
    <w:p w14:paraId="4428266E" w14:textId="77777777" w:rsidR="006D6E06" w:rsidRPr="00CE178C" w:rsidDel="006B7907" w:rsidRDefault="006D6E06">
      <w:pPr>
        <w:spacing w:after="0"/>
        <w:rPr>
          <w:del w:id="1368" w:author="Vladymyr Kozyr" w:date="2021-08-15T21:07:00Z"/>
          <w:rFonts w:eastAsia="Times New Roman" w:cs="Arial"/>
          <w:b/>
          <w:bCs/>
          <w:lang w:val="en-CA"/>
        </w:rPr>
        <w:pPrChange w:id="1369"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370"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371" w:name="_Toc91418027"/>
      <w:commentRangeStart w:id="1372"/>
      <w:commentRangeStart w:id="1373"/>
      <w:r w:rsidRPr="00CE178C">
        <w:lastRenderedPageBreak/>
        <w:t xml:space="preserve">Task </w:t>
      </w:r>
      <w:r w:rsidR="001650DD" w:rsidRPr="00CE178C">
        <w:t>Abstraction</w:t>
      </w:r>
      <w:commentRangeEnd w:id="1372"/>
      <w:r w:rsidR="00705992" w:rsidRPr="005A2161">
        <w:rPr>
          <w:rStyle w:val="CommentReference"/>
          <w:rFonts w:eastAsiaTheme="minorHAnsi" w:cstheme="minorBidi"/>
          <w:b w:val="0"/>
          <w:color w:val="auto"/>
        </w:rPr>
        <w:commentReference w:id="1372"/>
      </w:r>
      <w:commentRangeEnd w:id="1373"/>
      <w:r w:rsidR="00301680" w:rsidRPr="005A2161">
        <w:rPr>
          <w:rStyle w:val="CommentReference"/>
          <w:rFonts w:eastAsiaTheme="minorHAnsi" w:cstheme="minorBidi"/>
          <w:b w:val="0"/>
          <w:color w:val="auto"/>
        </w:rPr>
        <w:commentReference w:id="1373"/>
      </w:r>
      <w:bookmarkEnd w:id="1371"/>
    </w:p>
    <w:p w14:paraId="22050534" w14:textId="32E30380" w:rsidR="00FF39D4" w:rsidRPr="006D47DD" w:rsidRDefault="000905C2">
      <w:pPr>
        <w:pStyle w:val="Heading3"/>
        <w:spacing w:after="0" w:line="480" w:lineRule="auto"/>
        <w:rPr>
          <w:bCs/>
        </w:rPr>
        <w:pPrChange w:id="1374" w:author="Vladymyr Kozyr" w:date="2021-08-15T21:15:00Z">
          <w:pPr>
            <w:pStyle w:val="Heading3"/>
            <w:spacing w:after="0"/>
          </w:pPr>
        </w:pPrChange>
      </w:pPr>
      <w:bookmarkStart w:id="1375" w:name="_Toc91418028"/>
      <w:r w:rsidRPr="005A6381">
        <w:rPr>
          <w:bCs/>
          <w:rPrChange w:id="1376" w:author="Vladymyr Kozyr" w:date="2021-08-15T21:15:00Z">
            <w:rPr>
              <w:b w:val="0"/>
            </w:rPr>
          </w:rPrChange>
        </w:rPr>
        <w:t xml:space="preserve">Task </w:t>
      </w:r>
      <w:r w:rsidR="00C10319" w:rsidRPr="005A6381">
        <w:rPr>
          <w:bCs/>
          <w:rPrChange w:id="1377" w:author="Vladymyr Kozyr" w:date="2021-08-15T21:15:00Z">
            <w:rPr>
              <w:b w:val="0"/>
            </w:rPr>
          </w:rPrChange>
        </w:rPr>
        <w:t>1</w:t>
      </w:r>
      <w:r w:rsidR="00252C5C" w:rsidRPr="005A6381">
        <w:rPr>
          <w:bCs/>
          <w:rPrChange w:id="1378" w:author="Vladymyr Kozyr" w:date="2021-08-15T21:15:00Z">
            <w:rPr>
              <w:b w:val="0"/>
            </w:rPr>
          </w:rPrChange>
        </w:rPr>
        <w:t xml:space="preserve">. </w:t>
      </w:r>
      <w:r w:rsidR="00F17FDE" w:rsidRPr="005A6381">
        <w:rPr>
          <w:bCs/>
          <w:rPrChange w:id="1379" w:author="Vladymyr Kozyr" w:date="2021-08-15T21:15:00Z">
            <w:rPr>
              <w:b w:val="0"/>
            </w:rPr>
          </w:rPrChange>
        </w:rPr>
        <w:t xml:space="preserve">Exploring Relationships </w:t>
      </w:r>
      <w:r w:rsidR="00252C5C" w:rsidRPr="005A6381">
        <w:rPr>
          <w:bCs/>
          <w:rPrChange w:id="1380" w:author="Vladymyr Kozyr" w:date="2021-08-15T21:15:00Z">
            <w:rPr>
              <w:b w:val="0"/>
            </w:rPr>
          </w:rPrChange>
        </w:rPr>
        <w:t xml:space="preserve">for </w:t>
      </w:r>
      <w:r w:rsidR="00F17FDE" w:rsidRPr="005A6381">
        <w:rPr>
          <w:bCs/>
          <w:rPrChange w:id="1381" w:author="Vladymyr Kozyr" w:date="2021-08-15T21:15:00Z">
            <w:rPr>
              <w:b w:val="0"/>
            </w:rPr>
          </w:rPrChange>
        </w:rPr>
        <w:t>Fish Amount and Price</w:t>
      </w:r>
      <w:bookmarkEnd w:id="1375"/>
    </w:p>
    <w:p w14:paraId="77B5F993" w14:textId="6439D005" w:rsidR="00DF17FD" w:rsidRPr="00BA5688" w:rsidRDefault="0078619D" w:rsidP="005A2161">
      <w:pPr>
        <w:pStyle w:val="1Para"/>
        <w:ind w:firstLine="0"/>
      </w:pPr>
      <w:r w:rsidRPr="005A2161">
        <w:t>In section 3.</w:t>
      </w:r>
      <w:r w:rsidR="00C33D99" w:rsidRPr="005A2161">
        <w:t>1</w:t>
      </w:r>
      <w:ins w:id="1382" w:author="Vladymyr Kozyr" w:date="2021-08-19T18:48:00Z">
        <w:r w:rsidR="00E1099E">
          <w:t>.</w:t>
        </w:r>
      </w:ins>
      <w:del w:id="1383"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47CC2">
            <w:fldChar w:fldCharType="separate"/>
          </w:r>
          <w:r w:rsidR="00C23FC7" w:rsidRPr="00C23FC7">
            <w:rPr>
              <w:noProof/>
            </w:rPr>
            <w:t>[13]</w:t>
          </w:r>
          <w:r w:rsidR="00DF17FD" w:rsidRPr="00E47CC2">
            <w:fldChar w:fldCharType="end"/>
          </w:r>
        </w:sdtContent>
      </w:sdt>
      <w:r w:rsidR="00DF17FD" w:rsidRPr="00BA5688">
        <w:t xml:space="preserve"> </w:t>
      </w:r>
      <w:ins w:id="1384" w:author="Vladymyr Kozyr" w:date="2021-08-24T10:52:00Z">
        <w:r w:rsidR="00797C3B" w:rsidRPr="00BA5688">
          <w:t xml:space="preserve">that </w:t>
        </w:r>
      </w:ins>
      <w:r w:rsidR="00DF17FD" w:rsidRPr="00BA5688">
        <w:t xml:space="preserve">shows </w:t>
      </w:r>
      <w:del w:id="1385" w:author="Big Data Initiative Scientific Director" w:date="2021-08-31T13:58:00Z">
        <w:r w:rsidR="00DF17FD" w:rsidRPr="00BA5688" w:rsidDel="00815536">
          <w:delText xml:space="preserve">that </w:delText>
        </w:r>
      </w:del>
      <w:ins w:id="1386"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387" w:author="Big Data Initiative Scientific Director" w:date="2021-08-31T13:58:00Z">
        <w:r w:rsidR="00DF17FD" w:rsidRPr="00BA5688" w:rsidDel="00815536">
          <w:delText xml:space="preserve">are relevant </w:delText>
        </w:r>
      </w:del>
      <w:r w:rsidR="00DF17FD" w:rsidRPr="00BA5688">
        <w:t xml:space="preserve">for people who work in </w:t>
      </w:r>
      <w:ins w:id="1388"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389"/>
      <w:r w:rsidR="00DF17FD" w:rsidRPr="00BA5688">
        <w:t>visualizations</w:t>
      </w:r>
      <w:r w:rsidR="00FD00CC" w:rsidRPr="00BA5688">
        <w:t xml:space="preserve"> (bar charts, line chart</w:t>
      </w:r>
      <w:ins w:id="1390" w:author="Vladymyr Kozyr" w:date="2021-08-24T10:53:00Z">
        <w:r w:rsidR="00797C3B" w:rsidRPr="00BA5688">
          <w:t>s</w:t>
        </w:r>
      </w:ins>
      <w:r w:rsidR="00FD00CC" w:rsidRPr="00BA5688">
        <w:t>, pie charts)</w:t>
      </w:r>
      <w:r w:rsidR="00DF17FD" w:rsidRPr="00BA5688">
        <w:t xml:space="preserve"> </w:t>
      </w:r>
      <w:commentRangeEnd w:id="1389"/>
      <w:r w:rsidRPr="00BA5688">
        <w:rPr>
          <w:rStyle w:val="CommentReference"/>
        </w:rPr>
        <w:commentReference w:id="1389"/>
      </w:r>
      <w:r w:rsidR="00DF17FD" w:rsidRPr="00BA5688">
        <w:t xml:space="preserve">for the prices and tonnage of the fish of </w:t>
      </w:r>
      <w:ins w:id="1391"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392"/>
      <w:r w:rsidRPr="00BA5688">
        <w:t xml:space="preserve">Improvement of </w:t>
      </w:r>
      <w:del w:id="1393" w:author="Big Data Initiative Scientific Director" w:date="2021-08-31T13:58:00Z">
        <w:r w:rsidRPr="00BA5688" w:rsidDel="00815536">
          <w:delText xml:space="preserve">that </w:delText>
        </w:r>
      </w:del>
      <w:ins w:id="1394" w:author="Big Data Initiative Scientific Director" w:date="2021-08-31T13:58:00Z">
        <w:r w:rsidR="00815536">
          <w:t>this report</w:t>
        </w:r>
        <w:r w:rsidR="00815536" w:rsidRPr="00BA5688">
          <w:t xml:space="preserve"> </w:t>
        </w:r>
      </w:ins>
      <w:del w:id="1395" w:author="Vladymyr Kozyr" w:date="2021-09-28T20:38:00Z">
        <w:r w:rsidRPr="00BA5688" w:rsidDel="001C2290">
          <w:delText xml:space="preserve">report </w:delText>
        </w:r>
      </w:del>
      <w:ins w:id="1396" w:author="Big Data Initiative Scientific Director" w:date="2021-08-31T13:58:00Z">
        <w:r w:rsidR="00815536">
          <w:t>c</w:t>
        </w:r>
      </w:ins>
      <w:del w:id="1397" w:author="Big Data Initiative Scientific Director" w:date="2021-08-31T13:58:00Z">
        <w:r w:rsidRPr="00BA5688" w:rsidDel="00815536">
          <w:delText>w</w:delText>
        </w:r>
      </w:del>
      <w:r w:rsidRPr="00BA5688">
        <w:t xml:space="preserve">ould </w:t>
      </w:r>
      <w:del w:id="1398" w:author="Big Data Initiative Scientific Director" w:date="2021-08-31T13:59:00Z">
        <w:r w:rsidRPr="00BA5688" w:rsidDel="00815536">
          <w:delText xml:space="preserve">be </w:delText>
        </w:r>
      </w:del>
      <w:ins w:id="1399" w:author="Big Data Initiative Scientific Director" w:date="2021-08-31T13:59:00Z">
        <w:r w:rsidR="00815536">
          <w:t>involve</w:t>
        </w:r>
        <w:r w:rsidR="00815536" w:rsidRPr="00BA5688">
          <w:t xml:space="preserve"> </w:t>
        </w:r>
      </w:ins>
      <w:r w:rsidRPr="00BA5688">
        <w:t xml:space="preserve">placing </w:t>
      </w:r>
      <w:del w:id="1400" w:author="Big Data Initiative Scientific Director" w:date="2021-08-31T13:59:00Z">
        <w:r w:rsidRPr="00BA5688" w:rsidDel="00815536">
          <w:delText xml:space="preserve">them </w:delText>
        </w:r>
      </w:del>
      <w:ins w:id="1401" w:author="Big Data Initiative Scientific Director" w:date="2021-08-31T13:59:00Z">
        <w:r w:rsidR="00815536">
          <w:t>the data</w:t>
        </w:r>
        <w:r w:rsidR="00815536" w:rsidRPr="00BA5688">
          <w:t xml:space="preserve"> </w:t>
        </w:r>
      </w:ins>
      <w:r w:rsidRPr="00BA5688">
        <w:t xml:space="preserve">on one line chart with two axes to help </w:t>
      </w:r>
      <w:ins w:id="1402"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392"/>
      <w:r w:rsidR="00705992" w:rsidRPr="00BA5688">
        <w:rPr>
          <w:rStyle w:val="CommentReference"/>
        </w:rPr>
        <w:commentReference w:id="1392"/>
      </w:r>
      <w:r w:rsidRPr="00BA5688">
        <w:t>. This helps</w:t>
      </w:r>
      <w:del w:id="1403" w:author="Big Data Initiative Scientific Director" w:date="2021-08-31T13:59:00Z">
        <w:r w:rsidRPr="00BA5688" w:rsidDel="00815536">
          <w:delText xml:space="preserve"> to</w:delText>
        </w:r>
      </w:del>
      <w:r w:rsidRPr="00BA5688">
        <w:t xml:space="preserve"> understand </w:t>
      </w:r>
      <w:ins w:id="1404"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405"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406" w:author="Vladymyr Kozyr" w:date="2021-08-15T21:43:00Z"/>
        </w:rPr>
      </w:pPr>
      <w:r w:rsidRPr="00BA5688">
        <w:t xml:space="preserve">Visualization (combined with </w:t>
      </w:r>
      <w:commentRangeStart w:id="1407"/>
      <w:commentRangeStart w:id="1408"/>
      <w:r w:rsidRPr="00BA5688">
        <w:t xml:space="preserve">external </w:t>
      </w:r>
      <w:r w:rsidR="00F17FDE" w:rsidRPr="00BA5688">
        <w:t>data sources</w:t>
      </w:r>
      <w:r w:rsidRPr="00BA5688">
        <w:t xml:space="preserve"> </w:t>
      </w:r>
      <w:commentRangeEnd w:id="1407"/>
      <w:r w:rsidR="000616F8" w:rsidRPr="00BA5688">
        <w:rPr>
          <w:rStyle w:val="CommentReference"/>
        </w:rPr>
        <w:commentReference w:id="1407"/>
      </w:r>
      <w:commentRangeEnd w:id="1408"/>
      <w:r w:rsidR="00A458B4" w:rsidRPr="00BA5688">
        <w:rPr>
          <w:rStyle w:val="CommentReference"/>
        </w:rPr>
        <w:commentReference w:id="1408"/>
      </w:r>
      <w:r w:rsidRPr="00BA5688">
        <w:t xml:space="preserve">and/or </w:t>
      </w:r>
      <w:commentRangeStart w:id="1409"/>
      <w:r w:rsidRPr="00BA5688">
        <w:t>user</w:t>
      </w:r>
      <w:r w:rsidR="00A458B4" w:rsidRPr="00BA5688">
        <w:t>’s knowledge and</w:t>
      </w:r>
      <w:r w:rsidRPr="00BA5688">
        <w:t xml:space="preserve"> experience</w:t>
      </w:r>
      <w:r w:rsidR="00A458B4" w:rsidRPr="00BA5688">
        <w:t xml:space="preserve"> in the domain</w:t>
      </w:r>
      <w:commentRangeEnd w:id="1409"/>
      <w:r w:rsidR="000616F8" w:rsidRPr="00BA5688">
        <w:rPr>
          <w:rStyle w:val="CommentReference"/>
        </w:rPr>
        <w:commentReference w:id="1409"/>
      </w:r>
      <w:r w:rsidRPr="00BA5688">
        <w:t xml:space="preserve">) may be used by users for solving </w:t>
      </w:r>
      <w:ins w:id="1410" w:author="Vladymyr Kozyr" w:date="2021-08-24T10:58:00Z">
        <w:r w:rsidR="00117C2E" w:rsidRPr="00BA5688">
          <w:t xml:space="preserve">a </w:t>
        </w:r>
      </w:ins>
      <w:r w:rsidRPr="00BA5688">
        <w:t>range of issues</w:t>
      </w:r>
      <w:r w:rsidRPr="005A2161">
        <w:t xml:space="preserve"> such as</w:t>
      </w:r>
      <w:r w:rsidR="00CF4700" w:rsidRPr="005A2161">
        <w:t xml:space="preserve"> </w:t>
      </w:r>
      <w:ins w:id="1411"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412" w:author="Vladymyr Kozyr" w:date="2021-08-15T21:43:00Z"/>
        </w:rPr>
      </w:pPr>
    </w:p>
    <w:p w14:paraId="17127045" w14:textId="59CDA765" w:rsidR="00DF1FB7" w:rsidRDefault="00DF1FB7" w:rsidP="005A2161">
      <w:pPr>
        <w:pStyle w:val="1Para"/>
        <w:ind w:firstLine="0"/>
        <w:rPr>
          <w:ins w:id="1413" w:author="Vladymyr Kozyr" w:date="2021-08-15T21:43:00Z"/>
        </w:rPr>
      </w:pPr>
    </w:p>
    <w:p w14:paraId="419BA116" w14:textId="0BC77300" w:rsidR="00DF1FB7" w:rsidRDefault="00DF1FB7" w:rsidP="005A2161">
      <w:pPr>
        <w:pStyle w:val="1Para"/>
        <w:ind w:firstLine="0"/>
        <w:rPr>
          <w:ins w:id="1414" w:author="Vladymyr Kozyr" w:date="2021-08-15T21:43:00Z"/>
        </w:rPr>
      </w:pPr>
    </w:p>
    <w:p w14:paraId="7D9373F4" w14:textId="25DF9B17" w:rsidR="00DF1FB7" w:rsidRDefault="00DF1FB7" w:rsidP="005A2161">
      <w:pPr>
        <w:pStyle w:val="1Para"/>
        <w:ind w:firstLine="0"/>
        <w:rPr>
          <w:ins w:id="1415" w:author="Vladymyr Kozyr" w:date="2021-08-15T21:43:00Z"/>
        </w:rPr>
      </w:pPr>
    </w:p>
    <w:p w14:paraId="0E4D834C" w14:textId="73F4C1CE" w:rsidR="00DF1FB7" w:rsidRDefault="00DF1FB7" w:rsidP="005A2161">
      <w:pPr>
        <w:pStyle w:val="1Para"/>
        <w:ind w:firstLine="0"/>
        <w:rPr>
          <w:ins w:id="1416" w:author="Vladymyr Kozyr" w:date="2021-08-15T21:43:00Z"/>
        </w:rPr>
      </w:pPr>
    </w:p>
    <w:p w14:paraId="0FBBFB24" w14:textId="453750A3" w:rsidR="00DF1FB7" w:rsidRDefault="00DF1FB7" w:rsidP="005A2161">
      <w:pPr>
        <w:pStyle w:val="1Para"/>
        <w:ind w:firstLine="0"/>
        <w:rPr>
          <w:ins w:id="1417" w:author="Vladymyr Kozyr" w:date="2021-08-15T21:43:00Z"/>
        </w:rPr>
      </w:pPr>
    </w:p>
    <w:p w14:paraId="761D56C0" w14:textId="5718796F" w:rsidR="00DF1FB7" w:rsidRDefault="00DF1FB7" w:rsidP="005A2161">
      <w:pPr>
        <w:pStyle w:val="1Para"/>
        <w:ind w:firstLine="0"/>
        <w:rPr>
          <w:ins w:id="1418"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419" w:author="Vladymyr Kozyr" w:date="2021-08-15T21:15:00Z">
          <w:pPr>
            <w:pStyle w:val="Heading3"/>
            <w:spacing w:after="0"/>
          </w:pPr>
        </w:pPrChange>
      </w:pPr>
      <w:bookmarkStart w:id="1420" w:name="_Toc91418029"/>
      <w:commentRangeStart w:id="1421"/>
      <w:r w:rsidRPr="00CE178C">
        <w:lastRenderedPageBreak/>
        <w:t xml:space="preserve">Task </w:t>
      </w:r>
      <w:r w:rsidR="004D0850" w:rsidRPr="00CE178C">
        <w:t>2</w:t>
      </w:r>
      <w:commentRangeEnd w:id="1421"/>
      <w:r w:rsidR="00C8620E" w:rsidRPr="005A2161">
        <w:rPr>
          <w:rStyle w:val="CommentReference"/>
          <w:rFonts w:eastAsiaTheme="minorHAnsi" w:cstheme="minorBidi"/>
          <w:b w:val="0"/>
          <w:color w:val="auto"/>
        </w:rPr>
        <w:commentReference w:id="1421"/>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420"/>
    </w:p>
    <w:p w14:paraId="4CA1B6D4" w14:textId="04DD4D3B"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422" w:author="Big Data Initiative Scientific Director" w:date="2021-08-31T14:41:00Z">
        <w:r w:rsidRPr="00BA5688" w:rsidDel="001B5256">
          <w:delText xml:space="preserve">in </w:delText>
        </w:r>
      </w:del>
      <w:ins w:id="1423"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424"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47CC2">
            <w:rPr>
              <w:rFonts w:cs="Arial"/>
            </w:rPr>
            <w:fldChar w:fldCharType="separate"/>
          </w:r>
          <w:r w:rsidR="00C23FC7" w:rsidRPr="00C23FC7">
            <w:rPr>
              <w:rFonts w:cs="Arial"/>
              <w:noProof/>
            </w:rPr>
            <w:t>[19]</w:t>
          </w:r>
          <w:r w:rsidRPr="00E47CC2">
            <w:rPr>
              <w:rFonts w:cs="Arial"/>
            </w:rPr>
            <w:fldChar w:fldCharType="end"/>
          </w:r>
        </w:sdtContent>
      </w:sdt>
      <w:r w:rsidRPr="00BA5688">
        <w:rPr>
          <w:rFonts w:cs="Arial"/>
        </w:rPr>
        <w:t>. In this paper</w:t>
      </w:r>
      <w:ins w:id="1425"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426" w:author="Vladymyr Kozyr" w:date="2021-08-15T21:43:00Z">
        <w:r w:rsidR="00DF1FB7">
          <w:rPr>
            <w:rFonts w:cs="Arial"/>
          </w:rPr>
          <w:t>F</w:t>
        </w:r>
      </w:ins>
      <w:del w:id="1427" w:author="Vladymyr Kozyr" w:date="2021-08-15T21:43:00Z">
        <w:r w:rsidRPr="0038076D" w:rsidDel="00DF1FB7">
          <w:rPr>
            <w:rFonts w:cs="Arial"/>
          </w:rPr>
          <w:delText>f</w:delText>
        </w:r>
      </w:del>
      <w:r w:rsidRPr="0038076D">
        <w:rPr>
          <w:rFonts w:cs="Arial"/>
        </w:rPr>
        <w:t>ig</w:t>
      </w:r>
      <w:ins w:id="1428" w:author="Vladymyr Kozyr" w:date="2021-08-15T21:15:00Z">
        <w:r w:rsidR="005A6381">
          <w:rPr>
            <w:rFonts w:cs="Arial"/>
          </w:rPr>
          <w:t>ure</w:t>
        </w:r>
      </w:ins>
      <w:del w:id="1429" w:author="Vladymyr Kozyr" w:date="2021-08-15T21:15:00Z">
        <w:r w:rsidRPr="0038076D" w:rsidDel="005A6381">
          <w:rPr>
            <w:rFonts w:cs="Arial"/>
          </w:rPr>
          <w:delText>.</w:delText>
        </w:r>
      </w:del>
      <w:r w:rsidRPr="0038076D">
        <w:rPr>
          <w:rFonts w:cs="Arial"/>
        </w:rPr>
        <w:t xml:space="preserve"> </w:t>
      </w:r>
      <w:ins w:id="1430" w:author="Vladymyr Kozyr" w:date="2021-08-19T18:53:00Z">
        <w:r w:rsidR="00121D53">
          <w:rPr>
            <w:rFonts w:cs="Arial"/>
          </w:rPr>
          <w:t>3.5.2.1</w:t>
        </w:r>
      </w:ins>
      <w:del w:id="1431"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432" w:author="Vladymyr Kozyr" w:date="2021-08-15T21:44:00Z"/>
          <w:rFonts w:cs="Arial"/>
          <w:lang w:val="en-CA"/>
        </w:rPr>
        <w:pPrChange w:id="1433"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434" w:author="Vladymyr Kozyr" w:date="2021-08-15T21:44:00Z"/>
          <w:lang w:val="en-CA"/>
        </w:rPr>
        <w:pPrChange w:id="1435" w:author="Vladymyr Kozyr" w:date="2021-08-15T21:44:00Z">
          <w:pPr>
            <w:autoSpaceDE w:val="0"/>
            <w:autoSpaceDN w:val="0"/>
            <w:adjustRightInd w:val="0"/>
            <w:spacing w:after="0" w:line="240" w:lineRule="auto"/>
          </w:pPr>
        </w:pPrChange>
      </w:pPr>
    </w:p>
    <w:p w14:paraId="7157937C" w14:textId="0D6B34F0" w:rsidR="00BA1CDB" w:rsidRPr="005A2161" w:rsidDel="00DF1FB7" w:rsidRDefault="00DF1FB7">
      <w:pPr>
        <w:pStyle w:val="Caption"/>
        <w:jc w:val="center"/>
        <w:rPr>
          <w:del w:id="1436" w:author="Vladymyr Kozyr" w:date="2021-08-15T21:44:00Z"/>
          <w:rFonts w:cs="Arial"/>
          <w:lang w:val="en-CA"/>
        </w:rPr>
        <w:pPrChange w:id="1437" w:author="Vladymyr Kozyr" w:date="2021-08-15T21:44:00Z">
          <w:pPr>
            <w:autoSpaceDE w:val="0"/>
            <w:autoSpaceDN w:val="0"/>
            <w:adjustRightInd w:val="0"/>
            <w:spacing w:after="0" w:line="240" w:lineRule="auto"/>
            <w:jc w:val="center"/>
          </w:pPr>
        </w:pPrChange>
      </w:pPr>
      <w:bookmarkStart w:id="1438" w:name="_Toc85572031"/>
      <w:ins w:id="1439" w:author="Vladymyr Kozyr" w:date="2021-08-15T21:44:00Z">
        <w:r>
          <w:t xml:space="preserve">Figure </w:t>
        </w:r>
      </w:ins>
      <w:ins w:id="1440"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A934EC">
        <w:rPr>
          <w:noProof/>
        </w:rPr>
        <w:t>3.5</w:t>
      </w:r>
      <w:ins w:id="1441" w:author="Vladymyr Kozyr" w:date="2021-08-19T18:41:00Z">
        <w:r w:rsidR="00E85AC5">
          <w:rPr>
            <w:i w:val="0"/>
            <w:iCs w:val="0"/>
          </w:rPr>
          <w:fldChar w:fldCharType="end"/>
        </w:r>
        <w:r w:rsidR="00E85AC5">
          <w:t>.</w:t>
        </w:r>
      </w:ins>
      <w:ins w:id="1442" w:author="Vladymyr Kozyr" w:date="2021-08-19T18:53:00Z">
        <w:r w:rsidR="00121D53">
          <w:t>2.</w:t>
        </w:r>
      </w:ins>
      <w:ins w:id="1443"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444" w:author="Vladymyr Kozyr" w:date="2021-10-19T22:37:00Z">
        <w:r w:rsidR="00A934EC">
          <w:rPr>
            <w:noProof/>
          </w:rPr>
          <w:t>1</w:t>
        </w:r>
      </w:ins>
      <w:ins w:id="1445" w:author="Vladymyr Kozyr" w:date="2021-08-19T18:41:00Z">
        <w:r w:rsidR="00E85AC5">
          <w:rPr>
            <w:i w:val="0"/>
            <w:iCs w:val="0"/>
          </w:rPr>
          <w:fldChar w:fldCharType="end"/>
        </w:r>
      </w:ins>
      <w:ins w:id="1446" w:author="Vladymyr Kozyr" w:date="2021-08-15T21:44:00Z">
        <w:r>
          <w:t xml:space="preserve">. </w:t>
        </w:r>
        <w:r w:rsidRPr="00461584">
          <w:t>Scatter plot example</w:t>
        </w:r>
      </w:ins>
      <w:bookmarkEnd w:id="1438"/>
      <w:del w:id="1447" w:author="Vladymyr Kozyr" w:date="2021-08-15T21:12:00Z">
        <w:r w:rsidR="00BA1CDB" w:rsidRPr="005A2161" w:rsidDel="003F377B">
          <w:rPr>
            <w:rFonts w:cs="Arial"/>
            <w:lang w:val="en-CA"/>
          </w:rPr>
          <w:delText>f</w:delText>
        </w:r>
      </w:del>
      <w:del w:id="1448" w:author="Vladymyr Kozyr" w:date="2021-08-15T21:44:00Z">
        <w:r w:rsidR="00BA1CDB" w:rsidRPr="005A2161" w:rsidDel="00DF1FB7">
          <w:rPr>
            <w:rFonts w:cs="Arial"/>
            <w:lang w:val="en-CA"/>
          </w:rPr>
          <w:delText>ig</w:delText>
        </w:r>
      </w:del>
      <w:del w:id="1449" w:author="Vladymyr Kozyr" w:date="2021-08-15T21:12:00Z">
        <w:r w:rsidR="00BA1CDB" w:rsidRPr="005A2161" w:rsidDel="003F377B">
          <w:rPr>
            <w:rFonts w:cs="Arial"/>
            <w:lang w:val="en-CA"/>
          </w:rPr>
          <w:delText>.</w:delText>
        </w:r>
      </w:del>
      <w:del w:id="1450"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451" w:author="Vladymyr Kozyr" w:date="2021-08-15T21:44:00Z">
          <w:pPr>
            <w:autoSpaceDE w:val="0"/>
            <w:autoSpaceDN w:val="0"/>
            <w:adjustRightInd w:val="0"/>
            <w:spacing w:after="0" w:line="240" w:lineRule="auto"/>
            <w:jc w:val="center"/>
          </w:pPr>
        </w:pPrChange>
      </w:pPr>
    </w:p>
    <w:p w14:paraId="3B0D8E8B" w14:textId="75C99CD2" w:rsidR="00905BAE" w:rsidRDefault="00F436D4" w:rsidP="005A2161">
      <w:pPr>
        <w:pStyle w:val="1Para"/>
        <w:ind w:firstLine="0"/>
        <w:rPr>
          <w:ins w:id="1452" w:author="Vladymyr Kozyr" w:date="2021-08-15T21:08:00Z"/>
        </w:rPr>
      </w:pPr>
      <w:del w:id="1453" w:author="Big Data Initiative Scientific Director" w:date="2021-08-31T14:42:00Z">
        <w:r w:rsidRPr="007B481E" w:rsidDel="001B5256">
          <w:delText>F</w:delText>
        </w:r>
        <w:r w:rsidRPr="0038076D" w:rsidDel="001B5256">
          <w:delText xml:space="preserve">or </w:delText>
        </w:r>
      </w:del>
      <w:ins w:id="1454" w:author="Big Data Initiative Scientific Director" w:date="2021-08-31T14:42:00Z">
        <w:r w:rsidR="001B5256">
          <w:t xml:space="preserve">A </w:t>
        </w:r>
      </w:ins>
      <w:r w:rsidRPr="0038076D">
        <w:t xml:space="preserve">DFO </w:t>
      </w:r>
      <w:ins w:id="1455" w:author="Big Data Initiative Scientific Director" w:date="2021-08-31T14:42:00Z">
        <w:r w:rsidR="001B5256">
          <w:t xml:space="preserve">report used a similar </w:t>
        </w:r>
      </w:ins>
      <w:r w:rsidRPr="0038076D">
        <w:t xml:space="preserve">data </w:t>
      </w:r>
      <w:r w:rsidRPr="00BA5688">
        <w:t xml:space="preserve">visualization </w:t>
      </w:r>
      <w:del w:id="1456" w:author="Big Data Initiative Scientific Director" w:date="2021-08-31T14:42:00Z">
        <w:r w:rsidRPr="00BA5688" w:rsidDel="001B5256">
          <w:delText xml:space="preserve">was used </w:delText>
        </w:r>
      </w:del>
      <w:ins w:id="1457" w:author="Vladymyr Kozyr" w:date="2021-08-24T11:09:00Z">
        <w:del w:id="1458" w:author="Big Data Initiative Scientific Director" w:date="2021-08-31T14:42:00Z">
          <w:r w:rsidR="00DF3135" w:rsidRPr="00BA5688" w:rsidDel="001B5256">
            <w:delText xml:space="preserve">a </w:delText>
          </w:r>
        </w:del>
      </w:ins>
      <w:del w:id="1459" w:author="Big Data Initiative Scientific Director" w:date="2021-08-31T14:42:00Z">
        <w:r w:rsidRPr="00BA5688" w:rsidDel="001B5256">
          <w:delText xml:space="preserve">similar </w:delText>
        </w:r>
      </w:del>
      <w:r w:rsidRPr="00BA5688">
        <w:t>approach</w:t>
      </w:r>
      <w:ins w:id="1460" w:author="Vladymyr Kozyr" w:date="2021-08-24T11:10:00Z">
        <w:r w:rsidR="00DF3135" w:rsidRPr="00BA5688">
          <w:t>,</w:t>
        </w:r>
      </w:ins>
      <w:r w:rsidRPr="00BA5688">
        <w:t xml:space="preserve"> but </w:t>
      </w:r>
      <w:del w:id="1461" w:author="Big Data Initiative Scientific Director" w:date="2021-08-31T14:42:00Z">
        <w:r w:rsidRPr="00BA5688" w:rsidDel="001B5256">
          <w:delText>with</w:delText>
        </w:r>
      </w:del>
      <w:ins w:id="1462" w:author="Big Data Initiative Scientific Director" w:date="2021-08-31T14:42:00Z">
        <w:r w:rsidR="001B5256">
          <w:t xml:space="preserve">with a </w:t>
        </w:r>
      </w:ins>
      <w:del w:id="1463"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464" w:author="Big Data Initiative Scientific Director" w:date="2021-08-31T14:57:00Z">
        <w:r w:rsidR="00905BAE" w:rsidRPr="00BA5688" w:rsidDel="004F3211">
          <w:delText xml:space="preserve">and </w:delText>
        </w:r>
      </w:del>
      <w:ins w:id="1465" w:author="Big Data Initiative Scientific Director" w:date="2021-08-31T14:57:00Z">
        <w:r w:rsidR="004F3211">
          <w:t>with</w:t>
        </w:r>
        <w:r w:rsidR="004F3211" w:rsidRPr="00BA5688">
          <w:t xml:space="preserve"> </w:t>
        </w:r>
      </w:ins>
      <w:r w:rsidR="00905BAE" w:rsidRPr="00BA5688">
        <w:t>dots represent</w:t>
      </w:r>
      <w:ins w:id="1466" w:author="Big Data Initiative Scientific Director" w:date="2021-08-31T14:57:00Z">
        <w:r w:rsidR="004F3211">
          <w:t xml:space="preserve">ing </w:t>
        </w:r>
      </w:ins>
      <w:del w:id="1467" w:author="Big Data Initiative Scientific Director" w:date="2021-08-31T14:57:00Z">
        <w:r w:rsidR="00905BAE" w:rsidRPr="00BA5688" w:rsidDel="004F3211">
          <w:delText xml:space="preserve"> </w:delText>
        </w:r>
      </w:del>
      <w:r w:rsidR="00905BAE" w:rsidRPr="00BA5688">
        <w:t>years</w:t>
      </w:r>
      <w:ins w:id="1468" w:author="Big Data Initiative Scientific Director" w:date="2021-08-31T14:57:00Z">
        <w:r w:rsidR="004F3211">
          <w:t>,</w:t>
        </w:r>
      </w:ins>
      <w:r w:rsidR="00D50AC8" w:rsidRPr="00BA5688">
        <w:t xml:space="preserve"> which is </w:t>
      </w:r>
      <w:del w:id="1469" w:author="Vladymyr Kozyr" w:date="2021-08-24T11:11:00Z">
        <w:r w:rsidR="00D50AC8" w:rsidRPr="00BA5688" w:rsidDel="00DF3135">
          <w:delText xml:space="preserve">a </w:delText>
        </w:r>
      </w:del>
      <w:ins w:id="1470" w:author="Vladymyr Kozyr" w:date="2021-08-24T11:11:00Z">
        <w:r w:rsidR="00DF3135" w:rsidRPr="00BA5688">
          <w:t xml:space="preserve">the </w:t>
        </w:r>
      </w:ins>
      <w:r w:rsidR="00D50AC8" w:rsidRPr="00BA5688">
        <w:t>third dimension</w:t>
      </w:r>
      <w:del w:id="1471" w:author="Big Data Initiative Scientific Director" w:date="2021-08-31T14:57:00Z">
        <w:r w:rsidR="00D50AC8" w:rsidRPr="00BA5688" w:rsidDel="004F3211">
          <w:delText xml:space="preserve"> in that case</w:delText>
        </w:r>
      </w:del>
      <w:r w:rsidR="00905BAE" w:rsidRPr="00BA5688">
        <w:t xml:space="preserve">. </w:t>
      </w:r>
      <w:ins w:id="1472" w:author="Vladymyr Kozyr" w:date="2021-08-24T11:12:00Z">
        <w:r w:rsidR="00DF3135" w:rsidRPr="00BA5688">
          <w:t xml:space="preserve">The </w:t>
        </w:r>
      </w:ins>
      <w:del w:id="1473" w:author="Vladymyr Kozyr" w:date="2021-08-24T11:12:00Z">
        <w:r w:rsidRPr="00BA5688" w:rsidDel="00DF3135">
          <w:delText>V</w:delText>
        </w:r>
      </w:del>
      <w:ins w:id="1474" w:author="Vladymyr Kozyr" w:date="2021-08-24T11:12:00Z">
        <w:r w:rsidR="00DF3135" w:rsidRPr="00BA5688">
          <w:t>v</w:t>
        </w:r>
      </w:ins>
      <w:r w:rsidRPr="00BA5688">
        <w:t>isualization shows</w:t>
      </w:r>
      <w:r w:rsidR="00905BAE" w:rsidRPr="00BA5688">
        <w:t xml:space="preserve"> </w:t>
      </w:r>
      <w:ins w:id="1475"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476" w:author="Big Data Initiative Scientific Director" w:date="2021-08-31T14:58:00Z">
        <w:r w:rsidRPr="00BA5688" w:rsidDel="004F3211">
          <w:delText xml:space="preserve">comparing </w:delText>
        </w:r>
      </w:del>
      <w:ins w:id="1477" w:author="Big Data Initiative Scientific Director" w:date="2021-08-31T14:58:00Z">
        <w:r w:rsidR="004F3211" w:rsidRPr="00BA5688">
          <w:t>compar</w:t>
        </w:r>
        <w:r w:rsidR="004F3211">
          <w:t>ed</w:t>
        </w:r>
        <w:r w:rsidR="004F3211" w:rsidRPr="00BA5688">
          <w:t xml:space="preserve"> </w:t>
        </w:r>
      </w:ins>
      <w:r w:rsidRPr="00BA5688">
        <w:t xml:space="preserve">to the </w:t>
      </w:r>
      <w:ins w:id="1478"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r w:rsidRPr="00BA5688">
            <w:instrText xml:space="preserve"> CITATION Hen14 \l 4105 </w:instrText>
          </w:r>
          <w:r w:rsidRPr="00E47CC2">
            <w:fldChar w:fldCharType="separate"/>
          </w:r>
          <w:r w:rsidR="00C23FC7" w:rsidRPr="00C23FC7">
            <w:rPr>
              <w:noProof/>
            </w:rPr>
            <w:t>[19]</w:t>
          </w:r>
          <w:r w:rsidRPr="00E47CC2">
            <w:fldChar w:fldCharType="end"/>
          </w:r>
        </w:sdtContent>
      </w:sdt>
      <w:r w:rsidRPr="00BA5688">
        <w:t xml:space="preserve"> are </w:t>
      </w:r>
      <w:del w:id="1479" w:author="Big Data Initiative Scientific Director" w:date="2021-08-31T14:58:00Z">
        <w:r w:rsidRPr="00BA5688" w:rsidDel="004F3211">
          <w:delText>that it has</w:delText>
        </w:r>
      </w:del>
      <w:ins w:id="1480" w:author="Big Data Initiative Scientific Director" w:date="2021-08-31T14:58:00Z">
        <w:r w:rsidR="004F3211">
          <w:t>to allow</w:t>
        </w:r>
      </w:ins>
      <w:r w:rsidRPr="00BA5688">
        <w:t xml:space="preserve"> more advanced filtering, zooming and </w:t>
      </w:r>
      <w:del w:id="1481" w:author="Vladymyr Kozyr" w:date="2021-08-24T11:14:00Z">
        <w:r w:rsidRPr="00BA5688" w:rsidDel="00DF3135">
          <w:delText xml:space="preserve">used </w:delText>
        </w:r>
      </w:del>
      <w:ins w:id="1482" w:author="Vladymyr Kozyr" w:date="2021-08-24T11:14:00Z">
        <w:r w:rsidR="00DF3135" w:rsidRPr="00BA5688">
          <w:t xml:space="preserve">user </w:t>
        </w:r>
      </w:ins>
      <w:r w:rsidRPr="00BA5688">
        <w:t xml:space="preserve">interaction. </w:t>
      </w:r>
      <w:ins w:id="1483" w:author="Big Data Initiative Scientific Director" w:date="2021-08-31T14:58:00Z">
        <w:r w:rsidR="004F3211">
          <w:t>Again, d</w:t>
        </w:r>
      </w:ins>
      <w:del w:id="1484"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485" w:author="Big Data Initiative Scientific Director" w:date="2021-08-31T14:58:00Z">
        <w:r w:rsidRPr="005A2161" w:rsidDel="004F3211">
          <w:delText xml:space="preserve">are </w:delText>
        </w:r>
      </w:del>
      <w:ins w:id="1486" w:author="Big Data Initiative Scientific Director" w:date="2021-08-31T14:58:00Z">
        <w:r w:rsidR="004F3211">
          <w:t>will be</w:t>
        </w:r>
        <w:r w:rsidR="004F3211" w:rsidRPr="005A2161">
          <w:t xml:space="preserve"> </w:t>
        </w:r>
      </w:ins>
      <w:r w:rsidRPr="005A2161">
        <w:t xml:space="preserve">discussed in </w:t>
      </w:r>
      <w:del w:id="1487"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488"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489" w:name="_Toc63711367"/>
      <w:bookmarkStart w:id="1490" w:name="_Toc64291571"/>
      <w:bookmarkStart w:id="1491" w:name="_Toc64293366"/>
      <w:bookmarkStart w:id="1492" w:name="_Toc65527229"/>
      <w:bookmarkStart w:id="1493" w:name="_Toc66300650"/>
      <w:bookmarkStart w:id="1494" w:name="_Toc66300726"/>
      <w:bookmarkStart w:id="1495" w:name="_Toc67830618"/>
      <w:bookmarkStart w:id="1496" w:name="_Toc67830757"/>
      <w:bookmarkStart w:id="1497" w:name="_Toc91418030"/>
      <w:bookmarkEnd w:id="1489"/>
      <w:bookmarkEnd w:id="1490"/>
      <w:bookmarkEnd w:id="1491"/>
      <w:bookmarkEnd w:id="1492"/>
      <w:bookmarkEnd w:id="1493"/>
      <w:bookmarkEnd w:id="1494"/>
      <w:bookmarkEnd w:id="1495"/>
      <w:bookmarkEnd w:id="1496"/>
      <w:r w:rsidRPr="005A6381">
        <w:rPr>
          <w:bCs/>
          <w:rPrChange w:id="1498" w:author="Vladymyr Kozyr" w:date="2021-08-15T21:15:00Z">
            <w:rPr>
              <w:b w:val="0"/>
            </w:rPr>
          </w:rPrChange>
        </w:rPr>
        <w:lastRenderedPageBreak/>
        <w:t>Task</w:t>
      </w:r>
      <w:r w:rsidR="00507C0A" w:rsidRPr="005A6381">
        <w:rPr>
          <w:bCs/>
          <w:rPrChange w:id="1499" w:author="Vladymyr Kozyr" w:date="2021-08-15T21:15:00Z">
            <w:rPr>
              <w:b w:val="0"/>
            </w:rPr>
          </w:rPrChange>
        </w:rPr>
        <w:t xml:space="preserve"> 3</w:t>
      </w:r>
      <w:r w:rsidR="00252C5C" w:rsidRPr="005A6381">
        <w:rPr>
          <w:bCs/>
          <w:rPrChange w:id="1500"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497"/>
    </w:p>
    <w:p w14:paraId="19DD044A" w14:textId="681B1F6E" w:rsidR="00D50AC8" w:rsidRPr="00BA5688" w:rsidDel="00DF5B47" w:rsidRDefault="004B0D2A" w:rsidP="00D50AC8">
      <w:pPr>
        <w:pStyle w:val="1Para"/>
        <w:ind w:firstLine="0"/>
        <w:rPr>
          <w:ins w:id="1501" w:author="Vladymyr Kozyr" w:date="2021-08-21T21:34:00Z"/>
          <w:del w:id="1502" w:author="Big Data Initiative Scientific Director" w:date="2021-08-31T15:33:00Z"/>
        </w:rPr>
      </w:pPr>
      <w:commentRangeStart w:id="1503"/>
      <w:r w:rsidRPr="00CE178C">
        <w:t xml:space="preserve">Knowing which types of fish give the biggest income is valuable for </w:t>
      </w:r>
      <w:del w:id="1504" w:author="Vladymyr Kozyr" w:date="2021-12-26T13:21:00Z">
        <w:r w:rsidRPr="00CE178C" w:rsidDel="00516185">
          <w:delText xml:space="preserve">the </w:delText>
        </w:r>
      </w:del>
      <w:r w:rsidRPr="00CE178C">
        <w:t>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C23FC7" w:rsidRPr="00C23FC7">
            <w:rPr>
              <w:noProof/>
            </w:rPr>
            <w:t>[13]</w:t>
          </w:r>
          <w:r w:rsidRPr="0038076D">
            <w:fldChar w:fldCharType="end"/>
          </w:r>
        </w:sdtContent>
      </w:sdt>
      <w:r w:rsidR="00271831" w:rsidRPr="00CE178C">
        <w:t xml:space="preserve"> there are </w:t>
      </w:r>
      <w:r w:rsidR="00271831" w:rsidRPr="00BA5688">
        <w:t xml:space="preserve">pie charts </w:t>
      </w:r>
      <w:ins w:id="1505" w:author="Vladymyr Kozyr" w:date="2021-08-24T11:22:00Z">
        <w:r w:rsidR="00E42A73" w:rsidRPr="00BA5688">
          <w:t xml:space="preserve">that briefly </w:t>
        </w:r>
      </w:ins>
      <w:del w:id="1506" w:author="Vladymyr Kozyr" w:date="2021-08-24T11:22:00Z">
        <w:r w:rsidR="00271831" w:rsidRPr="00BA5688" w:rsidDel="00E42A73">
          <w:delText xml:space="preserve">which briefly </w:delText>
        </w:r>
      </w:del>
      <w:r w:rsidR="00271831" w:rsidRPr="00BA5688">
        <w:t xml:space="preserve">describe the data for </w:t>
      </w:r>
      <w:del w:id="1507" w:author="Big Data Initiative Scientific Director" w:date="2021-08-31T15:30:00Z">
        <w:r w:rsidR="00271831" w:rsidRPr="00BA5688" w:rsidDel="00DF5B47">
          <w:delText xml:space="preserve">the </w:delText>
        </w:r>
      </w:del>
      <w:ins w:id="1508" w:author="Big Data Initiative Scientific Director" w:date="2021-08-31T15:30:00Z">
        <w:r w:rsidR="00DF5B47">
          <w:t>a</w:t>
        </w:r>
        <w:r w:rsidR="00DF5B47" w:rsidRPr="00BA5688">
          <w:t xml:space="preserve"> </w:t>
        </w:r>
      </w:ins>
      <w:ins w:id="1509" w:author="Vladymyr Kozyr" w:date="2021-08-21T21:32:00Z">
        <w:r w:rsidR="001C461A" w:rsidRPr="00BA5688">
          <w:t xml:space="preserve">specific </w:t>
        </w:r>
      </w:ins>
      <w:r w:rsidR="00271831" w:rsidRPr="00BA5688">
        <w:t>year.</w:t>
      </w:r>
      <w:ins w:id="1510" w:author="Big Data Initiative Scientific Director" w:date="2021-08-31T15:33:00Z">
        <w:r w:rsidR="00DF5B47">
          <w:rPr>
            <w:color w:val="000000" w:themeColor="text1"/>
          </w:rPr>
          <w:t xml:space="preserve"> </w:t>
        </w:r>
      </w:ins>
    </w:p>
    <w:p w14:paraId="65267B09" w14:textId="298D9D9D" w:rsidR="001C461A" w:rsidRPr="00BA5688" w:rsidDel="00DF5B47" w:rsidRDefault="00E14373" w:rsidP="00D50AC8">
      <w:pPr>
        <w:pStyle w:val="1Para"/>
        <w:ind w:firstLine="0"/>
        <w:rPr>
          <w:del w:id="1511" w:author="Big Data Initiative Scientific Director" w:date="2021-08-31T15:34:00Z"/>
        </w:rPr>
      </w:pPr>
      <w:ins w:id="1512" w:author="Vladymyr Kozyr" w:date="2021-08-24T11:29:00Z">
        <w:r w:rsidRPr="00BA5688">
          <w:rPr>
            <w:color w:val="000000" w:themeColor="text1"/>
          </w:rPr>
          <w:t>In Figure 3.1.4.</w:t>
        </w:r>
      </w:ins>
      <w:ins w:id="1513" w:author="Big Data Initiative Scientific Director" w:date="2021-08-31T15:31:00Z">
        <w:r w:rsidR="00DF5B47">
          <w:rPr>
            <w:color w:val="000000" w:themeColor="text1"/>
          </w:rPr>
          <w:t xml:space="preserve"> on p</w:t>
        </w:r>
      </w:ins>
      <w:ins w:id="1514"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515" w:author="Vladymyr Kozyr" w:date="2021-10-19T22:37:00Z">
        <w:r w:rsidR="00A934EC">
          <w:rPr>
            <w:noProof/>
            <w:color w:val="000000" w:themeColor="text1"/>
          </w:rPr>
          <w:t>12</w:t>
        </w:r>
      </w:ins>
      <w:ins w:id="1516" w:author="Big Data Initiative Scientific Director" w:date="2021-08-31T15:32:00Z">
        <w:r w:rsidR="00DF5B47">
          <w:rPr>
            <w:color w:val="000000" w:themeColor="text1"/>
          </w:rPr>
          <w:fldChar w:fldCharType="end"/>
        </w:r>
        <w:r w:rsidR="00DF5B47">
          <w:rPr>
            <w:color w:val="000000" w:themeColor="text1"/>
          </w:rPr>
          <w:t>,</w:t>
        </w:r>
      </w:ins>
      <w:ins w:id="1517" w:author="Vladymyr Kozyr" w:date="2021-08-24T11:29:00Z">
        <w:r w:rsidRPr="00BA5688">
          <w:rPr>
            <w:color w:val="000000" w:themeColor="text1"/>
          </w:rPr>
          <w:t xml:space="preserve"> we </w:t>
        </w:r>
        <w:del w:id="1518" w:author="Big Data Initiative Scientific Director" w:date="2021-08-31T15:32:00Z">
          <w:r w:rsidRPr="00BA5688" w:rsidDel="00DF5B47">
            <w:rPr>
              <w:color w:val="000000" w:themeColor="text1"/>
            </w:rPr>
            <w:delText>can see</w:delText>
          </w:r>
        </w:del>
      </w:ins>
      <w:ins w:id="1519" w:author="Big Data Initiative Scientific Director" w:date="2021-08-31T15:32:00Z">
        <w:r w:rsidR="00DF5B47">
          <w:rPr>
            <w:color w:val="000000" w:themeColor="text1"/>
          </w:rPr>
          <w:t>saw</w:t>
        </w:r>
      </w:ins>
      <w:ins w:id="1520" w:author="Vladymyr Kozyr" w:date="2021-08-24T11:29:00Z">
        <w:r w:rsidRPr="00BA5688">
          <w:rPr>
            <w:color w:val="000000" w:themeColor="text1"/>
          </w:rPr>
          <w:t xml:space="preserve"> that the marine industry </w:t>
        </w:r>
        <w:del w:id="1521" w:author="Big Data Initiative Scientific Director" w:date="2021-08-31T15:33:00Z">
          <w:r w:rsidRPr="00BA5688" w:rsidDel="00DF5B47">
            <w:rPr>
              <w:color w:val="000000" w:themeColor="text1"/>
            </w:rPr>
            <w:delText>requires</w:delText>
          </w:r>
        </w:del>
      </w:ins>
      <w:ins w:id="1522" w:author="Big Data Initiative Scientific Director" w:date="2021-08-31T15:33:00Z">
        <w:r w:rsidR="00DF5B47">
          <w:rPr>
            <w:color w:val="000000" w:themeColor="text1"/>
          </w:rPr>
          <w:t xml:space="preserve">made use </w:t>
        </w:r>
      </w:ins>
      <w:ins w:id="1523" w:author="Vladymyr Kozyr" w:date="2021-08-24T11:29:00Z">
        <w:del w:id="1524"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525" w:author="Big Data Initiative Scientific Director" w:date="2021-08-31T15:33:00Z">
        <w:r w:rsidR="00DF5B47">
          <w:rPr>
            <w:color w:val="000000" w:themeColor="text1"/>
          </w:rPr>
          <w:t>ample</w:t>
        </w:r>
      </w:ins>
      <w:ins w:id="1526" w:author="Vladymyr Kozyr" w:date="2021-08-24T11:29:00Z">
        <w:del w:id="1527"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528"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529" w:author="Vladymyr Kozyr" w:date="2021-08-15T21:08:00Z"/>
        </w:rPr>
      </w:pPr>
      <w:ins w:id="1530" w:author="Big Data Initiative Scientific Director" w:date="2021-08-31T15:34:00Z">
        <w:r>
          <w:t>The p</w:t>
        </w:r>
      </w:ins>
      <w:del w:id="1531" w:author="Big Data Initiative Scientific Director" w:date="2021-08-31T15:34:00Z">
        <w:r w:rsidR="00271831" w:rsidRPr="00BA5688" w:rsidDel="00DF5B47">
          <w:delText>P</w:delText>
        </w:r>
      </w:del>
      <w:r w:rsidR="00271831" w:rsidRPr="00BA5688">
        <w:t>ie charts presented in th</w:t>
      </w:r>
      <w:ins w:id="1532" w:author="Vladymyr Kozyr" w:date="2021-08-21T21:37:00Z">
        <w:r w:rsidR="00766647" w:rsidRPr="00BA5688">
          <w:t xml:space="preserve">e </w:t>
        </w:r>
        <w:del w:id="1533" w:author="Big Data Initiative Scientific Director" w:date="2021-08-31T15:34:00Z">
          <w:r w:rsidR="00766647" w:rsidRPr="00BA5688" w:rsidDel="00DF5B47">
            <w:delText>f</w:delText>
          </w:r>
        </w:del>
      </w:ins>
      <w:ins w:id="1534" w:author="Big Data Initiative Scientific Director" w:date="2021-08-31T15:34:00Z">
        <w:r>
          <w:t>next</w:t>
        </w:r>
      </w:ins>
      <w:ins w:id="1535" w:author="Vladymyr Kozyr" w:date="2021-08-21T21:37:00Z">
        <w:del w:id="1536" w:author="Big Data Initiative Scientific Director" w:date="2021-08-31T15:34:00Z">
          <w:r w:rsidR="00766647" w:rsidRPr="00BA5688" w:rsidDel="00DF5B47">
            <w:delText>ollowing</w:delText>
          </w:r>
        </w:del>
        <w:r w:rsidR="00766647" w:rsidRPr="00BA5688">
          <w:t xml:space="preserve"> chapter (</w:t>
        </w:r>
      </w:ins>
      <w:ins w:id="1537" w:author="Vladymyr Kozyr" w:date="2021-08-21T21:38:00Z">
        <w:r w:rsidR="00766647" w:rsidRPr="00BA5688">
          <w:t>Figure 4.3.3.)</w:t>
        </w:r>
      </w:ins>
      <w:del w:id="1538"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539" w:author="Big Data Initiative Scientific Director" w:date="2021-08-31T15:34:00Z">
        <w:r>
          <w:t>, allowing</w:t>
        </w:r>
      </w:ins>
      <w:del w:id="1540" w:author="Big Data Initiative Scientific Director" w:date="2021-08-31T15:34:00Z">
        <w:r w:rsidR="00271831" w:rsidRPr="00BA5688" w:rsidDel="00DF5B47">
          <w:delText>.</w:delText>
        </w:r>
      </w:del>
      <w:r w:rsidR="00271831" w:rsidRPr="00BA5688">
        <w:t xml:space="preserve"> </w:t>
      </w:r>
      <w:del w:id="1541" w:author="Big Data Initiative Scientific Director" w:date="2021-08-31T15:34:00Z">
        <w:r w:rsidR="00CE178C" w:rsidRPr="00BA5688" w:rsidDel="00DF5B47">
          <w:delText xml:space="preserve">This </w:delText>
        </w:r>
      </w:del>
      <w:r w:rsidR="00CE178C" w:rsidRPr="00BA5688">
        <w:t xml:space="preserve">visualization </w:t>
      </w:r>
      <w:del w:id="1542" w:author="Big Data Initiative Scientific Director" w:date="2021-08-31T15:34:00Z">
        <w:r w:rsidR="00CE178C" w:rsidRPr="00BA5688" w:rsidDel="00DF5B47">
          <w:delText xml:space="preserve">can </w:delText>
        </w:r>
      </w:del>
      <w:ins w:id="1543" w:author="Big Data Initiative Scientific Director" w:date="2021-08-31T15:34:00Z">
        <w:r>
          <w:t>to</w:t>
        </w:r>
        <w:r w:rsidRPr="00BA5688">
          <w:t xml:space="preserve"> </w:t>
        </w:r>
      </w:ins>
      <w:r w:rsidR="00CE178C" w:rsidRPr="00BA5688">
        <w:t>help to find outliers for the selected year</w:t>
      </w:r>
      <w:ins w:id="1544" w:author="Vladymyr Kozyr" w:date="2021-08-21T21:41:00Z">
        <w:r w:rsidR="00766647" w:rsidRPr="00BA5688">
          <w:t xml:space="preserve"> and also adds some interactivity for </w:t>
        </w:r>
      </w:ins>
      <w:ins w:id="1545" w:author="Vladymyr Kozyr" w:date="2021-08-24T11:30:00Z">
        <w:r w:rsidR="00E14373" w:rsidRPr="00BA5688">
          <w:t xml:space="preserve">the </w:t>
        </w:r>
      </w:ins>
      <w:ins w:id="1546" w:author="Vladymyr Kozyr" w:date="2021-08-21T21:41:00Z">
        <w:r w:rsidR="00766647" w:rsidRPr="00BA5688">
          <w:t>user (</w:t>
        </w:r>
        <w:r w:rsidR="008E7998" w:rsidRPr="00BA5688">
          <w:t xml:space="preserve">hide legends, group fish types </w:t>
        </w:r>
      </w:ins>
      <w:ins w:id="1547" w:author="Vladymyr Kozyr" w:date="2021-08-21T21:42:00Z">
        <w:r w:rsidR="008E7998" w:rsidRPr="00BA5688">
          <w:t>together, etc.)</w:t>
        </w:r>
      </w:ins>
      <w:r w:rsidR="00CE178C" w:rsidRPr="00BA5688">
        <w:t xml:space="preserve">. </w:t>
      </w:r>
      <w:commentRangeEnd w:id="1503"/>
      <w:r w:rsidR="005A2161" w:rsidRPr="00BA5688">
        <w:rPr>
          <w:rStyle w:val="CommentReference"/>
        </w:rPr>
        <w:commentReference w:id="1503"/>
      </w:r>
    </w:p>
    <w:p w14:paraId="39AA91CB" w14:textId="12EFDBB2" w:rsidR="00766647" w:rsidDel="00DF5B47" w:rsidRDefault="00766647">
      <w:pPr>
        <w:pStyle w:val="1Para"/>
        <w:ind w:firstLine="0"/>
        <w:rPr>
          <w:ins w:id="1548" w:author="Vladymyr Kozyr" w:date="2021-08-21T21:35:00Z"/>
          <w:del w:id="1549" w:author="Big Data Initiative Scientific Director" w:date="2021-08-31T15:35:00Z"/>
        </w:rPr>
      </w:pPr>
    </w:p>
    <w:p w14:paraId="16CBE913" w14:textId="27B9343A" w:rsidR="00766647" w:rsidDel="00DF5B47" w:rsidRDefault="00766647">
      <w:pPr>
        <w:pStyle w:val="1Para"/>
        <w:ind w:firstLine="0"/>
        <w:rPr>
          <w:ins w:id="1550" w:author="Vladymyr Kozyr" w:date="2021-08-21T21:35:00Z"/>
          <w:del w:id="1551" w:author="Big Data Initiative Scientific Director" w:date="2021-08-31T15:35:00Z"/>
        </w:rPr>
      </w:pPr>
    </w:p>
    <w:p w14:paraId="07156300" w14:textId="5A83A6E1" w:rsidR="00766647" w:rsidDel="00DF5B47" w:rsidRDefault="00766647">
      <w:pPr>
        <w:pStyle w:val="1Para"/>
        <w:ind w:firstLine="0"/>
        <w:rPr>
          <w:ins w:id="1552" w:author="Vladymyr Kozyr" w:date="2021-08-21T21:35:00Z"/>
          <w:del w:id="1553" w:author="Big Data Initiative Scientific Director" w:date="2021-08-31T15:35:00Z"/>
        </w:rPr>
      </w:pPr>
    </w:p>
    <w:p w14:paraId="07A5E234" w14:textId="01E39DEA" w:rsidR="00766647" w:rsidDel="00DF5B47" w:rsidRDefault="00766647">
      <w:pPr>
        <w:pStyle w:val="1Para"/>
        <w:ind w:firstLine="0"/>
        <w:rPr>
          <w:ins w:id="1554" w:author="Vladymyr Kozyr" w:date="2021-08-21T21:35:00Z"/>
          <w:del w:id="1555" w:author="Big Data Initiative Scientific Director" w:date="2021-08-31T15:35:00Z"/>
        </w:rPr>
      </w:pPr>
    </w:p>
    <w:p w14:paraId="142DD641" w14:textId="3D813097" w:rsidR="00766647" w:rsidDel="00DF5B47" w:rsidRDefault="00766647">
      <w:pPr>
        <w:pStyle w:val="1Para"/>
        <w:ind w:firstLine="0"/>
        <w:rPr>
          <w:ins w:id="1556" w:author="Vladymyr Kozyr" w:date="2021-08-21T21:35:00Z"/>
          <w:del w:id="1557" w:author="Big Data Initiative Scientific Director" w:date="2021-08-31T15:35:00Z"/>
        </w:rPr>
      </w:pPr>
    </w:p>
    <w:p w14:paraId="2031EB72" w14:textId="36223F0B" w:rsidR="00766647" w:rsidDel="00DF5B47" w:rsidRDefault="00766647">
      <w:pPr>
        <w:pStyle w:val="1Para"/>
        <w:ind w:firstLine="0"/>
        <w:rPr>
          <w:ins w:id="1558" w:author="Vladymyr Kozyr" w:date="2021-08-21T21:35:00Z"/>
          <w:del w:id="1559" w:author="Big Data Initiative Scientific Director" w:date="2021-08-31T15:35:00Z"/>
        </w:rPr>
      </w:pPr>
    </w:p>
    <w:p w14:paraId="5AD95F89" w14:textId="6033031A" w:rsidR="00766647" w:rsidDel="00DF5B47" w:rsidRDefault="00766647">
      <w:pPr>
        <w:pStyle w:val="1Para"/>
        <w:ind w:firstLine="0"/>
        <w:rPr>
          <w:ins w:id="1560" w:author="Vladymyr Kozyr" w:date="2021-08-21T21:35:00Z"/>
          <w:del w:id="1561" w:author="Big Data Initiative Scientific Director" w:date="2021-08-31T15:35:00Z"/>
        </w:rPr>
      </w:pPr>
    </w:p>
    <w:p w14:paraId="200AF1B6" w14:textId="5EE790DB" w:rsidR="00766647" w:rsidDel="00DF5B47" w:rsidRDefault="00766647">
      <w:pPr>
        <w:pStyle w:val="1Para"/>
        <w:ind w:firstLine="0"/>
        <w:rPr>
          <w:ins w:id="1562" w:author="Vladymyr Kozyr" w:date="2021-08-21T21:35:00Z"/>
          <w:del w:id="1563" w:author="Big Data Initiative Scientific Director" w:date="2021-08-31T15:35:00Z"/>
        </w:rPr>
      </w:pPr>
    </w:p>
    <w:p w14:paraId="74AD152C" w14:textId="2F121D3D" w:rsidR="00766647" w:rsidDel="00DF5B47" w:rsidRDefault="00766647">
      <w:pPr>
        <w:pStyle w:val="1Para"/>
        <w:ind w:firstLine="0"/>
        <w:rPr>
          <w:ins w:id="1564" w:author="Vladymyr Kozyr" w:date="2021-08-21T21:35:00Z"/>
          <w:del w:id="1565" w:author="Big Data Initiative Scientific Director" w:date="2021-08-31T15:35:00Z"/>
        </w:rPr>
      </w:pPr>
    </w:p>
    <w:p w14:paraId="366A1A48" w14:textId="21699A64" w:rsidR="00766647" w:rsidDel="00DF5B47" w:rsidRDefault="00766647">
      <w:pPr>
        <w:pStyle w:val="1Para"/>
        <w:ind w:firstLine="0"/>
        <w:rPr>
          <w:ins w:id="1566" w:author="Vladymyr Kozyr" w:date="2021-08-21T21:49:00Z"/>
          <w:del w:id="1567" w:author="Big Data Initiative Scientific Director" w:date="2021-08-31T15:35:00Z"/>
        </w:rPr>
      </w:pPr>
    </w:p>
    <w:p w14:paraId="6B54C3D2" w14:textId="77777777" w:rsidR="008E7998" w:rsidRDefault="008E7998">
      <w:pPr>
        <w:pStyle w:val="1Para"/>
        <w:ind w:firstLine="0"/>
        <w:rPr>
          <w:ins w:id="1568" w:author="Vladymyr Kozyr" w:date="2021-08-21T21:35:00Z"/>
        </w:rPr>
      </w:pPr>
    </w:p>
    <w:p w14:paraId="6616995F" w14:textId="1D45FF8E" w:rsidR="00252C5C" w:rsidRPr="00CE178C" w:rsidDel="008E7998" w:rsidRDefault="00252C5C" w:rsidP="005A2161">
      <w:pPr>
        <w:pStyle w:val="1Para"/>
        <w:ind w:firstLine="0"/>
        <w:rPr>
          <w:del w:id="1569" w:author="Vladymyr Kozyr" w:date="2021-08-21T21:49:00Z"/>
        </w:rPr>
      </w:pPr>
      <w:bookmarkStart w:id="1570" w:name="_Toc84188986"/>
      <w:bookmarkStart w:id="1571" w:name="_Toc85571938"/>
      <w:bookmarkStart w:id="1572" w:name="_Toc91418031"/>
      <w:bookmarkEnd w:id="1570"/>
      <w:bookmarkEnd w:id="1571"/>
      <w:bookmarkEnd w:id="1572"/>
      <w:commentRangeStart w:id="1573"/>
    </w:p>
    <w:p w14:paraId="63364E0D" w14:textId="3835D9D0" w:rsidR="00507C0A" w:rsidRPr="006D47DD" w:rsidRDefault="001650DD" w:rsidP="005A2161">
      <w:pPr>
        <w:pStyle w:val="Heading3"/>
        <w:rPr>
          <w:bCs/>
        </w:rPr>
      </w:pPr>
      <w:bookmarkStart w:id="1574" w:name="_Toc91418032"/>
      <w:r w:rsidRPr="005A6381">
        <w:rPr>
          <w:bCs/>
          <w:rPrChange w:id="1575" w:author="Vladymyr Kozyr" w:date="2021-08-15T21:15:00Z">
            <w:rPr>
              <w:b w:val="0"/>
            </w:rPr>
          </w:rPrChange>
        </w:rPr>
        <w:t xml:space="preserve">Task </w:t>
      </w:r>
      <w:r w:rsidR="00507C0A" w:rsidRPr="005A6381">
        <w:rPr>
          <w:bCs/>
          <w:rPrChange w:id="1576" w:author="Vladymyr Kozyr" w:date="2021-08-15T21:15:00Z">
            <w:rPr>
              <w:b w:val="0"/>
            </w:rPr>
          </w:rPrChange>
        </w:rPr>
        <w:t>4</w:t>
      </w:r>
      <w:r w:rsidR="00252C5C" w:rsidRPr="005A6381">
        <w:rPr>
          <w:bCs/>
          <w:rPrChange w:id="1577" w:author="Vladymyr Kozyr" w:date="2021-08-15T21:15:00Z">
            <w:rPr>
              <w:b w:val="0"/>
            </w:rPr>
          </w:rPrChange>
        </w:rPr>
        <w:t xml:space="preserve">. </w:t>
      </w:r>
      <w:commentRangeEnd w:id="1573"/>
      <w:r w:rsidR="00093CBA">
        <w:rPr>
          <w:rStyle w:val="CommentReference"/>
          <w:rFonts w:eastAsiaTheme="minorHAnsi" w:cstheme="minorBidi"/>
          <w:b w:val="0"/>
          <w:color w:val="auto"/>
          <w:lang w:val="en-US"/>
        </w:rPr>
        <w:commentReference w:id="1573"/>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574"/>
    </w:p>
    <w:p w14:paraId="572FEDF0" w14:textId="69525A82" w:rsidR="00507C0A" w:rsidRPr="00BA5688" w:rsidDel="00562EF5" w:rsidRDefault="00CE178C" w:rsidP="005A2161">
      <w:pPr>
        <w:pStyle w:val="1Para"/>
        <w:ind w:firstLine="0"/>
        <w:rPr>
          <w:del w:id="1578"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579" w:author="Vladymyr Kozyr" w:date="2021-08-24T11:33:00Z">
        <w:r w:rsidR="00E14373" w:rsidRPr="00BA5688">
          <w:t xml:space="preserve">of </w:t>
        </w:r>
      </w:ins>
      <w:r w:rsidR="00815675" w:rsidRPr="00BA5688">
        <w:t>DFO data.</w:t>
      </w:r>
      <w:ins w:id="1580"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581" w:author="Vladymyr Kozyr" w:date="2021-08-24T11:35:00Z">
        <w:r w:rsidR="00E14373" w:rsidRPr="00BA5688">
          <w:t xml:space="preserve">policymakers trends </w:t>
        </w:r>
      </w:ins>
      <w:del w:id="1582" w:author="Vladymyr Kozyr" w:date="2021-08-24T11:35:00Z">
        <w:r w:rsidRPr="00BA5688" w:rsidDel="00E14373">
          <w:delText>policy makers trend</w:delText>
        </w:r>
      </w:del>
      <w:del w:id="1583"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584" w:author="Vladymyr Kozyr" w:date="2021-10-02T12:11:00Z"/>
        </w:rPr>
      </w:pPr>
      <w:ins w:id="1585" w:author="Vladymyr Kozyr" w:date="2021-08-24T11:36:00Z">
        <w:r w:rsidRPr="00BA5688">
          <w:t xml:space="preserve">Policymakers </w:t>
        </w:r>
      </w:ins>
      <w:del w:id="1586"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587" w:author="Vladymyr Kozyr" w:date="2021-08-24T11:37:00Z">
        <w:r w:rsidRPr="00BA5688">
          <w:t xml:space="preserve"> the</w:t>
        </w:r>
      </w:ins>
      <w:r w:rsidR="00815675" w:rsidRPr="00BA5688">
        <w:t xml:space="preserve"> previous year lead </w:t>
      </w:r>
      <w:ins w:id="1588" w:author="Big Data Initiative Scientific Director" w:date="2021-08-31T15:38:00Z">
        <w:r w:rsidR="00093CBA">
          <w:t>t</w:t>
        </w:r>
      </w:ins>
      <w:del w:id="1589" w:author="Big Data Initiative Scientific Director" w:date="2021-08-31T15:38:00Z">
        <w:r w:rsidR="00815675" w:rsidRPr="00BA5688" w:rsidDel="00093CBA">
          <w:delText>d</w:delText>
        </w:r>
      </w:del>
      <w:r w:rsidR="00815675" w:rsidRPr="00BA5688">
        <w:t xml:space="preserve">o the desired results in the current </w:t>
      </w:r>
      <w:ins w:id="1590" w:author="Big Data Initiative Scientific Director" w:date="2021-08-31T15:38:00Z">
        <w:r w:rsidR="00093CBA">
          <w:t xml:space="preserve">year </w:t>
        </w:r>
      </w:ins>
      <w:r w:rsidR="00815675" w:rsidRPr="00BA5688">
        <w:t xml:space="preserve">(such as establishing fishing quotas, studying how </w:t>
      </w:r>
      <w:del w:id="1591" w:author="Big Data Initiative Scientific Director" w:date="2021-08-31T15:38:00Z">
        <w:r w:rsidR="00815675" w:rsidRPr="00BA5688" w:rsidDel="00093CBA">
          <w:delText xml:space="preserve">some kinds of </w:delText>
        </w:r>
      </w:del>
      <w:r w:rsidR="00815675" w:rsidRPr="00BA5688">
        <w:t>pollution</w:t>
      </w:r>
      <w:del w:id="1592" w:author="Big Data Initiative Scientific Director" w:date="2021-08-31T15:39:00Z">
        <w:r w:rsidR="00815675" w:rsidRPr="00BA5688" w:rsidDel="00093CBA">
          <w:delText>s</w:delText>
        </w:r>
      </w:del>
      <w:r w:rsidR="00815675" w:rsidRPr="00BA5688">
        <w:t xml:space="preserve"> affect</w:t>
      </w:r>
      <w:ins w:id="1593" w:author="Big Data Initiative Scientific Director" w:date="2021-08-31T15:39:00Z">
        <w:r w:rsidR="00093CBA">
          <w:t>s</w:t>
        </w:r>
      </w:ins>
      <w:r w:rsidR="00815675" w:rsidRPr="00BA5688">
        <w:t xml:space="preserve"> </w:t>
      </w:r>
      <w:ins w:id="1594" w:author="Vladymyr Kozyr" w:date="2021-08-24T11:38:00Z">
        <w:r w:rsidRPr="00BA5688">
          <w:t xml:space="preserve">the </w:t>
        </w:r>
      </w:ins>
      <w:r w:rsidR="00815675" w:rsidRPr="00BA5688">
        <w:t>fish</w:t>
      </w:r>
      <w:del w:id="1595" w:author="Big Data Initiative Scientific Director" w:date="2021-08-31T15:39:00Z">
        <w:r w:rsidR="00815675" w:rsidRPr="00BA5688" w:rsidDel="00093CBA">
          <w:delText>ing</w:delText>
        </w:r>
      </w:del>
      <w:r w:rsidR="00815675" w:rsidRPr="00BA5688">
        <w:t xml:space="preserve"> population).</w:t>
      </w:r>
      <w:ins w:id="1596"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597" w:author="Vladymyr Kozyr" w:date="2021-08-24T11:38:00Z">
        <w:r w:rsidR="00815675" w:rsidRPr="00BA5688" w:rsidDel="0007149D">
          <w:delText xml:space="preserve">are </w:delText>
        </w:r>
      </w:del>
      <w:ins w:id="1598" w:author="Vladymyr Kozyr" w:date="2021-08-24T11:38:00Z">
        <w:r w:rsidR="0007149D" w:rsidRPr="00BA5688">
          <w:t xml:space="preserve">is </w:t>
        </w:r>
      </w:ins>
      <w:r w:rsidR="00043B80" w:rsidRPr="00BA5688">
        <w:t xml:space="preserve">more </w:t>
      </w:r>
      <w:ins w:id="1599" w:author="Big Data Initiative Scientific Director" w:date="2021-08-31T15:39:00Z">
        <w:r w:rsidR="00093CBA">
          <w:t xml:space="preserve">concerned with </w:t>
        </w:r>
      </w:ins>
      <w:r w:rsidR="00043B80" w:rsidRPr="00BA5688">
        <w:t xml:space="preserve">looking into </w:t>
      </w:r>
      <w:ins w:id="1600" w:author="Vladymyr Kozyr" w:date="2021-08-24T11:39:00Z">
        <w:r w:rsidR="0007149D" w:rsidRPr="00BA5688">
          <w:t xml:space="preserve">the </w:t>
        </w:r>
      </w:ins>
      <w:r w:rsidR="00043B80" w:rsidRPr="00BA5688">
        <w:t xml:space="preserve">fish price to decide which kind of fish </w:t>
      </w:r>
      <w:del w:id="1601" w:author="Big Data Initiative Scientific Director" w:date="2021-08-31T15:39:00Z">
        <w:r w:rsidR="00043B80" w:rsidRPr="00BA5688" w:rsidDel="00093CBA">
          <w:delText>has more sense to aim for catching</w:delText>
        </w:r>
      </w:del>
      <w:ins w:id="1602"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603"/>
      <w:r w:rsidRPr="00BA5688">
        <w:t>Th</w:t>
      </w:r>
      <w:ins w:id="1604" w:author="Vladymyr Kozyr" w:date="2021-10-02T12:12:00Z">
        <w:r w:rsidR="00562EF5">
          <w:t>e chart presented in the following section</w:t>
        </w:r>
      </w:ins>
      <w:ins w:id="1605" w:author="Vladymyr Kozyr" w:date="2021-10-02T12:13:00Z">
        <w:r w:rsidR="00562EF5">
          <w:t xml:space="preserve"> </w:t>
        </w:r>
      </w:ins>
      <w:del w:id="1606" w:author="Vladymyr Kozyr" w:date="2021-10-02T12:14:00Z">
        <w:r w:rsidRPr="00BA5688" w:rsidDel="00562EF5">
          <w:delText>is chart</w:delText>
        </w:r>
      </w:del>
      <w:ins w:id="1607" w:author="Vladymyr Kozyr" w:date="2021-10-02T12:14:00Z">
        <w:r w:rsidR="00562EF5">
          <w:t>4.3.4.</w:t>
        </w:r>
      </w:ins>
      <w:r w:rsidRPr="00BA5688">
        <w:t xml:space="preserve"> </w:t>
      </w:r>
      <w:commentRangeEnd w:id="1603"/>
      <w:r w:rsidR="00093CBA">
        <w:rPr>
          <w:rStyle w:val="CommentReference"/>
          <w:lang w:val="en-US"/>
        </w:rPr>
        <w:commentReference w:id="1603"/>
      </w:r>
      <w:r w:rsidRPr="00BA5688">
        <w:t>also helps en</w:t>
      </w:r>
      <w:r w:rsidR="002E57D1" w:rsidRPr="00BA5688">
        <w:t>v</w:t>
      </w:r>
      <w:r w:rsidRPr="00BA5688">
        <w:t>ironmentalists and fishery management to communicate with each other</w:t>
      </w:r>
      <w:ins w:id="1608" w:author="Big Data Initiative Scientific Director" w:date="2021-08-31T15:40:00Z">
        <w:r w:rsidR="00093CBA">
          <w:t xml:space="preserve"> i</w:t>
        </w:r>
      </w:ins>
      <w:del w:id="1609" w:author="Big Data Initiative Scientific Director" w:date="2021-08-31T15:40:00Z">
        <w:r w:rsidRPr="00BA5688" w:rsidDel="00093CBA">
          <w:delText>. I</w:delText>
        </w:r>
      </w:del>
      <w:r w:rsidRPr="00BA5688">
        <w:t>n a way that based on these values fishery management requests</w:t>
      </w:r>
      <w:ins w:id="1610" w:author="Big Data Initiative Scientific Director" w:date="2021-08-31T15:40:00Z">
        <w:r w:rsidR="00093CBA">
          <w:t xml:space="preserve"> involving</w:t>
        </w:r>
      </w:ins>
      <w:r w:rsidRPr="00BA5688">
        <w:t xml:space="preserve"> which type and how much fish are they planning to catch. </w:t>
      </w:r>
      <w:commentRangeStart w:id="1611"/>
      <w:del w:id="1612" w:author="Vladymyr Kozyr" w:date="2021-10-02T12:16:00Z">
        <w:r w:rsidRPr="00BA5688" w:rsidDel="00562EF5">
          <w:delText xml:space="preserve">And </w:delText>
        </w:r>
      </w:del>
      <w:ins w:id="1613" w:author="Vladymyr Kozyr" w:date="2021-10-02T12:16:00Z">
        <w:r w:rsidR="00562EF5">
          <w:t>Then</w:t>
        </w:r>
        <w:r w:rsidR="00562EF5" w:rsidRPr="00BA5688">
          <w:t xml:space="preserve"> </w:t>
        </w:r>
      </w:ins>
      <w:r w:rsidRPr="00BA5688">
        <w:t>policy</w:t>
      </w:r>
      <w:del w:id="1614" w:author="Vladymyr Kozyr" w:date="2021-08-24T11:40:00Z">
        <w:r w:rsidRPr="00BA5688" w:rsidDel="0007149D">
          <w:delText xml:space="preserve"> </w:delText>
        </w:r>
      </w:del>
      <w:r w:rsidRPr="00BA5688">
        <w:t xml:space="preserve">makers based on </w:t>
      </w:r>
      <w:del w:id="1615" w:author="Vladymyr Kozyr" w:date="2021-10-02T12:15:00Z">
        <w:r w:rsidRPr="00BA5688" w:rsidDel="00562EF5">
          <w:delText>the same plot and</w:delText>
        </w:r>
      </w:del>
      <w:ins w:id="1616" w:author="Vladymyr Kozyr" w:date="2021-10-02T12:15:00Z">
        <w:r w:rsidR="00562EF5">
          <w:t>that visualization,</w:t>
        </w:r>
      </w:ins>
      <w:r w:rsidRPr="00BA5688">
        <w:t xml:space="preserve"> </w:t>
      </w:r>
      <w:del w:id="1617" w:author="Vladymyr Kozyr" w:date="2021-10-02T12:16:00Z">
        <w:r w:rsidRPr="00BA5688" w:rsidDel="00562EF5">
          <w:delText xml:space="preserve">internal </w:delText>
        </w:r>
      </w:del>
      <w:ins w:id="1618" w:author="Vladymyr Kozyr" w:date="2021-10-02T12:16:00Z">
        <w:r w:rsidR="00562EF5">
          <w:t>additional</w:t>
        </w:r>
        <w:r w:rsidR="00562EF5" w:rsidRPr="00BA5688">
          <w:t xml:space="preserve"> </w:t>
        </w:r>
      </w:ins>
      <w:r w:rsidRPr="00BA5688">
        <w:t xml:space="preserve">data and </w:t>
      </w:r>
      <w:ins w:id="1619" w:author="Vladymyr Kozyr" w:date="2021-10-02T12:16:00Z">
        <w:r w:rsidR="00562EF5">
          <w:t xml:space="preserve">business </w:t>
        </w:r>
      </w:ins>
      <w:r w:rsidRPr="00BA5688">
        <w:t>knowledge approve or deny a request.</w:t>
      </w:r>
      <w:commentRangeEnd w:id="1611"/>
      <w:r w:rsidR="00093CBA">
        <w:rPr>
          <w:rStyle w:val="CommentReference"/>
          <w:lang w:val="en-US"/>
        </w:rPr>
        <w:commentReference w:id="1611"/>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620" w:name="_Toc91418033"/>
      <w:commentRangeStart w:id="1621"/>
      <w:r w:rsidRPr="00CE178C">
        <w:lastRenderedPageBreak/>
        <w:t>Implementation</w:t>
      </w:r>
      <w:commentRangeEnd w:id="1621"/>
      <w:r w:rsidR="005A2161">
        <w:rPr>
          <w:rStyle w:val="CommentReference"/>
          <w:rFonts w:eastAsiaTheme="minorHAnsi" w:cstheme="minorBidi"/>
          <w:b w:val="0"/>
          <w:color w:val="auto"/>
          <w:lang w:val="en-US"/>
        </w:rPr>
        <w:commentReference w:id="1621"/>
      </w:r>
      <w:ins w:id="1622" w:author="Vladymyr Kozyr" w:date="2021-08-15T21:08:00Z">
        <w:r w:rsidR="000C4F11">
          <w:t xml:space="preserve"> and Evaluation</w:t>
        </w:r>
      </w:ins>
      <w:bookmarkEnd w:id="1620"/>
    </w:p>
    <w:p w14:paraId="0B19492D" w14:textId="3714EE76" w:rsidR="002E57D1" w:rsidRPr="0038076D" w:rsidRDefault="00B95737" w:rsidP="005A2161">
      <w:pPr>
        <w:pStyle w:val="1Para"/>
        <w:ind w:firstLine="0"/>
      </w:pPr>
      <w:ins w:id="1623" w:author="Big Data Initiative Scientific Director" w:date="2021-09-02T11:34:00Z">
        <w:r>
          <w:t>Recall that t</w:t>
        </w:r>
        <w:r w:rsidRPr="00CE178C">
          <w:t>he goal of the current project is to create a visualization tool to help people understand/analyze table data in a more suitable format as charts, comparison diagrams</w:t>
        </w:r>
        <w:del w:id="1624" w:author="Vladymyr Kozyr" w:date="2021-12-26T13:23:00Z">
          <w:r w:rsidRPr="00CE178C" w:rsidDel="00516185">
            <w:delText xml:space="preserve">, </w:delText>
          </w:r>
          <w:r w:rsidDel="00516185">
            <w:delText>and so on</w:delText>
          </w:r>
        </w:del>
        <w:r w:rsidRPr="00CE178C">
          <w:t>.</w:t>
        </w:r>
        <w:r>
          <w:t xml:space="preserve"> </w:t>
        </w:r>
      </w:ins>
      <w:r w:rsidR="002E57D1" w:rsidRPr="007B481E">
        <w:t xml:space="preserve">In this </w:t>
      </w:r>
      <w:r w:rsidR="002E57D1" w:rsidRPr="00BA5688">
        <w:t>chapter</w:t>
      </w:r>
      <w:ins w:id="1625"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ins w:id="1626" w:author="Vladymyr Kozyr" w:date="2021-09-28T20:41:00Z">
        <w:r w:rsidR="001C2290">
          <w:t>FishPlots</w:t>
        </w:r>
      </w:ins>
      <w:del w:id="1627" w:author="Vladymyr Kozyr" w:date="2021-09-28T20:41:00Z">
        <w:r w:rsidR="002E57D1" w:rsidRPr="0038076D" w:rsidDel="001C2290">
          <w:delText>tool</w:delText>
        </w:r>
      </w:del>
      <w:r w:rsidR="002E57D1" w:rsidRPr="0038076D">
        <w:t>, it</w:t>
      </w:r>
      <w:del w:id="1628"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6AFF6761" w:rsidR="00B95737" w:rsidRPr="00CE178C" w:rsidRDefault="00B95737" w:rsidP="00B95737">
      <w:pPr>
        <w:pStyle w:val="1Para"/>
        <w:ind w:firstLine="0"/>
        <w:rPr>
          <w:ins w:id="1629" w:author="Big Data Initiative Scientific Director" w:date="2021-09-02T11:36:00Z"/>
        </w:rPr>
      </w:pPr>
      <w:ins w:id="1630"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w:t>
        </w:r>
      </w:ins>
      <w:ins w:id="1631" w:author="Vladymyr Kozyr" w:date="2021-12-26T13:23:00Z">
        <w:r w:rsidR="00516185">
          <w:t xml:space="preserve"> </w:t>
        </w:r>
      </w:ins>
      <w:ins w:id="1632" w:author="Big Data Initiative Scientific Director" w:date="2021-09-02T11:36:00Z">
        <w:r w:rsidRPr="00CE178C">
          <w:t>n</w:t>
        </w:r>
      </w:ins>
      <w:ins w:id="1633" w:author="Vladymyr Kozyr" w:date="2021-12-26T13:23:00Z">
        <w:r w:rsidR="00516185">
          <w:t>o</w:t>
        </w:r>
      </w:ins>
      <w:ins w:id="1634" w:author="Big Data Initiative Scientific Director" w:date="2021-09-02T11:36:00Z">
        <w:del w:id="1635" w:author="Vladymyr Kozyr" w:date="2021-12-26T13:23:00Z">
          <w:r w:rsidRPr="00CE178C" w:rsidDel="00516185">
            <w:delText>’</w:delText>
          </w:r>
        </w:del>
        <w:r w:rsidRPr="00CE178C">
          <w:t>t have to do any extra manipulations with a computer system to access visualizations.</w:t>
        </w:r>
      </w:ins>
    </w:p>
    <w:p w14:paraId="3FD1DFFF" w14:textId="15B8C617" w:rsidR="00483ACD" w:rsidRPr="00CE178C" w:rsidDel="00B95737" w:rsidRDefault="00483ACD" w:rsidP="005A2161">
      <w:pPr>
        <w:pStyle w:val="1Para"/>
        <w:ind w:firstLine="0"/>
        <w:rPr>
          <w:del w:id="1636" w:author="Big Data Initiative Scientific Director" w:date="2021-09-02T11:34:00Z"/>
        </w:rPr>
      </w:pPr>
      <w:del w:id="1637" w:author="Big Data Initiative Scientific Director" w:date="2021-09-02T11:33:00Z">
        <w:r w:rsidRPr="00CE178C" w:rsidDel="00B95737">
          <w:delText>T</w:delText>
        </w:r>
      </w:del>
      <w:del w:id="1638" w:author="Big Data Initiative Scientific Director" w:date="2021-09-02T11:34:00Z">
        <w:r w:rsidRPr="00CE178C" w:rsidDel="00B95737">
          <w:delText xml:space="preserve">he goal of the current </w:delText>
        </w:r>
      </w:del>
      <w:del w:id="1639" w:author="Big Data Initiative Scientific Director" w:date="2021-09-02T11:33:00Z">
        <w:r w:rsidR="002E57D1" w:rsidRPr="00CE178C" w:rsidDel="00B95737">
          <w:delText xml:space="preserve">thesis </w:delText>
        </w:r>
      </w:del>
      <w:del w:id="1640"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22AF5C62" w:rsidR="00483ACD" w:rsidRPr="00CE178C" w:rsidRDefault="001C2290" w:rsidP="005A2161">
      <w:pPr>
        <w:pStyle w:val="1Para"/>
        <w:ind w:firstLine="0"/>
      </w:pPr>
      <w:ins w:id="1641" w:author="Vladymyr Kozyr" w:date="2021-09-28T20:41:00Z">
        <w:r>
          <w:t>FishPlots</w:t>
        </w:r>
        <w:r w:rsidRPr="00BA5688">
          <w:t xml:space="preserve"> </w:t>
        </w:r>
      </w:ins>
      <w:del w:id="1642"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643" w:author="Vladymyr Kozyr" w:date="2021-10-03T21:00:00Z">
        <w:r w:rsidR="00C23FC7">
          <w:t xml:space="preserve"> </w:t>
        </w:r>
      </w:ins>
      <w:customXmlInsRangeStart w:id="1644" w:author="Vladymyr Kozyr" w:date="2021-10-03T21:00:00Z"/>
      <w:sdt>
        <w:sdtPr>
          <w:id w:val="-1515832392"/>
          <w:citation/>
        </w:sdtPr>
        <w:sdtEndPr/>
        <w:sdtContent>
          <w:customXmlInsRangeEnd w:id="1644"/>
          <w:ins w:id="1645"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646" w:author="Vladymyr Kozyr" w:date="2021-10-03T21:00:00Z">
            <w:r w:rsidR="00C23FC7">
              <w:fldChar w:fldCharType="end"/>
            </w:r>
          </w:ins>
          <w:customXmlInsRangeStart w:id="1647" w:author="Vladymyr Kozyr" w:date="2021-10-03T21:00:00Z"/>
        </w:sdtContent>
      </w:sdt>
      <w:customXmlInsRangeEnd w:id="1647"/>
      <w:r w:rsidR="00483ACD" w:rsidRPr="00CE178C">
        <w:t xml:space="preserve"> (wrapper for JavaScript) from Microsoft. The front-end framework is </w:t>
      </w:r>
      <w:r w:rsidR="002E57D1" w:rsidRPr="00CE178C">
        <w:t>A</w:t>
      </w:r>
      <w:r w:rsidR="00483ACD" w:rsidRPr="00CE178C">
        <w:t>ngular</w:t>
      </w:r>
      <w:ins w:id="1648" w:author="Vladymyr Kozyr" w:date="2021-09-28T20:41:00Z">
        <w:r>
          <w:t xml:space="preserve"> </w:t>
        </w:r>
      </w:ins>
      <w:customXmlInsRangeStart w:id="1649" w:author="Vladymyr Kozyr" w:date="2021-10-03T20:45:00Z"/>
      <w:sdt>
        <w:sdtPr>
          <w:id w:val="-1559171788"/>
          <w:citation/>
        </w:sdtPr>
        <w:sdtEndPr/>
        <w:sdtContent>
          <w:customXmlInsRangeEnd w:id="1649"/>
          <w:ins w:id="1650" w:author="Vladymyr Kozyr" w:date="2021-10-03T20:45:00Z">
            <w:r w:rsidR="00C7143B">
              <w:fldChar w:fldCharType="begin"/>
            </w:r>
            <w:r w:rsidR="00C7143B">
              <w:instrText xml:space="preserve"> CITATION Angular \l 4105 </w:instrText>
            </w:r>
          </w:ins>
          <w:r w:rsidR="00C7143B">
            <w:fldChar w:fldCharType="separate"/>
          </w:r>
          <w:r w:rsidR="00C23FC7" w:rsidRPr="00C23FC7">
            <w:rPr>
              <w:noProof/>
            </w:rPr>
            <w:t>[21]</w:t>
          </w:r>
          <w:ins w:id="1651" w:author="Vladymyr Kozyr" w:date="2021-10-03T20:45:00Z">
            <w:r w:rsidR="00C7143B">
              <w:fldChar w:fldCharType="end"/>
            </w:r>
          </w:ins>
          <w:customXmlInsRangeStart w:id="1652" w:author="Vladymyr Kozyr" w:date="2021-10-03T20:45:00Z"/>
        </w:sdtContent>
      </w:sdt>
      <w:customXmlInsRangeEnd w:id="1652"/>
      <w:del w:id="1653"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654" w:author="Big Data Initiative Scientific Director" w:date="2021-09-02T11:36:00Z"/>
        </w:rPr>
      </w:pPr>
      <w:del w:id="1655" w:author="Big Data Initiative Scientific Director" w:date="2021-09-02T11:36:00Z">
        <w:r w:rsidRPr="00CE178C" w:rsidDel="00B95737">
          <w:delText xml:space="preserve">The main reason for choosing a web solution for implementing </w:delText>
        </w:r>
      </w:del>
      <w:del w:id="1656" w:author="Big Data Initiative Scientific Director" w:date="2021-09-02T11:35:00Z">
        <w:r w:rsidRPr="00CE178C" w:rsidDel="00B95737">
          <w:delText xml:space="preserve">the </w:delText>
        </w:r>
      </w:del>
      <w:del w:id="1657"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658" w:name="_Toc84188989"/>
        <w:bookmarkStart w:id="1659" w:name="_Toc85571941"/>
        <w:bookmarkStart w:id="1660" w:name="_Toc91418034"/>
        <w:bookmarkEnd w:id="1658"/>
        <w:bookmarkEnd w:id="1659"/>
        <w:bookmarkEnd w:id="1660"/>
      </w:del>
    </w:p>
    <w:p w14:paraId="1D5060E5" w14:textId="63A1C063" w:rsidR="00AB7CDF" w:rsidRDefault="002E57D1" w:rsidP="00070B89">
      <w:pPr>
        <w:pStyle w:val="Heading2"/>
        <w:rPr>
          <w:ins w:id="1661" w:author="Vladymyr Kozyr" w:date="2021-08-15T21:46:00Z"/>
        </w:rPr>
      </w:pPr>
      <w:commentRangeStart w:id="1662"/>
      <w:del w:id="1663" w:author="Vladymyr Kozyr" w:date="2021-12-26T13:23:00Z">
        <w:r w:rsidRPr="00CE178C" w:rsidDel="00516185">
          <w:delText>System</w:delText>
        </w:r>
      </w:del>
      <w:bookmarkStart w:id="1664" w:name="_Toc91418035"/>
      <w:ins w:id="1665" w:author="Vladymyr Kozyr" w:date="2021-12-26T13:23:00Z">
        <w:r w:rsidR="00516185">
          <w:t>FishPlots</w:t>
        </w:r>
      </w:ins>
      <w:r w:rsidRPr="00CE178C">
        <w:t xml:space="preserve"> Overview</w:t>
      </w:r>
      <w:commentRangeEnd w:id="1662"/>
      <w:r w:rsidR="005A2161">
        <w:rPr>
          <w:rStyle w:val="CommentReference"/>
          <w:rFonts w:eastAsiaTheme="minorHAnsi" w:cstheme="minorBidi"/>
          <w:b w:val="0"/>
          <w:color w:val="auto"/>
          <w:lang w:val="en-US"/>
        </w:rPr>
        <w:commentReference w:id="1662"/>
      </w:r>
      <w:bookmarkEnd w:id="1664"/>
    </w:p>
    <w:p w14:paraId="3EE995AA" w14:textId="42F82BD3" w:rsidR="002F76EE" w:rsidRPr="006D47DD" w:rsidRDefault="00784ADF">
      <w:pPr>
        <w:pStyle w:val="Caption"/>
        <w:jc w:val="center"/>
        <w:pPrChange w:id="1666" w:author="Vladymyr Kozyr" w:date="2021-08-23T19:52:00Z">
          <w:pPr>
            <w:pStyle w:val="Heading2"/>
          </w:pPr>
        </w:pPrChange>
      </w:pPr>
      <w:bookmarkStart w:id="1667" w:name="_Toc85572032"/>
      <w:ins w:id="1668"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669" w:author="Vladymyr Kozyr" w:date="2021-08-15T21:47:00Z">
        <w:r w:rsidR="002F76EE">
          <w:t xml:space="preserve">Figure </w:t>
        </w:r>
      </w:ins>
      <w:ins w:id="1670" w:author="Vladymyr Kozyr" w:date="2021-08-19T18:41:00Z">
        <w:r w:rsidR="00E85AC5">
          <w:fldChar w:fldCharType="begin"/>
        </w:r>
        <w:r w:rsidR="00E85AC5">
          <w:instrText xml:space="preserve"> STYLEREF 2 \s </w:instrText>
        </w:r>
      </w:ins>
      <w:r w:rsidR="00E85AC5">
        <w:fldChar w:fldCharType="separate"/>
      </w:r>
      <w:r w:rsidR="00A934EC">
        <w:rPr>
          <w:noProof/>
        </w:rPr>
        <w:t>4.1</w:t>
      </w:r>
      <w:ins w:id="167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672" w:author="Vladymyr Kozyr" w:date="2021-10-19T22:37:00Z">
        <w:r w:rsidR="00A934EC">
          <w:rPr>
            <w:noProof/>
          </w:rPr>
          <w:t>1</w:t>
        </w:r>
      </w:ins>
      <w:ins w:id="1673" w:author="Vladymyr Kozyr" w:date="2021-08-19T18:41:00Z">
        <w:r w:rsidR="00E85AC5">
          <w:fldChar w:fldCharType="end"/>
        </w:r>
      </w:ins>
      <w:ins w:id="1674" w:author="Vladymyr Kozyr" w:date="2021-08-15T21:47:00Z">
        <w:r w:rsidR="002F76EE">
          <w:t xml:space="preserve">. System </w:t>
        </w:r>
      </w:ins>
      <w:ins w:id="1675" w:author="Vladymyr Kozyr" w:date="2021-10-19T21:26:00Z">
        <w:r w:rsidR="00235755">
          <w:t>d</w:t>
        </w:r>
      </w:ins>
      <w:ins w:id="1676" w:author="Vladymyr Kozyr" w:date="2021-08-15T21:47:00Z">
        <w:r w:rsidR="002F76EE">
          <w:t>iagram</w:t>
        </w:r>
      </w:ins>
      <w:bookmarkEnd w:id="1667"/>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677" w:author="Big Data Initiative Scientific Director" w:date="2021-09-02T11:37:00Z">
        <w:r w:rsidRPr="00CE178C" w:rsidDel="00B95737">
          <w:delText>it was written</w:delText>
        </w:r>
      </w:del>
      <w:ins w:id="1678" w:author="Big Data Initiative Scientific Director" w:date="2021-09-02T11:37:00Z">
        <w:r w:rsidR="00B95737">
          <w:t>described</w:t>
        </w:r>
      </w:ins>
      <w:r w:rsidRPr="00CE178C">
        <w:t xml:space="preserve"> in the previous chapters, the data</w:t>
      </w:r>
      <w:ins w:id="1679" w:author="Vladymyr Kozyr" w:date="2021-09-28T20:46:00Z">
        <w:r w:rsidR="006974E8">
          <w:t xml:space="preserve"> layer</w:t>
        </w:r>
      </w:ins>
      <w:r w:rsidRPr="00CE178C">
        <w:t xml:space="preserve"> for </w:t>
      </w:r>
      <w:ins w:id="1680" w:author="Big Data Initiative Scientific Director" w:date="2021-09-02T11:37:00Z">
        <w:del w:id="1681" w:author="Vladymyr Kozyr" w:date="2021-09-28T20:46:00Z">
          <w:r w:rsidR="00B95737" w:rsidDel="006974E8">
            <w:delText xml:space="preserve">the </w:delText>
          </w:r>
        </w:del>
      </w:ins>
      <w:del w:id="1682" w:author="Vladymyr Kozyr" w:date="2021-09-28T20:46:00Z">
        <w:r w:rsidRPr="00CE178C" w:rsidDel="006974E8">
          <w:delText>visualization tool</w:delText>
        </w:r>
      </w:del>
      <w:ins w:id="1683" w:author="Vladymyr Kozyr" w:date="2021-09-28T20:46:00Z">
        <w:r w:rsidR="006974E8">
          <w:t>FishPlots</w:t>
        </w:r>
      </w:ins>
      <w:r w:rsidR="0090345B" w:rsidRPr="00CE178C">
        <w:t xml:space="preserve"> uses public data provided by DFO Canada. Data is converted from Excel to JSON format, which is suitable for </w:t>
      </w:r>
      <w:del w:id="1684" w:author="Big Data Initiative Scientific Director" w:date="2021-09-02T11:38:00Z">
        <w:r w:rsidR="0090345B" w:rsidRPr="00CE178C" w:rsidDel="00B95737">
          <w:delText xml:space="preserve">using </w:delText>
        </w:r>
        <w:r w:rsidR="0090345B" w:rsidRPr="00BA5688" w:rsidDel="00B95737">
          <w:delText>it</w:delText>
        </w:r>
      </w:del>
      <w:ins w:id="1685" w:author="Big Data Initiative Scientific Director" w:date="2021-09-02T11:38:00Z">
        <w:r w:rsidR="00B95737">
          <w:t>use</w:t>
        </w:r>
      </w:ins>
      <w:r w:rsidR="0090345B" w:rsidRPr="00BA5688">
        <w:t xml:space="preserve"> inside </w:t>
      </w:r>
      <w:ins w:id="1686"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687" w:author="Big Data Initiative Scientific Director" w:date="2021-09-02T11:38:00Z">
        <w:r>
          <w:lastRenderedPageBreak/>
          <w:t xml:space="preserve">The </w:t>
        </w:r>
      </w:ins>
      <w:ins w:id="1688" w:author="Big Data Initiative Scientific Director" w:date="2021-09-02T11:39:00Z">
        <w:r>
          <w:t>w</w:t>
        </w:r>
      </w:ins>
      <w:del w:id="1689" w:author="Big Data Initiative Scientific Director" w:date="2021-09-02T11:39:00Z">
        <w:r w:rsidR="0090345B" w:rsidRPr="00BA5688" w:rsidDel="00B95737">
          <w:delText>W</w:delText>
        </w:r>
      </w:del>
      <w:r w:rsidR="0090345B" w:rsidRPr="00BA5688">
        <w:t xml:space="preserve">eb browser gets data by using HTTP REST request, therefore if </w:t>
      </w:r>
      <w:ins w:id="1690"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691" w:author="Big Data Initiative Scientific Director" w:date="2021-09-02T11:40:00Z">
        <w:r w:rsidR="0090345B" w:rsidRPr="00BA5688" w:rsidDel="00B95737">
          <w:delText>with</w:delText>
        </w:r>
      </w:del>
      <w:ins w:id="1692" w:author="Vladymyr Kozyr" w:date="2021-08-24T11:46:00Z">
        <w:del w:id="1693" w:author="Big Data Initiative Scientific Director" w:date="2021-09-02T11:39:00Z">
          <w:r w:rsidR="0007149D" w:rsidRPr="00BA5688" w:rsidDel="00B95737">
            <w:delText xml:space="preserve"> </w:delText>
          </w:r>
        </w:del>
        <w:del w:id="1694" w:author="Big Data Initiative Scientific Director" w:date="2021-09-02T11:40:00Z">
          <w:r w:rsidR="0007149D" w:rsidRPr="00BA5688" w:rsidDel="00B95737">
            <w:delText>a</w:delText>
          </w:r>
        </w:del>
      </w:ins>
      <w:del w:id="1695" w:author="Big Data Initiative Scientific Director" w:date="2021-09-02T11:40:00Z">
        <w:r w:rsidR="0090345B" w:rsidRPr="00BA5688" w:rsidDel="00B95737">
          <w:delText xml:space="preserve"> file which contains</w:delText>
        </w:r>
      </w:del>
      <w:ins w:id="1696" w:author="Big Data Initiative Scientific Director" w:date="2021-09-02T11:40:00Z">
        <w:r>
          <w:t>that can provide a</w:t>
        </w:r>
      </w:ins>
      <w:r w:rsidR="0090345B" w:rsidRPr="00BA5688">
        <w:t xml:space="preserve"> JSON file with data in </w:t>
      </w:r>
      <w:ins w:id="1697" w:author="Vladymyr Kozyr" w:date="2021-08-24T11:47:00Z">
        <w:r w:rsidR="0007149D" w:rsidRPr="00BA5688">
          <w:t xml:space="preserve">a </w:t>
        </w:r>
      </w:ins>
      <w:r w:rsidR="0090345B" w:rsidRPr="00BA5688">
        <w:t xml:space="preserve">suitable format for </w:t>
      </w:r>
      <w:ins w:id="1698" w:author="Vladymyr Kozyr" w:date="2021-09-28T20:46:00Z">
        <w:r w:rsidR="006974E8">
          <w:t>FishPlots</w:t>
        </w:r>
      </w:ins>
      <w:ins w:id="1699" w:author="Big Data Initiative Scientific Director" w:date="2021-09-02T11:40:00Z">
        <w:del w:id="1700" w:author="Vladymyr Kozyr" w:date="2021-09-28T20:46:00Z">
          <w:r w:rsidDel="006974E8">
            <w:delText xml:space="preserve">the </w:delText>
          </w:r>
        </w:del>
      </w:ins>
      <w:del w:id="1701" w:author="Vladymyr Kozyr" w:date="2021-09-28T20:46:00Z">
        <w:r w:rsidR="0090345B" w:rsidRPr="00BA5688" w:rsidDel="006974E8">
          <w:delText>visualization tool</w:delText>
        </w:r>
      </w:del>
      <w:r w:rsidR="0090345B" w:rsidRPr="00BA5688">
        <w:t xml:space="preserve"> to use. So, for </w:t>
      </w:r>
      <w:del w:id="1702" w:author="Vladymyr Kozyr" w:date="2021-08-24T11:48:00Z">
        <w:r w:rsidR="0090345B" w:rsidRPr="00BA5688" w:rsidDel="0007149D">
          <w:delText xml:space="preserve">the </w:delText>
        </w:r>
      </w:del>
      <w:r w:rsidR="0090345B" w:rsidRPr="00BA5688">
        <w:t>future use</w:t>
      </w:r>
      <w:ins w:id="1703" w:author="Vladymyr Kozyr" w:date="2021-08-24T11:48:00Z">
        <w:r w:rsidR="0007149D" w:rsidRPr="00BA5688">
          <w:t>,</w:t>
        </w:r>
      </w:ins>
      <w:r w:rsidR="0090345B" w:rsidRPr="00BA5688">
        <w:t xml:space="preserve"> any web API can be used as </w:t>
      </w:r>
      <w:ins w:id="1704"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705" w:author="Vladymyr Kozyr" w:date="2021-08-24T11:50:00Z">
        <w:r w:rsidR="00742CF6" w:rsidRPr="00BA5688">
          <w:t xml:space="preserve"> </w:t>
        </w:r>
        <w:del w:id="1706" w:author="Volodymyr Kozyr" w:date="2021-08-24T09:12:00Z">
          <w:r w:rsidR="00742CF6" w:rsidRPr="00BA5688" w:rsidDel="00F5520C">
            <w:delText xml:space="preserve">the </w:delText>
          </w:r>
        </w:del>
      </w:ins>
      <w:del w:id="1707" w:author="Volodymyr Kozyr" w:date="2021-08-24T09:12:00Z">
        <w:r w:rsidR="0090345B" w:rsidRPr="00BA5688" w:rsidDel="00F5520C">
          <w:delText xml:space="preserve"> file</w:delText>
        </w:r>
      </w:del>
      <w:ins w:id="1708" w:author="Volodymyr Kozyr" w:date="2021-08-24T09:12:00Z">
        <w:r w:rsidR="00F5520C" w:rsidRPr="00BA5688">
          <w:t>the file</w:t>
        </w:r>
      </w:ins>
      <w:r w:rsidR="0090345B" w:rsidRPr="00BA5688">
        <w:t xml:space="preserve"> with data, </w:t>
      </w:r>
      <w:ins w:id="1709" w:author="Vladymyr Kozyr" w:date="2021-08-24T11:51:00Z">
        <w:r w:rsidR="00742CF6" w:rsidRPr="00BA5688">
          <w:t xml:space="preserve">the </w:t>
        </w:r>
      </w:ins>
      <w:r w:rsidR="0090345B" w:rsidRPr="00BA5688">
        <w:t xml:space="preserve">second user analyzes it with </w:t>
      </w:r>
      <w:ins w:id="1710" w:author="Vladymyr Kozyr" w:date="2021-08-24T11:51:00Z">
        <w:r w:rsidR="00742CF6" w:rsidRPr="00BA5688">
          <w:t xml:space="preserve">the </w:t>
        </w:r>
      </w:ins>
      <w:r w:rsidR="0090345B" w:rsidRPr="00BA5688">
        <w:t>visualization tool</w:t>
      </w:r>
      <w:del w:id="1711" w:author="Big Data Initiative Scientific Director" w:date="2021-09-02T11:41:00Z">
        <w:r w:rsidR="0090345B" w:rsidRPr="00BA5688" w:rsidDel="00B95737">
          <w:delText xml:space="preserve"> etc.</w:delText>
        </w:r>
      </w:del>
      <w:r w:rsidR="0090345B" w:rsidRPr="00BA5688">
        <w:t>)</w:t>
      </w:r>
      <w:ins w:id="1712"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713"/>
      <w:r w:rsidRPr="00BA5688">
        <w:t>Logic Engine</w:t>
      </w:r>
      <w:commentRangeEnd w:id="1713"/>
      <w:r w:rsidR="00AE1FE2">
        <w:rPr>
          <w:rStyle w:val="CommentReference"/>
          <w:lang w:val="en-US"/>
        </w:rPr>
        <w:commentReference w:id="1713"/>
      </w:r>
    </w:p>
    <w:p w14:paraId="0C9921FF" w14:textId="4ACD9BC6" w:rsidR="00242842" w:rsidRDefault="00242842" w:rsidP="007828F3">
      <w:pPr>
        <w:pStyle w:val="1Para"/>
        <w:ind w:firstLine="0"/>
        <w:rPr>
          <w:ins w:id="1714" w:author="Vladymyr Kozyr" w:date="2021-10-03T21:11:00Z"/>
        </w:rPr>
      </w:pPr>
      <w:ins w:id="1715" w:author="Vladymyr Kozyr" w:date="2021-10-03T21:12:00Z">
        <w:r>
          <w:t>This part of FishPlots is doing data-transformation from JSON files to a format whi</w:t>
        </w:r>
      </w:ins>
      <w:ins w:id="1716" w:author="Vladymyr Kozyr" w:date="2021-10-03T21:13:00Z">
        <w:r>
          <w:t xml:space="preserve">ch is suitable for the library to render and display visuals. It also </w:t>
        </w:r>
      </w:ins>
      <w:ins w:id="1717" w:author="Vladymyr Kozyr" w:date="2021-10-03T21:15:00Z">
        <w:r>
          <w:t>reacts on user actions and emits events to charts to refresh data if needed and handle</w:t>
        </w:r>
      </w:ins>
      <w:ins w:id="1718" w:author="Vladymyr Kozyr" w:date="2021-10-03T21:16:00Z">
        <w:r>
          <w:t>s switching between charts.</w:t>
        </w:r>
      </w:ins>
    </w:p>
    <w:p w14:paraId="6495B3CE" w14:textId="3F67A0E6" w:rsidR="007828F3" w:rsidRPr="00BA5688" w:rsidRDefault="007828F3" w:rsidP="007828F3">
      <w:pPr>
        <w:pStyle w:val="1Para"/>
        <w:ind w:firstLine="0"/>
      </w:pPr>
      <w:r w:rsidRPr="00BA5688">
        <w:t xml:space="preserve">As a framework engine, </w:t>
      </w:r>
      <w:ins w:id="1719" w:author="Vladymyr Kozyr" w:date="2021-09-28T20:47:00Z">
        <w:r w:rsidR="006974E8">
          <w:t xml:space="preserve">FishPlots </w:t>
        </w:r>
      </w:ins>
      <w:del w:id="1720" w:author="Vladymyr Kozyr" w:date="2021-09-28T20:47:00Z">
        <w:r w:rsidRPr="00BA5688" w:rsidDel="006974E8">
          <w:delText xml:space="preserve">the tool </w:delText>
        </w:r>
      </w:del>
      <w:r w:rsidRPr="00BA5688">
        <w:t>uses TypeScript</w:t>
      </w:r>
      <w:ins w:id="1721" w:author="Vladymyr Kozyr" w:date="2021-10-03T21:00:00Z">
        <w:r w:rsidR="00C23FC7">
          <w:t xml:space="preserve"> </w:t>
        </w:r>
      </w:ins>
      <w:customXmlInsRangeStart w:id="1722" w:author="Vladymyr Kozyr" w:date="2021-10-03T21:00:00Z"/>
      <w:sdt>
        <w:sdtPr>
          <w:id w:val="1895225172"/>
          <w:citation/>
        </w:sdtPr>
        <w:sdtEndPr/>
        <w:sdtContent>
          <w:customXmlInsRangeEnd w:id="1722"/>
          <w:ins w:id="1723"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724" w:author="Vladymyr Kozyr" w:date="2021-10-03T21:00:00Z">
            <w:r w:rsidR="00C23FC7">
              <w:fldChar w:fldCharType="end"/>
            </w:r>
          </w:ins>
          <w:customXmlInsRangeStart w:id="1725" w:author="Vladymyr Kozyr" w:date="2021-10-03T21:00:00Z"/>
        </w:sdtContent>
      </w:sdt>
      <w:customXmlInsRangeEnd w:id="1725"/>
      <w:r w:rsidRPr="00BA5688">
        <w:t xml:space="preserve"> </w:t>
      </w:r>
      <w:commentRangeStart w:id="1726"/>
      <w:r w:rsidRPr="00BA5688">
        <w:t>framework Angular</w:t>
      </w:r>
      <w:ins w:id="1727" w:author="Vladymyr Kozyr" w:date="2021-10-03T20:45:00Z">
        <w:r w:rsidR="00C7143B">
          <w:t xml:space="preserve"> </w:t>
        </w:r>
      </w:ins>
      <w:customXmlInsRangeStart w:id="1728" w:author="Vladymyr Kozyr" w:date="2021-10-03T20:46:00Z"/>
      <w:sdt>
        <w:sdtPr>
          <w:id w:val="1240369498"/>
          <w:citation/>
        </w:sdtPr>
        <w:sdtEndPr/>
        <w:sdtContent>
          <w:customXmlInsRangeEnd w:id="1728"/>
          <w:ins w:id="1729" w:author="Vladymyr Kozyr" w:date="2021-10-03T20:46:00Z">
            <w:r w:rsidR="00C7143B">
              <w:fldChar w:fldCharType="begin"/>
            </w:r>
            <w:r w:rsidR="00C7143B">
              <w:instrText xml:space="preserve"> CITATION Angular \l 4105 </w:instrText>
            </w:r>
          </w:ins>
          <w:r w:rsidR="00C7143B">
            <w:fldChar w:fldCharType="separate"/>
          </w:r>
          <w:r w:rsidR="00C23FC7" w:rsidRPr="00C23FC7">
            <w:rPr>
              <w:noProof/>
            </w:rPr>
            <w:t>[21]</w:t>
          </w:r>
          <w:ins w:id="1730" w:author="Vladymyr Kozyr" w:date="2021-10-03T20:46:00Z">
            <w:r w:rsidR="00C7143B">
              <w:fldChar w:fldCharType="end"/>
            </w:r>
          </w:ins>
          <w:customXmlInsRangeStart w:id="1731" w:author="Vladymyr Kozyr" w:date="2021-10-03T20:46:00Z"/>
        </w:sdtContent>
      </w:sdt>
      <w:customXmlInsRangeEnd w:id="1731"/>
      <w:ins w:id="1732" w:author="Vladymyr Kozyr" w:date="2021-09-28T20:42:00Z">
        <w:r w:rsidR="001C2290">
          <w:t>.</w:t>
        </w:r>
      </w:ins>
      <w:del w:id="1733" w:author="Vladymyr Kozyr" w:date="2021-09-28T20:42:00Z">
        <w:r w:rsidRPr="00BA5688" w:rsidDel="001C2290">
          <w:delText xml:space="preserve"> version 10</w:delText>
        </w:r>
        <w:commentRangeEnd w:id="1726"/>
        <w:r w:rsidR="00B95737" w:rsidDel="001C2290">
          <w:rPr>
            <w:rStyle w:val="CommentReference"/>
            <w:lang w:val="en-US"/>
          </w:rPr>
          <w:commentReference w:id="1726"/>
        </w:r>
        <w:r w:rsidRPr="00BA5688" w:rsidDel="001C2290">
          <w:delText>.</w:delText>
        </w:r>
      </w:del>
      <w:r w:rsidRPr="00BA5688">
        <w:t xml:space="preserve"> It is a popular </w:t>
      </w:r>
      <w:ins w:id="1734" w:author="Vladymyr Kozyr" w:date="2021-08-24T11:52:00Z">
        <w:r w:rsidR="00742CF6" w:rsidRPr="00BA5688">
          <w:t>JavaScript-</w:t>
        </w:r>
        <w:del w:id="1735" w:author="Volodymyr Kozyr" w:date="2021-08-24T09:12:00Z">
          <w:r w:rsidR="00742CF6" w:rsidRPr="00BA5688" w:rsidDel="00F5520C">
            <w:delText>based</w:delText>
          </w:r>
        </w:del>
      </w:ins>
      <w:del w:id="1736" w:author="Volodymyr Kozyr" w:date="2021-08-24T09:12:00Z">
        <w:r w:rsidRPr="00BA5688" w:rsidDel="00F5520C">
          <w:delText>JavaScript based web</w:delText>
        </w:r>
      </w:del>
      <w:ins w:id="1737" w:author="Volodymyr Kozyr" w:date="2021-08-24T09:12:00Z">
        <w:r w:rsidR="00F5520C" w:rsidRPr="00BA5688">
          <w:t>based web</w:t>
        </w:r>
      </w:ins>
      <w:r w:rsidRPr="00BA5688">
        <w:t xml:space="preserve"> framework. For presenting data there </w:t>
      </w:r>
      <w:del w:id="1738" w:author="Volodymyr Kozyr" w:date="2021-08-24T09:12:00Z">
        <w:r w:rsidRPr="00BA5688" w:rsidDel="00F5520C">
          <w:delText xml:space="preserve">is </w:delText>
        </w:r>
      </w:del>
      <w:ins w:id="1739" w:author="Vladymyr Kozyr" w:date="2021-08-24T11:53:00Z">
        <w:del w:id="1740" w:author="Volodymyr Kozyr" w:date="2021-08-24T09:12:00Z">
          <w:r w:rsidR="00742CF6" w:rsidRPr="00BA5688" w:rsidDel="00F5520C">
            <w:delText xml:space="preserve"> an</w:delText>
          </w:r>
        </w:del>
      </w:ins>
      <w:ins w:id="1741" w:author="Volodymyr Kozyr" w:date="2021-08-24T09:12:00Z">
        <w:r w:rsidR="00F5520C" w:rsidRPr="00BA5688">
          <w:t>is an</w:t>
        </w:r>
      </w:ins>
      <w:ins w:id="1742" w:author="Vladymyr Kozyr" w:date="2021-08-24T11:53:00Z">
        <w:r w:rsidR="00742CF6" w:rsidRPr="00BA5688">
          <w:t xml:space="preserve"> </w:t>
        </w:r>
      </w:ins>
      <w:commentRangeStart w:id="1743"/>
      <w:commentRangeStart w:id="1744"/>
      <w:r w:rsidRPr="00BA5688">
        <w:t>amCharts4</w:t>
      </w:r>
      <w:ins w:id="1745" w:author="Vladymyr Kozyr" w:date="2021-10-03T21:04:00Z">
        <w:r w:rsidR="00C23FC7">
          <w:t xml:space="preserve"> </w:t>
        </w:r>
      </w:ins>
      <w:customXmlInsRangeStart w:id="1746" w:author="Vladymyr Kozyr" w:date="2021-10-03T21:05:00Z"/>
      <w:sdt>
        <w:sdtPr>
          <w:id w:val="837418430"/>
          <w:citation/>
        </w:sdtPr>
        <w:sdtEndPr/>
        <w:sdtContent>
          <w:customXmlInsRangeEnd w:id="1746"/>
          <w:ins w:id="1747" w:author="Vladymyr Kozyr" w:date="2021-10-03T21:05:00Z">
            <w:r w:rsidR="00C23FC7">
              <w:fldChar w:fldCharType="begin"/>
            </w:r>
          </w:ins>
          <w:ins w:id="1748" w:author="Vladymyr Kozyr" w:date="2022-01-02T17:02:00Z">
            <w:r w:rsidR="00284ED6">
              <w:instrText xml:space="preserve">CITATION amC \l 4105 </w:instrText>
            </w:r>
          </w:ins>
          <w:r w:rsidR="00C23FC7">
            <w:fldChar w:fldCharType="separate"/>
          </w:r>
          <w:ins w:id="1749" w:author="Vladymyr Kozyr" w:date="2022-01-02T17:02:00Z">
            <w:r w:rsidR="00284ED6" w:rsidRPr="00284ED6">
              <w:rPr>
                <w:noProof/>
                <w:rPrChange w:id="1750" w:author="Vladymyr Kozyr" w:date="2022-01-02T17:02:00Z">
                  <w:rPr>
                    <w:rFonts w:eastAsia="Times New Roman"/>
                  </w:rPr>
                </w:rPrChange>
              </w:rPr>
              <w:t>[22]</w:t>
            </w:r>
          </w:ins>
          <w:ins w:id="1751" w:author="Vladymyr Kozyr" w:date="2021-10-03T21:05:00Z">
            <w:r w:rsidR="00C23FC7">
              <w:fldChar w:fldCharType="end"/>
            </w:r>
          </w:ins>
          <w:customXmlInsRangeStart w:id="1752" w:author="Vladymyr Kozyr" w:date="2021-10-03T21:05:00Z"/>
        </w:sdtContent>
      </w:sdt>
      <w:customXmlInsRangeEnd w:id="1752"/>
      <w:r w:rsidRPr="00BA5688">
        <w:t xml:space="preserve"> </w:t>
      </w:r>
      <w:commentRangeEnd w:id="1743"/>
      <w:r w:rsidR="00554351">
        <w:rPr>
          <w:rStyle w:val="CommentReference"/>
          <w:lang w:val="en-US"/>
        </w:rPr>
        <w:commentReference w:id="1743"/>
      </w:r>
      <w:commentRangeEnd w:id="1744"/>
      <w:r w:rsidR="00DE1694">
        <w:rPr>
          <w:rStyle w:val="CommentReference"/>
          <w:lang w:val="en-US"/>
        </w:rPr>
        <w:commentReference w:id="1744"/>
      </w:r>
      <w:r w:rsidRPr="00BA5688">
        <w:t xml:space="preserve">library included in the project, which allows </w:t>
      </w:r>
      <w:ins w:id="1753" w:author="Vladymyr Kozyr" w:date="2021-12-26T13:24:00Z">
        <w:r w:rsidR="00311F57">
          <w:t xml:space="preserve">the </w:t>
        </w:r>
      </w:ins>
      <w:ins w:id="1754" w:author="Vladymyr Kozyr" w:date="2021-08-24T11:54:00Z">
        <w:del w:id="1755" w:author="Big Data Initiative Scientific Director" w:date="2021-09-02T11:42:00Z">
          <w:r w:rsidR="00742CF6" w:rsidRPr="00BA5688" w:rsidDel="00554351">
            <w:delText>generating</w:delText>
          </w:r>
        </w:del>
      </w:ins>
      <w:ins w:id="1756" w:author="Big Data Initiative Scientific Director" w:date="2021-09-02T11:42:00Z">
        <w:r w:rsidR="00554351">
          <w:t>generation of</w:t>
        </w:r>
      </w:ins>
      <w:ins w:id="1757" w:author="Vladymyr Kozyr" w:date="2021-08-24T11:54:00Z">
        <w:r w:rsidR="00742CF6" w:rsidRPr="00BA5688">
          <w:t xml:space="preserve"> </w:t>
        </w:r>
      </w:ins>
      <w:commentRangeStart w:id="1758"/>
      <w:del w:id="1759" w:author="Vladymyr Kozyr" w:date="2021-08-24T11:54:00Z">
        <w:r w:rsidRPr="00BA5688" w:rsidDel="00742CF6">
          <w:delText xml:space="preserve">to generate </w:delText>
        </w:r>
      </w:del>
      <w:del w:id="1760" w:author="Vladymyr Kozyr" w:date="2021-09-28T20:43:00Z">
        <w:r w:rsidRPr="00BA5688" w:rsidDel="001C2290">
          <w:delText>sophisticated</w:delText>
        </w:r>
      </w:del>
      <w:ins w:id="1761" w:author="Vladymyr Kozyr" w:date="2021-09-28T20:43:00Z">
        <w:r w:rsidR="001C2290">
          <w:t>complex</w:t>
        </w:r>
      </w:ins>
      <w:r w:rsidRPr="00BA5688">
        <w:t xml:space="preserve"> interactive </w:t>
      </w:r>
      <w:commentRangeEnd w:id="1758"/>
      <w:r w:rsidR="00554351">
        <w:rPr>
          <w:rStyle w:val="CommentReference"/>
          <w:lang w:val="en-US"/>
        </w:rPr>
        <w:commentReference w:id="1758"/>
      </w:r>
      <w:r w:rsidRPr="00BA5688">
        <w:t xml:space="preserve">data visualizations using JavaScript inside </w:t>
      </w:r>
      <w:ins w:id="1762"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763" w:author="Vladymyr Kozyr" w:date="2021-08-15T21:49:00Z">
        <w:r w:rsidR="002F76EE" w:rsidRPr="00BA5688">
          <w:t>(Figure 4</w:t>
        </w:r>
      </w:ins>
      <w:ins w:id="1764" w:author="Vladymyr Kozyr" w:date="2021-08-19T18:55:00Z">
        <w:r w:rsidR="006D47DD" w:rsidRPr="00BA5688">
          <w:t>.1.2.</w:t>
        </w:r>
      </w:ins>
      <w:ins w:id="1765" w:author="Vladymyr Kozyr" w:date="2021-08-15T21:49:00Z">
        <w:r w:rsidR="002F76EE" w:rsidRPr="00BA5688">
          <w:t xml:space="preserve">) </w:t>
        </w:r>
      </w:ins>
      <w:del w:id="1766" w:author="Vladymyr Kozyr" w:date="2021-08-24T11:54:00Z">
        <w:r w:rsidR="007828F3" w:rsidRPr="00BA5688" w:rsidDel="00742CF6">
          <w:delText xml:space="preserve">which </w:delText>
        </w:r>
      </w:del>
      <w:ins w:id="1767" w:author="Vladymyr Kozyr" w:date="2021-08-24T11:54:00Z">
        <w:r w:rsidR="00742CF6" w:rsidRPr="00BA5688">
          <w:t xml:space="preserve">that </w:t>
        </w:r>
      </w:ins>
      <w:r w:rsidR="007828F3" w:rsidRPr="00BA5688">
        <w:t>allow</w:t>
      </w:r>
      <w:del w:id="1768"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769"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770" w:author="Vladymyr Kozyr" w:date="2021-08-15T21:47:00Z"/>
        </w:rPr>
        <w:pPrChange w:id="1771"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772" w:author="Vladymyr Kozyr" w:date="2021-08-15T21:48:00Z"/>
        </w:rPr>
        <w:pPrChange w:id="1773" w:author="Vladymyr Kozyr" w:date="2021-08-15T21:49:00Z">
          <w:pPr>
            <w:pStyle w:val="1Para"/>
            <w:ind w:firstLine="0"/>
          </w:pPr>
        </w:pPrChange>
      </w:pPr>
    </w:p>
    <w:p w14:paraId="1619EDAF" w14:textId="633F6706" w:rsidR="002F76EE" w:rsidRDefault="002F76EE">
      <w:pPr>
        <w:pStyle w:val="Caption"/>
        <w:jc w:val="center"/>
        <w:rPr>
          <w:ins w:id="1774" w:author="Vladymyr Kozyr" w:date="2021-08-15T21:49:00Z"/>
        </w:rPr>
        <w:pPrChange w:id="1775" w:author="Vladymyr Kozyr" w:date="2021-08-15T21:49:00Z">
          <w:pPr>
            <w:pStyle w:val="1Para"/>
            <w:ind w:firstLine="0"/>
          </w:pPr>
        </w:pPrChange>
      </w:pPr>
      <w:bookmarkStart w:id="1776" w:name="_Toc85572033"/>
      <w:ins w:id="1777" w:author="Vladymyr Kozyr" w:date="2021-08-15T21:49:00Z">
        <w:r>
          <w:t xml:space="preserve">Figure </w:t>
        </w:r>
      </w:ins>
      <w:ins w:id="1778" w:author="Vladymyr Kozyr" w:date="2021-08-19T18:41:00Z">
        <w:r w:rsidR="00E85AC5">
          <w:fldChar w:fldCharType="begin"/>
        </w:r>
        <w:r w:rsidR="00E85AC5">
          <w:instrText xml:space="preserve"> STYLEREF 2 \s </w:instrText>
        </w:r>
      </w:ins>
      <w:r w:rsidR="00E85AC5">
        <w:fldChar w:fldCharType="separate"/>
      </w:r>
      <w:r w:rsidR="00A934EC">
        <w:rPr>
          <w:noProof/>
        </w:rPr>
        <w:t>4.1</w:t>
      </w:r>
      <w:ins w:id="177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80" w:author="Vladymyr Kozyr" w:date="2021-10-19T22:37:00Z">
        <w:r w:rsidR="00A934EC">
          <w:rPr>
            <w:noProof/>
          </w:rPr>
          <w:t>2</w:t>
        </w:r>
      </w:ins>
      <w:ins w:id="1781" w:author="Vladymyr Kozyr" w:date="2021-08-19T18:41:00Z">
        <w:r w:rsidR="00E85AC5">
          <w:fldChar w:fldCharType="end"/>
        </w:r>
      </w:ins>
      <w:ins w:id="1782" w:author="Vladymyr Kozyr" w:date="2021-08-15T21:49:00Z">
        <w:r>
          <w:t xml:space="preserve">. </w:t>
        </w:r>
        <w:r w:rsidRPr="00BF146C">
          <w:t>Filter interface</w:t>
        </w:r>
        <w:bookmarkEnd w:id="1776"/>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particular years of interest that </w:t>
      </w:r>
      <w:del w:id="1783" w:author="Big Data Initiative Scientific Director" w:date="2021-09-02T11:45:00Z">
        <w:r w:rsidRPr="00CE178C" w:rsidDel="00554351">
          <w:delText xml:space="preserve">users </w:delText>
        </w:r>
      </w:del>
      <w:ins w:id="1784" w:author="Big Data Initiative Scientific Director" w:date="2021-09-02T11:45:00Z">
        <w:r w:rsidR="00554351">
          <w:t xml:space="preserve">they </w:t>
        </w:r>
      </w:ins>
      <w:r w:rsidRPr="00CE178C">
        <w:t xml:space="preserve">would like to study and </w:t>
      </w:r>
      <w:del w:id="1785" w:author="Big Data Initiative Scientific Director" w:date="2021-09-02T11:45:00Z">
        <w:r w:rsidRPr="00CE178C" w:rsidDel="00554351">
          <w:delText>create visualizations</w:delText>
        </w:r>
      </w:del>
      <w:ins w:id="1786"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787" w:author="Vladymyr Kozyr" w:date="2021-08-24T11:56:00Z">
        <w:r w:rsidR="00742CF6" w:rsidRPr="00BA5688">
          <w:t xml:space="preserve">users to select the start </w:t>
        </w:r>
      </w:ins>
      <w:del w:id="1788"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789" w:author="Vladymyr Kozyr" w:date="2021-08-24T11:57:00Z">
        <w:r w:rsidR="00742CF6" w:rsidRPr="00BA5688">
          <w:t>s</w:t>
        </w:r>
      </w:ins>
      <w:r w:rsidR="00E05911" w:rsidRPr="00BA5688">
        <w:t xml:space="preserve"> for each year presented in the dataset) for </w:t>
      </w:r>
      <w:ins w:id="1790" w:author="Vladymyr Kozyr" w:date="2021-08-24T11:58:00Z">
        <w:r w:rsidR="00742CF6" w:rsidRPr="00BA5688">
          <w:t xml:space="preserve">the </w:t>
        </w:r>
      </w:ins>
      <w:r w:rsidR="00E05911" w:rsidRPr="00BA5688">
        <w:t xml:space="preserve">user to do. Instead, it is minimized to 2 (just selecting </w:t>
      </w:r>
      <w:ins w:id="1791"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792" w:author="Big Data Initiative Scientific Director" w:date="2021-09-02T11:46:00Z"/>
        </w:rPr>
      </w:pPr>
      <w:r w:rsidRPr="00BA5688">
        <w:t>There are two multiple selection pickers for provinces and fish types which are also filtering data.</w:t>
      </w:r>
      <w:r w:rsidR="001633AA" w:rsidRPr="00BA5688">
        <w:t xml:space="preserve"> </w:t>
      </w:r>
      <w:ins w:id="1793" w:author="Vladymyr Kozyr" w:date="2021-08-24T12:00:00Z">
        <w:r w:rsidR="00F61920" w:rsidRPr="00BA5688">
          <w:t xml:space="preserve">With these controls in place, the user can generate visualizations that are not restricted to a particular province or fish type. </w:t>
        </w:r>
      </w:ins>
      <w:del w:id="1794"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795" w:author="Vladymyr Kozyr" w:date="2021-09-28T20:47:00Z">
        <w:r w:rsidR="001633AA" w:rsidRPr="00BA5688" w:rsidDel="006974E8">
          <w:delText xml:space="preserve">tool </w:delText>
        </w:r>
      </w:del>
      <w:ins w:id="1796" w:author="Vladymyr Kozyr" w:date="2021-09-28T20:47:00Z">
        <w:r w:rsidR="006974E8">
          <w:t>FishPlots</w:t>
        </w:r>
        <w:r w:rsidR="006974E8" w:rsidRPr="00BA5688">
          <w:t xml:space="preserve"> </w:t>
        </w:r>
      </w:ins>
      <w:r w:rsidR="001633AA" w:rsidRPr="00BA5688">
        <w:t xml:space="preserve">more </w:t>
      </w:r>
      <w:r w:rsidR="001633AA" w:rsidRPr="00BA5688">
        <w:lastRenderedPageBreak/>
        <w:t xml:space="preserve">flexible than reports which are discussed in </w:t>
      </w:r>
      <w:del w:id="1797" w:author="Vladymyr Kozyr" w:date="2021-08-24T12:02:00Z">
        <w:r w:rsidR="001633AA" w:rsidRPr="00BA5688" w:rsidDel="00F61920">
          <w:delText xml:space="preserve">the </w:delText>
        </w:r>
      </w:del>
      <w:ins w:id="1798" w:author="Vladymyr Kozyr" w:date="2021-10-19T21:19:00Z">
        <w:r w:rsidR="00DB1BD6">
          <w:t>chapters</w:t>
        </w:r>
      </w:ins>
      <w:del w:id="1799" w:author="Vladymyr Kozyr" w:date="2021-10-19T21:19:00Z">
        <w:r w:rsidR="001633AA" w:rsidRPr="00BA5688" w:rsidDel="00DB1BD6">
          <w:delText>section</w:delText>
        </w:r>
      </w:del>
      <w:r w:rsidR="001633AA" w:rsidRPr="00BA5688">
        <w:t xml:space="preserve"> 1 and 2.</w:t>
      </w:r>
      <w:ins w:id="1800"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801" w:name="_Toc91418036"/>
      <w:r w:rsidRPr="0038076D">
        <w:t>Data Processing</w:t>
      </w:r>
      <w:bookmarkEnd w:id="1801"/>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802" w:author="Vladymyr Kozyr" w:date="2021-08-24T12:04:00Z">
        <w:r w:rsidR="00F61920" w:rsidRPr="00BA5688">
          <w:t xml:space="preserve">the </w:t>
        </w:r>
      </w:ins>
      <w:r w:rsidRPr="00BA5688">
        <w:t>data extraction phase</w:t>
      </w:r>
      <w:ins w:id="1803" w:author="Vladymyr Kozyr" w:date="2021-08-24T12:04:00Z">
        <w:r w:rsidR="00F61920" w:rsidRPr="00BA5688">
          <w:t>,</w:t>
        </w:r>
      </w:ins>
      <w:r w:rsidRPr="00BA5688">
        <w:t xml:space="preserve"> Excel files are downloading </w:t>
      </w:r>
      <w:commentRangeStart w:id="1804"/>
      <w:r w:rsidRPr="00BA5688">
        <w:t>from the official DFO website</w:t>
      </w:r>
      <w:commentRangeEnd w:id="1804"/>
      <w:r w:rsidR="00730780">
        <w:rPr>
          <w:rStyle w:val="CommentReference"/>
          <w:lang w:val="en-US"/>
        </w:rPr>
        <w:commentReference w:id="1804"/>
      </w:r>
      <w:ins w:id="1805"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806" w:author="Vladymyr Kozyr" w:date="2021-10-03T21:18:00Z"/>
        </w:rPr>
      </w:pPr>
      <w:commentRangeStart w:id="1807"/>
      <w:r w:rsidRPr="00BA5688">
        <w:t>Excel files contain some information not relevant for visualization. For example, these are table borders, text colour, other metadata, etc.</w:t>
      </w:r>
      <w:ins w:id="1808" w:author="Vladymyr Kozyr" w:date="2021-10-03T21:18:00Z">
        <w:r w:rsidR="0016263C">
          <w:t xml:space="preserve"> </w:t>
        </w:r>
        <w:r w:rsidR="0016263C" w:rsidRPr="00BA5688">
          <w:t>So, irrelevant information is removed at this step.</w:t>
        </w:r>
        <w:commentRangeStart w:id="1809"/>
        <w:commentRangeEnd w:id="1809"/>
        <w:r w:rsidR="0016263C">
          <w:rPr>
            <w:rStyle w:val="CommentReference"/>
            <w:lang w:val="en-US"/>
          </w:rPr>
          <w:commentReference w:id="1809"/>
        </w:r>
      </w:ins>
    </w:p>
    <w:p w14:paraId="6989169B" w14:textId="21598BDE" w:rsidR="00052611" w:rsidRPr="00BA5688" w:rsidRDefault="00052611" w:rsidP="005A2161">
      <w:pPr>
        <w:pStyle w:val="1Para"/>
        <w:ind w:firstLine="0"/>
      </w:pPr>
      <w:del w:id="1810" w:author="Vladymyr Kozyr" w:date="2021-10-03T21:19:00Z">
        <w:r w:rsidRPr="00BA5688" w:rsidDel="0016263C">
          <w:delText xml:space="preserve"> </w:delText>
        </w:r>
      </w:del>
      <w:ins w:id="1811" w:author="Vladymyr Kozyr" w:date="2021-10-03T21:17:00Z">
        <w:r w:rsidR="0016263C">
          <w:t>Also</w:t>
        </w:r>
      </w:ins>
      <w:ins w:id="1812" w:author="Vladymyr Kozyr" w:date="2021-10-19T21:58:00Z">
        <w:r w:rsidR="007319E2">
          <w:t>,</w:t>
        </w:r>
      </w:ins>
      <w:ins w:id="1813" w:author="Vladymyr Kozyr" w:date="2021-10-03T21:17:00Z">
        <w:r w:rsidR="0016263C">
          <w:t xml:space="preserve"> some fish </w:t>
        </w:r>
      </w:ins>
      <w:ins w:id="1814" w:author="Vladymyr Kozyr" w:date="2021-10-03T21:19:00Z">
        <w:r w:rsidR="0016263C">
          <w:t>species</w:t>
        </w:r>
      </w:ins>
      <w:ins w:id="1815" w:author="Vladymyr Kozyr" w:date="2021-10-03T21:20:00Z">
        <w:r w:rsidR="0016263C">
          <w:t xml:space="preserve"> and provinces</w:t>
        </w:r>
      </w:ins>
      <w:ins w:id="1816" w:author="Vladymyr Kozyr" w:date="2021-10-03T21:17:00Z">
        <w:r w:rsidR="0016263C">
          <w:t xml:space="preserve"> have mistypes in their names, </w:t>
        </w:r>
      </w:ins>
      <w:ins w:id="1817" w:author="Vladymyr Kozyr" w:date="2021-10-03T21:18:00Z">
        <w:r w:rsidR="0016263C">
          <w:t xml:space="preserve">mapping and some manual evaluation is </w:t>
        </w:r>
      </w:ins>
      <w:ins w:id="1818" w:author="Vladymyr Kozyr" w:date="2021-10-03T21:19:00Z">
        <w:r w:rsidR="0016263C">
          <w:t>performed</w:t>
        </w:r>
      </w:ins>
      <w:ins w:id="1819" w:author="Vladymyr Kozyr" w:date="2021-10-03T21:18:00Z">
        <w:r w:rsidR="0016263C">
          <w:t xml:space="preserve"> at this </w:t>
        </w:r>
      </w:ins>
      <w:ins w:id="1820" w:author="Vladymyr Kozyr" w:date="2021-10-03T21:19:00Z">
        <w:r w:rsidR="0016263C">
          <w:t>stage</w:t>
        </w:r>
      </w:ins>
      <w:ins w:id="1821" w:author="Vladymyr Kozyr" w:date="2021-10-03T21:18:00Z">
        <w:r w:rsidR="0016263C">
          <w:t>.</w:t>
        </w:r>
      </w:ins>
    </w:p>
    <w:p w14:paraId="45602E8F" w14:textId="0EE29D59" w:rsidR="00052611" w:rsidRPr="00BA5688" w:rsidDel="0016263C" w:rsidRDefault="00052611" w:rsidP="00052611">
      <w:pPr>
        <w:pStyle w:val="1Para"/>
        <w:ind w:firstLine="0"/>
        <w:rPr>
          <w:del w:id="1822" w:author="Vladymyr Kozyr" w:date="2021-10-03T21:19:00Z"/>
        </w:rPr>
      </w:pPr>
      <w:del w:id="1823" w:author="Vladymyr Kozyr" w:date="2021-10-03T21:19:00Z">
        <w:r w:rsidRPr="00BA5688" w:rsidDel="0016263C">
          <w:delText>So, the irrelevant information is removed at this step.</w:delText>
        </w:r>
        <w:commentRangeEnd w:id="1807"/>
        <w:r w:rsidR="00C13BD3" w:rsidDel="0016263C">
          <w:rPr>
            <w:rStyle w:val="CommentReference"/>
            <w:lang w:val="en-US"/>
          </w:rPr>
          <w:commentReference w:id="1807"/>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824" w:author="Vladymyr Kozyr" w:date="2021-08-24T12:07:00Z">
        <w:r w:rsidR="00F61920" w:rsidRPr="00BA5688">
          <w:t>s</w:t>
        </w:r>
      </w:ins>
      <w:r w:rsidRPr="00BA5688">
        <w:t xml:space="preserve">, which can be easily interpreted by </w:t>
      </w:r>
      <w:ins w:id="1825"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826" w:author="Vladymyr Kozyr" w:date="2021-08-24T12:07:00Z">
        <w:r w:rsidR="00F61920" w:rsidRPr="00BA5688">
          <w:t xml:space="preserve">an </w:t>
        </w:r>
      </w:ins>
      <w:r w:rsidRPr="00BA5688">
        <w:t>automated process</w:t>
      </w:r>
      <w:r w:rsidRPr="00CE178C">
        <w:t xml:space="preserve"> would be a good improvement </w:t>
      </w:r>
      <w:del w:id="1827" w:author="Vladymyr Kozyr" w:date="2021-09-28T20:48:00Z">
        <w:r w:rsidRPr="00CE178C" w:rsidDel="006974E8">
          <w:delText>of the tool</w:delText>
        </w:r>
      </w:del>
      <w:ins w:id="1828" w:author="Vladymyr Kozyr" w:date="2021-09-28T20:48:00Z">
        <w:r w:rsidR="006974E8">
          <w:t>for FishPlots</w:t>
        </w:r>
      </w:ins>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829" w:author="Vladymyr Kozyr" w:date="2021-09-28T20:44:00Z"/>
        </w:rPr>
      </w:pPr>
      <w:commentRangeStart w:id="1830"/>
      <w:del w:id="1831" w:author="Vladymyr Kozyr" w:date="2021-09-28T20:44:00Z">
        <w:r w:rsidRPr="00BA5688" w:rsidDel="001C2290">
          <w:lastRenderedPageBreak/>
          <w:delText>But processing of the data is not the goal of the research</w:delText>
        </w:r>
      </w:del>
      <w:ins w:id="1832" w:author="Big Data Initiative Scientific Director" w:date="2021-09-02T11:55:00Z">
        <w:del w:id="1833" w:author="Vladymyr Kozyr" w:date="2021-09-28T20:44:00Z">
          <w:r w:rsidR="00730780" w:rsidDel="001C2290">
            <w:delText>our investigation</w:delText>
          </w:r>
        </w:del>
      </w:ins>
      <w:del w:id="1834"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835" w:author="Vladymyr Kozyr" w:date="2021-08-24T12:08:00Z">
        <w:r w:rsidR="00472EE2" w:rsidRPr="00BA5688" w:rsidDel="00F61920">
          <w:delText xml:space="preserve">this </w:delText>
        </w:r>
      </w:del>
      <w:del w:id="1836" w:author="Vladymyr Kozyr" w:date="2021-09-28T20:44:00Z">
        <w:r w:rsidR="00472EE2" w:rsidRPr="00BA5688" w:rsidDel="001C2290">
          <w:delText>brief bullet points.</w:delText>
        </w:r>
        <w:commentRangeEnd w:id="1830"/>
        <w:r w:rsidR="00730780" w:rsidDel="001C2290">
          <w:rPr>
            <w:rStyle w:val="CommentReference"/>
            <w:lang w:val="en-US"/>
          </w:rPr>
          <w:commentReference w:id="1830"/>
        </w:r>
        <w:bookmarkStart w:id="1837" w:name="_Toc84188992"/>
        <w:bookmarkStart w:id="1838" w:name="_Toc85571944"/>
        <w:bookmarkStart w:id="1839" w:name="_Toc91418037"/>
        <w:bookmarkEnd w:id="1837"/>
        <w:bookmarkEnd w:id="1838"/>
        <w:bookmarkEnd w:id="1839"/>
      </w:del>
    </w:p>
    <w:p w14:paraId="0996AF4A" w14:textId="4B668B6C" w:rsidR="00EB7EF8" w:rsidRPr="00BA5688" w:rsidRDefault="00235755" w:rsidP="00EB7EF8">
      <w:pPr>
        <w:pStyle w:val="Heading2"/>
      </w:pPr>
      <w:bookmarkStart w:id="1840" w:name="_Toc91418038"/>
      <w:ins w:id="1841" w:author="Vladymyr Kozyr" w:date="2021-10-19T21:20:00Z">
        <w:r>
          <w:t>Discussion of Use Cases for FishPlots</w:t>
        </w:r>
      </w:ins>
      <w:bookmarkEnd w:id="1840"/>
      <w:del w:id="1842"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1843" w:author="Vladymyr Kozyr" w:date="2021-08-15T21:10:00Z"/>
        </w:rPr>
      </w:pPr>
      <w:r w:rsidRPr="00BA5688">
        <w:t xml:space="preserve">In this </w:t>
      </w:r>
      <w:r w:rsidR="00CE178C" w:rsidRPr="00BA5688">
        <w:t>subchapter</w:t>
      </w:r>
      <w:ins w:id="1844" w:author="Vladymyr Kozyr" w:date="2021-08-24T12:09:00Z">
        <w:r w:rsidR="00464286" w:rsidRPr="00BA5688">
          <w:t>,</w:t>
        </w:r>
      </w:ins>
      <w:r w:rsidRPr="00BA5688">
        <w:t xml:space="preserve"> there will be given </w:t>
      </w:r>
      <w:ins w:id="1845" w:author="Vladymyr Kozyr" w:date="2021-08-24T12:10:00Z">
        <w:r w:rsidR="00464286" w:rsidRPr="00BA5688">
          <w:t xml:space="preserve">the </w:t>
        </w:r>
      </w:ins>
      <w:r w:rsidRPr="00BA5688">
        <w:t>visualization solutions for each of the 4 problems</w:t>
      </w:r>
      <w:r w:rsidR="00472EE2" w:rsidRPr="00BA5688">
        <w:t xml:space="preserve"> and</w:t>
      </w:r>
      <w:ins w:id="1846" w:author="Vladymyr Kozyr" w:date="2021-08-24T12:11:00Z">
        <w:r w:rsidR="00464286" w:rsidRPr="00BA5688">
          <w:t xml:space="preserve"> a</w:t>
        </w:r>
      </w:ins>
      <w:r w:rsidR="00472EE2" w:rsidRPr="00BA5688">
        <w:t xml:space="preserve"> discussion </w:t>
      </w:r>
      <w:del w:id="1847" w:author="Vladymyr Kozyr" w:date="2021-08-24T12:11:00Z">
        <w:r w:rsidR="00472EE2" w:rsidRPr="00BA5688" w:rsidDel="00464286">
          <w:delText>of that</w:delText>
        </w:r>
      </w:del>
      <w:ins w:id="1848" w:author="Vladymyr Kozyr" w:date="2021-08-24T12:11:00Z">
        <w:r w:rsidR="00464286" w:rsidRPr="00BA5688">
          <w:t>on</w:t>
        </w:r>
      </w:ins>
      <w:r w:rsidR="00472EE2" w:rsidRPr="00BA5688">
        <w:t xml:space="preserve"> how it improved current visualizations (fishery reports and papers discussed in the previous sections 2 and 3).</w:t>
      </w:r>
      <w:ins w:id="1849"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1850" w:author="Vladymyr Kozyr" w:date="2021-10-19T21:36:00Z"/>
        </w:rPr>
      </w:pPr>
    </w:p>
    <w:p w14:paraId="459473A9" w14:textId="28FD5CA1" w:rsidR="00C42347" w:rsidRDefault="00C42347">
      <w:pPr>
        <w:pStyle w:val="1Para"/>
        <w:ind w:firstLine="0"/>
        <w:rPr>
          <w:ins w:id="1851" w:author="Vladymyr Kozyr" w:date="2021-10-19T21:36:00Z"/>
        </w:rPr>
      </w:pPr>
    </w:p>
    <w:p w14:paraId="1AD74463" w14:textId="4F6750C5" w:rsidR="00C42347" w:rsidRDefault="00C42347">
      <w:pPr>
        <w:pStyle w:val="1Para"/>
        <w:ind w:firstLine="0"/>
        <w:rPr>
          <w:ins w:id="1852" w:author="Vladymyr Kozyr" w:date="2021-10-19T21:36:00Z"/>
        </w:rPr>
      </w:pPr>
    </w:p>
    <w:p w14:paraId="4992885B" w14:textId="40D13E38" w:rsidR="00C42347" w:rsidRDefault="00C42347">
      <w:pPr>
        <w:pStyle w:val="1Para"/>
        <w:ind w:firstLine="0"/>
        <w:rPr>
          <w:ins w:id="1853" w:author="Vladymyr Kozyr" w:date="2021-10-19T21:36:00Z"/>
        </w:rPr>
      </w:pPr>
    </w:p>
    <w:p w14:paraId="364CC30F" w14:textId="39E3F2B0" w:rsidR="00C42347" w:rsidRDefault="00C42347">
      <w:pPr>
        <w:pStyle w:val="1Para"/>
        <w:ind w:firstLine="0"/>
        <w:rPr>
          <w:ins w:id="1854" w:author="Vladymyr Kozyr" w:date="2021-10-19T21:36:00Z"/>
        </w:rPr>
      </w:pPr>
    </w:p>
    <w:p w14:paraId="78E2146A" w14:textId="0699257A" w:rsidR="00C42347" w:rsidRDefault="00C42347">
      <w:pPr>
        <w:pStyle w:val="1Para"/>
        <w:ind w:firstLine="0"/>
        <w:rPr>
          <w:ins w:id="1855" w:author="Vladymyr Kozyr" w:date="2021-10-19T21:36:00Z"/>
        </w:rPr>
      </w:pPr>
    </w:p>
    <w:p w14:paraId="3C3F6920" w14:textId="67B0C61E" w:rsidR="00C42347" w:rsidRDefault="00C42347">
      <w:pPr>
        <w:pStyle w:val="1Para"/>
        <w:ind w:firstLine="0"/>
        <w:rPr>
          <w:ins w:id="1856" w:author="Vladymyr Kozyr" w:date="2021-10-19T21:36:00Z"/>
        </w:rPr>
      </w:pPr>
    </w:p>
    <w:p w14:paraId="03AD5068" w14:textId="401AC32C" w:rsidR="00C42347" w:rsidRDefault="00C42347">
      <w:pPr>
        <w:pStyle w:val="1Para"/>
        <w:ind w:firstLine="0"/>
        <w:rPr>
          <w:ins w:id="1857" w:author="Vladymyr Kozyr" w:date="2021-10-19T21:36:00Z"/>
        </w:rPr>
      </w:pPr>
    </w:p>
    <w:p w14:paraId="5DBE4AD8" w14:textId="684A34D5" w:rsidR="00C42347" w:rsidRDefault="00C42347">
      <w:pPr>
        <w:pStyle w:val="1Para"/>
        <w:ind w:firstLine="0"/>
        <w:rPr>
          <w:ins w:id="1858" w:author="Vladymyr Kozyr" w:date="2021-10-19T21:36:00Z"/>
        </w:rPr>
      </w:pPr>
    </w:p>
    <w:p w14:paraId="01D9AC98" w14:textId="748FBC69" w:rsidR="00C42347" w:rsidRDefault="00C42347">
      <w:pPr>
        <w:pStyle w:val="1Para"/>
        <w:ind w:firstLine="0"/>
        <w:rPr>
          <w:ins w:id="1859" w:author="Vladymyr Kozyr" w:date="2021-10-19T21:36:00Z"/>
        </w:rPr>
      </w:pPr>
    </w:p>
    <w:p w14:paraId="493BFEC1" w14:textId="3DD4C7E3" w:rsidR="00C42347" w:rsidRDefault="00C42347">
      <w:pPr>
        <w:pStyle w:val="1Para"/>
        <w:ind w:firstLine="0"/>
        <w:rPr>
          <w:ins w:id="1860" w:author="Vladymyr Kozyr" w:date="2021-10-19T21:36:00Z"/>
        </w:rPr>
      </w:pPr>
    </w:p>
    <w:p w14:paraId="27051659" w14:textId="2BF9BEF6" w:rsidR="00C42347" w:rsidRDefault="00C42347">
      <w:pPr>
        <w:pStyle w:val="1Para"/>
        <w:ind w:firstLine="0"/>
        <w:rPr>
          <w:ins w:id="1861" w:author="Vladymyr Kozyr" w:date="2021-10-19T21:36:00Z"/>
        </w:rPr>
      </w:pPr>
    </w:p>
    <w:p w14:paraId="271FB6FD" w14:textId="06BBD6AA" w:rsidR="00C42347" w:rsidRDefault="00C42347">
      <w:pPr>
        <w:pStyle w:val="1Para"/>
        <w:ind w:firstLine="0"/>
        <w:rPr>
          <w:ins w:id="1862" w:author="Vladymyr Kozyr" w:date="2021-10-19T21:36:00Z"/>
        </w:rPr>
      </w:pPr>
    </w:p>
    <w:p w14:paraId="6F26E78F" w14:textId="77777777" w:rsidR="00C42347" w:rsidRPr="00CE178C" w:rsidRDefault="00C42347">
      <w:pPr>
        <w:pStyle w:val="1Para"/>
        <w:ind w:firstLine="0"/>
        <w:rPr>
          <w:ins w:id="1863" w:author="Vladymyr Kozyr" w:date="2021-10-19T21:36:00Z"/>
        </w:rPr>
      </w:pPr>
    </w:p>
    <w:p w14:paraId="6C41C46C" w14:textId="32195C65" w:rsidR="008A60B3" w:rsidRPr="00CE178C" w:rsidDel="00AA0EB2" w:rsidRDefault="008A60B3">
      <w:pPr>
        <w:pStyle w:val="1Para"/>
        <w:ind w:firstLine="0"/>
        <w:rPr>
          <w:del w:id="1864" w:author="Vladymyr Kozyr" w:date="2021-08-15T21:10:00Z"/>
        </w:rPr>
      </w:pPr>
    </w:p>
    <w:p w14:paraId="11FA5D98" w14:textId="3E0573A3" w:rsidR="008A60B3" w:rsidDel="00AA0EB2" w:rsidRDefault="008A60B3">
      <w:pPr>
        <w:pStyle w:val="1Para"/>
        <w:ind w:firstLine="0"/>
        <w:rPr>
          <w:del w:id="1865"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866" w:author="Vladymyr Kozyr" w:date="2021-08-15T21:10:00Z"/>
          <w:bCs/>
        </w:rPr>
        <w:pPrChange w:id="1867" w:author="Vladymyr Kozyr" w:date="2021-08-15T21:11:00Z">
          <w:pPr>
            <w:pStyle w:val="Heading3"/>
            <w:spacing w:after="0"/>
          </w:pPr>
        </w:pPrChange>
      </w:pPr>
      <w:bookmarkStart w:id="1868" w:name="_Toc91418039"/>
      <w:r w:rsidRPr="001C461A">
        <w:rPr>
          <w:bCs/>
        </w:rPr>
        <w:lastRenderedPageBreak/>
        <w:t>Task</w:t>
      </w:r>
      <w:r w:rsidR="00EB7EF8" w:rsidRPr="00832E6B">
        <w:rPr>
          <w:bCs/>
        </w:rPr>
        <w:t xml:space="preserve"> 1</w:t>
      </w:r>
      <w:r w:rsidR="00CD4158" w:rsidRPr="00F130F5">
        <w:rPr>
          <w:bCs/>
        </w:rPr>
        <w:t>. Exploring Relationships for Fish Amount and Price</w:t>
      </w:r>
      <w:bookmarkEnd w:id="1868"/>
    </w:p>
    <w:p w14:paraId="57A93A3E" w14:textId="77777777" w:rsidR="008A60B3" w:rsidRPr="005A2161" w:rsidRDefault="008A60B3">
      <w:pPr>
        <w:pStyle w:val="Heading3"/>
        <w:spacing w:after="0" w:line="480" w:lineRule="auto"/>
        <w:pPrChange w:id="1869" w:author="Vladymyr Kozyr" w:date="2021-08-15T21:11:00Z">
          <w:pPr>
            <w:pStyle w:val="1Para"/>
            <w:ind w:firstLine="0"/>
          </w:pPr>
        </w:pPrChange>
      </w:pPr>
      <w:bookmarkStart w:id="1870" w:name="_Toc79954644"/>
      <w:bookmarkStart w:id="1871" w:name="_Toc79956926"/>
      <w:bookmarkStart w:id="1872" w:name="_Toc80291923"/>
      <w:bookmarkStart w:id="1873" w:name="_Toc85571947"/>
      <w:bookmarkStart w:id="1874" w:name="_Toc91418040"/>
      <w:bookmarkEnd w:id="1870"/>
      <w:bookmarkEnd w:id="1871"/>
      <w:bookmarkEnd w:id="1872"/>
      <w:bookmarkEnd w:id="1873"/>
      <w:bookmarkEnd w:id="1874"/>
    </w:p>
    <w:p w14:paraId="332C1CFC" w14:textId="4503A409" w:rsidR="008A60B3" w:rsidRPr="00BA5688" w:rsidDel="0016263C" w:rsidRDefault="008A60B3" w:rsidP="008A60B3">
      <w:pPr>
        <w:pStyle w:val="1Para"/>
        <w:ind w:firstLine="0"/>
        <w:rPr>
          <w:del w:id="1875" w:author="Vladymyr Kozyr" w:date="2021-10-03T21:23:00Z"/>
        </w:rPr>
      </w:pPr>
      <w:r w:rsidRPr="005A2161">
        <w:t xml:space="preserve">This visualization </w:t>
      </w:r>
      <w:r w:rsidRPr="00BA5688">
        <w:t>will help user</w:t>
      </w:r>
      <w:ins w:id="1876" w:author="Vladymyr Kozyr" w:date="2021-08-24T12:15:00Z">
        <w:r w:rsidR="00464286" w:rsidRPr="00BA5688">
          <w:t>s</w:t>
        </w:r>
      </w:ins>
      <w:r w:rsidRPr="00BA5688">
        <w:t xml:space="preserve"> to figure out relationships between fish quantities and prices for the particular provinces and</w:t>
      </w:r>
      <w:del w:id="1877" w:author="Vladymyr Kozyr" w:date="2021-08-24T12:15:00Z">
        <w:r w:rsidRPr="00BA5688" w:rsidDel="00464286">
          <w:delText xml:space="preserve"> </w:delText>
        </w:r>
      </w:del>
      <w:r w:rsidRPr="00BA5688">
        <w:t>/</w:t>
      </w:r>
      <w:del w:id="1878" w:author="Vladymyr Kozyr" w:date="2021-08-24T12:15:00Z">
        <w:r w:rsidRPr="00BA5688" w:rsidDel="00464286">
          <w:delText xml:space="preserve"> </w:delText>
        </w:r>
      </w:del>
      <w:r w:rsidRPr="00BA5688">
        <w:t>or fish type</w:t>
      </w:r>
      <w:ins w:id="1879" w:author="Vladymyr Kozyr" w:date="2021-08-24T12:15:00Z">
        <w:r w:rsidR="00464286" w:rsidRPr="00BA5688">
          <w:t>s</w:t>
        </w:r>
      </w:ins>
      <w:r w:rsidRPr="00BA5688">
        <w:t>.</w:t>
      </w:r>
      <w:ins w:id="1880" w:author="Vladymyr Kozyr" w:date="2021-10-03T21:24:00Z">
        <w:r w:rsidR="0016263C">
          <w:t xml:space="preserve"> </w:t>
        </w:r>
      </w:ins>
    </w:p>
    <w:p w14:paraId="3E60B05C" w14:textId="4304E953" w:rsidR="008A60B3" w:rsidRPr="00BA5688" w:rsidRDefault="008A60B3" w:rsidP="008A60B3">
      <w:pPr>
        <w:pStyle w:val="1Para"/>
        <w:ind w:firstLine="0"/>
        <w:rPr>
          <w:lang w:val="ru-RU"/>
          <w:rPrChange w:id="1881" w:author="Volodymyr Kozyr" w:date="2021-08-24T09:04:00Z">
            <w:rPr/>
          </w:rPrChange>
        </w:rPr>
      </w:pPr>
      <w:r w:rsidRPr="00BA5688">
        <w:t xml:space="preserve">This visualization is a </w:t>
      </w:r>
      <w:commentRangeStart w:id="1882"/>
      <w:r w:rsidRPr="00BA5688">
        <w:t xml:space="preserve">multiline chart with </w:t>
      </w:r>
      <w:commentRangeEnd w:id="1882"/>
      <w:r w:rsidRPr="00BA5688">
        <w:rPr>
          <w:rStyle w:val="CommentReference"/>
        </w:rPr>
        <w:commentReference w:id="1882"/>
      </w:r>
      <w:r w:rsidRPr="00BA5688">
        <w:t xml:space="preserve">time (years) </w:t>
      </w:r>
      <w:ins w:id="1883" w:author="Vladymyr Kozyr" w:date="2021-08-24T14:27:00Z">
        <w:r w:rsidR="00B64EBA" w:rsidRPr="00BA5688">
          <w:t xml:space="preserve">on the horizontal </w:t>
        </w:r>
      </w:ins>
      <w:del w:id="1884" w:author="Vladymyr Kozyr" w:date="2021-08-24T14:27:00Z">
        <w:r w:rsidRPr="00BA5688" w:rsidDel="00B64EBA">
          <w:delText xml:space="preserve">as horizontal axis </w:delText>
        </w:r>
      </w:del>
      <w:r w:rsidRPr="00BA5688">
        <w:t>and price and quantity on</w:t>
      </w:r>
      <w:ins w:id="1885" w:author="Vladymyr Kozyr" w:date="2021-08-24T14:27:00Z">
        <w:r w:rsidR="00B64EBA" w:rsidRPr="00BA5688">
          <w:rPr>
            <w:rPrChange w:id="1886" w:author="Volodymyr Kozyr" w:date="2021-08-24T09:04:00Z">
              <w:rPr>
                <w:lang w:val="ru-RU"/>
              </w:rPr>
            </w:rPrChange>
          </w:rPr>
          <w:t xml:space="preserve"> </w:t>
        </w:r>
        <w:r w:rsidR="00B64EBA" w:rsidRPr="00BA5688">
          <w:t xml:space="preserve">the </w:t>
        </w:r>
      </w:ins>
      <w:del w:id="1887" w:author="Vladymyr Kozyr" w:date="2021-08-24T14:27:00Z">
        <w:r w:rsidRPr="00BA5688" w:rsidDel="00B64EBA">
          <w:delText xml:space="preserve"> </w:delText>
        </w:r>
      </w:del>
      <w:r w:rsidRPr="00BA5688">
        <w:t>vertical axis. For each province there will be colo</w:t>
      </w:r>
      <w:ins w:id="1888" w:author="Vladymyr Kozyr" w:date="2021-08-24T14:27:00Z">
        <w:del w:id="1889" w:author="Volodymyr Kozyr" w:date="2021-08-24T09:04:00Z">
          <w:r w:rsidR="00B64EBA" w:rsidRPr="00BA5688" w:rsidDel="00BA5688">
            <w:delText>u</w:delText>
          </w:r>
        </w:del>
      </w:ins>
      <w:r w:rsidRPr="00BA5688">
        <w:t>r</w:t>
      </w:r>
      <w:ins w:id="1890" w:author="Vladymyr Kozyr" w:date="2021-08-24T14:28:00Z">
        <w:r w:rsidR="00B64EBA" w:rsidRPr="00BA5688">
          <w:t>-</w:t>
        </w:r>
      </w:ins>
      <w:del w:id="1891"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1892" w:author="Vladymyr Kozyr" w:date="2021-10-19T21:22:00Z">
        <w:r w:rsidR="00235755">
          <w:t>is</w:t>
        </w:r>
      </w:ins>
      <w:del w:id="1893"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pPr>
        <w:pStyle w:val="1Para"/>
        <w:ind w:firstLine="0"/>
        <w:jc w:val="both"/>
        <w:rPr>
          <w:del w:id="1894" w:author="Vladymyr Kozyr" w:date="2021-08-15T21:10:00Z"/>
        </w:rPr>
        <w:pPrChange w:id="1895" w:author="Vladymyr Kozyr" w:date="2022-01-02T15:30:00Z">
          <w:pPr>
            <w:pStyle w:val="1Para"/>
            <w:ind w:firstLine="0"/>
          </w:pPr>
        </w:pPrChange>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896" w:author="Vladymyr Kozyr" w:date="2021-08-15T21:50:00Z">
        <w:r w:rsidR="00ED6D73">
          <w:t>F</w:t>
        </w:r>
      </w:ins>
      <w:del w:id="1897" w:author="Vladymyr Kozyr" w:date="2021-08-15T21:50:00Z">
        <w:r w:rsidRPr="005A2161" w:rsidDel="00ED6D73">
          <w:delText>f</w:delText>
        </w:r>
      </w:del>
      <w:r w:rsidRPr="005A2161">
        <w:t xml:space="preserve">igure </w:t>
      </w:r>
      <w:del w:id="1898" w:author="Vladymyr Kozyr" w:date="2021-08-15T21:50:00Z">
        <w:r w:rsidRPr="00CE178C" w:rsidDel="00ED6D73">
          <w:delText>4.3.</w:delText>
        </w:r>
      </w:del>
      <w:del w:id="1899" w:author="Vladymyr Kozyr" w:date="2021-08-19T18:55:00Z">
        <w:r w:rsidRPr="00CE178C" w:rsidDel="006D47DD">
          <w:delText>1</w:delText>
        </w:r>
      </w:del>
      <w:ins w:id="1900"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jc w:val="both"/>
        <w:pPrChange w:id="1901" w:author="Vladymyr Kozyr" w:date="2022-01-02T15:30:00Z">
          <w:pPr>
            <w:pStyle w:val="1Para"/>
            <w:ind w:firstLine="0"/>
          </w:pPr>
        </w:pPrChange>
      </w:pPr>
    </w:p>
    <w:p w14:paraId="52A81B38" w14:textId="3FF2DE00" w:rsidR="0099277E" w:rsidRDefault="0099277E">
      <w:pPr>
        <w:pStyle w:val="1Para"/>
        <w:ind w:firstLine="0"/>
        <w:rPr>
          <w:ins w:id="1902" w:author="Vladymyr Kozyr" w:date="2022-01-02T15:29:00Z"/>
        </w:rPr>
        <w:pPrChange w:id="1903" w:author="Vladymyr Kozyr" w:date="2022-01-02T15:29:00Z">
          <w:pPr>
            <w:pStyle w:val="1Para"/>
            <w:ind w:firstLine="0"/>
            <w:jc w:val="center"/>
          </w:pPr>
        </w:pPrChange>
      </w:pPr>
      <w:del w:id="1904" w:author="Vladymyr Kozyr" w:date="2022-01-02T15:29:00Z">
        <w:r w:rsidRPr="007B481E" w:rsidDel="008043C6">
          <w:rPr>
            <w:noProof/>
          </w:rPr>
          <w:drawing>
            <wp:inline distT="0" distB="0" distL="0" distR="0" wp14:anchorId="17BB2336" wp14:editId="633B6BD5">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del>
    </w:p>
    <w:p w14:paraId="36771F96" w14:textId="37FBD215" w:rsidR="008043C6" w:rsidRDefault="008043C6">
      <w:pPr>
        <w:pStyle w:val="1Para"/>
        <w:ind w:firstLine="0"/>
        <w:jc w:val="center"/>
        <w:rPr>
          <w:ins w:id="1905" w:author="Vladymyr Kozyr" w:date="2021-08-15T21:50:00Z"/>
        </w:rPr>
        <w:pPrChange w:id="1906" w:author="Vladymyr Kozyr" w:date="2021-10-03T21:24:00Z">
          <w:pPr>
            <w:pStyle w:val="1Para"/>
            <w:ind w:firstLine="0"/>
          </w:pPr>
        </w:pPrChange>
      </w:pPr>
      <w:ins w:id="1907" w:author="Vladymyr Kozyr" w:date="2022-01-02T15:29:00Z">
        <w:r>
          <w:rPr>
            <w:noProof/>
          </w:rPr>
          <w:lastRenderedPageBreak/>
          <w:drawing>
            <wp:inline distT="0" distB="0" distL="0" distR="0" wp14:anchorId="52B74293" wp14:editId="46CACA39">
              <wp:extent cx="7861416" cy="3491233"/>
              <wp:effectExtent l="635" t="0" r="635"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4"/>
                      <a:stretch>
                        <a:fillRect/>
                      </a:stretch>
                    </pic:blipFill>
                    <pic:spPr>
                      <a:xfrm rot="16200000">
                        <a:off x="0" y="0"/>
                        <a:ext cx="7893229" cy="3505361"/>
                      </a:xfrm>
                      <a:prstGeom prst="rect">
                        <a:avLst/>
                      </a:prstGeom>
                    </pic:spPr>
                  </pic:pic>
                </a:graphicData>
              </a:graphic>
            </wp:inline>
          </w:drawing>
        </w:r>
      </w:ins>
    </w:p>
    <w:p w14:paraId="7D3C8F76" w14:textId="3EC15415" w:rsidR="00C42347" w:rsidRPr="00C42347" w:rsidRDefault="00ED6D73">
      <w:pPr>
        <w:pStyle w:val="Caption"/>
        <w:jc w:val="center"/>
        <w:pPrChange w:id="1908" w:author="Vladymyr Kozyr" w:date="2022-01-02T15:33:00Z">
          <w:pPr>
            <w:pStyle w:val="1Para"/>
            <w:ind w:firstLine="0"/>
          </w:pPr>
        </w:pPrChange>
      </w:pPr>
      <w:bookmarkStart w:id="1909" w:name="_Toc85572034"/>
      <w:ins w:id="1910" w:author="Vladymyr Kozyr" w:date="2021-08-15T21:50:00Z">
        <w:r>
          <w:t xml:space="preserve">Figure </w:t>
        </w:r>
      </w:ins>
      <w:ins w:id="1911" w:author="Vladymyr Kozyr" w:date="2021-08-19T18:41:00Z">
        <w:r w:rsidR="00E85AC5">
          <w:fldChar w:fldCharType="begin"/>
        </w:r>
        <w:r w:rsidR="00E85AC5">
          <w:instrText xml:space="preserve"> STYLEREF 2 \s </w:instrText>
        </w:r>
      </w:ins>
      <w:r w:rsidR="00E85AC5">
        <w:fldChar w:fldCharType="separate"/>
      </w:r>
      <w:r w:rsidR="00A934EC">
        <w:rPr>
          <w:noProof/>
        </w:rPr>
        <w:t>4.3</w:t>
      </w:r>
      <w:ins w:id="191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13" w:author="Vladymyr Kozyr" w:date="2021-10-19T22:37:00Z">
        <w:r w:rsidR="00A934EC">
          <w:rPr>
            <w:noProof/>
          </w:rPr>
          <w:t>1</w:t>
        </w:r>
      </w:ins>
      <w:ins w:id="1914" w:author="Vladymyr Kozyr" w:date="2021-08-19T18:41:00Z">
        <w:r w:rsidR="00E85AC5">
          <w:fldChar w:fldCharType="end"/>
        </w:r>
      </w:ins>
      <w:ins w:id="1915" w:author="Vladymyr Kozyr" w:date="2021-08-15T21:50:00Z">
        <w:r>
          <w:t xml:space="preserve">. </w:t>
        </w:r>
      </w:ins>
      <w:ins w:id="1916" w:author="Vladymyr Kozyr" w:date="2021-10-19T21:24:00Z">
        <w:r w:rsidR="00235755" w:rsidRPr="00235755">
          <w:t>Long-term trends of fishing volumes across provinces of Canada</w:t>
        </w:r>
      </w:ins>
      <w:bookmarkEnd w:id="1909"/>
    </w:p>
    <w:p w14:paraId="100DA8DA" w14:textId="331C8DEA" w:rsidR="00E22473" w:rsidRPr="005A2161" w:rsidDel="00ED6D73" w:rsidRDefault="008A60B3" w:rsidP="005A2161">
      <w:pPr>
        <w:pStyle w:val="1Para"/>
        <w:ind w:firstLine="0"/>
        <w:jc w:val="center"/>
        <w:rPr>
          <w:del w:id="1917" w:author="Vladymyr Kozyr" w:date="2021-08-15T21:50:00Z"/>
        </w:rPr>
      </w:pPr>
      <w:del w:id="1918" w:author="Vladymyr Kozyr" w:date="2021-08-15T21:50:00Z">
        <w:r w:rsidRPr="00CE178C" w:rsidDel="00ED6D73">
          <w:lastRenderedPageBreak/>
          <w:delText>Figure 4.3.1</w:delText>
        </w:r>
        <w:bookmarkStart w:id="1919" w:name="_Toc79956927"/>
        <w:bookmarkStart w:id="1920" w:name="_Toc80291924"/>
        <w:bookmarkStart w:id="1921" w:name="_Toc84188996"/>
        <w:bookmarkStart w:id="1922" w:name="_Toc85571948"/>
        <w:bookmarkStart w:id="1923" w:name="_Toc91418041"/>
        <w:bookmarkEnd w:id="1919"/>
        <w:bookmarkEnd w:id="1920"/>
        <w:bookmarkEnd w:id="1921"/>
        <w:bookmarkEnd w:id="1922"/>
        <w:bookmarkEnd w:id="1923"/>
      </w:del>
    </w:p>
    <w:p w14:paraId="00626A5F" w14:textId="3DF43969" w:rsidR="00F116CA" w:rsidRPr="00CE178C" w:rsidRDefault="00A50449" w:rsidP="00F116CA">
      <w:pPr>
        <w:pStyle w:val="Heading3"/>
      </w:pPr>
      <w:bookmarkStart w:id="1924" w:name="_Toc91418042"/>
      <w:r w:rsidRPr="00CE178C">
        <w:t>Task</w:t>
      </w:r>
      <w:r w:rsidR="00F116CA" w:rsidRPr="00CE178C">
        <w:t xml:space="preserve"> 2</w:t>
      </w:r>
      <w:r w:rsidR="00CD4158" w:rsidRPr="00CE178C">
        <w:t>. Paired Time Series for Fish Amount and Price</w:t>
      </w:r>
      <w:bookmarkEnd w:id="1924"/>
    </w:p>
    <w:p w14:paraId="56001C92" w14:textId="25E772B7" w:rsidR="008A60B3" w:rsidRPr="00BA5688" w:rsidRDefault="00B64EBA">
      <w:pPr>
        <w:pStyle w:val="1Para"/>
        <w:ind w:firstLine="0"/>
      </w:pPr>
      <w:ins w:id="1925" w:author="Vladymyr Kozyr" w:date="2021-08-24T14:31:00Z">
        <w:r w:rsidRPr="00BA5688">
          <w:t xml:space="preserve">The </w:t>
        </w:r>
      </w:ins>
      <w:del w:id="1926" w:author="Vladymyr Kozyr" w:date="2021-08-24T14:31:00Z">
        <w:r w:rsidR="008A60B3" w:rsidRPr="00BA5688" w:rsidDel="00B64EBA">
          <w:delText>S</w:delText>
        </w:r>
      </w:del>
      <w:ins w:id="1927" w:author="Vladymyr Kozyr" w:date="2021-08-24T14:31:00Z">
        <w:r w:rsidRPr="00BA5688">
          <w:t>s</w:t>
        </w:r>
      </w:ins>
      <w:r w:rsidR="008A60B3" w:rsidRPr="00BA5688">
        <w:t>econd chart is a scatter plot on which</w:t>
      </w:r>
      <w:ins w:id="1928" w:author="Vladymyr Kozyr" w:date="2021-08-24T14:31:00Z">
        <w:r w:rsidRPr="00BA5688">
          <w:t xml:space="preserve"> the</w:t>
        </w:r>
      </w:ins>
      <w:r w:rsidR="008A60B3" w:rsidRPr="00BA5688">
        <w:t xml:space="preserve"> x-axis is price </w:t>
      </w:r>
      <w:del w:id="1929" w:author="Volodymyr Kozyr" w:date="2021-08-24T09:12:00Z">
        <w:r w:rsidR="008A60B3" w:rsidRPr="00BA5688" w:rsidDel="00F5520C">
          <w:delText xml:space="preserve">and </w:delText>
        </w:r>
      </w:del>
      <w:ins w:id="1930" w:author="Vladymyr Kozyr" w:date="2021-08-24T14:31:00Z">
        <w:del w:id="1931" w:author="Volodymyr Kozyr" w:date="2021-08-24T09:12:00Z">
          <w:r w:rsidRPr="00BA5688" w:rsidDel="00F5520C">
            <w:delText xml:space="preserve"> the</w:delText>
          </w:r>
        </w:del>
      </w:ins>
      <w:ins w:id="1932" w:author="Volodymyr Kozyr" w:date="2021-08-24T09:12:00Z">
        <w:r w:rsidR="00F5520C" w:rsidRPr="00BA5688">
          <w:t>and the</w:t>
        </w:r>
      </w:ins>
      <w:ins w:id="1933" w:author="Vladymyr Kozyr" w:date="2021-08-24T14:31:00Z">
        <w:r w:rsidRPr="00BA5688">
          <w:t xml:space="preserve"> </w:t>
        </w:r>
      </w:ins>
      <w:r w:rsidR="008A60B3" w:rsidRPr="00BA5688">
        <w:t xml:space="preserve">y-axis </w:t>
      </w:r>
      <w:del w:id="1934" w:author="Fred Popowich" w:date="2021-10-18T07:54:00Z">
        <w:r w:rsidR="00CE178C" w:rsidRPr="00BA5688" w:rsidDel="001D7433">
          <w:delText>are</w:delText>
        </w:r>
        <w:r w:rsidR="008A60B3" w:rsidRPr="00BA5688" w:rsidDel="001D7433">
          <w:delText xml:space="preserve"> </w:delText>
        </w:r>
      </w:del>
      <w:ins w:id="1935" w:author="Fred Popowich" w:date="2021-10-18T07:54:00Z">
        <w:r w:rsidR="001D7433">
          <w:t>shows</w:t>
        </w:r>
        <w:r w:rsidR="001D7433" w:rsidRPr="00BA5688">
          <w:t xml:space="preserve"> </w:t>
        </w:r>
      </w:ins>
      <w:r w:rsidR="008A60B3" w:rsidRPr="00BA5688">
        <w:t>quantities of particular fish types and province</w:t>
      </w:r>
      <w:ins w:id="1936" w:author="Vladymyr Kozyr" w:date="2021-08-24T14:31:00Z">
        <w:r w:rsidRPr="00BA5688">
          <w:t>s</w:t>
        </w:r>
      </w:ins>
      <w:r w:rsidR="008A60B3" w:rsidRPr="00BA5688">
        <w:t xml:space="preserve"> (picture is below). Bullet points and labels represent years. This visualization helps users to clearly see</w:t>
      </w:r>
      <w:ins w:id="1937"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938" w:author="Volodymyr Kozyr" w:date="2021-08-24T09:04:00Z">
        <w:r w:rsidR="00BA5688">
          <w:t>F</w:t>
        </w:r>
      </w:ins>
      <w:ins w:id="1939" w:author="Vladymyr Kozyr" w:date="2021-08-19T18:56:00Z">
        <w:del w:id="1940" w:author="Volodymyr Kozyr" w:date="2021-08-24T09:04:00Z">
          <w:r w:rsidR="006D47DD" w:rsidRPr="00BA5688" w:rsidDel="00BA5688">
            <w:delText>$</w:delText>
          </w:r>
        </w:del>
      </w:ins>
      <w:del w:id="1941" w:author="Vladymyr Kozyr" w:date="2021-08-19T18:56:00Z">
        <w:r w:rsidR="008A60B3" w:rsidRPr="00BA5688" w:rsidDel="006D47DD">
          <w:delText>f</w:delText>
        </w:r>
      </w:del>
      <w:r w:rsidR="008A60B3" w:rsidRPr="00BA5688">
        <w:t>igure 4.3.</w:t>
      </w:r>
      <w:ins w:id="1942" w:author="Vladymyr Kozyr" w:date="2021-08-19T18:56:00Z">
        <w:r w:rsidR="006D47DD" w:rsidRPr="00BA5688">
          <w:t>2</w:t>
        </w:r>
      </w:ins>
      <w:del w:id="1943"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944" w:author="Vladymyr Kozyr" w:date="2021-08-24T14:32:00Z">
        <w:r w:rsidR="00B64EBA" w:rsidRPr="00BA5688">
          <w:t>u</w:t>
        </w:r>
      </w:ins>
      <w:ins w:id="1945"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946" w:author="Vladymyr Kozyr" w:date="2021-08-19T18:56:00Z">
        <w:r w:rsidRPr="00BA5688" w:rsidDel="006D47DD">
          <w:delText>(</w:delText>
        </w:r>
      </w:del>
      <w:del w:id="1947" w:author="Vladymyr Kozyr" w:date="2021-08-15T21:51:00Z">
        <w:r w:rsidRPr="00BA5688" w:rsidDel="002F403A">
          <w:delText xml:space="preserve">figure </w:delText>
        </w:r>
      </w:del>
      <w:ins w:id="1948" w:author="Vladymyr Kozyr" w:date="2021-08-15T21:51:00Z">
        <w:r w:rsidR="002F403A" w:rsidRPr="00BA5688">
          <w:t xml:space="preserve">Figure </w:t>
        </w:r>
      </w:ins>
      <w:ins w:id="1949" w:author="Vladymyr Kozyr" w:date="2021-08-19T18:56:00Z">
        <w:r w:rsidR="006D47DD" w:rsidRPr="00BA5688">
          <w:t>4.3.2.</w:t>
        </w:r>
      </w:ins>
      <w:ins w:id="1950" w:author="Vladymyr Kozyr" w:date="2021-08-24T14:34:00Z">
        <w:r w:rsidR="00B64EBA" w:rsidRPr="00BA5688">
          <w:t>,</w:t>
        </w:r>
      </w:ins>
      <w:del w:id="1951" w:author="Vladymyr Kozyr" w:date="2021-08-15T21:13:00Z">
        <w:r w:rsidRPr="00BA5688" w:rsidDel="005A6381">
          <w:delText>#</w:delText>
        </w:r>
      </w:del>
      <w:del w:id="1952"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6118FB1B" w:rsidR="008A60B3" w:rsidRDefault="0099277E">
      <w:pPr>
        <w:pStyle w:val="1Para"/>
        <w:ind w:firstLine="0"/>
        <w:rPr>
          <w:ins w:id="1953" w:author="Vladymyr Kozyr" w:date="2022-01-02T15:30:00Z"/>
        </w:rPr>
      </w:pPr>
      <w:del w:id="1954" w:author="Vladymyr Kozyr" w:date="2022-01-02T15:31:00Z">
        <w:r w:rsidRPr="007B481E" w:rsidDel="008043C6">
          <w:rPr>
            <w:noProof/>
          </w:rPr>
          <w:drawing>
            <wp:inline distT="0" distB="0" distL="0" distR="0" wp14:anchorId="76E3796F" wp14:editId="16663026">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del>
    </w:p>
    <w:p w14:paraId="61ED2954" w14:textId="21BE1D60" w:rsidR="008043C6" w:rsidRDefault="008043C6">
      <w:pPr>
        <w:pStyle w:val="1Para"/>
        <w:ind w:firstLine="0"/>
        <w:jc w:val="center"/>
        <w:rPr>
          <w:ins w:id="1955" w:author="Vladymyr Kozyr" w:date="2021-08-15T21:51:00Z"/>
        </w:rPr>
        <w:pPrChange w:id="1956" w:author="Vladymyr Kozyr" w:date="2022-01-02T15:31:00Z">
          <w:pPr>
            <w:pStyle w:val="1Para"/>
            <w:ind w:firstLine="0"/>
          </w:pPr>
        </w:pPrChange>
      </w:pPr>
      <w:ins w:id="1957" w:author="Vladymyr Kozyr" w:date="2022-01-02T15:32:00Z">
        <w:r>
          <w:rPr>
            <w:noProof/>
          </w:rPr>
          <w:lastRenderedPageBreak/>
          <w:drawing>
            <wp:inline distT="0" distB="0" distL="0" distR="0" wp14:anchorId="1579BA8D" wp14:editId="015B4FD4">
              <wp:extent cx="7854206" cy="3500758"/>
              <wp:effectExtent l="4762"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6"/>
                      <a:stretch>
                        <a:fillRect/>
                      </a:stretch>
                    </pic:blipFill>
                    <pic:spPr>
                      <a:xfrm rot="16200000">
                        <a:off x="0" y="0"/>
                        <a:ext cx="7894982" cy="3518932"/>
                      </a:xfrm>
                      <a:prstGeom prst="rect">
                        <a:avLst/>
                      </a:prstGeom>
                    </pic:spPr>
                  </pic:pic>
                </a:graphicData>
              </a:graphic>
            </wp:inline>
          </w:drawing>
        </w:r>
      </w:ins>
    </w:p>
    <w:p w14:paraId="75C9890D" w14:textId="54028F8F" w:rsidR="002F403A" w:rsidRPr="00CE178C" w:rsidRDefault="002F403A">
      <w:pPr>
        <w:pStyle w:val="Caption"/>
        <w:jc w:val="center"/>
        <w:pPrChange w:id="1958" w:author="Vladymyr Kozyr" w:date="2021-08-15T21:51:00Z">
          <w:pPr>
            <w:pStyle w:val="1Para"/>
            <w:ind w:firstLine="0"/>
          </w:pPr>
        </w:pPrChange>
      </w:pPr>
      <w:bookmarkStart w:id="1959" w:name="_Toc85572035"/>
      <w:ins w:id="1960" w:author="Vladymyr Kozyr" w:date="2021-08-15T21:51:00Z">
        <w:r>
          <w:t xml:space="preserve">Figure </w:t>
        </w:r>
      </w:ins>
      <w:ins w:id="1961" w:author="Vladymyr Kozyr" w:date="2021-08-19T18:41:00Z">
        <w:r w:rsidR="00E85AC5">
          <w:fldChar w:fldCharType="begin"/>
        </w:r>
        <w:r w:rsidR="00E85AC5">
          <w:instrText xml:space="preserve"> STYLEREF 2 \s </w:instrText>
        </w:r>
      </w:ins>
      <w:r w:rsidR="00E85AC5">
        <w:fldChar w:fldCharType="separate"/>
      </w:r>
      <w:r w:rsidR="00A934EC">
        <w:rPr>
          <w:noProof/>
        </w:rPr>
        <w:t>4.3</w:t>
      </w:r>
      <w:ins w:id="196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63" w:author="Vladymyr Kozyr" w:date="2021-10-19T22:37:00Z">
        <w:r w:rsidR="00A934EC">
          <w:rPr>
            <w:noProof/>
          </w:rPr>
          <w:t>2</w:t>
        </w:r>
      </w:ins>
      <w:ins w:id="1964" w:author="Vladymyr Kozyr" w:date="2021-08-19T18:41:00Z">
        <w:r w:rsidR="00E85AC5">
          <w:fldChar w:fldCharType="end"/>
        </w:r>
      </w:ins>
      <w:ins w:id="1965" w:author="Vladymyr Kozyr" w:date="2021-08-15T21:51:00Z">
        <w:r>
          <w:t xml:space="preserve">. </w:t>
        </w:r>
      </w:ins>
      <w:ins w:id="1966" w:author="Vladymyr Kozyr" w:date="2021-10-19T21:31:00Z">
        <w:r w:rsidR="00992904" w:rsidRPr="00992904">
          <w:t>Connected scatterplot showing Value vs Quantity over the years</w:t>
        </w:r>
      </w:ins>
      <w:bookmarkEnd w:id="1959"/>
    </w:p>
    <w:p w14:paraId="5E521695" w14:textId="5915E40D" w:rsidR="008A60B3" w:rsidRPr="00CE178C" w:rsidDel="002F403A" w:rsidRDefault="008A60B3" w:rsidP="005A2161">
      <w:pPr>
        <w:pStyle w:val="1Para"/>
        <w:ind w:firstLine="0"/>
        <w:jc w:val="center"/>
        <w:rPr>
          <w:del w:id="1967" w:author="Vladymyr Kozyr" w:date="2021-08-15T21:51:00Z"/>
        </w:rPr>
      </w:pPr>
      <w:del w:id="1968" w:author="Vladymyr Kozyr" w:date="2021-08-15T21:51:00Z">
        <w:r w:rsidRPr="00CE178C" w:rsidDel="002F403A">
          <w:lastRenderedPageBreak/>
          <w:delText>Figure 4.3.2</w:delText>
        </w:r>
        <w:bookmarkStart w:id="1969" w:name="_Toc79956929"/>
        <w:bookmarkStart w:id="1970" w:name="_Toc80291926"/>
        <w:bookmarkStart w:id="1971" w:name="_Toc84188998"/>
        <w:bookmarkStart w:id="1972" w:name="_Toc85571950"/>
        <w:bookmarkStart w:id="1973" w:name="_Toc91418043"/>
        <w:bookmarkEnd w:id="1969"/>
        <w:bookmarkEnd w:id="1970"/>
        <w:bookmarkEnd w:id="1971"/>
        <w:bookmarkEnd w:id="1972"/>
        <w:bookmarkEnd w:id="1973"/>
      </w:del>
    </w:p>
    <w:p w14:paraId="168C8D9B" w14:textId="039D3C19" w:rsidR="002F44CD" w:rsidRPr="00CE178C" w:rsidRDefault="00A50449">
      <w:pPr>
        <w:pStyle w:val="Heading3"/>
      </w:pPr>
      <w:bookmarkStart w:id="1974" w:name="_Toc64291583"/>
      <w:bookmarkStart w:id="1975" w:name="_Toc64291902"/>
      <w:bookmarkStart w:id="1976" w:name="_Toc64293378"/>
      <w:bookmarkStart w:id="1977" w:name="_Toc65527241"/>
      <w:bookmarkStart w:id="1978" w:name="_Toc66300662"/>
      <w:bookmarkStart w:id="1979" w:name="_Toc66300738"/>
      <w:bookmarkStart w:id="1980" w:name="_Toc67830629"/>
      <w:bookmarkStart w:id="1981" w:name="_Toc67830768"/>
      <w:bookmarkStart w:id="1982" w:name="_Toc91418044"/>
      <w:bookmarkEnd w:id="1974"/>
      <w:bookmarkEnd w:id="1975"/>
      <w:bookmarkEnd w:id="1976"/>
      <w:bookmarkEnd w:id="1977"/>
      <w:bookmarkEnd w:id="1978"/>
      <w:bookmarkEnd w:id="1979"/>
      <w:bookmarkEnd w:id="1980"/>
      <w:bookmarkEnd w:id="1981"/>
      <w:r w:rsidRPr="00CE178C">
        <w:t>Task</w:t>
      </w:r>
      <w:r w:rsidR="002F44CD" w:rsidRPr="00CE178C">
        <w:t xml:space="preserve"> </w:t>
      </w:r>
      <w:r w:rsidRPr="00CE178C">
        <w:t>3</w:t>
      </w:r>
      <w:r w:rsidR="000A318E" w:rsidRPr="00CE178C">
        <w:t>. Identifying Top Fish Species by Catch Amount or Price</w:t>
      </w:r>
      <w:bookmarkEnd w:id="1982"/>
    </w:p>
    <w:p w14:paraId="32363D0E" w14:textId="09196E19" w:rsidR="008A60B3" w:rsidRPr="005A2161" w:rsidRDefault="008A60B3" w:rsidP="008A60B3">
      <w:pPr>
        <w:pStyle w:val="1Para"/>
        <w:ind w:firstLine="0"/>
      </w:pPr>
      <w:r w:rsidRPr="005A2161">
        <w:t>The summary charts below (</w:t>
      </w:r>
      <w:ins w:id="1983" w:author="Vladymyr Kozyr" w:date="2021-08-19T18:56:00Z">
        <w:r w:rsidR="006D47DD">
          <w:t>F</w:t>
        </w:r>
      </w:ins>
      <w:del w:id="1984"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1985" w:author="Fred Popowich" w:date="2021-10-18T07:55:00Z">
        <w:r w:rsidR="001D7433">
          <w:t xml:space="preserve">a </w:t>
        </w:r>
      </w:ins>
      <w:r w:rsidRPr="00CE178C">
        <w:t xml:space="preserve">grouping for </w:t>
      </w:r>
      <w:r w:rsidRPr="00FC6F24">
        <w:t xml:space="preserve">fish types </w:t>
      </w:r>
      <w:del w:id="1986" w:author="Vladymyr Kozyr" w:date="2021-08-24T14:36:00Z">
        <w:r w:rsidRPr="00FC6F24" w:rsidDel="00B64EBA">
          <w:delText xml:space="preserve">which </w:delText>
        </w:r>
      </w:del>
      <w:ins w:id="1987" w:author="Vladymyr Kozyr" w:date="2021-08-24T14:36:00Z">
        <w:r w:rsidR="00B64EBA" w:rsidRPr="00FC6F24">
          <w:t xml:space="preserve">that </w:t>
        </w:r>
      </w:ins>
      <w:r w:rsidRPr="00FC6F24">
        <w:t>have a small percentage of catch or value comparing to the others which is an improvement (for more than 20 legends</w:t>
      </w:r>
      <w:ins w:id="1988" w:author="Fred Popowich" w:date="2021-10-18T07:56:00Z">
        <w:r w:rsidR="001D7433">
          <w:t>,</w:t>
        </w:r>
      </w:ins>
      <w:r w:rsidRPr="00FC6F24">
        <w:t xml:space="preserve"> pie charts usually look overcrowded and not readable</w:t>
      </w:r>
      <w:ins w:id="1989"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1990" w:author="Vladymyr Kozyr" w:date="2021-09-28T20:48:00Z">
        <w:r w:rsidRPr="00FC6F24" w:rsidDel="006974E8">
          <w:delText>The tool</w:delText>
        </w:r>
      </w:del>
      <w:ins w:id="1991" w:author="Vladymyr Kozyr" w:date="2021-09-28T20:48:00Z">
        <w:r w:rsidR="006974E8">
          <w:t>FishPlots</w:t>
        </w:r>
      </w:ins>
      <w:r w:rsidRPr="00FC6F24">
        <w:t xml:space="preserve"> would sort and group the value ($) or catch quantities (tons) of fish types and assign the applicable percentage per type. The top fish types are separated into their own sections, and the rest is grouped into the category “other”.</w:t>
      </w:r>
      <w:ins w:id="1992" w:author="Vladymyr Kozyr" w:date="2021-10-19T22:14:00Z">
        <w:r w:rsidR="008155DF">
          <w:t xml:space="preserve"> </w:t>
        </w:r>
      </w:ins>
      <w:del w:id="1993"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1994" w:author="Vladymyr Kozyr" w:date="2021-08-24T14:36:00Z">
        <w:del w:id="1995"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00E4E026" w:rsidR="002F44CD" w:rsidDel="002F403A" w:rsidRDefault="009A20C6">
      <w:pPr>
        <w:pStyle w:val="1Para"/>
        <w:ind w:firstLine="0"/>
        <w:jc w:val="center"/>
        <w:rPr>
          <w:del w:id="1996" w:author="Vladymyr Kozyr" w:date="2021-08-15T21:52:00Z"/>
        </w:rPr>
        <w:pPrChange w:id="1997" w:author="Vladymyr Kozyr" w:date="2022-01-02T15:36:00Z">
          <w:pPr>
            <w:pStyle w:val="1Para"/>
            <w:ind w:firstLine="0"/>
          </w:pPr>
        </w:pPrChange>
      </w:pPr>
      <w:ins w:id="1998" w:author="Vladymyr Kozyr" w:date="2022-01-02T15:36:00Z">
        <w:r>
          <w:rPr>
            <w:noProof/>
          </w:rPr>
          <w:lastRenderedPageBreak/>
          <w:drawing>
            <wp:inline distT="0" distB="0" distL="0" distR="0" wp14:anchorId="6777B039" wp14:editId="1B5D7207">
              <wp:extent cx="7838692" cy="3288803"/>
              <wp:effectExtent l="1587"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37"/>
                      <a:stretch>
                        <a:fillRect/>
                      </a:stretch>
                    </pic:blipFill>
                    <pic:spPr>
                      <a:xfrm rot="16200000">
                        <a:off x="0" y="0"/>
                        <a:ext cx="7892052" cy="3311191"/>
                      </a:xfrm>
                      <a:prstGeom prst="rect">
                        <a:avLst/>
                      </a:prstGeom>
                    </pic:spPr>
                  </pic:pic>
                </a:graphicData>
              </a:graphic>
            </wp:inline>
          </w:drawing>
        </w:r>
      </w:ins>
      <w:del w:id="1999" w:author="Vladymyr Kozyr" w:date="2022-01-02T15:36:00Z">
        <w:r w:rsidR="007C2D2A" w:rsidRPr="007B481E" w:rsidDel="009A20C6">
          <w:rPr>
            <w:noProof/>
          </w:rPr>
          <w:drawing>
            <wp:inline distT="0" distB="0" distL="0" distR="0" wp14:anchorId="34C9A057" wp14:editId="0C6479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8"/>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del>
    </w:p>
    <w:p w14:paraId="2FB56906" w14:textId="75C35F74" w:rsidR="008A60B3" w:rsidRDefault="008A60B3">
      <w:pPr>
        <w:pStyle w:val="1Para"/>
        <w:ind w:firstLine="0"/>
        <w:jc w:val="center"/>
        <w:rPr>
          <w:ins w:id="2000" w:author="Vladymyr Kozyr" w:date="2021-08-15T21:52:00Z"/>
        </w:rPr>
        <w:pPrChange w:id="2001" w:author="Vladymyr Kozyr" w:date="2022-01-02T15:36:00Z">
          <w:pPr>
            <w:pStyle w:val="1Para"/>
            <w:ind w:firstLine="0"/>
          </w:pPr>
        </w:pPrChange>
      </w:pPr>
      <w:del w:id="2002" w:author="Vladymyr Kozyr" w:date="2021-08-15T21:52:00Z">
        <w:r w:rsidRPr="007B481E" w:rsidDel="002F403A">
          <w:delText>Figure 4.3.3</w:delText>
        </w:r>
      </w:del>
    </w:p>
    <w:p w14:paraId="6331DC20" w14:textId="7F702CED" w:rsidR="002F403A" w:rsidRPr="0038076D" w:rsidRDefault="002F403A">
      <w:pPr>
        <w:pStyle w:val="Caption"/>
        <w:jc w:val="center"/>
        <w:pPrChange w:id="2003" w:author="Vladymyr Kozyr" w:date="2021-08-15T21:53:00Z">
          <w:pPr>
            <w:pStyle w:val="1Para"/>
            <w:ind w:firstLine="0"/>
            <w:jc w:val="center"/>
          </w:pPr>
        </w:pPrChange>
      </w:pPr>
      <w:bookmarkStart w:id="2004" w:name="_Toc85572036"/>
      <w:ins w:id="2005" w:author="Vladymyr Kozyr" w:date="2021-08-15T21:53:00Z">
        <w:r>
          <w:t xml:space="preserve">Figure </w:t>
        </w:r>
      </w:ins>
      <w:ins w:id="2006" w:author="Vladymyr Kozyr" w:date="2021-08-19T18:41:00Z">
        <w:r w:rsidR="00E85AC5">
          <w:fldChar w:fldCharType="begin"/>
        </w:r>
        <w:r w:rsidR="00E85AC5">
          <w:instrText xml:space="preserve"> STYLEREF 2 \s </w:instrText>
        </w:r>
      </w:ins>
      <w:r w:rsidR="00E85AC5">
        <w:fldChar w:fldCharType="separate"/>
      </w:r>
      <w:r w:rsidR="00A934EC">
        <w:rPr>
          <w:noProof/>
        </w:rPr>
        <w:t>4.3</w:t>
      </w:r>
      <w:ins w:id="200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08" w:author="Vladymyr Kozyr" w:date="2021-10-19T22:37:00Z">
        <w:r w:rsidR="00A934EC">
          <w:rPr>
            <w:noProof/>
          </w:rPr>
          <w:t>3</w:t>
        </w:r>
      </w:ins>
      <w:ins w:id="2009" w:author="Vladymyr Kozyr" w:date="2021-08-19T18:41:00Z">
        <w:r w:rsidR="00E85AC5">
          <w:fldChar w:fldCharType="end"/>
        </w:r>
      </w:ins>
      <w:ins w:id="2010" w:author="Vladymyr Kozyr" w:date="2021-08-15T21:53:00Z">
        <w:r>
          <w:t xml:space="preserve">. </w:t>
        </w:r>
      </w:ins>
      <w:ins w:id="2011" w:author="Vladymyr Kozyr" w:date="2021-10-19T21:31:00Z">
        <w:r w:rsidR="00992904">
          <w:t>Summary p</w:t>
        </w:r>
      </w:ins>
      <w:ins w:id="2012" w:author="Vladymyr Kozyr" w:date="2021-08-15T21:53:00Z">
        <w:r w:rsidRPr="00D66725">
          <w:t>ie chart</w:t>
        </w:r>
      </w:ins>
      <w:ins w:id="2013" w:author="Vladymyr Kozyr" w:date="2021-10-19T21:32:00Z">
        <w:r w:rsidR="00992904">
          <w:t xml:space="preserve"> showing Value and Quantity for the selected year</w:t>
        </w:r>
      </w:ins>
      <w:bookmarkEnd w:id="2004"/>
    </w:p>
    <w:p w14:paraId="173B70A6" w14:textId="7833FAC0" w:rsidR="00A50449" w:rsidRPr="00CE178C" w:rsidRDefault="00A50449">
      <w:pPr>
        <w:pStyle w:val="Heading3"/>
      </w:pPr>
      <w:bookmarkStart w:id="2014" w:name="_Toc91418045"/>
      <w:r w:rsidRPr="00CE178C">
        <w:lastRenderedPageBreak/>
        <w:t>Task 4</w:t>
      </w:r>
      <w:r w:rsidR="000A318E" w:rsidRPr="00CE178C">
        <w:t>. Consequent Years Fishery Data Comparison</w:t>
      </w:r>
      <w:bookmarkEnd w:id="2014"/>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2015" w:author="Fred Popowich" w:date="2021-10-18T07:57:00Z">
        <w:r w:rsidR="00CE178C" w:rsidRPr="00CE178C" w:rsidDel="001D7433">
          <w:delText xml:space="preserve">instantly </w:delText>
        </w:r>
      </w:del>
      <w:ins w:id="2016" w:author="Fred Popowich" w:date="2021-10-18T07:57:00Z">
        <w:r w:rsidR="001D7433">
          <w:t>quickly</w:t>
        </w:r>
        <w:r w:rsidR="001D7433" w:rsidRPr="00CE178C">
          <w:t xml:space="preserve"> </w:t>
        </w:r>
      </w:ins>
      <w:r w:rsidR="00CE178C" w:rsidRPr="00CE178C">
        <w:t>and easily</w:t>
      </w:r>
      <w:r w:rsidRPr="005A2161">
        <w:t xml:space="preserve">. </w:t>
      </w:r>
      <w:ins w:id="2017" w:author="Fred Popowich" w:date="2021-10-18T07:57:00Z">
        <w:r w:rsidR="001D7433">
          <w:t xml:space="preserve">The </w:t>
        </w:r>
      </w:ins>
      <w:r w:rsidRPr="005A2161">
        <w:t xml:space="preserve">Chart </w:t>
      </w:r>
      <w:del w:id="2018" w:author="Fred Popowich" w:date="2021-10-18T07:57:00Z">
        <w:r w:rsidRPr="005A2161" w:rsidDel="001D7433">
          <w:delText xml:space="preserve">itself </w:delText>
        </w:r>
      </w:del>
      <w:ins w:id="2019" w:author="Fred Popowich" w:date="2021-10-18T07:57:00Z">
        <w:r w:rsidR="001D7433">
          <w:t>below</w:t>
        </w:r>
        <w:r w:rsidR="001D7433" w:rsidRPr="005A2161">
          <w:t xml:space="preserve"> </w:t>
        </w:r>
      </w:ins>
      <w:r w:rsidRPr="005A2161">
        <w:t>(</w:t>
      </w:r>
      <w:ins w:id="2020" w:author="Vladymyr Kozyr" w:date="2021-08-19T18:57:00Z">
        <w:r w:rsidR="006D47DD">
          <w:t>F</w:t>
        </w:r>
      </w:ins>
      <w:del w:id="2021" w:author="Vladymyr Kozyr" w:date="2021-08-19T18:57:00Z">
        <w:r w:rsidRPr="005A2161" w:rsidDel="006D47DD">
          <w:delText>f</w:delText>
        </w:r>
      </w:del>
      <w:r w:rsidRPr="005A2161">
        <w:t>igure 4.3.4) is an improvement of the</w:t>
      </w:r>
      <w:ins w:id="2022" w:author="Fred Popowich" w:date="2021-10-18T07:57:00Z">
        <w:r w:rsidR="001D7433">
          <w:t xml:space="preserve"> standard</w:t>
        </w:r>
      </w:ins>
      <w:r w:rsidRPr="005A2161">
        <w:t xml:space="preserve"> bar chart</w:t>
      </w:r>
      <w:del w:id="2023" w:author="Fred Popowich" w:date="2021-10-18T07:57:00Z">
        <w:r w:rsidRPr="005A2161" w:rsidDel="001D7433">
          <w:delText>s,</w:delText>
        </w:r>
      </w:del>
      <w:r w:rsidRPr="005A2161">
        <w:t xml:space="preserve"> called </w:t>
      </w:r>
      <w:ins w:id="2024"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2025" w:author="Fred Popowich" w:date="2021-10-18T07:58:00Z">
        <w:r w:rsidR="001D7433">
          <w:t>ample,</w:t>
        </w:r>
      </w:ins>
      <w:del w:id="2026" w:author="Fred Popowich" w:date="2021-10-18T07:58:00Z">
        <w:r w:rsidRPr="00CE178C" w:rsidDel="001D7433">
          <w:delText>.</w:delText>
        </w:r>
      </w:del>
      <w:r w:rsidRPr="00CE178C">
        <w:t xml:space="preserve"> new policies and laws or fishing quotas are working into</w:t>
      </w:r>
      <w:ins w:id="2027"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4487A648"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2028" w:author="Fred Popowich" w:date="2021-10-18T08:18:00Z">
        <w:r w:rsidR="0076228C">
          <w:t xml:space="preserve">of the </w:t>
        </w:r>
      </w:ins>
      <w:del w:id="2029" w:author="Fred Popowich" w:date="2021-10-18T08:18:00Z">
        <w:r w:rsidRPr="005A2161" w:rsidDel="0076228C">
          <w:delText xml:space="preserve">important for the industry </w:delText>
        </w:r>
      </w:del>
      <w:r w:rsidRPr="005A2161">
        <w:t>values</w:t>
      </w:r>
      <w:ins w:id="2030"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2031" w:author="Fred Popowich" w:date="2021-10-18T08:18:00Z">
        <w:r w:rsidRPr="005A2161" w:rsidDel="0076228C">
          <w:delText>value (</w:delText>
        </w:r>
      </w:del>
      <w:r w:rsidRPr="005A2161">
        <w:t>price</w:t>
      </w:r>
      <w:del w:id="2032"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w:t>
      </w:r>
      <w:del w:id="2033" w:author="Vladymyr Kozyr" w:date="2021-12-26T13:28:00Z">
        <w:r w:rsidRPr="005A2161" w:rsidDel="00311F57">
          <w:delText xml:space="preserve">the </w:delText>
        </w:r>
      </w:del>
      <w:r w:rsidRPr="005A2161">
        <w:t xml:space="preserve">industry professionals </w:t>
      </w:r>
      <w:del w:id="2034" w:author="Fred Popowich" w:date="2021-10-18T08:18:00Z">
        <w:r w:rsidRPr="005A2161" w:rsidDel="0076228C">
          <w:delText xml:space="preserve">of the industry </w:delText>
        </w:r>
      </w:del>
      <w:r w:rsidRPr="005A2161">
        <w:t>to improve the decision-making processes or assist in the further plan</w:t>
      </w:r>
      <w:ins w:id="2035" w:author="Fred Popowich" w:date="2021-10-18T08:19:00Z">
        <w:r w:rsidR="0076228C">
          <w:t>ning</w:t>
        </w:r>
      </w:ins>
      <w:r w:rsidRPr="005A2161">
        <w:t xml:space="preserve"> of the fishery industry per type. In the provided example, we </w:t>
      </w:r>
      <w:del w:id="2036"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2037"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74EADB3B" w:rsidR="008A60B3" w:rsidRDefault="009A20C6">
      <w:pPr>
        <w:pStyle w:val="1Para"/>
        <w:ind w:firstLine="0"/>
        <w:jc w:val="center"/>
        <w:rPr>
          <w:ins w:id="2038" w:author="Vladymyr Kozyr" w:date="2021-08-15T21:53:00Z"/>
        </w:rPr>
        <w:pPrChange w:id="2039" w:author="Vladymyr Kozyr" w:date="2022-01-02T15:34:00Z">
          <w:pPr>
            <w:pStyle w:val="1Para"/>
            <w:ind w:firstLine="0"/>
          </w:pPr>
        </w:pPrChange>
      </w:pPr>
      <w:ins w:id="2040" w:author="Vladymyr Kozyr" w:date="2022-01-02T15:34:00Z">
        <w:r>
          <w:rPr>
            <w:noProof/>
          </w:rPr>
          <w:lastRenderedPageBreak/>
          <w:drawing>
            <wp:inline distT="0" distB="0" distL="0" distR="0" wp14:anchorId="70E96A88" wp14:editId="52BEB5D9">
              <wp:extent cx="7840911" cy="347214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9"/>
                      <a:stretch>
                        <a:fillRect/>
                      </a:stretch>
                    </pic:blipFill>
                    <pic:spPr>
                      <a:xfrm rot="16200000">
                        <a:off x="0" y="0"/>
                        <a:ext cx="7938779" cy="3515482"/>
                      </a:xfrm>
                      <a:prstGeom prst="rect">
                        <a:avLst/>
                      </a:prstGeom>
                    </pic:spPr>
                  </pic:pic>
                </a:graphicData>
              </a:graphic>
            </wp:inline>
          </w:drawing>
        </w:r>
      </w:ins>
      <w:del w:id="2041" w:author="Vladymyr Kozyr" w:date="2022-01-02T15:34:00Z">
        <w:r w:rsidR="005F543E" w:rsidRPr="007B481E" w:rsidDel="009A20C6">
          <w:rPr>
            <w:noProof/>
          </w:rPr>
          <w:drawing>
            <wp:inline distT="0" distB="0" distL="0" distR="0" wp14:anchorId="19490EF7" wp14:editId="0F5BF423">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40"/>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del>
    </w:p>
    <w:p w14:paraId="099C6AA7" w14:textId="3D91F7AF" w:rsidR="002F403A" w:rsidRPr="005A2161" w:rsidRDefault="002F403A">
      <w:pPr>
        <w:pStyle w:val="Caption"/>
        <w:jc w:val="center"/>
        <w:pPrChange w:id="2042" w:author="Vladymyr Kozyr" w:date="2021-10-19T21:37:00Z">
          <w:pPr>
            <w:pStyle w:val="1Para"/>
            <w:ind w:firstLine="0"/>
          </w:pPr>
        </w:pPrChange>
      </w:pPr>
      <w:bookmarkStart w:id="2043" w:name="_Toc85572037"/>
      <w:ins w:id="2044" w:author="Vladymyr Kozyr" w:date="2021-08-15T21:53:00Z">
        <w:r>
          <w:t xml:space="preserve">Figure </w:t>
        </w:r>
      </w:ins>
      <w:ins w:id="2045" w:author="Vladymyr Kozyr" w:date="2021-08-19T18:41:00Z">
        <w:r w:rsidR="00E85AC5">
          <w:fldChar w:fldCharType="begin"/>
        </w:r>
        <w:r w:rsidR="00E85AC5">
          <w:instrText xml:space="preserve"> STYLEREF 2 \s </w:instrText>
        </w:r>
      </w:ins>
      <w:r w:rsidR="00E85AC5">
        <w:fldChar w:fldCharType="separate"/>
      </w:r>
      <w:r w:rsidR="00A934EC">
        <w:rPr>
          <w:noProof/>
        </w:rPr>
        <w:t>4.3</w:t>
      </w:r>
      <w:ins w:id="204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47" w:author="Vladymyr Kozyr" w:date="2021-10-19T22:37:00Z">
        <w:r w:rsidR="00A934EC">
          <w:rPr>
            <w:noProof/>
          </w:rPr>
          <w:t>4</w:t>
        </w:r>
      </w:ins>
      <w:ins w:id="2048" w:author="Vladymyr Kozyr" w:date="2021-08-19T18:41:00Z">
        <w:r w:rsidR="00E85AC5">
          <w:fldChar w:fldCharType="end"/>
        </w:r>
      </w:ins>
      <w:ins w:id="2049" w:author="Vladymyr Kozyr" w:date="2021-08-15T21:53:00Z">
        <w:r>
          <w:t>. B</w:t>
        </w:r>
        <w:r w:rsidRPr="005C22A5">
          <w:t>ar chart</w:t>
        </w:r>
      </w:ins>
      <w:ins w:id="2050" w:author="Vladymyr Kozyr" w:date="2021-10-19T21:33:00Z">
        <w:r w:rsidR="00992904" w:rsidRPr="00992904">
          <w:t xml:space="preserve"> </w:t>
        </w:r>
        <w:r w:rsidR="00992904">
          <w:t>comparing Value and Quantity for two selected years</w:t>
        </w:r>
      </w:ins>
      <w:bookmarkEnd w:id="2043"/>
    </w:p>
    <w:p w14:paraId="37D835FE" w14:textId="1533312F" w:rsidR="00E22473" w:rsidRPr="005A2161" w:rsidDel="002F403A" w:rsidRDefault="008A60B3" w:rsidP="005A2161">
      <w:pPr>
        <w:pStyle w:val="1Para"/>
        <w:ind w:firstLine="0"/>
        <w:jc w:val="center"/>
        <w:rPr>
          <w:del w:id="2051" w:author="Vladymyr Kozyr" w:date="2021-08-15T21:53:00Z"/>
        </w:rPr>
      </w:pPr>
      <w:del w:id="2052" w:author="Vladymyr Kozyr" w:date="2021-08-15T21:53:00Z">
        <w:r w:rsidRPr="007B481E" w:rsidDel="002F403A">
          <w:delText>Figure 4.3.4</w:delText>
        </w:r>
        <w:bookmarkStart w:id="2053" w:name="_Toc79956932"/>
        <w:bookmarkStart w:id="2054" w:name="_Toc80291929"/>
        <w:bookmarkStart w:id="2055" w:name="_Toc84189001"/>
        <w:bookmarkStart w:id="2056" w:name="_Toc85571953"/>
        <w:bookmarkStart w:id="2057" w:name="_Toc91418046"/>
        <w:bookmarkEnd w:id="2053"/>
        <w:bookmarkEnd w:id="2054"/>
        <w:bookmarkEnd w:id="2055"/>
        <w:bookmarkEnd w:id="2056"/>
        <w:bookmarkEnd w:id="2057"/>
      </w:del>
    </w:p>
    <w:p w14:paraId="28B9E1A2" w14:textId="508C250D" w:rsidR="00E22473" w:rsidRPr="00CE178C" w:rsidRDefault="00E22473" w:rsidP="00E22473">
      <w:pPr>
        <w:pStyle w:val="Heading1"/>
      </w:pPr>
      <w:bookmarkStart w:id="2058" w:name="_Toc64291586"/>
      <w:bookmarkStart w:id="2059" w:name="_Toc64291905"/>
      <w:bookmarkStart w:id="2060" w:name="_Toc64293381"/>
      <w:bookmarkStart w:id="2061" w:name="_Toc65527244"/>
      <w:bookmarkStart w:id="2062" w:name="_Toc66300665"/>
      <w:bookmarkStart w:id="2063" w:name="_Toc66300741"/>
      <w:bookmarkStart w:id="2064" w:name="_Toc67830632"/>
      <w:bookmarkStart w:id="2065" w:name="_Toc67830771"/>
      <w:bookmarkStart w:id="2066" w:name="_Toc64291587"/>
      <w:bookmarkStart w:id="2067" w:name="_Toc64291906"/>
      <w:bookmarkStart w:id="2068" w:name="_Toc64293382"/>
      <w:bookmarkStart w:id="2069" w:name="_Toc65527245"/>
      <w:bookmarkStart w:id="2070" w:name="_Toc66300666"/>
      <w:bookmarkStart w:id="2071" w:name="_Toc66300742"/>
      <w:bookmarkStart w:id="2072" w:name="_Toc67830633"/>
      <w:bookmarkStart w:id="2073" w:name="_Toc67830772"/>
      <w:bookmarkStart w:id="2074" w:name="_Toc64291588"/>
      <w:bookmarkStart w:id="2075" w:name="_Toc64291907"/>
      <w:bookmarkStart w:id="2076" w:name="_Toc64293383"/>
      <w:bookmarkStart w:id="2077" w:name="_Toc65527246"/>
      <w:bookmarkStart w:id="2078" w:name="_Toc66300667"/>
      <w:bookmarkStart w:id="2079" w:name="_Toc66300743"/>
      <w:bookmarkStart w:id="2080" w:name="_Toc67830634"/>
      <w:bookmarkStart w:id="2081" w:name="_Toc67830773"/>
      <w:bookmarkStart w:id="2082" w:name="_Toc9141804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commentRangeStart w:id="2083"/>
      <w:commentRangeStart w:id="2084"/>
      <w:r w:rsidRPr="00CE178C">
        <w:lastRenderedPageBreak/>
        <w:t>Conclusions</w:t>
      </w:r>
      <w:commentRangeEnd w:id="2083"/>
      <w:commentRangeEnd w:id="2084"/>
      <w:r w:rsidR="007C09E8">
        <w:rPr>
          <w:rStyle w:val="CommentReference"/>
          <w:rFonts w:eastAsiaTheme="minorHAnsi" w:cstheme="minorBidi"/>
          <w:b w:val="0"/>
          <w:color w:val="auto"/>
          <w:lang w:val="en-US"/>
        </w:rPr>
        <w:commentReference w:id="2083"/>
      </w:r>
      <w:r w:rsidR="00DF2D5C">
        <w:rPr>
          <w:rStyle w:val="CommentReference"/>
          <w:rFonts w:eastAsiaTheme="minorHAnsi" w:cstheme="minorBidi"/>
          <w:b w:val="0"/>
          <w:color w:val="auto"/>
          <w:lang w:val="en-US"/>
        </w:rPr>
        <w:commentReference w:id="2084"/>
      </w:r>
      <w:r w:rsidRPr="00CE178C">
        <w:t xml:space="preserve"> and Future Work</w:t>
      </w:r>
      <w:bookmarkEnd w:id="2082"/>
    </w:p>
    <w:p w14:paraId="2CEED351" w14:textId="70AD9BA7" w:rsidR="00C171C6" w:rsidRPr="00FC6F24" w:rsidDel="0007310C" w:rsidRDefault="0007310C" w:rsidP="0038076D">
      <w:pPr>
        <w:pStyle w:val="1Para"/>
        <w:ind w:firstLine="0"/>
        <w:rPr>
          <w:ins w:id="2085" w:author="Vladymyr Kozyr" w:date="2021-08-23T20:08:00Z"/>
          <w:del w:id="2086" w:author="Fred Popowich" w:date="2021-10-18T08:24:00Z"/>
        </w:rPr>
      </w:pPr>
      <w:ins w:id="2087" w:author="Fred Popowich" w:date="2021-10-18T08:22:00Z">
        <w:r>
          <w:t>The design and i</w:t>
        </w:r>
      </w:ins>
      <w:ins w:id="2088" w:author="Vladymyr Kozyr" w:date="2021-08-24T14:44:00Z">
        <w:del w:id="2089" w:author="Fred Popowich" w:date="2021-10-18T08:22:00Z">
          <w:r w:rsidR="00CC4433" w:rsidRPr="00FC6F24" w:rsidDel="0007310C">
            <w:delText>I</w:delText>
          </w:r>
        </w:del>
        <w:r w:rsidR="00CC4433" w:rsidRPr="00FC6F24">
          <w:t xml:space="preserve">mplementation of </w:t>
        </w:r>
        <w:del w:id="2090" w:author="Fred Popowich" w:date="2021-10-18T08:19:00Z">
          <w:r w:rsidR="00CC4433" w:rsidRPr="00FC6F24" w:rsidDel="0076228C">
            <w:delText xml:space="preserve">the </w:delText>
          </w:r>
        </w:del>
      </w:ins>
      <w:ins w:id="2091" w:author="Vladymyr Kozyr" w:date="2021-09-28T20:48:00Z">
        <w:r w:rsidR="006974E8">
          <w:t>FishPlots</w:t>
        </w:r>
      </w:ins>
      <w:ins w:id="2092" w:author="Vladymyr Kozyr" w:date="2021-08-24T14:44:00Z">
        <w:r w:rsidR="00CC4433" w:rsidRPr="00FC6F24">
          <w:t xml:space="preserve"> was </w:t>
        </w:r>
        <w:del w:id="2093" w:author="Fred Popowich" w:date="2021-10-18T08:22:00Z">
          <w:r w:rsidR="00CC4433" w:rsidRPr="00FC6F24" w:rsidDel="0007310C">
            <w:delText>accomplished</w:delText>
          </w:r>
        </w:del>
      </w:ins>
      <w:ins w:id="2094" w:author="Fred Popowich" w:date="2021-10-18T08:22:00Z">
        <w:r>
          <w:t>undertaken</w:t>
        </w:r>
      </w:ins>
      <w:ins w:id="2095" w:author="Vladymyr Kozyr" w:date="2021-08-24T14:44:00Z">
        <w:r w:rsidR="00CC4433" w:rsidRPr="00FC6F24">
          <w:t xml:space="preserve"> according to the marine industry's needs</w:t>
        </w:r>
      </w:ins>
      <w:ins w:id="2096" w:author="Vladymyr Kozyr" w:date="2021-12-26T13:16:00Z">
        <w:r w:rsidR="006E2D67">
          <w:t xml:space="preserve"> </w:t>
        </w:r>
        <w:commentRangeStart w:id="2097"/>
        <w:r w:rsidR="006E2D67">
          <w:t>based on reports discussed in previous chapters</w:t>
        </w:r>
        <w:commentRangeEnd w:id="2097"/>
        <w:r w:rsidR="006E2D67">
          <w:rPr>
            <w:rStyle w:val="CommentReference"/>
            <w:lang w:val="en-US"/>
          </w:rPr>
          <w:commentReference w:id="2097"/>
        </w:r>
      </w:ins>
      <w:ins w:id="2098" w:author="Vladymyr Kozyr" w:date="2021-08-24T14:44:00Z">
        <w:r w:rsidR="00CC4433" w:rsidRPr="00FC6F24">
          <w:t xml:space="preserve">. </w:t>
        </w:r>
      </w:ins>
      <w:ins w:id="2099" w:author="Vladymyr Kozyr" w:date="2021-08-23T20:02:00Z">
        <w:del w:id="2100" w:author="Fred Popowich" w:date="2021-10-18T08:22:00Z">
          <w:r w:rsidR="00C171C6" w:rsidRPr="00FC6F24" w:rsidDel="0007310C">
            <w:delText>If to be more specific</w:delText>
          </w:r>
        </w:del>
      </w:ins>
      <w:ins w:id="2101" w:author="Fred Popowich" w:date="2021-10-18T08:22:00Z">
        <w:r>
          <w:t>Specifically</w:t>
        </w:r>
      </w:ins>
      <w:ins w:id="2102" w:author="Vladymyr Kozyr" w:date="2021-08-23T20:02:00Z">
        <w:r w:rsidR="00C171C6" w:rsidRPr="00FC6F24">
          <w:t xml:space="preserve">, </w:t>
        </w:r>
        <w:del w:id="2103" w:author="Volodymyr Kozyr" w:date="2021-08-24T09:13:00Z">
          <w:r w:rsidR="00C171C6" w:rsidRPr="00FC6F24" w:rsidDel="00F5520C">
            <w:delText>these project</w:delText>
          </w:r>
        </w:del>
      </w:ins>
      <w:ins w:id="2104" w:author="Volodymyr Kozyr" w:date="2021-08-24T09:13:00Z">
        <w:r w:rsidR="00F5520C" w:rsidRPr="00FC6F24">
          <w:t>this project</w:t>
        </w:r>
      </w:ins>
      <w:ins w:id="2105" w:author="Vladymyr Kozyr" w:date="2021-08-23T20:02:00Z">
        <w:r w:rsidR="00C171C6" w:rsidRPr="00FC6F24">
          <w:t xml:space="preserve"> reflects</w:t>
        </w:r>
      </w:ins>
      <w:ins w:id="2106" w:author="Vladymyr Kozyr" w:date="2021-08-23T20:06:00Z">
        <w:r w:rsidR="001A1497" w:rsidRPr="00FC6F24">
          <w:t xml:space="preserve"> </w:t>
        </w:r>
      </w:ins>
      <w:ins w:id="2107" w:author="Vladymyr Kozyr" w:date="2021-08-23T20:07:00Z">
        <w:r w:rsidR="001A1497" w:rsidRPr="00FC6F24">
          <w:t>fishery management requirements for visuals</w:t>
        </w:r>
      </w:ins>
      <w:ins w:id="2108" w:author="Vladymyr Kozyr" w:date="2021-08-23T20:08:00Z">
        <w:r w:rsidR="001A1497" w:rsidRPr="00FC6F24">
          <w:t xml:space="preserve"> in reports</w:t>
        </w:r>
      </w:ins>
      <w:ins w:id="2109" w:author="Vladymyr Kozyr" w:date="2021-08-23T20:07:00Z">
        <w:r w:rsidR="001A1497" w:rsidRPr="00FC6F24">
          <w:t xml:space="preserve"> </w:t>
        </w:r>
      </w:ins>
      <w:ins w:id="2110" w:author="Fred Popowich" w:date="2021-10-18T08:22:00Z">
        <w:r>
          <w:t xml:space="preserve">as </w:t>
        </w:r>
      </w:ins>
      <w:ins w:id="2111" w:author="Vladymyr Kozyr" w:date="2021-08-23T20:07:00Z">
        <w:r w:rsidR="001A1497" w:rsidRPr="00FC6F24">
          <w:t>presented</w:t>
        </w:r>
      </w:ins>
      <w:ins w:id="2112" w:author="Vladymyr Kozyr" w:date="2021-08-23T20:08:00Z">
        <w:r w:rsidR="001A1497" w:rsidRPr="00FC6F24">
          <w:t xml:space="preserve"> in chapters 2 and 3.</w:t>
        </w:r>
      </w:ins>
      <w:ins w:id="2113" w:author="Fred Popowich" w:date="2021-10-18T08:24:00Z">
        <w:r>
          <w:t xml:space="preserve"> </w:t>
        </w:r>
      </w:ins>
    </w:p>
    <w:p w14:paraId="066D58E4" w14:textId="4237D662" w:rsidR="000B0120" w:rsidRPr="00FC6F24" w:rsidDel="0007310C" w:rsidRDefault="001A1497" w:rsidP="0038076D">
      <w:pPr>
        <w:pStyle w:val="1Para"/>
        <w:ind w:firstLine="0"/>
        <w:rPr>
          <w:ins w:id="2114" w:author="Vladymyr Kozyr" w:date="2021-08-23T19:59:00Z"/>
          <w:del w:id="2115" w:author="Fred Popowich" w:date="2021-10-18T08:24:00Z"/>
        </w:rPr>
      </w:pPr>
      <w:ins w:id="2116" w:author="Vladymyr Kozyr" w:date="2021-08-23T20:08:00Z">
        <w:del w:id="2117" w:author="Fred Popowich" w:date="2021-10-18T08:23:00Z">
          <w:r w:rsidRPr="00FC6F24" w:rsidDel="0007310C">
            <w:delText>In chapter</w:delText>
          </w:r>
        </w:del>
      </w:ins>
      <w:ins w:id="2118" w:author="Vladymyr Kozyr" w:date="2021-08-23T20:09:00Z">
        <w:del w:id="2119" w:author="Fred Popowich" w:date="2021-10-18T08:23:00Z">
          <w:r w:rsidRPr="00FC6F24" w:rsidDel="0007310C">
            <w:delText>s</w:delText>
          </w:r>
        </w:del>
      </w:ins>
      <w:ins w:id="2120" w:author="Vladymyr Kozyr" w:date="2021-08-23T20:08:00Z">
        <w:del w:id="2121" w:author="Fred Popowich" w:date="2021-10-18T08:23:00Z">
          <w:r w:rsidRPr="00FC6F24" w:rsidDel="0007310C">
            <w:delText xml:space="preserve"> 2 and 3 there </w:delText>
          </w:r>
        </w:del>
      </w:ins>
      <w:ins w:id="2122" w:author="Vladymyr Kozyr" w:date="2021-08-23T20:09:00Z">
        <w:del w:id="2123" w:author="Fred Popowich" w:date="2021-10-18T08:23:00Z">
          <w:r w:rsidRPr="00FC6F24" w:rsidDel="0007310C">
            <w:delText>is a</w:delText>
          </w:r>
        </w:del>
      </w:ins>
      <w:ins w:id="2124" w:author="Fred Popowich" w:date="2021-10-18T08:23:00Z">
        <w:r w:rsidR="0007310C">
          <w:t>After</w:t>
        </w:r>
      </w:ins>
      <w:ins w:id="2125" w:author="Vladymyr Kozyr" w:date="2021-08-23T20:09:00Z">
        <w:r w:rsidRPr="00FC6F24">
          <w:t xml:space="preserve"> review</w:t>
        </w:r>
      </w:ins>
      <w:ins w:id="2126" w:author="Fred Popowich" w:date="2021-10-18T08:23:00Z">
        <w:r w:rsidR="0007310C">
          <w:t>ing</w:t>
        </w:r>
      </w:ins>
      <w:ins w:id="2127" w:author="Vladymyr Kozyr" w:date="2021-08-23T20:09:00Z">
        <w:r w:rsidRPr="00FC6F24">
          <w:t xml:space="preserve"> </w:t>
        </w:r>
        <w:del w:id="2128" w:author="Fred Popowich" w:date="2021-10-18T08:23:00Z">
          <w:r w:rsidRPr="00FC6F24" w:rsidDel="0007310C">
            <w:delText xml:space="preserve">of </w:delText>
          </w:r>
        </w:del>
      </w:ins>
      <w:ins w:id="2129" w:author="Vladymyr Kozyr" w:date="2021-08-24T14:45:00Z">
        <w:r w:rsidR="00CC4433" w:rsidRPr="00FC6F24">
          <w:t>existing</w:t>
        </w:r>
      </w:ins>
      <w:ins w:id="2130" w:author="Vladymyr Kozyr" w:date="2021-08-24T14:46:00Z">
        <w:r w:rsidR="00CC4433" w:rsidRPr="00FC6F24">
          <w:t xml:space="preserve"> </w:t>
        </w:r>
      </w:ins>
      <w:ins w:id="2131" w:author="Vladymyr Kozyr" w:date="2021-08-23T20:09:00Z">
        <w:r w:rsidRPr="00FC6F24">
          <w:t>visualizations</w:t>
        </w:r>
      </w:ins>
      <w:ins w:id="2132" w:author="Vladymyr Kozyr" w:date="2021-08-23T20:10:00Z">
        <w:r w:rsidRPr="00FC6F24">
          <w:t xml:space="preserve"> for various fields, </w:t>
        </w:r>
      </w:ins>
      <w:ins w:id="2133" w:author="Fred Popowich" w:date="2021-10-18T08:23:00Z">
        <w:r w:rsidR="0007310C">
          <w:t xml:space="preserve">the report </w:t>
        </w:r>
      </w:ins>
      <w:ins w:id="2134" w:author="Vladymyr Kozyr" w:date="2021-08-23T20:10:00Z">
        <w:r w:rsidRPr="00FC6F24">
          <w:t>discuss</w:t>
        </w:r>
        <w:del w:id="2135" w:author="Fred Popowich" w:date="2021-10-18T08:23:00Z">
          <w:r w:rsidRPr="00FC6F24" w:rsidDel="0007310C">
            <w:delText>ions</w:delText>
          </w:r>
        </w:del>
      </w:ins>
      <w:ins w:id="2136" w:author="Fred Popowich" w:date="2021-10-18T08:23:00Z">
        <w:r w:rsidR="0007310C">
          <w:t>e</w:t>
        </w:r>
      </w:ins>
      <w:ins w:id="2137" w:author="Vladymyr Kozyr" w:date="2021-10-19T21:59:00Z">
        <w:r w:rsidR="007319E2">
          <w:t>s</w:t>
        </w:r>
      </w:ins>
      <w:ins w:id="2138" w:author="Fred Popowich" w:date="2021-10-18T08:23:00Z">
        <w:del w:id="2139" w:author="Vladymyr Kozyr" w:date="2021-10-19T21:59:00Z">
          <w:r w:rsidR="0007310C" w:rsidDel="007319E2">
            <w:delText>d</w:delText>
          </w:r>
        </w:del>
      </w:ins>
      <w:ins w:id="2140" w:author="Vladymyr Kozyr" w:date="2021-08-23T20:10:00Z">
        <w:del w:id="2141" w:author="Fred Popowich" w:date="2021-10-18T08:23:00Z">
          <w:r w:rsidRPr="00FC6F24" w:rsidDel="0007310C">
            <w:delText xml:space="preserve"> of</w:delText>
          </w:r>
        </w:del>
        <w:r w:rsidRPr="00FC6F24">
          <w:t xml:space="preserve"> </w:t>
        </w:r>
      </w:ins>
      <w:ins w:id="2142" w:author="Vladymyr Kozyr" w:date="2021-08-24T14:46:00Z">
        <w:r w:rsidR="00CC4433" w:rsidRPr="00FC6F24">
          <w:t xml:space="preserve">the </w:t>
        </w:r>
      </w:ins>
      <w:ins w:id="2143" w:author="Vladymyr Kozyr" w:date="2021-08-23T20:10:00Z">
        <w:r w:rsidRPr="00FC6F24">
          <w:t xml:space="preserve">pros and cons of </w:t>
        </w:r>
      </w:ins>
      <w:ins w:id="2144" w:author="Vladymyr Kozyr" w:date="2021-08-24T14:46:00Z">
        <w:r w:rsidR="00CC4433" w:rsidRPr="00FC6F24">
          <w:t xml:space="preserve">selecting </w:t>
        </w:r>
      </w:ins>
      <w:ins w:id="2145" w:author="Vladymyr Kozyr" w:date="2021-08-23T20:10:00Z">
        <w:r w:rsidRPr="00FC6F24">
          <w:t>on</w:t>
        </w:r>
      </w:ins>
      <w:ins w:id="2146" w:author="Vladymyr Kozyr" w:date="2021-08-23T20:15:00Z">
        <w:r w:rsidR="000B0120" w:rsidRPr="00FC6F24">
          <w:t>e</w:t>
        </w:r>
      </w:ins>
      <w:ins w:id="2147" w:author="Vladymyr Kozyr" w:date="2021-08-23T20:10:00Z">
        <w:r w:rsidRPr="00FC6F24">
          <w:t xml:space="preserve"> </w:t>
        </w:r>
      </w:ins>
      <w:ins w:id="2148" w:author="Vladymyr Kozyr" w:date="2021-08-24T14:47:00Z">
        <w:r w:rsidR="009249DB" w:rsidRPr="00FC6F24">
          <w:t>or</w:t>
        </w:r>
      </w:ins>
      <w:ins w:id="2149" w:author="Vladymyr Kozyr" w:date="2021-08-23T20:10:00Z">
        <w:r w:rsidRPr="00FC6F24">
          <w:t xml:space="preserve"> another visualization method.</w:t>
        </w:r>
      </w:ins>
      <w:ins w:id="2150" w:author="Vladymyr Kozyr" w:date="2021-08-23T20:15:00Z">
        <w:r w:rsidR="000B0120" w:rsidRPr="00FC6F24">
          <w:t xml:space="preserve"> Chapter 3 g</w:t>
        </w:r>
        <w:del w:id="2151" w:author="Fred Popowich" w:date="2021-10-18T08:23:00Z">
          <w:r w:rsidR="000B0120" w:rsidRPr="00FC6F24" w:rsidDel="0007310C">
            <w:delText>ives</w:delText>
          </w:r>
        </w:del>
      </w:ins>
      <w:ins w:id="2152" w:author="Fred Popowich" w:date="2021-10-18T08:23:00Z">
        <w:r w:rsidR="0007310C">
          <w:t>ave</w:t>
        </w:r>
      </w:ins>
      <w:ins w:id="2153" w:author="Vladymyr Kozyr" w:date="2021-08-23T20:15:00Z">
        <w:r w:rsidR="000B0120" w:rsidRPr="00FC6F24">
          <w:t xml:space="preserve"> us</w:t>
        </w:r>
      </w:ins>
      <w:ins w:id="2154" w:author="Vladymyr Kozyr" w:date="2021-08-24T14:47:00Z">
        <w:r w:rsidR="009249DB" w:rsidRPr="00FC6F24">
          <w:t xml:space="preserve"> an</w:t>
        </w:r>
      </w:ins>
      <w:ins w:id="2155" w:author="Vladymyr Kozyr" w:date="2021-08-23T20:15:00Z">
        <w:r w:rsidR="000B0120" w:rsidRPr="00FC6F24">
          <w:t xml:space="preserve"> understanding</w:t>
        </w:r>
      </w:ins>
      <w:ins w:id="2156" w:author="Vladymyr Kozyr" w:date="2021-08-24T14:48:00Z">
        <w:r w:rsidR="009249DB" w:rsidRPr="00FC6F24">
          <w:t xml:space="preserve"> on</w:t>
        </w:r>
      </w:ins>
      <w:ins w:id="2157" w:author="Vladymyr Kozyr" w:date="2021-08-23T20:15:00Z">
        <w:r w:rsidR="000B0120" w:rsidRPr="00FC6F24">
          <w:t xml:space="preserve"> w</w:t>
        </w:r>
      </w:ins>
      <w:ins w:id="2158" w:author="Vladymyr Kozyr" w:date="2021-08-23T20:16:00Z">
        <w:r w:rsidR="000B0120" w:rsidRPr="00FC6F24">
          <w:t xml:space="preserve">hy visualizations for fisheries </w:t>
        </w:r>
      </w:ins>
      <w:ins w:id="2159" w:author="Vladymyr Kozyr" w:date="2021-08-24T14:48:00Z">
        <w:r w:rsidR="009249DB" w:rsidRPr="00FC6F24">
          <w:t>are</w:t>
        </w:r>
      </w:ins>
      <w:ins w:id="2160" w:author="Vladymyr Kozyr" w:date="2021-08-23T20:16:00Z">
        <w:r w:rsidR="000B0120" w:rsidRPr="00FC6F24">
          <w:t xml:space="preserve"> important and how exactly people use existing tools and reports.</w:t>
        </w:r>
      </w:ins>
      <w:ins w:id="2161" w:author="Fred Popowich" w:date="2021-10-18T08:24:00Z">
        <w:r w:rsidR="0007310C">
          <w:t xml:space="preserve"> </w:t>
        </w:r>
      </w:ins>
    </w:p>
    <w:p w14:paraId="521DD000" w14:textId="25C4F0EB" w:rsidR="007D4E34" w:rsidRPr="00FC6F24" w:rsidDel="007D4E34" w:rsidRDefault="0038076D" w:rsidP="007D4E34">
      <w:pPr>
        <w:pStyle w:val="1Para"/>
        <w:ind w:firstLine="0"/>
        <w:rPr>
          <w:del w:id="2162" w:author="Fred Popowich" w:date="2021-10-18T11:31:00Z"/>
          <w:moveTo w:id="2163" w:author="Fred Popowich" w:date="2021-10-18T11:31:00Z"/>
        </w:rPr>
      </w:pPr>
      <w:r w:rsidRPr="00FC6F24">
        <w:t xml:space="preserve">As a </w:t>
      </w:r>
      <w:commentRangeStart w:id="2164"/>
      <w:del w:id="2165" w:author="Volodymyr Kozyr" w:date="2021-08-24T09:13:00Z">
        <w:r w:rsidRPr="00FC6F24" w:rsidDel="00F5520C">
          <w:delText>result</w:delText>
        </w:r>
      </w:del>
      <w:ins w:id="2166" w:author="Volodymyr Kozyr" w:date="2021-08-24T09:13:00Z">
        <w:r w:rsidR="00F5520C" w:rsidRPr="00FC6F24">
          <w:t>result</w:t>
        </w:r>
      </w:ins>
      <w:r w:rsidRPr="00FC6F24">
        <w:t xml:space="preserve"> </w:t>
      </w:r>
      <w:commentRangeEnd w:id="2164"/>
      <w:r w:rsidR="00DF2D5C" w:rsidRPr="00FC6F24">
        <w:rPr>
          <w:rStyle w:val="CommentReference"/>
          <w:lang w:val="en-US"/>
        </w:rPr>
        <w:commentReference w:id="2164"/>
      </w:r>
      <w:r w:rsidRPr="00FC6F24">
        <w:t xml:space="preserve">of </w:t>
      </w:r>
      <w:del w:id="2167" w:author="Fred Popowich" w:date="2021-10-18T08:24:00Z">
        <w:r w:rsidRPr="00FC6F24" w:rsidDel="0007310C">
          <w:delText>the project</w:delText>
        </w:r>
      </w:del>
      <w:ins w:id="2168" w:author="Fred Popowich" w:date="2021-10-18T08:24:00Z">
        <w:r w:rsidR="0007310C">
          <w:t>our inves</w:t>
        </w:r>
      </w:ins>
      <w:ins w:id="2169" w:author="Vladymyr Kozyr" w:date="2021-10-19T21:57:00Z">
        <w:r w:rsidR="007319E2">
          <w:t>t</w:t>
        </w:r>
      </w:ins>
      <w:ins w:id="2170" w:author="Fred Popowich" w:date="2021-10-18T08:24:00Z">
        <w:r w:rsidR="0007310C">
          <w:t>igations</w:t>
        </w:r>
      </w:ins>
      <w:ins w:id="2171" w:author="Vladymyr Kozyr" w:date="2021-08-24T14:50:00Z">
        <w:r w:rsidR="009249DB" w:rsidRPr="00FC6F24">
          <w:t>,</w:t>
        </w:r>
      </w:ins>
      <w:r w:rsidRPr="00FC6F24">
        <w:t xml:space="preserve"> we implemented </w:t>
      </w:r>
      <w:del w:id="2172" w:author="Fred Popowich" w:date="2021-10-18T08:24:00Z">
        <w:r w:rsidRPr="00FC6F24" w:rsidDel="00386653">
          <w:delText xml:space="preserve">4 </w:delText>
        </w:r>
      </w:del>
      <w:ins w:id="2173" w:author="Fred Popowich" w:date="2021-10-18T08:24:00Z">
        <w:r w:rsidR="00386653">
          <w:t>four</w:t>
        </w:r>
        <w:r w:rsidR="00386653" w:rsidRPr="00FC6F24">
          <w:t xml:space="preserve"> </w:t>
        </w:r>
      </w:ins>
      <w:r w:rsidRPr="00FC6F24">
        <w:t>different visualizations for fishery management based on DFO data source</w:t>
      </w:r>
      <w:ins w:id="2174" w:author="Vladymyr Kozyr" w:date="2021-08-24T14:50:00Z">
        <w:r w:rsidR="009249DB" w:rsidRPr="00FC6F24">
          <w:t>s</w:t>
        </w:r>
      </w:ins>
      <w:r w:rsidRPr="00FC6F24">
        <w:t xml:space="preserve">. </w:t>
      </w:r>
      <w:commentRangeStart w:id="2175"/>
      <w:r w:rsidRPr="00FC6F24">
        <w:t xml:space="preserve">These charts </w:t>
      </w:r>
      <w:del w:id="2176" w:author="Fred Popowich" w:date="2021-10-18T08:24:00Z">
        <w:r w:rsidRPr="00FC6F24" w:rsidDel="00386653">
          <w:delText xml:space="preserve">are </w:delText>
        </w:r>
      </w:del>
      <w:ins w:id="2177" w:author="Fred Popowich" w:date="2021-10-18T08:24:00Z">
        <w:r w:rsidR="00386653">
          <w:t>were</w:t>
        </w:r>
        <w:r w:rsidR="00386653" w:rsidRPr="00FC6F24">
          <w:t xml:space="preserve"> </w:t>
        </w:r>
      </w:ins>
      <w:r w:rsidRPr="00FC6F24">
        <w:t xml:space="preserve">designed as improvements to the reports discussed in </w:t>
      </w:r>
      <w:del w:id="2178" w:author="Vladymyr Kozyr" w:date="2021-08-23T20:17:00Z">
        <w:r w:rsidRPr="00FC6F24" w:rsidDel="000B0120">
          <w:delText>a literature review section (chapter 2)</w:delText>
        </w:r>
      </w:del>
      <w:ins w:id="2179" w:author="Vladymyr Kozyr" w:date="2021-08-23T20:17:00Z">
        <w:r w:rsidR="000B0120" w:rsidRPr="00FC6F24">
          <w:t>previous sections</w:t>
        </w:r>
      </w:ins>
      <w:r w:rsidRPr="00FC6F24">
        <w:t>.</w:t>
      </w:r>
      <w:commentRangeEnd w:id="2175"/>
      <w:r w:rsidR="00DF2D5C" w:rsidRPr="00FC6F24">
        <w:rPr>
          <w:rStyle w:val="CommentReference"/>
          <w:lang w:val="en-US"/>
        </w:rPr>
        <w:commentReference w:id="2175"/>
      </w:r>
      <w:ins w:id="2180" w:author="Vladymyr Kozyr" w:date="2021-08-23T20:22:00Z">
        <w:r w:rsidR="000B0120" w:rsidRPr="00FC6F24">
          <w:t xml:space="preserve"> Improvements </w:t>
        </w:r>
      </w:ins>
      <w:ins w:id="2181" w:author="Vladymyr Kozyr" w:date="2021-08-24T14:51:00Z">
        <w:r w:rsidR="009249DB" w:rsidRPr="00FC6F24">
          <w:t>to</w:t>
        </w:r>
      </w:ins>
      <w:ins w:id="2182" w:author="Vladymyr Kozyr" w:date="2021-08-23T20:17:00Z">
        <w:r w:rsidR="000B0120" w:rsidRPr="00FC6F24">
          <w:t xml:space="preserve"> the developed visualizations will </w:t>
        </w:r>
      </w:ins>
      <w:ins w:id="2183" w:author="Vladymyr Kozyr" w:date="2021-08-23T20:22:00Z">
        <w:r w:rsidR="000B0120" w:rsidRPr="00FC6F24">
          <w:t xml:space="preserve">be </w:t>
        </w:r>
        <w:del w:id="2184" w:author="Fred Popowich" w:date="2021-10-18T08:25:00Z">
          <w:r w:rsidR="000B0120" w:rsidRPr="00FC6F24" w:rsidDel="00386653">
            <w:delText xml:space="preserve">discussed </w:delText>
          </w:r>
        </w:del>
      </w:ins>
      <w:ins w:id="2185" w:author="Fred Popowich" w:date="2021-10-18T08:25:00Z">
        <w:r w:rsidR="00386653">
          <w:t xml:space="preserve">summarized </w:t>
        </w:r>
      </w:ins>
      <w:ins w:id="2186" w:author="Vladymyr Kozyr" w:date="2021-08-23T20:22:00Z">
        <w:del w:id="2187" w:author="Fred Popowich" w:date="2021-10-18T08:25:00Z">
          <w:r w:rsidR="000B0120" w:rsidRPr="00FC6F24" w:rsidDel="00386653">
            <w:delText>in the following paragra</w:delText>
          </w:r>
        </w:del>
      </w:ins>
      <w:ins w:id="2188" w:author="Vladymyr Kozyr" w:date="2021-08-24T14:51:00Z">
        <w:del w:id="2189" w:author="Fred Popowich" w:date="2021-10-18T08:25:00Z">
          <w:r w:rsidR="009249DB" w:rsidRPr="00FC6F24" w:rsidDel="00386653">
            <w:delText xml:space="preserve"> </w:delText>
          </w:r>
        </w:del>
      </w:ins>
      <w:ins w:id="2190" w:author="Vladymyr Kozyr" w:date="2021-08-23T20:22:00Z">
        <w:del w:id="2191" w:author="Fred Popowich" w:date="2021-10-18T08:25:00Z">
          <w:r w:rsidR="000B0120" w:rsidRPr="00FC6F24" w:rsidDel="00386653">
            <w:delText>phs</w:delText>
          </w:r>
        </w:del>
      </w:ins>
      <w:ins w:id="2192" w:author="Fred Popowich" w:date="2021-10-18T08:25:00Z">
        <w:r w:rsidR="00386653">
          <w:t>shortly</w:t>
        </w:r>
      </w:ins>
      <w:ins w:id="2193" w:author="Vladymyr Kozyr" w:date="2021-08-23T20:17:00Z">
        <w:r w:rsidR="000B0120" w:rsidRPr="00FC6F24">
          <w:t>.</w:t>
        </w:r>
      </w:ins>
      <w:ins w:id="2194" w:author="Fred Popowich" w:date="2021-10-18T11:31:00Z">
        <w:r w:rsidR="007D4E34" w:rsidRPr="007D4E34">
          <w:t xml:space="preserve"> </w:t>
        </w:r>
      </w:ins>
      <w:moveToRangeStart w:id="2195" w:author="Fred Popowich" w:date="2021-10-18T11:31:00Z" w:name="move85449079"/>
      <w:commentRangeStart w:id="2196"/>
      <w:moveTo w:id="2197"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196"/>
        <w:r w:rsidR="007D4E34" w:rsidRPr="00FC6F24">
          <w:rPr>
            <w:rStyle w:val="CommentReference"/>
            <w:lang w:val="en-US"/>
          </w:rPr>
          <w:commentReference w:id="2196"/>
        </w:r>
      </w:moveTo>
    </w:p>
    <w:moveToRangeEnd w:id="2195"/>
    <w:p w14:paraId="7B73956A" w14:textId="5CC16B90" w:rsidR="000B0120" w:rsidRPr="00FC6F24" w:rsidRDefault="000B0120" w:rsidP="000B0120">
      <w:pPr>
        <w:pStyle w:val="1Para"/>
        <w:ind w:firstLine="0"/>
        <w:rPr>
          <w:ins w:id="2198" w:author="Vladymyr Kozyr" w:date="2021-08-23T20:49:00Z"/>
        </w:rPr>
      </w:pPr>
    </w:p>
    <w:p w14:paraId="572D56D5" w14:textId="4A170749" w:rsidR="009249DB" w:rsidRPr="00FC6F24" w:rsidDel="00386653" w:rsidRDefault="009249DB" w:rsidP="000B0120">
      <w:pPr>
        <w:pStyle w:val="1Para"/>
        <w:ind w:firstLine="0"/>
        <w:rPr>
          <w:ins w:id="2199" w:author="Vladymyr Kozyr" w:date="2021-08-24T14:54:00Z"/>
          <w:del w:id="2200" w:author="Fred Popowich" w:date="2021-10-18T08:25:00Z"/>
        </w:rPr>
      </w:pPr>
      <w:ins w:id="2201"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202" w:author="Fred Popowich" w:date="2021-10-18T08:25:00Z">
        <w:r w:rsidR="00386653">
          <w:t xml:space="preserve"> </w:t>
        </w:r>
      </w:ins>
    </w:p>
    <w:p w14:paraId="16DF4D17" w14:textId="19F2E10B" w:rsidR="007D6E27" w:rsidRPr="00FC6F24" w:rsidDel="00386653" w:rsidRDefault="00172F65" w:rsidP="000B0120">
      <w:pPr>
        <w:pStyle w:val="1Para"/>
        <w:ind w:firstLine="0"/>
        <w:rPr>
          <w:ins w:id="2203" w:author="Vladymyr Kozyr" w:date="2021-08-23T21:13:00Z"/>
          <w:del w:id="2204" w:author="Fred Popowich" w:date="2021-10-18T08:25:00Z"/>
        </w:rPr>
      </w:pPr>
      <w:ins w:id="2205" w:author="Vladymyr Kozyr" w:date="2021-08-23T21:09:00Z">
        <w:r w:rsidRPr="00FC6F24">
          <w:t xml:space="preserve">Task 2 is </w:t>
        </w:r>
        <w:r w:rsidR="0030694C" w:rsidRPr="00FC6F24">
          <w:t>a scatter plot</w:t>
        </w:r>
      </w:ins>
      <w:ins w:id="2206" w:author="Vladymyr Kozyr" w:date="2021-08-23T21:10:00Z">
        <w:r w:rsidR="0030694C" w:rsidRPr="00FC6F24">
          <w:t xml:space="preserve">, which combines 3 dimensions: value, amount, year. </w:t>
        </w:r>
      </w:ins>
      <w:ins w:id="2207" w:author="Vladymyr Kozyr" w:date="2021-08-23T21:12:00Z">
        <w:r w:rsidR="0030694C" w:rsidRPr="00FC6F24">
          <w:t xml:space="preserve">Data points are connected by lines which gives </w:t>
        </w:r>
      </w:ins>
      <w:ins w:id="2208" w:author="Vladymyr Kozyr" w:date="2021-08-24T15:02:00Z">
        <w:r w:rsidR="008616F0" w:rsidRPr="00FC6F24">
          <w:t xml:space="preserve">the user a historical </w:t>
        </w:r>
      </w:ins>
      <w:ins w:id="2209" w:author="Vladymyr Kozyr" w:date="2021-08-23T21:12:00Z">
        <w:r w:rsidR="0030694C" w:rsidRPr="00FC6F24">
          <w:t>overview of</w:t>
        </w:r>
      </w:ins>
      <w:ins w:id="2210" w:author="Vladymyr Kozyr" w:date="2021-08-23T21:13:00Z">
        <w:r w:rsidR="0030694C" w:rsidRPr="00FC6F24">
          <w:t xml:space="preserve"> fishery data.</w:t>
        </w:r>
      </w:ins>
      <w:ins w:id="2211" w:author="Vladymyr Kozyr" w:date="2021-08-23T21:12:00Z">
        <w:r w:rsidR="0030694C" w:rsidRPr="00FC6F24">
          <w:t xml:space="preserve"> </w:t>
        </w:r>
      </w:ins>
      <w:ins w:id="2212" w:author="Vladymyr Kozyr" w:date="2021-08-23T21:10:00Z">
        <w:r w:rsidR="0030694C" w:rsidRPr="00FC6F24">
          <w:t>Using this chart</w:t>
        </w:r>
      </w:ins>
      <w:ins w:id="2213" w:author="Vladymyr Kozyr" w:date="2021-10-19T21:59:00Z">
        <w:r w:rsidR="007319E2">
          <w:t>,</w:t>
        </w:r>
      </w:ins>
      <w:ins w:id="2214" w:author="Vladymyr Kozyr" w:date="2021-08-24T15:04:00Z">
        <w:r w:rsidR="008616F0" w:rsidRPr="00FC6F24">
          <w:t xml:space="preserve"> the</w:t>
        </w:r>
      </w:ins>
      <w:ins w:id="2215" w:author="Vladymyr Kozyr" w:date="2021-08-23T21:10:00Z">
        <w:r w:rsidR="0030694C" w:rsidRPr="00FC6F24">
          <w:t xml:space="preserve"> user can see </w:t>
        </w:r>
      </w:ins>
      <w:ins w:id="2216" w:author="Vladymyr Kozyr" w:date="2021-08-23T21:11:00Z">
        <w:r w:rsidR="0030694C" w:rsidRPr="00FC6F24">
          <w:t xml:space="preserve">trends of the value/amount </w:t>
        </w:r>
      </w:ins>
      <w:ins w:id="2217" w:author="Vladymyr Kozyr" w:date="2021-08-23T21:13:00Z">
        <w:r w:rsidR="0030694C" w:rsidRPr="00FC6F24">
          <w:t xml:space="preserve">ratio for different fish </w:t>
        </w:r>
      </w:ins>
      <w:ins w:id="2218" w:author="Vladymyr Kozyr" w:date="2021-08-24T15:04:00Z">
        <w:r w:rsidR="008616F0" w:rsidRPr="00FC6F24">
          <w:t>t</w:t>
        </w:r>
      </w:ins>
      <w:ins w:id="2219" w:author="Vladymyr Kozyr" w:date="2021-08-23T21:13:00Z">
        <w:r w:rsidR="0030694C" w:rsidRPr="00FC6F24">
          <w:t>ypes.</w:t>
        </w:r>
      </w:ins>
      <w:ins w:id="2220" w:author="Fred Popowich" w:date="2021-10-18T08:25:00Z">
        <w:r w:rsidR="00386653">
          <w:t xml:space="preserve"> </w:t>
        </w:r>
      </w:ins>
    </w:p>
    <w:p w14:paraId="2F453382" w14:textId="61FD04F1" w:rsidR="0030694C" w:rsidRPr="00FC6F24" w:rsidDel="00386653" w:rsidRDefault="008616F0" w:rsidP="000B0120">
      <w:pPr>
        <w:pStyle w:val="1Para"/>
        <w:ind w:firstLine="0"/>
        <w:rPr>
          <w:ins w:id="2221" w:author="Vladymyr Kozyr" w:date="2021-08-23T21:17:00Z"/>
          <w:del w:id="2222" w:author="Fred Popowich" w:date="2021-10-18T08:25:00Z"/>
        </w:rPr>
      </w:pPr>
      <w:ins w:id="2223" w:author="Vladymyr Kozyr" w:date="2021-08-24T15:06:00Z">
        <w:r w:rsidRPr="00FC6F24">
          <w:t xml:space="preserve">Pie charts in task 3 show data like they are used for report summary. </w:t>
        </w:r>
      </w:ins>
      <w:ins w:id="2224" w:author="Vladymyr Kozyr" w:date="2021-08-24T15:07:00Z">
        <w:r w:rsidRPr="00FC6F24">
          <w:t>The grouping feature allows users to reduce the number of legends which is useful specifically for pie charts (it’s hard to read visuals with more than 5-6 legends presented).</w:t>
        </w:r>
      </w:ins>
      <w:ins w:id="2225" w:author="Fred Popowich" w:date="2021-10-18T08:25:00Z">
        <w:r w:rsidR="00386653">
          <w:t xml:space="preserve"> </w:t>
        </w:r>
      </w:ins>
    </w:p>
    <w:p w14:paraId="57FF4000" w14:textId="2A44A972" w:rsidR="00BF7C9F" w:rsidRPr="00FC6F24" w:rsidDel="008616F0" w:rsidRDefault="008616F0" w:rsidP="0038076D">
      <w:pPr>
        <w:pStyle w:val="1Para"/>
        <w:ind w:firstLine="0"/>
        <w:rPr>
          <w:del w:id="2226" w:author="Vladymyr Kozyr" w:date="2021-08-24T15:11:00Z"/>
        </w:rPr>
      </w:pPr>
      <w:ins w:id="2227" w:author="Vladymyr Kozyr" w:date="2021-08-24T15:11:00Z">
        <w:r w:rsidRPr="00FC6F24">
          <w:t xml:space="preserve">And last but not the least, visualization for task 4 is </w:t>
        </w:r>
        <w:del w:id="2228" w:author="Fred Popowich" w:date="2021-10-18T11:30:00Z">
          <w:r w:rsidRPr="00FC6F24" w:rsidDel="00D61CED">
            <w:delText>made to compare</w:delText>
          </w:r>
        </w:del>
      </w:ins>
      <w:ins w:id="2229" w:author="Fred Popowich" w:date="2021-10-18T11:30:00Z">
        <w:r w:rsidR="00D61CED">
          <w:t>allows comparison of</w:t>
        </w:r>
      </w:ins>
      <w:ins w:id="2230"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231" w:author="Vladymyr Kozyr" w:date="2021-08-24T15:11:00Z"/>
          <w:del w:id="2232" w:author="Fred Popowich" w:date="2021-10-18T11:30:00Z"/>
        </w:rPr>
      </w:pPr>
      <w:ins w:id="2233" w:author="Fred Popowich" w:date="2021-10-18T11:30:00Z">
        <w:r>
          <w:t xml:space="preserve"> </w:t>
        </w:r>
      </w:ins>
    </w:p>
    <w:p w14:paraId="41FA6246" w14:textId="1E663577" w:rsidR="0038076D" w:rsidRPr="00FC6F24" w:rsidDel="007D4E34" w:rsidRDefault="0038076D">
      <w:pPr>
        <w:pStyle w:val="1Para"/>
        <w:ind w:firstLine="0"/>
        <w:rPr>
          <w:moveFrom w:id="2234" w:author="Fred Popowich" w:date="2021-10-18T11:31:00Z"/>
        </w:rPr>
      </w:pPr>
      <w:moveFromRangeStart w:id="2235" w:author="Fred Popowich" w:date="2021-10-18T11:31:00Z" w:name="move85449079"/>
      <w:commentRangeStart w:id="2236"/>
      <w:moveFrom w:id="2237" w:author="Fred Popowich" w:date="2021-10-18T11:31:00Z">
        <w:r w:rsidRPr="00FC6F24" w:rsidDel="007D4E34">
          <w:t xml:space="preserve">Given that visualizations are made suitable for web hosting, they can be uploaded to </w:t>
        </w:r>
        <w:ins w:id="2238"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236"/>
        <w:r w:rsidR="00DF2D5C" w:rsidRPr="00FC6F24" w:rsidDel="007D4E34">
          <w:rPr>
            <w:rStyle w:val="CommentReference"/>
            <w:lang w:val="en-US"/>
          </w:rPr>
          <w:commentReference w:id="2236"/>
        </w:r>
      </w:moveFrom>
    </w:p>
    <w:moveFromRangeEnd w:id="2235"/>
    <w:p w14:paraId="5F243E70" w14:textId="1F242BE5" w:rsidR="00114C21" w:rsidRPr="00FC6F24" w:rsidRDefault="008D2A16" w:rsidP="007D4E34">
      <w:pPr>
        <w:pStyle w:val="1Para"/>
        <w:ind w:firstLine="0"/>
        <w:rPr>
          <w:ins w:id="2239" w:author="Vladymyr Kozyr" w:date="2021-08-23T20:30:00Z"/>
        </w:rPr>
      </w:pPr>
      <w:commentRangeStart w:id="2240"/>
      <w:del w:id="2241" w:author="Vladymyr Kozyr" w:date="2021-08-23T20:28:00Z">
        <w:r w:rsidRPr="00FC6F24" w:rsidDel="00114C21">
          <w:delText>There are also improvements can be implemented later.</w:delText>
        </w:r>
      </w:del>
      <w:ins w:id="2242" w:author="Vladymyr Kozyr" w:date="2021-08-24T15:17:00Z">
        <w:r w:rsidR="003C2B9D" w:rsidRPr="00FC6F24">
          <w:t>After implementing the visualization</w:t>
        </w:r>
      </w:ins>
      <w:ins w:id="2243" w:author="Vladymyr Kozyr" w:date="2021-08-24T15:18:00Z">
        <w:r w:rsidR="003C2B9D" w:rsidRPr="00FC6F24">
          <w:rPr>
            <w:rPrChange w:id="2244" w:author="Volodymyr Kozyr" w:date="2021-08-24T09:07:00Z">
              <w:rPr>
                <w:highlight w:val="green"/>
              </w:rPr>
            </w:rPrChange>
          </w:rPr>
          <w:t>s</w:t>
        </w:r>
      </w:ins>
      <w:ins w:id="2245" w:author="Vladymyr Kozyr" w:date="2021-08-24T15:17:00Z">
        <w:r w:rsidR="003C2B9D" w:rsidRPr="00FC6F24">
          <w:t xml:space="preserve"> for this project, there are still some improvements that could be applied to the </w:t>
        </w:r>
      </w:ins>
      <w:ins w:id="2246" w:author="Vladymyr Kozyr" w:date="2021-09-28T20:48:00Z">
        <w:r w:rsidR="006974E8">
          <w:t>FishPlots</w:t>
        </w:r>
      </w:ins>
      <w:ins w:id="2247" w:author="Vladymyr Kozyr" w:date="2021-08-24T15:17:00Z">
        <w:r w:rsidR="003C2B9D" w:rsidRPr="00FC6F24">
          <w:t xml:space="preserve"> that can make it more reliable for the user</w:t>
        </w:r>
      </w:ins>
      <w:ins w:id="2248" w:author="Vladymyr Kozyr" w:date="2021-08-23T20:29:00Z">
        <w:r w:rsidR="00114C21" w:rsidRPr="00FC6F24">
          <w:t>.</w:t>
        </w:r>
      </w:ins>
    </w:p>
    <w:p w14:paraId="36A4EF0E" w14:textId="20A6854C" w:rsidR="00114C21" w:rsidRPr="00FC6F24" w:rsidRDefault="00114C21" w:rsidP="005A2161">
      <w:pPr>
        <w:pStyle w:val="1Para"/>
        <w:ind w:firstLine="0"/>
        <w:rPr>
          <w:ins w:id="2249" w:author="Vladymyr Kozyr" w:date="2021-08-23T20:32:00Z"/>
        </w:rPr>
      </w:pPr>
      <w:ins w:id="2250" w:author="Vladymyr Kozyr" w:date="2021-08-23T20:30:00Z">
        <w:r w:rsidRPr="00FC6F24">
          <w:lastRenderedPageBreak/>
          <w:t xml:space="preserve">Firstly, </w:t>
        </w:r>
      </w:ins>
      <w:del w:id="2251" w:author="Vladymyr Kozyr" w:date="2021-08-23T20:30:00Z">
        <w:r w:rsidR="008D2A16" w:rsidRPr="00FC6F24" w:rsidDel="00114C21">
          <w:delText xml:space="preserve"> </w:delText>
        </w:r>
        <w:commentRangeEnd w:id="2240"/>
        <w:r w:rsidR="00DF2D5C" w:rsidRPr="00FC6F24" w:rsidDel="00114C21">
          <w:rPr>
            <w:rStyle w:val="CommentReference"/>
            <w:lang w:val="en-US"/>
          </w:rPr>
          <w:commentReference w:id="2240"/>
        </w:r>
        <w:r w:rsidR="008D2A16" w:rsidRPr="00FC6F24" w:rsidDel="00114C21">
          <w:delText xml:space="preserve">Such as </w:delText>
        </w:r>
      </w:del>
      <w:r w:rsidR="008D2A16" w:rsidRPr="00FC6F24">
        <w:t xml:space="preserve">bringing more </w:t>
      </w:r>
      <w:del w:id="2252" w:author="Volodymyr Kozyr" w:date="2021-08-24T09:13:00Z">
        <w:r w:rsidR="008D2A16" w:rsidRPr="00FC6F24" w:rsidDel="00F5520C">
          <w:delText>datasources</w:delText>
        </w:r>
      </w:del>
      <w:ins w:id="2253" w:author="Volodymyr Kozyr" w:date="2021-08-24T09:13:00Z">
        <w:r w:rsidR="00F5520C" w:rsidRPr="00FC6F24">
          <w:t>data sources</w:t>
        </w:r>
      </w:ins>
      <w:r w:rsidR="008D2A16" w:rsidRPr="00FC6F24">
        <w:t xml:space="preserve"> to explore wider </w:t>
      </w:r>
      <w:del w:id="2254" w:author="Fred Popowich" w:date="2021-10-18T11:31:00Z">
        <w:r w:rsidR="008D2A16" w:rsidRPr="00FC6F24" w:rsidDel="007D4E34">
          <w:delText xml:space="preserve">angle </w:delText>
        </w:r>
      </w:del>
      <w:ins w:id="2255" w:author="Fred Popowich" w:date="2021-10-18T11:31:00Z">
        <w:r w:rsidR="007D4E34">
          <w:t>range</w:t>
        </w:r>
        <w:r w:rsidR="007D4E34" w:rsidRPr="00FC6F24">
          <w:t xml:space="preserve"> </w:t>
        </w:r>
      </w:ins>
      <w:r w:rsidR="008D2A16" w:rsidRPr="00FC6F24">
        <w:t>of</w:t>
      </w:r>
      <w:del w:id="2256" w:author="Fred Popowich" w:date="2021-10-18T11:31:00Z">
        <w:r w:rsidR="008D2A16" w:rsidRPr="00FC6F24" w:rsidDel="007D4E34">
          <w:delText xml:space="preserve"> the</w:delText>
        </w:r>
      </w:del>
      <w:r w:rsidR="008D2A16" w:rsidRPr="00FC6F24">
        <w:t xml:space="preserve"> marine issues.</w:t>
      </w:r>
      <w:ins w:id="2257" w:author="Vladymyr Kozyr" w:date="2021-08-23T20:30:00Z">
        <w:r w:rsidRPr="00FC6F24">
          <w:t xml:space="preserve"> With this approach</w:t>
        </w:r>
      </w:ins>
      <w:ins w:id="2258" w:author="Fred Popowich" w:date="2021-10-18T11:31:00Z">
        <w:r w:rsidR="007D4E34">
          <w:t>,</w:t>
        </w:r>
      </w:ins>
      <w:ins w:id="2259" w:author="Vladymyr Kozyr" w:date="2021-08-23T20:30:00Z">
        <w:r w:rsidRPr="00FC6F24">
          <w:t xml:space="preserve"> scientists or management people can combine or</w:t>
        </w:r>
      </w:ins>
      <w:ins w:id="2260" w:author="Vladymyr Kozyr" w:date="2021-08-23T20:31:00Z">
        <w:r w:rsidRPr="00FC6F24">
          <w:t xml:space="preserve"> compare charts built from different sources.</w:t>
        </w:r>
      </w:ins>
      <w:ins w:id="2261" w:author="Vladymyr Kozyr" w:date="2021-12-26T12:43:00Z">
        <w:r w:rsidR="00AF4E6D">
          <w:t xml:space="preserve"> </w:t>
        </w:r>
        <w:commentRangeStart w:id="2262"/>
        <w:r w:rsidR="00AF4E6D">
          <w:t xml:space="preserve">For example, if amount of by-catch is available, it can </w:t>
        </w:r>
      </w:ins>
      <w:ins w:id="2263" w:author="Vladymyr Kozyr" w:date="2021-12-26T12:44:00Z">
        <w:r w:rsidR="00AF4E6D">
          <w:t>be useful for analyzing fishing methods and too</w:t>
        </w:r>
      </w:ins>
      <w:ins w:id="2264" w:author="Vladymyr Kozyr" w:date="2021-12-26T12:45:00Z">
        <w:r w:rsidR="00AF4E6D">
          <w:t xml:space="preserve">ls to reduce negative impact of the environment, because </w:t>
        </w:r>
      </w:ins>
      <w:ins w:id="2265" w:author="Vladymyr Kozyr" w:date="2021-12-26T12:46:00Z">
        <w:r w:rsidR="00AF4E6D">
          <w:t xml:space="preserve">by-catch animals have small chance of surviving after </w:t>
        </w:r>
        <w:r w:rsidR="004718AA">
          <w:t>they are</w:t>
        </w:r>
        <w:r w:rsidR="00AF4E6D">
          <w:t xml:space="preserve"> relea</w:t>
        </w:r>
        <w:r w:rsidR="004718AA">
          <w:t xml:space="preserve">sed </w:t>
        </w:r>
      </w:ins>
      <w:ins w:id="2266" w:author="Vladymyr Kozyr" w:date="2021-12-26T12:47:00Z">
        <w:r w:rsidR="004718AA">
          <w:t>back to the ocean.</w:t>
        </w:r>
      </w:ins>
      <w:ins w:id="2267" w:author="Vladymyr Kozyr" w:date="2021-08-23T20:31:00Z">
        <w:r w:rsidRPr="00FC6F24">
          <w:t xml:space="preserve"> </w:t>
        </w:r>
      </w:ins>
      <w:commentRangeEnd w:id="2262"/>
      <w:ins w:id="2268" w:author="Vladymyr Kozyr" w:date="2021-12-26T12:47:00Z">
        <w:r w:rsidR="00B66723">
          <w:rPr>
            <w:rStyle w:val="CommentReference"/>
            <w:lang w:val="en-US"/>
          </w:rPr>
          <w:commentReference w:id="2262"/>
        </w:r>
      </w:ins>
      <w:ins w:id="2269" w:author="Vladymyr Kozyr" w:date="2021-08-24T15:25:00Z">
        <w:r w:rsidR="00C72A92" w:rsidRPr="00FC6F24">
          <w:t>This future improvement could provide broader and more unbiased knowledge of the problem the user is trying to investigate</w:t>
        </w:r>
      </w:ins>
      <w:del w:id="2270" w:author="Vladymyr Kozyr" w:date="2021-08-24T15:25:00Z">
        <w:r w:rsidR="008D2A16" w:rsidRPr="00FC6F24" w:rsidDel="00C72A92">
          <w:delText xml:space="preserve"> </w:delText>
        </w:r>
      </w:del>
      <w:ins w:id="2271" w:author="Vladymyr Kozyr" w:date="2021-08-23T20:32:00Z">
        <w:r w:rsidRPr="00FC6F24">
          <w:t>.</w:t>
        </w:r>
      </w:ins>
    </w:p>
    <w:p w14:paraId="16F4C11C" w14:textId="7E487A39" w:rsidR="00BF7C9F" w:rsidRPr="00FC6F24" w:rsidRDefault="00C72A92" w:rsidP="005A2161">
      <w:pPr>
        <w:pStyle w:val="1Para"/>
        <w:ind w:firstLine="0"/>
        <w:rPr>
          <w:ins w:id="2272" w:author="Volodymyr Kozyr" w:date="2021-08-24T09:06:00Z"/>
        </w:rPr>
      </w:pPr>
      <w:ins w:id="2273" w:author="Vladymyr Kozyr" w:date="2021-08-24T15:30:00Z">
        <w:r w:rsidRPr="00FC6F24">
          <w:t xml:space="preserve">Secondly, saving visualization state (serialization) would be nice to have as </w:t>
        </w:r>
        <w:del w:id="2274" w:author="Fred Popowich" w:date="2021-10-18T11:32:00Z">
          <w:r w:rsidRPr="00FC6F24" w:rsidDel="007D4E34">
            <w:delText>a newly</w:delText>
          </w:r>
        </w:del>
      </w:ins>
      <w:ins w:id="2275" w:author="Fred Popowich" w:date="2021-10-18T11:32:00Z">
        <w:r w:rsidR="007D4E34">
          <w:t>an additional</w:t>
        </w:r>
      </w:ins>
      <w:ins w:id="2276" w:author="Vladymyr Kozyr" w:date="2021-08-24T15:30:00Z">
        <w:r w:rsidRPr="00FC6F24">
          <w:t xml:space="preserve"> </w:t>
        </w:r>
        <w:del w:id="2277"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278" w:author="Vladymyr Kozyr" w:date="2021-08-23T20:34:00Z">
        <w:r w:rsidR="008D2A16" w:rsidRPr="00FC6F24" w:rsidDel="00114C21">
          <w:delText>S</w:delText>
        </w:r>
      </w:del>
      <w:del w:id="2279"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280" w:author="Vladymyr Kozyr" w:date="2021-08-23T20:27:00Z">
        <w:r w:rsidR="00FA14D7" w:rsidRPr="00FC6F24" w:rsidDel="00114C21">
          <w:delText>a</w:delText>
        </w:r>
      </w:del>
      <w:del w:id="2281" w:author="Vladymyr Kozyr" w:date="2021-08-24T15:30:00Z">
        <w:r w:rsidR="00FA14D7" w:rsidRPr="00FC6F24" w:rsidDel="00C72A92">
          <w:delText>ply settings.</w:delText>
        </w:r>
      </w:del>
      <w:ins w:id="2282" w:author="Vladymyr Kozyr" w:date="2021-08-24T15:36:00Z">
        <w:r w:rsidRPr="00FC6F24">
          <w:t xml:space="preserve">This improvement can be developed in several ways. For example, saving the state of particular visualization in JSON file on the user's machine. Next time when users want to use </w:t>
        </w:r>
      </w:ins>
      <w:ins w:id="2283" w:author="Vladymyr Kozyr" w:date="2021-09-28T20:49:00Z">
        <w:r w:rsidR="006974E8">
          <w:t>FishPlots</w:t>
        </w:r>
      </w:ins>
      <w:ins w:id="2284" w:author="Vladymyr Kozyr" w:date="2021-08-24T15:36:00Z">
        <w:del w:id="2285" w:author="Volodymyr Kozyr" w:date="2021-08-24T09:13:00Z">
          <w:r w:rsidRPr="00FC6F24" w:rsidDel="00F5520C">
            <w:delText>too</w:delText>
          </w:r>
        </w:del>
      </w:ins>
      <w:ins w:id="2286" w:author="Volodymyr Kozyr" w:date="2021-08-24T09:13:00Z">
        <w:del w:id="2287" w:author="Vladymyr Kozyr" w:date="2021-09-28T20:49:00Z">
          <w:r w:rsidR="00F5520C" w:rsidRPr="00FC6F24" w:rsidDel="006974E8">
            <w:delText>tool</w:delText>
          </w:r>
        </w:del>
        <w:r w:rsidR="00F5520C" w:rsidRPr="00FC6F24">
          <w:t>,</w:t>
        </w:r>
      </w:ins>
      <w:ins w:id="2288"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ins w:id="2289" w:author="Vladymyr Kozyr" w:date="2021-09-28T20:49:00Z">
        <w:r w:rsidR="006974E8">
          <w:t>FishPlots</w:t>
        </w:r>
      </w:ins>
      <w:ins w:id="2290" w:author="Vladymyr Kozyr" w:date="2021-08-24T15:36:00Z">
        <w:r w:rsidRPr="00FC6F24">
          <w:t xml:space="preserve"> will parse that URL and automatically apply all necessary settings.</w:t>
        </w:r>
      </w:ins>
      <w:del w:id="2291" w:author="Vladymyr Kozyr" w:date="2021-08-24T15:36:00Z">
        <w:r w:rsidR="00FA14D7" w:rsidRPr="00FC6F24" w:rsidDel="00C72A92">
          <w:delText xml:space="preserve"> </w:delText>
        </w:r>
      </w:del>
    </w:p>
    <w:p w14:paraId="71A4F1C9" w14:textId="1E221865" w:rsidR="00FC6F24" w:rsidRDefault="00FC6F24" w:rsidP="005A2161">
      <w:pPr>
        <w:pStyle w:val="1Para"/>
        <w:ind w:firstLine="0"/>
        <w:rPr>
          <w:ins w:id="2292" w:author="Vladymyr Kozyr" w:date="2021-08-23T20:45:00Z"/>
        </w:rPr>
      </w:pPr>
      <w:ins w:id="2293" w:author="Volodymyr Kozyr" w:date="2021-08-24T09:06:00Z">
        <w:r w:rsidRPr="00FC6F24">
          <w:rPr>
            <w:bCs/>
            <w:rPrChange w:id="2294"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295"/>
        <w:commentRangeStart w:id="2296"/>
        <w:r w:rsidRPr="00FC6F24">
          <w:rPr>
            <w:bCs/>
            <w:rPrChange w:id="2297" w:author="Volodymyr Kozyr" w:date="2021-08-24T09:07:00Z">
              <w:rPr>
                <w:bCs/>
                <w:highlight w:val="green"/>
              </w:rPr>
            </w:rPrChange>
          </w:rPr>
          <w:t>REST</w:t>
        </w:r>
      </w:ins>
      <w:ins w:id="2298" w:author="Vladymyr Kozyr" w:date="2021-10-19T21:47:00Z">
        <w:r w:rsidR="00607C00">
          <w:rPr>
            <w:bCs/>
          </w:rPr>
          <w:t xml:space="preserve"> </w:t>
        </w:r>
      </w:ins>
      <w:customXmlInsRangeStart w:id="2299" w:author="Vladymyr Kozyr" w:date="2021-10-19T21:47:00Z"/>
      <w:sdt>
        <w:sdtPr>
          <w:rPr>
            <w:bCs/>
          </w:rPr>
          <w:id w:val="-1252663698"/>
          <w:citation/>
        </w:sdtPr>
        <w:sdtEndPr/>
        <w:sdtContent>
          <w:customXmlInsRangeEnd w:id="2299"/>
          <w:ins w:id="2300" w:author="Vladymyr Kozyr" w:date="2021-10-19T21:47:00Z">
            <w:r w:rsidR="00607C00">
              <w:rPr>
                <w:bCs/>
              </w:rPr>
              <w:fldChar w:fldCharType="begin"/>
            </w:r>
            <w:r w:rsidR="00607C00">
              <w:rPr>
                <w:bCs/>
              </w:rPr>
              <w:instrText xml:space="preserve"> CITATION RES \l 4105 </w:instrText>
            </w:r>
          </w:ins>
          <w:r w:rsidR="00607C00">
            <w:rPr>
              <w:bCs/>
            </w:rPr>
            <w:fldChar w:fldCharType="separate"/>
          </w:r>
          <w:ins w:id="2301" w:author="Vladymyr Kozyr" w:date="2021-10-19T21:47:00Z">
            <w:r w:rsidR="00607C00" w:rsidRPr="00607C00">
              <w:rPr>
                <w:noProof/>
                <w:rPrChange w:id="2302" w:author="Vladymyr Kozyr" w:date="2021-10-19T21:47:00Z">
                  <w:rPr>
                    <w:rFonts w:eastAsia="Times New Roman"/>
                  </w:rPr>
                </w:rPrChange>
              </w:rPr>
              <w:t>[23]</w:t>
            </w:r>
            <w:r w:rsidR="00607C00">
              <w:rPr>
                <w:bCs/>
              </w:rPr>
              <w:fldChar w:fldCharType="end"/>
            </w:r>
          </w:ins>
          <w:customXmlInsRangeStart w:id="2303" w:author="Vladymyr Kozyr" w:date="2021-10-19T21:47:00Z"/>
        </w:sdtContent>
      </w:sdt>
      <w:customXmlInsRangeEnd w:id="2303"/>
      <w:ins w:id="2304" w:author="Volodymyr Kozyr" w:date="2021-08-24T09:06:00Z">
        <w:r w:rsidRPr="00FC6F24">
          <w:rPr>
            <w:bCs/>
            <w:rPrChange w:id="2305" w:author="Volodymyr Kozyr" w:date="2021-08-24T09:07:00Z">
              <w:rPr>
                <w:bCs/>
                <w:highlight w:val="green"/>
              </w:rPr>
            </w:rPrChange>
          </w:rPr>
          <w:t xml:space="preserve"> approach</w:t>
        </w:r>
      </w:ins>
      <w:commentRangeEnd w:id="2295"/>
      <w:r w:rsidR="007D4E34">
        <w:rPr>
          <w:rStyle w:val="CommentReference"/>
          <w:lang w:val="en-US"/>
        </w:rPr>
        <w:commentReference w:id="2295"/>
      </w:r>
      <w:commentRangeEnd w:id="2296"/>
      <w:r w:rsidR="007D4E34">
        <w:rPr>
          <w:rStyle w:val="CommentReference"/>
          <w:lang w:val="en-US"/>
        </w:rPr>
        <w:commentReference w:id="2296"/>
      </w:r>
      <w:ins w:id="2306" w:author="Volodymyr Kozyr" w:date="2021-08-24T09:06:00Z">
        <w:r w:rsidRPr="00FC6F24">
          <w:rPr>
            <w:bCs/>
            <w:rPrChange w:id="2307" w:author="Volodymyr Kozyr" w:date="2021-08-24T09:07:00Z">
              <w:rPr>
                <w:bCs/>
                <w:highlight w:val="green"/>
              </w:rPr>
            </w:rPrChange>
          </w:rPr>
          <w:t>.</w:t>
        </w:r>
      </w:ins>
    </w:p>
    <w:p w14:paraId="638B1583" w14:textId="732FAE32" w:rsidR="00BE0E55" w:rsidRPr="004C0A6C" w:rsidDel="00FC6F24" w:rsidRDefault="007176DC">
      <w:pPr>
        <w:pStyle w:val="1Para"/>
        <w:ind w:firstLine="0"/>
        <w:rPr>
          <w:del w:id="2308" w:author="Volodymyr Kozyr" w:date="2021-08-24T09:06:00Z"/>
          <w:bCs/>
        </w:rPr>
      </w:pPr>
      <w:ins w:id="2309" w:author="Vladymyr Kozyr" w:date="2021-08-24T15:40:00Z">
        <w:del w:id="2310" w:author="Volodymyr Kozyr" w:date="2021-08-24T09:06:00Z">
          <w:r w:rsidRPr="00FC6F24" w:rsidDel="00FC6F24">
            <w:rPr>
              <w:bCs/>
              <w:highlight w:val="green"/>
              <w:rPrChange w:id="2311"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312"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313" w:displacedByCustomXml="prev"/>
        <w:commentRangeStart w:id="2314" w:displacedByCustomXml="prev"/>
        <w:commentRangeStart w:id="2315" w:displacedByCustomXml="prev"/>
        <w:commentRangeStart w:id="2316" w:displacedByCustomXml="prev"/>
        <w:p w14:paraId="5C38F196" w14:textId="131A5554" w:rsidR="00B4555E" w:rsidRPr="0038076D" w:rsidRDefault="00BE0E55">
          <w:pPr>
            <w:pStyle w:val="Heading1Preliminary"/>
            <w:spacing w:line="360" w:lineRule="auto"/>
            <w:pPrChange w:id="2317" w:author="Vladymyr Kozyr" w:date="2021-08-24T15:41:00Z">
              <w:pPr>
                <w:pStyle w:val="Heading1Preliminary"/>
              </w:pPr>
            </w:pPrChange>
          </w:pPr>
          <w:del w:id="2318"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319" w:name="_Toc91418048"/>
          <w:r w:rsidR="00B4555E" w:rsidRPr="0038076D">
            <w:t>Bibliography</w:t>
          </w:r>
          <w:commentRangeEnd w:id="2314"/>
          <w:r w:rsidR="00DF2D5C">
            <w:rPr>
              <w:rStyle w:val="CommentReference"/>
              <w:rFonts w:eastAsiaTheme="minorHAnsi" w:cstheme="minorBidi"/>
              <w:b w:val="0"/>
              <w:color w:val="auto"/>
              <w:lang w:val="en-US"/>
            </w:rPr>
            <w:commentReference w:id="2314"/>
          </w:r>
          <w:commentRangeEnd w:id="2315"/>
          <w:r w:rsidR="000A30DD">
            <w:rPr>
              <w:rStyle w:val="CommentReference"/>
              <w:rFonts w:eastAsiaTheme="minorHAnsi" w:cstheme="minorBidi"/>
              <w:b w:val="0"/>
              <w:color w:val="auto"/>
              <w:lang w:val="en-US"/>
            </w:rPr>
            <w:commentReference w:id="2315"/>
          </w:r>
          <w:commentRangeEnd w:id="2313"/>
          <w:r w:rsidR="004C0A6C">
            <w:rPr>
              <w:rStyle w:val="CommentReference"/>
              <w:rFonts w:eastAsiaTheme="minorHAnsi" w:cstheme="minorBidi"/>
              <w:b w:val="0"/>
              <w:color w:val="auto"/>
              <w:lang w:val="en-US"/>
            </w:rPr>
            <w:commentReference w:id="2313"/>
          </w:r>
          <w:commentRangeEnd w:id="2316"/>
          <w:r w:rsidR="00AC3B40">
            <w:rPr>
              <w:rStyle w:val="CommentReference"/>
              <w:rFonts w:eastAsiaTheme="minorHAnsi" w:cstheme="minorBidi"/>
              <w:b w:val="0"/>
              <w:color w:val="auto"/>
              <w:lang w:val="en-US"/>
            </w:rPr>
            <w:commentReference w:id="2316"/>
          </w:r>
          <w:bookmarkEnd w:id="2319"/>
        </w:p>
        <w:sdt>
          <w:sdtPr>
            <w:rPr>
              <w:lang w:val="en-CA"/>
            </w:rPr>
            <w:id w:val="111145805"/>
            <w:bibliography/>
          </w:sdtPr>
          <w:sdtEndPr/>
          <w:sdtContent>
            <w:p w14:paraId="229633A2" w14:textId="77777777" w:rsidR="00660C79"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660C79" w14:paraId="43D0B248" w14:textId="77777777">
                <w:trPr>
                  <w:divId w:val="1247886275"/>
                  <w:tblCellSpacing w:w="15" w:type="dxa"/>
                  <w:ins w:id="2320" w:author="Vladymyr Kozyr" w:date="2022-01-02T17:15:00Z"/>
                </w:trPr>
                <w:tc>
                  <w:tcPr>
                    <w:tcW w:w="50" w:type="pct"/>
                    <w:hideMark/>
                  </w:tcPr>
                  <w:p w14:paraId="40F14CF9" w14:textId="1534B87C" w:rsidR="00660C79" w:rsidRDefault="00660C79">
                    <w:pPr>
                      <w:pStyle w:val="Bibliography"/>
                      <w:rPr>
                        <w:ins w:id="2321" w:author="Vladymyr Kozyr" w:date="2022-01-02T17:15:00Z"/>
                        <w:noProof/>
                        <w:sz w:val="24"/>
                        <w:szCs w:val="24"/>
                      </w:rPr>
                    </w:pPr>
                    <w:ins w:id="2322" w:author="Vladymyr Kozyr" w:date="2022-01-02T17:15:00Z">
                      <w:r>
                        <w:rPr>
                          <w:noProof/>
                        </w:rPr>
                        <w:t xml:space="preserve">[1] </w:t>
                      </w:r>
                    </w:ins>
                  </w:p>
                </w:tc>
                <w:tc>
                  <w:tcPr>
                    <w:tcW w:w="0" w:type="auto"/>
                    <w:hideMark/>
                  </w:tcPr>
                  <w:p w14:paraId="0422BD9C" w14:textId="77777777" w:rsidR="00660C79" w:rsidRDefault="00660C79">
                    <w:pPr>
                      <w:pStyle w:val="Bibliography"/>
                      <w:rPr>
                        <w:ins w:id="2323" w:author="Vladymyr Kozyr" w:date="2022-01-02T17:15:00Z"/>
                        <w:noProof/>
                      </w:rPr>
                    </w:pPr>
                    <w:ins w:id="2324" w:author="Vladymyr Kozyr" w:date="2022-01-02T17:15:00Z">
                      <w:r>
                        <w:rPr>
                          <w:noProof/>
                        </w:rPr>
                        <w:t xml:space="preserve">Yixuan Zhang, Kartik Chanana, Cody Dunne, "IDMVis: Temporal Event Sequence Visualization for Type 1 Diabetes Treatment Decision Support," </w:t>
                      </w:r>
                      <w:r>
                        <w:rPr>
                          <w:i/>
                          <w:iCs/>
                          <w:noProof/>
                        </w:rPr>
                        <w:t xml:space="preserve">IEEE Transactions on Visualization and Computer Graphics, </w:t>
                      </w:r>
                      <w:r>
                        <w:rPr>
                          <w:noProof/>
                        </w:rPr>
                        <w:t xml:space="preserve">vol. PP, 2018. </w:t>
                      </w:r>
                    </w:ins>
                  </w:p>
                </w:tc>
              </w:tr>
              <w:tr w:rsidR="00660C79" w14:paraId="0D1F2FF2" w14:textId="77777777">
                <w:trPr>
                  <w:divId w:val="1247886275"/>
                  <w:tblCellSpacing w:w="15" w:type="dxa"/>
                  <w:ins w:id="2325" w:author="Vladymyr Kozyr" w:date="2022-01-02T17:15:00Z"/>
                </w:trPr>
                <w:tc>
                  <w:tcPr>
                    <w:tcW w:w="50" w:type="pct"/>
                    <w:hideMark/>
                  </w:tcPr>
                  <w:p w14:paraId="38545F3B" w14:textId="77777777" w:rsidR="00660C79" w:rsidRDefault="00660C79">
                    <w:pPr>
                      <w:pStyle w:val="Bibliography"/>
                      <w:rPr>
                        <w:ins w:id="2326" w:author="Vladymyr Kozyr" w:date="2022-01-02T17:15:00Z"/>
                        <w:noProof/>
                      </w:rPr>
                    </w:pPr>
                    <w:ins w:id="2327" w:author="Vladymyr Kozyr" w:date="2022-01-02T17:15:00Z">
                      <w:r>
                        <w:rPr>
                          <w:noProof/>
                        </w:rPr>
                        <w:t xml:space="preserve">[2] </w:t>
                      </w:r>
                    </w:ins>
                  </w:p>
                </w:tc>
                <w:tc>
                  <w:tcPr>
                    <w:tcW w:w="0" w:type="auto"/>
                    <w:hideMark/>
                  </w:tcPr>
                  <w:p w14:paraId="17D62391" w14:textId="77777777" w:rsidR="00660C79" w:rsidRDefault="00660C79">
                    <w:pPr>
                      <w:pStyle w:val="Bibliography"/>
                      <w:rPr>
                        <w:ins w:id="2328" w:author="Vladymyr Kozyr" w:date="2022-01-02T17:15:00Z"/>
                        <w:noProof/>
                      </w:rPr>
                    </w:pPr>
                    <w:ins w:id="2329" w:author="Vladymyr Kozyr" w:date="2022-01-02T17:15:00Z">
                      <w:r>
                        <w:rPr>
                          <w:noProof/>
                        </w:rPr>
                        <w:t xml:space="preserve">Aaron Elliot, Cheng Hua Hsu, "Time Series Prediction: Predicting Stock Price," 2017. </w:t>
                      </w:r>
                    </w:ins>
                  </w:p>
                </w:tc>
              </w:tr>
              <w:tr w:rsidR="00660C79" w14:paraId="3AE18A90" w14:textId="77777777">
                <w:trPr>
                  <w:divId w:val="1247886275"/>
                  <w:tblCellSpacing w:w="15" w:type="dxa"/>
                  <w:ins w:id="2330" w:author="Vladymyr Kozyr" w:date="2022-01-02T17:15:00Z"/>
                </w:trPr>
                <w:tc>
                  <w:tcPr>
                    <w:tcW w:w="50" w:type="pct"/>
                    <w:hideMark/>
                  </w:tcPr>
                  <w:p w14:paraId="007F0839" w14:textId="77777777" w:rsidR="00660C79" w:rsidRDefault="00660C79">
                    <w:pPr>
                      <w:pStyle w:val="Bibliography"/>
                      <w:rPr>
                        <w:ins w:id="2331" w:author="Vladymyr Kozyr" w:date="2022-01-02T17:15:00Z"/>
                        <w:noProof/>
                      </w:rPr>
                    </w:pPr>
                    <w:ins w:id="2332" w:author="Vladymyr Kozyr" w:date="2022-01-02T17:15:00Z">
                      <w:r>
                        <w:rPr>
                          <w:noProof/>
                        </w:rPr>
                        <w:t xml:space="preserve">[3] </w:t>
                      </w:r>
                    </w:ins>
                  </w:p>
                </w:tc>
                <w:tc>
                  <w:tcPr>
                    <w:tcW w:w="0" w:type="auto"/>
                    <w:hideMark/>
                  </w:tcPr>
                  <w:p w14:paraId="246B13C1" w14:textId="77777777" w:rsidR="00660C79" w:rsidRDefault="00660C79">
                    <w:pPr>
                      <w:pStyle w:val="Bibliography"/>
                      <w:rPr>
                        <w:ins w:id="2333" w:author="Vladymyr Kozyr" w:date="2022-01-02T17:15:00Z"/>
                        <w:noProof/>
                      </w:rPr>
                    </w:pPr>
                    <w:ins w:id="2334" w:author="Vladymyr Kozyr" w:date="2022-01-02T17:15:00Z">
                      <w:r>
                        <w:rPr>
                          <w:noProof/>
                        </w:rPr>
                        <w:t xml:space="preserve">Polina Levontin, Paul Baranovski, Adrian W Leach, Alexandria Bailey, "On the Role of Visualization in Fisheries Management," 2017. </w:t>
                      </w:r>
                    </w:ins>
                  </w:p>
                </w:tc>
              </w:tr>
              <w:tr w:rsidR="00660C79" w14:paraId="7E365D98" w14:textId="77777777">
                <w:trPr>
                  <w:divId w:val="1247886275"/>
                  <w:tblCellSpacing w:w="15" w:type="dxa"/>
                  <w:ins w:id="2335" w:author="Vladymyr Kozyr" w:date="2022-01-02T17:15:00Z"/>
                </w:trPr>
                <w:tc>
                  <w:tcPr>
                    <w:tcW w:w="50" w:type="pct"/>
                    <w:hideMark/>
                  </w:tcPr>
                  <w:p w14:paraId="798D852C" w14:textId="77777777" w:rsidR="00660C79" w:rsidRDefault="00660C79">
                    <w:pPr>
                      <w:pStyle w:val="Bibliography"/>
                      <w:rPr>
                        <w:ins w:id="2336" w:author="Vladymyr Kozyr" w:date="2022-01-02T17:15:00Z"/>
                        <w:noProof/>
                      </w:rPr>
                    </w:pPr>
                    <w:ins w:id="2337" w:author="Vladymyr Kozyr" w:date="2022-01-02T17:15:00Z">
                      <w:r>
                        <w:rPr>
                          <w:noProof/>
                        </w:rPr>
                        <w:t xml:space="preserve">[4] </w:t>
                      </w:r>
                    </w:ins>
                  </w:p>
                </w:tc>
                <w:tc>
                  <w:tcPr>
                    <w:tcW w:w="0" w:type="auto"/>
                    <w:hideMark/>
                  </w:tcPr>
                  <w:p w14:paraId="453ADCD3" w14:textId="77777777" w:rsidR="00660C79" w:rsidRDefault="00660C79">
                    <w:pPr>
                      <w:pStyle w:val="Bibliography"/>
                      <w:rPr>
                        <w:ins w:id="2338" w:author="Vladymyr Kozyr" w:date="2022-01-02T17:15:00Z"/>
                        <w:noProof/>
                      </w:rPr>
                    </w:pPr>
                    <w:ins w:id="2339" w:author="Vladymyr Kozyr" w:date="2022-01-02T17:15:00Z">
                      <w:r>
                        <w:rPr>
                          <w:noProof/>
                        </w:rPr>
                        <w:t xml:space="preserve">Z. Kemp and G. Meaden, "Visualization for Fisheries Management from a Spatiotemporal Perspective," 2002. </w:t>
                      </w:r>
                    </w:ins>
                  </w:p>
                </w:tc>
              </w:tr>
              <w:tr w:rsidR="00660C79" w14:paraId="58328F26" w14:textId="77777777">
                <w:trPr>
                  <w:divId w:val="1247886275"/>
                  <w:tblCellSpacing w:w="15" w:type="dxa"/>
                  <w:ins w:id="2340" w:author="Vladymyr Kozyr" w:date="2022-01-02T17:15:00Z"/>
                </w:trPr>
                <w:tc>
                  <w:tcPr>
                    <w:tcW w:w="50" w:type="pct"/>
                    <w:hideMark/>
                  </w:tcPr>
                  <w:p w14:paraId="06B19359" w14:textId="77777777" w:rsidR="00660C79" w:rsidRDefault="00660C79">
                    <w:pPr>
                      <w:pStyle w:val="Bibliography"/>
                      <w:rPr>
                        <w:ins w:id="2341" w:author="Vladymyr Kozyr" w:date="2022-01-02T17:15:00Z"/>
                        <w:noProof/>
                      </w:rPr>
                    </w:pPr>
                    <w:ins w:id="2342" w:author="Vladymyr Kozyr" w:date="2022-01-02T17:15:00Z">
                      <w:r>
                        <w:rPr>
                          <w:noProof/>
                        </w:rPr>
                        <w:t xml:space="preserve">[5] </w:t>
                      </w:r>
                    </w:ins>
                  </w:p>
                </w:tc>
                <w:tc>
                  <w:tcPr>
                    <w:tcW w:w="0" w:type="auto"/>
                    <w:hideMark/>
                  </w:tcPr>
                  <w:p w14:paraId="656E6C03" w14:textId="77777777" w:rsidR="00660C79" w:rsidRDefault="00660C79">
                    <w:pPr>
                      <w:pStyle w:val="Bibliography"/>
                      <w:rPr>
                        <w:ins w:id="2343" w:author="Vladymyr Kozyr" w:date="2022-01-02T17:15:00Z"/>
                        <w:noProof/>
                      </w:rPr>
                    </w:pPr>
                    <w:ins w:id="2344" w:author="Vladymyr Kozyr" w:date="2022-01-02T17:15:00Z">
                      <w:r>
                        <w:rPr>
                          <w:noProof/>
                        </w:rPr>
                        <w:t xml:space="preserve">Hiroshi Ashida, "Spatial and Temporal Differences in the Reproductive Traits of Skipjack Tuna," 2020. </w:t>
                      </w:r>
                    </w:ins>
                  </w:p>
                </w:tc>
              </w:tr>
              <w:tr w:rsidR="00660C79" w14:paraId="200BD915" w14:textId="77777777">
                <w:trPr>
                  <w:divId w:val="1247886275"/>
                  <w:tblCellSpacing w:w="15" w:type="dxa"/>
                  <w:ins w:id="2345" w:author="Vladymyr Kozyr" w:date="2022-01-02T17:15:00Z"/>
                </w:trPr>
                <w:tc>
                  <w:tcPr>
                    <w:tcW w:w="50" w:type="pct"/>
                    <w:hideMark/>
                  </w:tcPr>
                  <w:p w14:paraId="26AA7967" w14:textId="77777777" w:rsidR="00660C79" w:rsidRDefault="00660C79">
                    <w:pPr>
                      <w:pStyle w:val="Bibliography"/>
                      <w:rPr>
                        <w:ins w:id="2346" w:author="Vladymyr Kozyr" w:date="2022-01-02T17:15:00Z"/>
                        <w:noProof/>
                      </w:rPr>
                    </w:pPr>
                    <w:ins w:id="2347" w:author="Vladymyr Kozyr" w:date="2022-01-02T17:15:00Z">
                      <w:r>
                        <w:rPr>
                          <w:noProof/>
                        </w:rPr>
                        <w:t xml:space="preserve">[6] </w:t>
                      </w:r>
                    </w:ins>
                  </w:p>
                </w:tc>
                <w:tc>
                  <w:tcPr>
                    <w:tcW w:w="0" w:type="auto"/>
                    <w:hideMark/>
                  </w:tcPr>
                  <w:p w14:paraId="75001AAA" w14:textId="77777777" w:rsidR="00660C79" w:rsidRDefault="00660C79">
                    <w:pPr>
                      <w:pStyle w:val="Bibliography"/>
                      <w:rPr>
                        <w:ins w:id="2348" w:author="Vladymyr Kozyr" w:date="2022-01-02T17:15:00Z"/>
                        <w:noProof/>
                      </w:rPr>
                    </w:pPr>
                    <w:ins w:id="2349" w:author="Vladymyr Kozyr" w:date="2022-01-02T17:15:00Z">
                      <w:r>
                        <w:rPr>
                          <w:noProof/>
                        </w:rPr>
                        <w:t xml:space="preserve">Marlene A. Bellman, Scott A. Heppell, Chris Goldfinger, "Evaluation of a US West Coast Groundfish Habitat Conservation Regulation via Analysis of Spatial and Temporal Patterns of Trawl Fishing Effort," 2005. </w:t>
                      </w:r>
                    </w:ins>
                  </w:p>
                </w:tc>
              </w:tr>
              <w:tr w:rsidR="00660C79" w14:paraId="79AA7E32" w14:textId="77777777">
                <w:trPr>
                  <w:divId w:val="1247886275"/>
                  <w:tblCellSpacing w:w="15" w:type="dxa"/>
                  <w:ins w:id="2350" w:author="Vladymyr Kozyr" w:date="2022-01-02T17:15:00Z"/>
                </w:trPr>
                <w:tc>
                  <w:tcPr>
                    <w:tcW w:w="50" w:type="pct"/>
                    <w:hideMark/>
                  </w:tcPr>
                  <w:p w14:paraId="0193AEB5" w14:textId="77777777" w:rsidR="00660C79" w:rsidRDefault="00660C79">
                    <w:pPr>
                      <w:pStyle w:val="Bibliography"/>
                      <w:rPr>
                        <w:ins w:id="2351" w:author="Vladymyr Kozyr" w:date="2022-01-02T17:15:00Z"/>
                        <w:noProof/>
                      </w:rPr>
                    </w:pPr>
                    <w:ins w:id="2352" w:author="Vladymyr Kozyr" w:date="2022-01-02T17:15:00Z">
                      <w:r>
                        <w:rPr>
                          <w:noProof/>
                        </w:rPr>
                        <w:t xml:space="preserve">[7] </w:t>
                      </w:r>
                    </w:ins>
                  </w:p>
                </w:tc>
                <w:tc>
                  <w:tcPr>
                    <w:tcW w:w="0" w:type="auto"/>
                    <w:hideMark/>
                  </w:tcPr>
                  <w:p w14:paraId="19A21273" w14:textId="77777777" w:rsidR="00660C79" w:rsidRDefault="00660C79">
                    <w:pPr>
                      <w:pStyle w:val="Bibliography"/>
                      <w:rPr>
                        <w:ins w:id="2353" w:author="Vladymyr Kozyr" w:date="2022-01-02T17:15:00Z"/>
                        <w:noProof/>
                      </w:rPr>
                    </w:pPr>
                    <w:ins w:id="2354" w:author="Vladymyr Kozyr" w:date="2022-01-02T17:15:00Z">
                      <w:r>
                        <w:rPr>
                          <w:noProof/>
                        </w:rPr>
                        <w:t xml:space="preserve">Sharon Benjamin, Min-Yang Lee, Geret DePiper, "Visualizing Fishing Data as Rasters," 2018. </w:t>
                      </w:r>
                    </w:ins>
                  </w:p>
                </w:tc>
              </w:tr>
              <w:tr w:rsidR="00660C79" w14:paraId="5AB5FD67" w14:textId="77777777">
                <w:trPr>
                  <w:divId w:val="1247886275"/>
                  <w:tblCellSpacing w:w="15" w:type="dxa"/>
                  <w:ins w:id="2355" w:author="Vladymyr Kozyr" w:date="2022-01-02T17:15:00Z"/>
                </w:trPr>
                <w:tc>
                  <w:tcPr>
                    <w:tcW w:w="50" w:type="pct"/>
                    <w:hideMark/>
                  </w:tcPr>
                  <w:p w14:paraId="1CB84741" w14:textId="77777777" w:rsidR="00660C79" w:rsidRDefault="00660C79">
                    <w:pPr>
                      <w:pStyle w:val="Bibliography"/>
                      <w:rPr>
                        <w:ins w:id="2356" w:author="Vladymyr Kozyr" w:date="2022-01-02T17:15:00Z"/>
                        <w:noProof/>
                      </w:rPr>
                    </w:pPr>
                    <w:ins w:id="2357" w:author="Vladymyr Kozyr" w:date="2022-01-02T17:15:00Z">
                      <w:r>
                        <w:rPr>
                          <w:noProof/>
                        </w:rPr>
                        <w:t xml:space="preserve">[8] </w:t>
                      </w:r>
                    </w:ins>
                  </w:p>
                </w:tc>
                <w:tc>
                  <w:tcPr>
                    <w:tcW w:w="0" w:type="auto"/>
                    <w:hideMark/>
                  </w:tcPr>
                  <w:p w14:paraId="649246E0" w14:textId="77777777" w:rsidR="00660C79" w:rsidRDefault="00660C79">
                    <w:pPr>
                      <w:pStyle w:val="Bibliography"/>
                      <w:rPr>
                        <w:ins w:id="2358" w:author="Vladymyr Kozyr" w:date="2022-01-02T17:15:00Z"/>
                        <w:noProof/>
                      </w:rPr>
                    </w:pPr>
                    <w:ins w:id="2359" w:author="Vladymyr Kozyr" w:date="2022-01-02T17:15:00Z">
                      <w:r>
                        <w:rPr>
                          <w:noProof/>
                        </w:rPr>
                        <w:t xml:space="preserve">Patricia Pinto da Silva, Charles Fulcher, "Using GIS to Visualize Land/Sea Connections: Case Study - NE Herring Fishery," 2007. </w:t>
                      </w:r>
                    </w:ins>
                  </w:p>
                </w:tc>
              </w:tr>
              <w:tr w:rsidR="00660C79" w14:paraId="02BDC39D" w14:textId="77777777">
                <w:trPr>
                  <w:divId w:val="1247886275"/>
                  <w:tblCellSpacing w:w="15" w:type="dxa"/>
                  <w:ins w:id="2360" w:author="Vladymyr Kozyr" w:date="2022-01-02T17:15:00Z"/>
                </w:trPr>
                <w:tc>
                  <w:tcPr>
                    <w:tcW w:w="50" w:type="pct"/>
                    <w:hideMark/>
                  </w:tcPr>
                  <w:p w14:paraId="12C74631" w14:textId="77777777" w:rsidR="00660C79" w:rsidRDefault="00660C79">
                    <w:pPr>
                      <w:pStyle w:val="Bibliography"/>
                      <w:rPr>
                        <w:ins w:id="2361" w:author="Vladymyr Kozyr" w:date="2022-01-02T17:15:00Z"/>
                        <w:noProof/>
                      </w:rPr>
                    </w:pPr>
                    <w:ins w:id="2362" w:author="Vladymyr Kozyr" w:date="2022-01-02T17:15:00Z">
                      <w:r>
                        <w:rPr>
                          <w:noProof/>
                        </w:rPr>
                        <w:t xml:space="preserve">[9] </w:t>
                      </w:r>
                    </w:ins>
                  </w:p>
                </w:tc>
                <w:tc>
                  <w:tcPr>
                    <w:tcW w:w="0" w:type="auto"/>
                    <w:hideMark/>
                  </w:tcPr>
                  <w:p w14:paraId="01DC7D40" w14:textId="77777777" w:rsidR="00660C79" w:rsidRDefault="00660C79">
                    <w:pPr>
                      <w:pStyle w:val="Bibliography"/>
                      <w:rPr>
                        <w:ins w:id="2363" w:author="Vladymyr Kozyr" w:date="2022-01-02T17:15:00Z"/>
                        <w:noProof/>
                      </w:rPr>
                    </w:pPr>
                    <w:ins w:id="2364" w:author="Vladymyr Kozyr" w:date="2022-01-02T17:15:00Z">
                      <w:r>
                        <w:rPr>
                          <w:noProof/>
                        </w:rPr>
                        <w:t xml:space="preserve">M. Barrus, "The State of the Salmon," 2017. </w:t>
                      </w:r>
                    </w:ins>
                  </w:p>
                </w:tc>
              </w:tr>
              <w:tr w:rsidR="00660C79" w14:paraId="313DC383" w14:textId="77777777">
                <w:trPr>
                  <w:divId w:val="1247886275"/>
                  <w:tblCellSpacing w:w="15" w:type="dxa"/>
                  <w:ins w:id="2365" w:author="Vladymyr Kozyr" w:date="2022-01-02T17:15:00Z"/>
                </w:trPr>
                <w:tc>
                  <w:tcPr>
                    <w:tcW w:w="50" w:type="pct"/>
                    <w:hideMark/>
                  </w:tcPr>
                  <w:p w14:paraId="45061CD4" w14:textId="77777777" w:rsidR="00660C79" w:rsidRDefault="00660C79">
                    <w:pPr>
                      <w:pStyle w:val="Bibliography"/>
                      <w:rPr>
                        <w:ins w:id="2366" w:author="Vladymyr Kozyr" w:date="2022-01-02T17:15:00Z"/>
                        <w:noProof/>
                      </w:rPr>
                    </w:pPr>
                    <w:ins w:id="2367" w:author="Vladymyr Kozyr" w:date="2022-01-02T17:15:00Z">
                      <w:r>
                        <w:rPr>
                          <w:noProof/>
                        </w:rPr>
                        <w:t xml:space="preserve">[10] </w:t>
                      </w:r>
                    </w:ins>
                  </w:p>
                </w:tc>
                <w:tc>
                  <w:tcPr>
                    <w:tcW w:w="0" w:type="auto"/>
                    <w:hideMark/>
                  </w:tcPr>
                  <w:p w14:paraId="168CC3BC" w14:textId="77777777" w:rsidR="00660C79" w:rsidRDefault="00660C79">
                    <w:pPr>
                      <w:pStyle w:val="Bibliography"/>
                      <w:rPr>
                        <w:ins w:id="2368" w:author="Vladymyr Kozyr" w:date="2022-01-02T17:15:00Z"/>
                        <w:noProof/>
                      </w:rPr>
                    </w:pPr>
                    <w:ins w:id="2369" w:author="Vladymyr Kozyr" w:date="2022-01-02T17:15:00Z">
                      <w:r>
                        <w:rPr>
                          <w:noProof/>
                        </w:rPr>
                        <w:t xml:space="preserve">S. Semikina, "Stress Data Visualization," 2014. </w:t>
                      </w:r>
                    </w:ins>
                  </w:p>
                </w:tc>
              </w:tr>
              <w:tr w:rsidR="00660C79" w14:paraId="210BBFF1" w14:textId="77777777">
                <w:trPr>
                  <w:divId w:val="1247886275"/>
                  <w:tblCellSpacing w:w="15" w:type="dxa"/>
                  <w:ins w:id="2370" w:author="Vladymyr Kozyr" w:date="2022-01-02T17:15:00Z"/>
                </w:trPr>
                <w:tc>
                  <w:tcPr>
                    <w:tcW w:w="50" w:type="pct"/>
                    <w:hideMark/>
                  </w:tcPr>
                  <w:p w14:paraId="2982459E" w14:textId="77777777" w:rsidR="00660C79" w:rsidRDefault="00660C79">
                    <w:pPr>
                      <w:pStyle w:val="Bibliography"/>
                      <w:rPr>
                        <w:ins w:id="2371" w:author="Vladymyr Kozyr" w:date="2022-01-02T17:15:00Z"/>
                        <w:noProof/>
                      </w:rPr>
                    </w:pPr>
                    <w:ins w:id="2372" w:author="Vladymyr Kozyr" w:date="2022-01-02T17:15:00Z">
                      <w:r>
                        <w:rPr>
                          <w:noProof/>
                        </w:rPr>
                        <w:lastRenderedPageBreak/>
                        <w:t xml:space="preserve">[11] </w:t>
                      </w:r>
                    </w:ins>
                  </w:p>
                </w:tc>
                <w:tc>
                  <w:tcPr>
                    <w:tcW w:w="0" w:type="auto"/>
                    <w:hideMark/>
                  </w:tcPr>
                  <w:p w14:paraId="05B58DC0" w14:textId="77777777" w:rsidR="00660C79" w:rsidRDefault="00660C79">
                    <w:pPr>
                      <w:pStyle w:val="Bibliography"/>
                      <w:rPr>
                        <w:ins w:id="2373" w:author="Vladymyr Kozyr" w:date="2022-01-02T17:15:00Z"/>
                        <w:noProof/>
                      </w:rPr>
                    </w:pPr>
                    <w:ins w:id="2374" w:author="Vladymyr Kozyr" w:date="2022-01-02T17:15:00Z">
                      <w:r>
                        <w:rPr>
                          <w:noProof/>
                        </w:rPr>
                        <w:t>Fisheries and Oceans Canada, "Report on the Status of Groundfish Stocks in the Canadian Northwest Atlantic," 1993.</w:t>
                      </w:r>
                    </w:ins>
                  </w:p>
                </w:tc>
              </w:tr>
              <w:tr w:rsidR="00660C79" w14:paraId="18005BD8" w14:textId="77777777">
                <w:trPr>
                  <w:divId w:val="1247886275"/>
                  <w:tblCellSpacing w:w="15" w:type="dxa"/>
                  <w:ins w:id="2375" w:author="Vladymyr Kozyr" w:date="2022-01-02T17:15:00Z"/>
                </w:trPr>
                <w:tc>
                  <w:tcPr>
                    <w:tcW w:w="50" w:type="pct"/>
                    <w:hideMark/>
                  </w:tcPr>
                  <w:p w14:paraId="5ACF3513" w14:textId="77777777" w:rsidR="00660C79" w:rsidRDefault="00660C79">
                    <w:pPr>
                      <w:pStyle w:val="Bibliography"/>
                      <w:rPr>
                        <w:ins w:id="2376" w:author="Vladymyr Kozyr" w:date="2022-01-02T17:15:00Z"/>
                        <w:noProof/>
                      </w:rPr>
                    </w:pPr>
                    <w:ins w:id="2377" w:author="Vladymyr Kozyr" w:date="2022-01-02T17:15:00Z">
                      <w:r>
                        <w:rPr>
                          <w:noProof/>
                        </w:rPr>
                        <w:t xml:space="preserve">[12] </w:t>
                      </w:r>
                    </w:ins>
                  </w:p>
                </w:tc>
                <w:tc>
                  <w:tcPr>
                    <w:tcW w:w="0" w:type="auto"/>
                    <w:hideMark/>
                  </w:tcPr>
                  <w:p w14:paraId="5A340067" w14:textId="77777777" w:rsidR="00660C79" w:rsidRDefault="00660C79">
                    <w:pPr>
                      <w:pStyle w:val="Bibliography"/>
                      <w:rPr>
                        <w:ins w:id="2378" w:author="Vladymyr Kozyr" w:date="2022-01-02T17:15:00Z"/>
                        <w:noProof/>
                      </w:rPr>
                    </w:pPr>
                    <w:ins w:id="2379" w:author="Vladymyr Kozyr" w:date="2022-01-02T17:15:00Z">
                      <w:r>
                        <w:rPr>
                          <w:noProof/>
                        </w:rPr>
                        <w:t>Fisheries and Oceans Canada , "Northern Abalone," 2004.</w:t>
                      </w:r>
                    </w:ins>
                  </w:p>
                </w:tc>
              </w:tr>
              <w:tr w:rsidR="00660C79" w14:paraId="32BDEC2D" w14:textId="77777777">
                <w:trPr>
                  <w:divId w:val="1247886275"/>
                  <w:tblCellSpacing w:w="15" w:type="dxa"/>
                  <w:ins w:id="2380" w:author="Vladymyr Kozyr" w:date="2022-01-02T17:15:00Z"/>
                </w:trPr>
                <w:tc>
                  <w:tcPr>
                    <w:tcW w:w="50" w:type="pct"/>
                    <w:hideMark/>
                  </w:tcPr>
                  <w:p w14:paraId="60D01A93" w14:textId="77777777" w:rsidR="00660C79" w:rsidRDefault="00660C79">
                    <w:pPr>
                      <w:pStyle w:val="Bibliography"/>
                      <w:rPr>
                        <w:ins w:id="2381" w:author="Vladymyr Kozyr" w:date="2022-01-02T17:15:00Z"/>
                        <w:noProof/>
                      </w:rPr>
                    </w:pPr>
                    <w:ins w:id="2382" w:author="Vladymyr Kozyr" w:date="2022-01-02T17:15:00Z">
                      <w:r>
                        <w:rPr>
                          <w:noProof/>
                        </w:rPr>
                        <w:t xml:space="preserve">[13] </w:t>
                      </w:r>
                    </w:ins>
                  </w:p>
                </w:tc>
                <w:tc>
                  <w:tcPr>
                    <w:tcW w:w="0" w:type="auto"/>
                    <w:hideMark/>
                  </w:tcPr>
                  <w:p w14:paraId="2A986095" w14:textId="77777777" w:rsidR="00660C79" w:rsidRDefault="00660C79">
                    <w:pPr>
                      <w:pStyle w:val="Bibliography"/>
                      <w:rPr>
                        <w:ins w:id="2383" w:author="Vladymyr Kozyr" w:date="2022-01-02T17:15:00Z"/>
                        <w:noProof/>
                      </w:rPr>
                    </w:pPr>
                    <w:ins w:id="2384" w:author="Vladymyr Kozyr" w:date="2022-01-02T17:15:00Z">
                      <w:r>
                        <w:rPr>
                          <w:noProof/>
                        </w:rPr>
                        <w:t>Scottish Government Riaghaltas na h-Alba, "Scottish Sea Fisheries Statistics," 2019.</w:t>
                      </w:r>
                    </w:ins>
                  </w:p>
                </w:tc>
              </w:tr>
              <w:tr w:rsidR="00660C79" w14:paraId="22C3F600" w14:textId="77777777">
                <w:trPr>
                  <w:divId w:val="1247886275"/>
                  <w:tblCellSpacing w:w="15" w:type="dxa"/>
                  <w:ins w:id="2385" w:author="Vladymyr Kozyr" w:date="2022-01-02T17:15:00Z"/>
                </w:trPr>
                <w:tc>
                  <w:tcPr>
                    <w:tcW w:w="50" w:type="pct"/>
                    <w:hideMark/>
                  </w:tcPr>
                  <w:p w14:paraId="3B1A4F18" w14:textId="77777777" w:rsidR="00660C79" w:rsidRDefault="00660C79">
                    <w:pPr>
                      <w:pStyle w:val="Bibliography"/>
                      <w:rPr>
                        <w:ins w:id="2386" w:author="Vladymyr Kozyr" w:date="2022-01-02T17:15:00Z"/>
                        <w:noProof/>
                      </w:rPr>
                    </w:pPr>
                    <w:ins w:id="2387" w:author="Vladymyr Kozyr" w:date="2022-01-02T17:15:00Z">
                      <w:r>
                        <w:rPr>
                          <w:noProof/>
                        </w:rPr>
                        <w:t xml:space="preserve">[14] </w:t>
                      </w:r>
                    </w:ins>
                  </w:p>
                </w:tc>
                <w:tc>
                  <w:tcPr>
                    <w:tcW w:w="0" w:type="auto"/>
                    <w:hideMark/>
                  </w:tcPr>
                  <w:p w14:paraId="7B590FE6" w14:textId="77777777" w:rsidR="00660C79" w:rsidRDefault="00660C79">
                    <w:pPr>
                      <w:pStyle w:val="Bibliography"/>
                      <w:rPr>
                        <w:ins w:id="2388" w:author="Vladymyr Kozyr" w:date="2022-01-02T17:15:00Z"/>
                        <w:noProof/>
                      </w:rPr>
                    </w:pPr>
                    <w:ins w:id="2389" w:author="Vladymyr Kozyr" w:date="2022-01-02T17:15:00Z">
                      <w:r>
                        <w:rPr>
                          <w:noProof/>
                        </w:rPr>
                        <w:t xml:space="preserve">Commission on Geosciences, Environment, and Resources, Improving the Collection, Management, and Use of Marine Fisheries Data, 2000. </w:t>
                      </w:r>
                    </w:ins>
                  </w:p>
                </w:tc>
              </w:tr>
              <w:tr w:rsidR="00660C79" w14:paraId="064BC9B3" w14:textId="77777777">
                <w:trPr>
                  <w:divId w:val="1247886275"/>
                  <w:tblCellSpacing w:w="15" w:type="dxa"/>
                  <w:ins w:id="2390" w:author="Vladymyr Kozyr" w:date="2022-01-02T17:15:00Z"/>
                </w:trPr>
                <w:tc>
                  <w:tcPr>
                    <w:tcW w:w="50" w:type="pct"/>
                    <w:hideMark/>
                  </w:tcPr>
                  <w:p w14:paraId="52C112D3" w14:textId="77777777" w:rsidR="00660C79" w:rsidRDefault="00660C79">
                    <w:pPr>
                      <w:pStyle w:val="Bibliography"/>
                      <w:rPr>
                        <w:ins w:id="2391" w:author="Vladymyr Kozyr" w:date="2022-01-02T17:15:00Z"/>
                        <w:noProof/>
                      </w:rPr>
                    </w:pPr>
                    <w:ins w:id="2392" w:author="Vladymyr Kozyr" w:date="2022-01-02T17:15:00Z">
                      <w:r>
                        <w:rPr>
                          <w:noProof/>
                        </w:rPr>
                        <w:t xml:space="preserve">[15] </w:t>
                      </w:r>
                    </w:ins>
                  </w:p>
                </w:tc>
                <w:tc>
                  <w:tcPr>
                    <w:tcW w:w="0" w:type="auto"/>
                    <w:hideMark/>
                  </w:tcPr>
                  <w:p w14:paraId="53FC04AA" w14:textId="77777777" w:rsidR="00660C79" w:rsidRDefault="00660C79">
                    <w:pPr>
                      <w:pStyle w:val="Bibliography"/>
                      <w:rPr>
                        <w:ins w:id="2393" w:author="Vladymyr Kozyr" w:date="2022-01-02T17:15:00Z"/>
                        <w:noProof/>
                      </w:rPr>
                    </w:pPr>
                    <w:ins w:id="2394" w:author="Vladymyr Kozyr" w:date="2022-01-02T17:15:00Z">
                      <w:r>
                        <w:rPr>
                          <w:noProof/>
                        </w:rPr>
                        <w:t>Ministry of Natural Resources, "Methods for Monitoring Fish Populations," 2014. [Online]. Available: https://www.ontario.ca/page/methods-monitoring-fish-populations.</w:t>
                      </w:r>
                    </w:ins>
                  </w:p>
                </w:tc>
              </w:tr>
              <w:tr w:rsidR="00660C79" w14:paraId="350B6F44" w14:textId="77777777">
                <w:trPr>
                  <w:divId w:val="1247886275"/>
                  <w:tblCellSpacing w:w="15" w:type="dxa"/>
                  <w:ins w:id="2395" w:author="Vladymyr Kozyr" w:date="2022-01-02T17:15:00Z"/>
                </w:trPr>
                <w:tc>
                  <w:tcPr>
                    <w:tcW w:w="50" w:type="pct"/>
                    <w:hideMark/>
                  </w:tcPr>
                  <w:p w14:paraId="248586A2" w14:textId="77777777" w:rsidR="00660C79" w:rsidRDefault="00660C79">
                    <w:pPr>
                      <w:pStyle w:val="Bibliography"/>
                      <w:rPr>
                        <w:ins w:id="2396" w:author="Vladymyr Kozyr" w:date="2022-01-02T17:15:00Z"/>
                        <w:noProof/>
                      </w:rPr>
                    </w:pPr>
                    <w:ins w:id="2397" w:author="Vladymyr Kozyr" w:date="2022-01-02T17:15:00Z">
                      <w:r>
                        <w:rPr>
                          <w:noProof/>
                        </w:rPr>
                        <w:t xml:space="preserve">[16] </w:t>
                      </w:r>
                    </w:ins>
                  </w:p>
                </w:tc>
                <w:tc>
                  <w:tcPr>
                    <w:tcW w:w="0" w:type="auto"/>
                    <w:hideMark/>
                  </w:tcPr>
                  <w:p w14:paraId="318ACDF1" w14:textId="77777777" w:rsidR="00660C79" w:rsidRDefault="00660C79">
                    <w:pPr>
                      <w:pStyle w:val="Bibliography"/>
                      <w:rPr>
                        <w:ins w:id="2398" w:author="Vladymyr Kozyr" w:date="2022-01-02T17:15:00Z"/>
                        <w:noProof/>
                      </w:rPr>
                    </w:pPr>
                    <w:ins w:id="2399" w:author="Vladymyr Kozyr" w:date="2022-01-02T17:15:00Z">
                      <w:r>
                        <w:rPr>
                          <w:noProof/>
                        </w:rPr>
                        <w:t>Bedford Institute of Oceanography, "Fishery Report," 2008.</w:t>
                      </w:r>
                    </w:ins>
                  </w:p>
                </w:tc>
              </w:tr>
              <w:tr w:rsidR="00660C79" w14:paraId="7027DA82" w14:textId="77777777">
                <w:trPr>
                  <w:divId w:val="1247886275"/>
                  <w:tblCellSpacing w:w="15" w:type="dxa"/>
                  <w:ins w:id="2400" w:author="Vladymyr Kozyr" w:date="2022-01-02T17:15:00Z"/>
                </w:trPr>
                <w:tc>
                  <w:tcPr>
                    <w:tcW w:w="50" w:type="pct"/>
                    <w:hideMark/>
                  </w:tcPr>
                  <w:p w14:paraId="12B85FF1" w14:textId="77777777" w:rsidR="00660C79" w:rsidRDefault="00660C79">
                    <w:pPr>
                      <w:pStyle w:val="Bibliography"/>
                      <w:rPr>
                        <w:ins w:id="2401" w:author="Vladymyr Kozyr" w:date="2022-01-02T17:15:00Z"/>
                        <w:noProof/>
                      </w:rPr>
                    </w:pPr>
                    <w:ins w:id="2402" w:author="Vladymyr Kozyr" w:date="2022-01-02T17:15:00Z">
                      <w:r>
                        <w:rPr>
                          <w:noProof/>
                        </w:rPr>
                        <w:t xml:space="preserve">[17] </w:t>
                      </w:r>
                    </w:ins>
                  </w:p>
                </w:tc>
                <w:tc>
                  <w:tcPr>
                    <w:tcW w:w="0" w:type="auto"/>
                    <w:hideMark/>
                  </w:tcPr>
                  <w:p w14:paraId="46456B08" w14:textId="77777777" w:rsidR="00660C79" w:rsidRDefault="00660C79">
                    <w:pPr>
                      <w:pStyle w:val="Bibliography"/>
                      <w:rPr>
                        <w:ins w:id="2403" w:author="Vladymyr Kozyr" w:date="2022-01-02T17:15:00Z"/>
                        <w:noProof/>
                      </w:rPr>
                    </w:pPr>
                    <w:ins w:id="2404" w:author="Vladymyr Kozyr" w:date="2022-01-02T17:15:00Z">
                      <w:r>
                        <w:rPr>
                          <w:noProof/>
                        </w:rPr>
                        <w:t>Federal Register, "List of Fisheries," 2018. [Online]. Available: https://www.federalregister.gov/documents/2018/02/07/2018-02442/list-of-fisheries-for-2018.</w:t>
                      </w:r>
                    </w:ins>
                  </w:p>
                </w:tc>
              </w:tr>
              <w:tr w:rsidR="00660C79" w14:paraId="02FEFFB3" w14:textId="77777777">
                <w:trPr>
                  <w:divId w:val="1247886275"/>
                  <w:tblCellSpacing w:w="15" w:type="dxa"/>
                  <w:ins w:id="2405" w:author="Vladymyr Kozyr" w:date="2022-01-02T17:15:00Z"/>
                </w:trPr>
                <w:tc>
                  <w:tcPr>
                    <w:tcW w:w="50" w:type="pct"/>
                    <w:hideMark/>
                  </w:tcPr>
                  <w:p w14:paraId="43F6ADCE" w14:textId="77777777" w:rsidR="00660C79" w:rsidRDefault="00660C79">
                    <w:pPr>
                      <w:pStyle w:val="Bibliography"/>
                      <w:rPr>
                        <w:ins w:id="2406" w:author="Vladymyr Kozyr" w:date="2022-01-02T17:15:00Z"/>
                        <w:noProof/>
                      </w:rPr>
                    </w:pPr>
                    <w:ins w:id="2407" w:author="Vladymyr Kozyr" w:date="2022-01-02T17:15:00Z">
                      <w:r>
                        <w:rPr>
                          <w:noProof/>
                        </w:rPr>
                        <w:t xml:space="preserve">[18] </w:t>
                      </w:r>
                    </w:ins>
                  </w:p>
                </w:tc>
                <w:tc>
                  <w:tcPr>
                    <w:tcW w:w="0" w:type="auto"/>
                    <w:hideMark/>
                  </w:tcPr>
                  <w:p w14:paraId="697685FC" w14:textId="77777777" w:rsidR="00660C79" w:rsidRDefault="00660C79">
                    <w:pPr>
                      <w:pStyle w:val="Bibliography"/>
                      <w:rPr>
                        <w:ins w:id="2408" w:author="Vladymyr Kozyr" w:date="2022-01-02T17:15:00Z"/>
                        <w:noProof/>
                      </w:rPr>
                    </w:pPr>
                    <w:ins w:id="2409" w:author="Vladymyr Kozyr" w:date="2022-01-02T17:15:00Z">
                      <w:r>
                        <w:rPr>
                          <w:noProof/>
                        </w:rPr>
                        <w:t>"PyPlot," [Online]. Available: https://matplotlib.org/.</w:t>
                      </w:r>
                    </w:ins>
                  </w:p>
                </w:tc>
              </w:tr>
              <w:tr w:rsidR="00660C79" w14:paraId="28DAB15E" w14:textId="77777777">
                <w:trPr>
                  <w:divId w:val="1247886275"/>
                  <w:tblCellSpacing w:w="15" w:type="dxa"/>
                  <w:ins w:id="2410" w:author="Vladymyr Kozyr" w:date="2022-01-02T17:15:00Z"/>
                </w:trPr>
                <w:tc>
                  <w:tcPr>
                    <w:tcW w:w="50" w:type="pct"/>
                    <w:hideMark/>
                  </w:tcPr>
                  <w:p w14:paraId="0BA41FC4" w14:textId="77777777" w:rsidR="00660C79" w:rsidRDefault="00660C79">
                    <w:pPr>
                      <w:pStyle w:val="Bibliography"/>
                      <w:rPr>
                        <w:ins w:id="2411" w:author="Vladymyr Kozyr" w:date="2022-01-02T17:15:00Z"/>
                        <w:noProof/>
                      </w:rPr>
                    </w:pPr>
                    <w:ins w:id="2412" w:author="Vladymyr Kozyr" w:date="2022-01-02T17:15:00Z">
                      <w:r>
                        <w:rPr>
                          <w:noProof/>
                        </w:rPr>
                        <w:t xml:space="preserve">[19] </w:t>
                      </w:r>
                    </w:ins>
                  </w:p>
                </w:tc>
                <w:tc>
                  <w:tcPr>
                    <w:tcW w:w="0" w:type="auto"/>
                    <w:hideMark/>
                  </w:tcPr>
                  <w:p w14:paraId="32635C5A" w14:textId="77777777" w:rsidR="00660C79" w:rsidRDefault="00660C79">
                    <w:pPr>
                      <w:pStyle w:val="Bibliography"/>
                      <w:rPr>
                        <w:ins w:id="2413" w:author="Vladymyr Kozyr" w:date="2022-01-02T17:15:00Z"/>
                        <w:noProof/>
                      </w:rPr>
                    </w:pPr>
                    <w:ins w:id="2414" w:author="Vladymyr Kozyr" w:date="2022-01-02T17:15:00Z">
                      <w:r>
                        <w:rPr>
                          <w:noProof/>
                        </w:rPr>
                        <w:t xml:space="preserve">Henri Valle, Hazel A. Oxenford, "Parrotfish Size: A Simple yet Useful Alternative Indicator of Fishing Effects on Caribbean Reefs?," 2014. </w:t>
                      </w:r>
                    </w:ins>
                  </w:p>
                </w:tc>
              </w:tr>
              <w:tr w:rsidR="00660C79" w14:paraId="17749518" w14:textId="77777777">
                <w:trPr>
                  <w:divId w:val="1247886275"/>
                  <w:tblCellSpacing w:w="15" w:type="dxa"/>
                  <w:ins w:id="2415" w:author="Vladymyr Kozyr" w:date="2022-01-02T17:15:00Z"/>
                </w:trPr>
                <w:tc>
                  <w:tcPr>
                    <w:tcW w:w="50" w:type="pct"/>
                    <w:hideMark/>
                  </w:tcPr>
                  <w:p w14:paraId="68D33515" w14:textId="77777777" w:rsidR="00660C79" w:rsidRDefault="00660C79">
                    <w:pPr>
                      <w:pStyle w:val="Bibliography"/>
                      <w:rPr>
                        <w:ins w:id="2416" w:author="Vladymyr Kozyr" w:date="2022-01-02T17:15:00Z"/>
                        <w:noProof/>
                      </w:rPr>
                    </w:pPr>
                    <w:ins w:id="2417" w:author="Vladymyr Kozyr" w:date="2022-01-02T17:15:00Z">
                      <w:r>
                        <w:rPr>
                          <w:noProof/>
                        </w:rPr>
                        <w:t xml:space="preserve">[20] </w:t>
                      </w:r>
                    </w:ins>
                  </w:p>
                </w:tc>
                <w:tc>
                  <w:tcPr>
                    <w:tcW w:w="0" w:type="auto"/>
                    <w:hideMark/>
                  </w:tcPr>
                  <w:p w14:paraId="09A8453B" w14:textId="77777777" w:rsidR="00660C79" w:rsidRDefault="00660C79">
                    <w:pPr>
                      <w:pStyle w:val="Bibliography"/>
                      <w:rPr>
                        <w:ins w:id="2418" w:author="Vladymyr Kozyr" w:date="2022-01-02T17:15:00Z"/>
                        <w:noProof/>
                      </w:rPr>
                    </w:pPr>
                    <w:ins w:id="2419" w:author="Vladymyr Kozyr" w:date="2022-01-02T17:15:00Z">
                      <w:r>
                        <w:rPr>
                          <w:noProof/>
                        </w:rPr>
                        <w:t>"TypeScript," [Online]. Available: https://www.typescriptlang.org/.</w:t>
                      </w:r>
                    </w:ins>
                  </w:p>
                </w:tc>
              </w:tr>
              <w:tr w:rsidR="00660C79" w14:paraId="262CCCDA" w14:textId="77777777">
                <w:trPr>
                  <w:divId w:val="1247886275"/>
                  <w:tblCellSpacing w:w="15" w:type="dxa"/>
                  <w:ins w:id="2420" w:author="Vladymyr Kozyr" w:date="2022-01-02T17:15:00Z"/>
                </w:trPr>
                <w:tc>
                  <w:tcPr>
                    <w:tcW w:w="50" w:type="pct"/>
                    <w:hideMark/>
                  </w:tcPr>
                  <w:p w14:paraId="6E887715" w14:textId="77777777" w:rsidR="00660C79" w:rsidRDefault="00660C79">
                    <w:pPr>
                      <w:pStyle w:val="Bibliography"/>
                      <w:rPr>
                        <w:ins w:id="2421" w:author="Vladymyr Kozyr" w:date="2022-01-02T17:15:00Z"/>
                        <w:noProof/>
                      </w:rPr>
                    </w:pPr>
                    <w:ins w:id="2422" w:author="Vladymyr Kozyr" w:date="2022-01-02T17:15:00Z">
                      <w:r>
                        <w:rPr>
                          <w:noProof/>
                        </w:rPr>
                        <w:t xml:space="preserve">[21] </w:t>
                      </w:r>
                    </w:ins>
                  </w:p>
                </w:tc>
                <w:tc>
                  <w:tcPr>
                    <w:tcW w:w="0" w:type="auto"/>
                    <w:hideMark/>
                  </w:tcPr>
                  <w:p w14:paraId="044D57C5" w14:textId="77777777" w:rsidR="00660C79" w:rsidRDefault="00660C79">
                    <w:pPr>
                      <w:pStyle w:val="Bibliography"/>
                      <w:rPr>
                        <w:ins w:id="2423" w:author="Vladymyr Kozyr" w:date="2022-01-02T17:15:00Z"/>
                        <w:noProof/>
                      </w:rPr>
                    </w:pPr>
                    <w:ins w:id="2424" w:author="Vladymyr Kozyr" w:date="2022-01-02T17:15:00Z">
                      <w:r>
                        <w:rPr>
                          <w:noProof/>
                        </w:rPr>
                        <w:t>"Angular JavaScript Framework Library," [Online]. Available: https://angular.io/.</w:t>
                      </w:r>
                    </w:ins>
                  </w:p>
                </w:tc>
              </w:tr>
              <w:tr w:rsidR="00660C79" w14:paraId="2728E45A" w14:textId="77777777">
                <w:trPr>
                  <w:divId w:val="1247886275"/>
                  <w:tblCellSpacing w:w="15" w:type="dxa"/>
                  <w:ins w:id="2425" w:author="Vladymyr Kozyr" w:date="2022-01-02T17:15:00Z"/>
                </w:trPr>
                <w:tc>
                  <w:tcPr>
                    <w:tcW w:w="50" w:type="pct"/>
                    <w:hideMark/>
                  </w:tcPr>
                  <w:p w14:paraId="1FBB8816" w14:textId="77777777" w:rsidR="00660C79" w:rsidRDefault="00660C79">
                    <w:pPr>
                      <w:pStyle w:val="Bibliography"/>
                      <w:rPr>
                        <w:ins w:id="2426" w:author="Vladymyr Kozyr" w:date="2022-01-02T17:15:00Z"/>
                        <w:noProof/>
                      </w:rPr>
                    </w:pPr>
                    <w:ins w:id="2427" w:author="Vladymyr Kozyr" w:date="2022-01-02T17:15:00Z">
                      <w:r>
                        <w:rPr>
                          <w:noProof/>
                        </w:rPr>
                        <w:t xml:space="preserve">[22] </w:t>
                      </w:r>
                    </w:ins>
                  </w:p>
                </w:tc>
                <w:tc>
                  <w:tcPr>
                    <w:tcW w:w="0" w:type="auto"/>
                    <w:hideMark/>
                  </w:tcPr>
                  <w:p w14:paraId="78607301" w14:textId="77777777" w:rsidR="00660C79" w:rsidRDefault="00660C79">
                    <w:pPr>
                      <w:pStyle w:val="Bibliography"/>
                      <w:rPr>
                        <w:ins w:id="2428" w:author="Vladymyr Kozyr" w:date="2022-01-02T17:15:00Z"/>
                        <w:noProof/>
                      </w:rPr>
                    </w:pPr>
                    <w:ins w:id="2429" w:author="Vladymyr Kozyr" w:date="2022-01-02T17:15:00Z">
                      <w:r>
                        <w:rPr>
                          <w:noProof/>
                        </w:rPr>
                        <w:t>"amCharts4," [Online]. Available: https://www.amcharts.com/. [Accessed 29 October 2021].</w:t>
                      </w:r>
                    </w:ins>
                  </w:p>
                </w:tc>
              </w:tr>
              <w:tr w:rsidR="00660C79" w14:paraId="186B9E7F" w14:textId="77777777">
                <w:trPr>
                  <w:divId w:val="1247886275"/>
                  <w:tblCellSpacing w:w="15" w:type="dxa"/>
                  <w:ins w:id="2430" w:author="Vladymyr Kozyr" w:date="2022-01-02T17:15:00Z"/>
                </w:trPr>
                <w:tc>
                  <w:tcPr>
                    <w:tcW w:w="50" w:type="pct"/>
                    <w:hideMark/>
                  </w:tcPr>
                  <w:p w14:paraId="66CD1541" w14:textId="77777777" w:rsidR="00660C79" w:rsidRDefault="00660C79">
                    <w:pPr>
                      <w:pStyle w:val="Bibliography"/>
                      <w:rPr>
                        <w:ins w:id="2431" w:author="Vladymyr Kozyr" w:date="2022-01-02T17:15:00Z"/>
                        <w:noProof/>
                      </w:rPr>
                    </w:pPr>
                    <w:ins w:id="2432" w:author="Vladymyr Kozyr" w:date="2022-01-02T17:15:00Z">
                      <w:r>
                        <w:rPr>
                          <w:noProof/>
                        </w:rPr>
                        <w:t xml:space="preserve">[23] </w:t>
                      </w:r>
                    </w:ins>
                  </w:p>
                </w:tc>
                <w:tc>
                  <w:tcPr>
                    <w:tcW w:w="0" w:type="auto"/>
                    <w:hideMark/>
                  </w:tcPr>
                  <w:p w14:paraId="64B5402B" w14:textId="77777777" w:rsidR="00660C79" w:rsidRDefault="00660C79">
                    <w:pPr>
                      <w:pStyle w:val="Bibliography"/>
                      <w:rPr>
                        <w:ins w:id="2433" w:author="Vladymyr Kozyr" w:date="2022-01-02T17:15:00Z"/>
                        <w:noProof/>
                      </w:rPr>
                    </w:pPr>
                    <w:ins w:id="2434" w:author="Vladymyr Kozyr" w:date="2022-01-02T17:15:00Z">
                      <w:r>
                        <w:rPr>
                          <w:noProof/>
                        </w:rPr>
                        <w:t>"REST," [Online]. Available: https://en.wikipedia.org/wiki/Representational_state_transfer.</w:t>
                      </w:r>
                    </w:ins>
                  </w:p>
                </w:tc>
              </w:tr>
            </w:tbl>
            <w:p w14:paraId="73AC1EB0" w14:textId="77777777" w:rsidR="00660C79" w:rsidRDefault="00660C79">
              <w:pPr>
                <w:divId w:val="1247886275"/>
                <w:rPr>
                  <w:ins w:id="2435" w:author="Vladymyr Kozyr" w:date="2022-01-02T17:15:00Z"/>
                  <w:rFonts w:eastAsia="Times New Roman"/>
                  <w:noProof/>
                </w:rPr>
              </w:pPr>
            </w:p>
            <w:p w14:paraId="494CD6BF" w14:textId="2D223AC1" w:rsidR="006A4544" w:rsidDel="00660C79" w:rsidRDefault="006A4544">
              <w:pPr>
                <w:rPr>
                  <w:del w:id="2436" w:author="Vladymyr Kozyr" w:date="2022-01-02T17:15:00Z"/>
                  <w:rFonts w:asciiTheme="minorHAnsi" w:hAnsiTheme="minorHAnsi"/>
                  <w:noProof/>
                </w:rPr>
              </w:pPr>
            </w:p>
            <w:p w14:paraId="0BE7AC2E" w14:textId="53448964" w:rsidR="003D0005" w:rsidDel="006A4544" w:rsidRDefault="003D0005">
              <w:pPr>
                <w:rPr>
                  <w:del w:id="2437" w:author="Vladymyr Kozyr" w:date="2022-01-02T17:02:00Z"/>
                  <w:rFonts w:asciiTheme="minorHAnsi" w:hAnsiTheme="minorHAnsi"/>
                  <w:noProof/>
                </w:rPr>
              </w:pPr>
            </w:p>
            <w:p w14:paraId="0B2449DF" w14:textId="4D0B588E" w:rsidR="00607C00" w:rsidDel="003D0005" w:rsidRDefault="00607C00">
              <w:pPr>
                <w:rPr>
                  <w:del w:id="2438" w:author="Vladymyr Kozyr" w:date="2022-01-02T17:01:00Z"/>
                  <w:rFonts w:asciiTheme="minorHAnsi" w:hAnsiTheme="minorHAnsi"/>
                  <w:noProof/>
                </w:rPr>
              </w:pPr>
            </w:p>
            <w:p w14:paraId="665D7F0E" w14:textId="7F37039A" w:rsidR="00C23FC7" w:rsidDel="00607C00" w:rsidRDefault="00C23FC7">
              <w:pPr>
                <w:rPr>
                  <w:del w:id="2439"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440" w:author="Vladymyr Kozyr" w:date="2021-10-19T21:47:00Z"/>
                </w:trPr>
                <w:tc>
                  <w:tcPr>
                    <w:tcW w:w="50" w:type="pct"/>
                    <w:hideMark/>
                  </w:tcPr>
                  <w:p w14:paraId="0B8C5D81" w14:textId="76459477" w:rsidR="00C23FC7" w:rsidDel="00607C00" w:rsidRDefault="00C23FC7">
                    <w:pPr>
                      <w:pStyle w:val="Bibliography"/>
                      <w:rPr>
                        <w:del w:id="2441" w:author="Vladymyr Kozyr" w:date="2021-10-19T21:47:00Z"/>
                        <w:noProof/>
                        <w:sz w:val="24"/>
                        <w:szCs w:val="24"/>
                      </w:rPr>
                    </w:pPr>
                    <w:del w:id="2442"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443" w:author="Vladymyr Kozyr" w:date="2021-10-19T21:47:00Z"/>
                        <w:noProof/>
                      </w:rPr>
                    </w:pPr>
                    <w:del w:id="2444"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445" w:author="Vladymyr Kozyr" w:date="2021-10-19T21:47:00Z"/>
                </w:trPr>
                <w:tc>
                  <w:tcPr>
                    <w:tcW w:w="50" w:type="pct"/>
                    <w:hideMark/>
                  </w:tcPr>
                  <w:p w14:paraId="6F0F5998" w14:textId="77777777" w:rsidR="00C23FC7" w:rsidDel="00607C00" w:rsidRDefault="00C23FC7">
                    <w:pPr>
                      <w:pStyle w:val="Bibliography"/>
                      <w:rPr>
                        <w:del w:id="2446" w:author="Vladymyr Kozyr" w:date="2021-10-19T21:47:00Z"/>
                        <w:noProof/>
                      </w:rPr>
                    </w:pPr>
                    <w:del w:id="2447"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448" w:author="Vladymyr Kozyr" w:date="2021-10-19T21:47:00Z"/>
                        <w:noProof/>
                      </w:rPr>
                    </w:pPr>
                    <w:del w:id="2449"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450" w:author="Vladymyr Kozyr" w:date="2021-10-19T21:47:00Z"/>
                </w:trPr>
                <w:tc>
                  <w:tcPr>
                    <w:tcW w:w="50" w:type="pct"/>
                    <w:hideMark/>
                  </w:tcPr>
                  <w:p w14:paraId="45A9F299" w14:textId="77777777" w:rsidR="00C23FC7" w:rsidDel="00607C00" w:rsidRDefault="00C23FC7">
                    <w:pPr>
                      <w:pStyle w:val="Bibliography"/>
                      <w:rPr>
                        <w:del w:id="2451" w:author="Vladymyr Kozyr" w:date="2021-10-19T21:47:00Z"/>
                        <w:noProof/>
                      </w:rPr>
                    </w:pPr>
                    <w:del w:id="2452"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453" w:author="Vladymyr Kozyr" w:date="2021-10-19T21:47:00Z"/>
                        <w:noProof/>
                      </w:rPr>
                    </w:pPr>
                    <w:del w:id="2454"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455" w:author="Vladymyr Kozyr" w:date="2021-10-19T21:47:00Z"/>
                </w:trPr>
                <w:tc>
                  <w:tcPr>
                    <w:tcW w:w="50" w:type="pct"/>
                    <w:hideMark/>
                  </w:tcPr>
                  <w:p w14:paraId="3176A6F4" w14:textId="77777777" w:rsidR="00C23FC7" w:rsidDel="00607C00" w:rsidRDefault="00C23FC7">
                    <w:pPr>
                      <w:pStyle w:val="Bibliography"/>
                      <w:rPr>
                        <w:del w:id="2456" w:author="Vladymyr Kozyr" w:date="2021-10-19T21:47:00Z"/>
                        <w:noProof/>
                      </w:rPr>
                    </w:pPr>
                    <w:del w:id="2457"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458" w:author="Vladymyr Kozyr" w:date="2021-10-19T21:47:00Z"/>
                        <w:noProof/>
                      </w:rPr>
                    </w:pPr>
                    <w:del w:id="2459"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460" w:author="Vladymyr Kozyr" w:date="2021-10-19T21:47:00Z"/>
                </w:trPr>
                <w:tc>
                  <w:tcPr>
                    <w:tcW w:w="50" w:type="pct"/>
                    <w:hideMark/>
                  </w:tcPr>
                  <w:p w14:paraId="636AD2B2" w14:textId="77777777" w:rsidR="00C23FC7" w:rsidDel="00607C00" w:rsidRDefault="00C23FC7">
                    <w:pPr>
                      <w:pStyle w:val="Bibliography"/>
                      <w:rPr>
                        <w:del w:id="2461" w:author="Vladymyr Kozyr" w:date="2021-10-19T21:47:00Z"/>
                        <w:noProof/>
                      </w:rPr>
                    </w:pPr>
                    <w:del w:id="2462"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463" w:author="Vladymyr Kozyr" w:date="2021-10-19T21:47:00Z"/>
                        <w:noProof/>
                      </w:rPr>
                    </w:pPr>
                    <w:del w:id="2464"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465" w:author="Vladymyr Kozyr" w:date="2021-10-19T21:47:00Z"/>
                </w:trPr>
                <w:tc>
                  <w:tcPr>
                    <w:tcW w:w="50" w:type="pct"/>
                    <w:hideMark/>
                  </w:tcPr>
                  <w:p w14:paraId="6EC24160" w14:textId="77777777" w:rsidR="00C23FC7" w:rsidDel="00607C00" w:rsidRDefault="00C23FC7">
                    <w:pPr>
                      <w:pStyle w:val="Bibliography"/>
                      <w:rPr>
                        <w:del w:id="2466" w:author="Vladymyr Kozyr" w:date="2021-10-19T21:47:00Z"/>
                        <w:noProof/>
                      </w:rPr>
                    </w:pPr>
                    <w:del w:id="2467"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468" w:author="Vladymyr Kozyr" w:date="2021-10-19T21:47:00Z"/>
                        <w:noProof/>
                      </w:rPr>
                    </w:pPr>
                    <w:del w:id="2469"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470" w:author="Vladymyr Kozyr" w:date="2021-10-19T21:47:00Z"/>
                </w:trPr>
                <w:tc>
                  <w:tcPr>
                    <w:tcW w:w="50" w:type="pct"/>
                    <w:hideMark/>
                  </w:tcPr>
                  <w:p w14:paraId="4196A232" w14:textId="77777777" w:rsidR="00C23FC7" w:rsidDel="00607C00" w:rsidRDefault="00C23FC7">
                    <w:pPr>
                      <w:pStyle w:val="Bibliography"/>
                      <w:rPr>
                        <w:del w:id="2471" w:author="Vladymyr Kozyr" w:date="2021-10-19T21:47:00Z"/>
                        <w:noProof/>
                      </w:rPr>
                    </w:pPr>
                    <w:del w:id="2472"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473" w:author="Vladymyr Kozyr" w:date="2021-10-19T21:47:00Z"/>
                        <w:noProof/>
                      </w:rPr>
                    </w:pPr>
                    <w:del w:id="2474"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475" w:author="Vladymyr Kozyr" w:date="2021-10-19T21:47:00Z"/>
                </w:trPr>
                <w:tc>
                  <w:tcPr>
                    <w:tcW w:w="50" w:type="pct"/>
                    <w:hideMark/>
                  </w:tcPr>
                  <w:p w14:paraId="69166062" w14:textId="77777777" w:rsidR="00C23FC7" w:rsidDel="00607C00" w:rsidRDefault="00C23FC7">
                    <w:pPr>
                      <w:pStyle w:val="Bibliography"/>
                      <w:rPr>
                        <w:del w:id="2476" w:author="Vladymyr Kozyr" w:date="2021-10-19T21:47:00Z"/>
                        <w:noProof/>
                      </w:rPr>
                    </w:pPr>
                    <w:del w:id="2477"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478" w:author="Vladymyr Kozyr" w:date="2021-10-19T21:47:00Z"/>
                        <w:noProof/>
                      </w:rPr>
                    </w:pPr>
                    <w:del w:id="2479"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480" w:author="Vladymyr Kozyr" w:date="2021-10-19T21:47:00Z"/>
                </w:trPr>
                <w:tc>
                  <w:tcPr>
                    <w:tcW w:w="50" w:type="pct"/>
                    <w:hideMark/>
                  </w:tcPr>
                  <w:p w14:paraId="2F840129" w14:textId="77777777" w:rsidR="00C23FC7" w:rsidDel="00607C00" w:rsidRDefault="00C23FC7">
                    <w:pPr>
                      <w:pStyle w:val="Bibliography"/>
                      <w:rPr>
                        <w:del w:id="2481" w:author="Vladymyr Kozyr" w:date="2021-10-19T21:47:00Z"/>
                        <w:noProof/>
                      </w:rPr>
                    </w:pPr>
                    <w:del w:id="2482"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483" w:author="Vladymyr Kozyr" w:date="2021-10-19T21:47:00Z"/>
                        <w:noProof/>
                      </w:rPr>
                    </w:pPr>
                    <w:del w:id="2484"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485" w:author="Vladymyr Kozyr" w:date="2021-10-19T21:47:00Z"/>
                </w:trPr>
                <w:tc>
                  <w:tcPr>
                    <w:tcW w:w="50" w:type="pct"/>
                    <w:hideMark/>
                  </w:tcPr>
                  <w:p w14:paraId="64BC5652" w14:textId="77777777" w:rsidR="00C23FC7" w:rsidDel="00607C00" w:rsidRDefault="00C23FC7">
                    <w:pPr>
                      <w:pStyle w:val="Bibliography"/>
                      <w:rPr>
                        <w:del w:id="2486" w:author="Vladymyr Kozyr" w:date="2021-10-19T21:47:00Z"/>
                        <w:noProof/>
                      </w:rPr>
                    </w:pPr>
                    <w:del w:id="2487"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488" w:author="Vladymyr Kozyr" w:date="2021-10-19T21:47:00Z"/>
                        <w:noProof/>
                      </w:rPr>
                    </w:pPr>
                    <w:del w:id="2489"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490" w:author="Vladymyr Kozyr" w:date="2021-10-19T21:47:00Z"/>
                </w:trPr>
                <w:tc>
                  <w:tcPr>
                    <w:tcW w:w="50" w:type="pct"/>
                    <w:hideMark/>
                  </w:tcPr>
                  <w:p w14:paraId="15E3B556" w14:textId="77777777" w:rsidR="00C23FC7" w:rsidDel="00607C00" w:rsidRDefault="00C23FC7">
                    <w:pPr>
                      <w:pStyle w:val="Bibliography"/>
                      <w:rPr>
                        <w:del w:id="2491" w:author="Vladymyr Kozyr" w:date="2021-10-19T21:47:00Z"/>
                        <w:noProof/>
                      </w:rPr>
                    </w:pPr>
                    <w:del w:id="2492"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493" w:author="Vladymyr Kozyr" w:date="2021-10-19T21:47:00Z"/>
                        <w:noProof/>
                      </w:rPr>
                    </w:pPr>
                    <w:del w:id="2494"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495" w:author="Vladymyr Kozyr" w:date="2021-10-19T21:47:00Z"/>
                </w:trPr>
                <w:tc>
                  <w:tcPr>
                    <w:tcW w:w="50" w:type="pct"/>
                    <w:hideMark/>
                  </w:tcPr>
                  <w:p w14:paraId="48D85B8B" w14:textId="77777777" w:rsidR="00C23FC7" w:rsidDel="00607C00" w:rsidRDefault="00C23FC7">
                    <w:pPr>
                      <w:pStyle w:val="Bibliography"/>
                      <w:rPr>
                        <w:del w:id="2496" w:author="Vladymyr Kozyr" w:date="2021-10-19T21:47:00Z"/>
                        <w:noProof/>
                      </w:rPr>
                    </w:pPr>
                    <w:del w:id="2497"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498" w:author="Vladymyr Kozyr" w:date="2021-10-19T21:47:00Z"/>
                        <w:noProof/>
                      </w:rPr>
                    </w:pPr>
                    <w:del w:id="2499"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500" w:author="Vladymyr Kozyr" w:date="2021-10-19T21:47:00Z"/>
                </w:trPr>
                <w:tc>
                  <w:tcPr>
                    <w:tcW w:w="50" w:type="pct"/>
                    <w:hideMark/>
                  </w:tcPr>
                  <w:p w14:paraId="6EEEB247" w14:textId="77777777" w:rsidR="00C23FC7" w:rsidDel="00607C00" w:rsidRDefault="00C23FC7">
                    <w:pPr>
                      <w:pStyle w:val="Bibliography"/>
                      <w:rPr>
                        <w:del w:id="2501" w:author="Vladymyr Kozyr" w:date="2021-10-19T21:47:00Z"/>
                        <w:noProof/>
                      </w:rPr>
                    </w:pPr>
                    <w:del w:id="2502"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503" w:author="Vladymyr Kozyr" w:date="2021-10-19T21:47:00Z"/>
                        <w:noProof/>
                      </w:rPr>
                    </w:pPr>
                    <w:del w:id="2504"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505" w:author="Vladymyr Kozyr" w:date="2021-10-19T21:47:00Z"/>
                </w:trPr>
                <w:tc>
                  <w:tcPr>
                    <w:tcW w:w="50" w:type="pct"/>
                    <w:hideMark/>
                  </w:tcPr>
                  <w:p w14:paraId="35CD5A5D" w14:textId="77777777" w:rsidR="00C23FC7" w:rsidDel="00607C00" w:rsidRDefault="00C23FC7">
                    <w:pPr>
                      <w:pStyle w:val="Bibliography"/>
                      <w:rPr>
                        <w:del w:id="2506" w:author="Vladymyr Kozyr" w:date="2021-10-19T21:47:00Z"/>
                        <w:noProof/>
                      </w:rPr>
                    </w:pPr>
                    <w:del w:id="2507"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508" w:author="Vladymyr Kozyr" w:date="2021-10-19T21:47:00Z"/>
                        <w:noProof/>
                      </w:rPr>
                    </w:pPr>
                    <w:del w:id="2509"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510" w:author="Vladymyr Kozyr" w:date="2021-10-19T21:47:00Z"/>
                </w:trPr>
                <w:tc>
                  <w:tcPr>
                    <w:tcW w:w="50" w:type="pct"/>
                    <w:hideMark/>
                  </w:tcPr>
                  <w:p w14:paraId="7935CB7E" w14:textId="77777777" w:rsidR="00C23FC7" w:rsidDel="00607C00" w:rsidRDefault="00C23FC7">
                    <w:pPr>
                      <w:pStyle w:val="Bibliography"/>
                      <w:rPr>
                        <w:del w:id="2511" w:author="Vladymyr Kozyr" w:date="2021-10-19T21:47:00Z"/>
                        <w:noProof/>
                      </w:rPr>
                    </w:pPr>
                    <w:del w:id="2512"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513" w:author="Vladymyr Kozyr" w:date="2021-10-19T21:47:00Z"/>
                        <w:noProof/>
                      </w:rPr>
                    </w:pPr>
                    <w:del w:id="2514"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515" w:author="Vladymyr Kozyr" w:date="2021-10-19T21:47:00Z"/>
                </w:trPr>
                <w:tc>
                  <w:tcPr>
                    <w:tcW w:w="50" w:type="pct"/>
                    <w:hideMark/>
                  </w:tcPr>
                  <w:p w14:paraId="634FBDDD" w14:textId="77777777" w:rsidR="00C23FC7" w:rsidDel="00607C00" w:rsidRDefault="00C23FC7">
                    <w:pPr>
                      <w:pStyle w:val="Bibliography"/>
                      <w:rPr>
                        <w:del w:id="2516" w:author="Vladymyr Kozyr" w:date="2021-10-19T21:47:00Z"/>
                        <w:noProof/>
                      </w:rPr>
                    </w:pPr>
                    <w:del w:id="2517"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518" w:author="Vladymyr Kozyr" w:date="2021-10-19T21:47:00Z"/>
                        <w:noProof/>
                      </w:rPr>
                    </w:pPr>
                    <w:del w:id="2519"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520" w:author="Vladymyr Kozyr" w:date="2021-10-19T21:47:00Z"/>
                </w:trPr>
                <w:tc>
                  <w:tcPr>
                    <w:tcW w:w="50" w:type="pct"/>
                    <w:hideMark/>
                  </w:tcPr>
                  <w:p w14:paraId="3DEBB834" w14:textId="77777777" w:rsidR="00C23FC7" w:rsidDel="00607C00" w:rsidRDefault="00C23FC7">
                    <w:pPr>
                      <w:pStyle w:val="Bibliography"/>
                      <w:rPr>
                        <w:del w:id="2521" w:author="Vladymyr Kozyr" w:date="2021-10-19T21:47:00Z"/>
                        <w:noProof/>
                      </w:rPr>
                    </w:pPr>
                    <w:del w:id="2522"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523" w:author="Vladymyr Kozyr" w:date="2021-10-19T21:47:00Z"/>
                        <w:noProof/>
                      </w:rPr>
                    </w:pPr>
                    <w:del w:id="2524"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525" w:author="Vladymyr Kozyr" w:date="2021-10-19T21:47:00Z"/>
                </w:trPr>
                <w:tc>
                  <w:tcPr>
                    <w:tcW w:w="50" w:type="pct"/>
                    <w:hideMark/>
                  </w:tcPr>
                  <w:p w14:paraId="47337B96" w14:textId="77777777" w:rsidR="00C23FC7" w:rsidDel="00607C00" w:rsidRDefault="00C23FC7">
                    <w:pPr>
                      <w:pStyle w:val="Bibliography"/>
                      <w:rPr>
                        <w:del w:id="2526" w:author="Vladymyr Kozyr" w:date="2021-10-19T21:47:00Z"/>
                        <w:noProof/>
                      </w:rPr>
                    </w:pPr>
                    <w:del w:id="2527"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528" w:author="Vladymyr Kozyr" w:date="2021-10-19T21:47:00Z"/>
                        <w:noProof/>
                      </w:rPr>
                    </w:pPr>
                    <w:del w:id="2529"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530" w:author="Vladymyr Kozyr" w:date="2021-10-19T21:47:00Z"/>
                </w:trPr>
                <w:tc>
                  <w:tcPr>
                    <w:tcW w:w="50" w:type="pct"/>
                    <w:hideMark/>
                  </w:tcPr>
                  <w:p w14:paraId="3F731ECD" w14:textId="77777777" w:rsidR="00C23FC7" w:rsidDel="00607C00" w:rsidRDefault="00C23FC7">
                    <w:pPr>
                      <w:pStyle w:val="Bibliography"/>
                      <w:rPr>
                        <w:del w:id="2531" w:author="Vladymyr Kozyr" w:date="2021-10-19T21:47:00Z"/>
                        <w:noProof/>
                      </w:rPr>
                    </w:pPr>
                    <w:del w:id="2532"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533" w:author="Vladymyr Kozyr" w:date="2021-10-19T21:47:00Z"/>
                        <w:noProof/>
                      </w:rPr>
                    </w:pPr>
                    <w:del w:id="2534"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535" w:author="Vladymyr Kozyr" w:date="2021-10-19T21:47:00Z"/>
                </w:trPr>
                <w:tc>
                  <w:tcPr>
                    <w:tcW w:w="50" w:type="pct"/>
                    <w:hideMark/>
                  </w:tcPr>
                  <w:p w14:paraId="764FF694" w14:textId="77777777" w:rsidR="00C23FC7" w:rsidDel="00607C00" w:rsidRDefault="00C23FC7">
                    <w:pPr>
                      <w:pStyle w:val="Bibliography"/>
                      <w:rPr>
                        <w:del w:id="2536" w:author="Vladymyr Kozyr" w:date="2021-10-19T21:47:00Z"/>
                        <w:noProof/>
                      </w:rPr>
                    </w:pPr>
                    <w:del w:id="2537"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538" w:author="Vladymyr Kozyr" w:date="2021-10-19T21:47:00Z"/>
                        <w:noProof/>
                      </w:rPr>
                    </w:pPr>
                    <w:del w:id="2539"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540" w:author="Vladymyr Kozyr" w:date="2021-10-19T21:47:00Z"/>
                </w:trPr>
                <w:tc>
                  <w:tcPr>
                    <w:tcW w:w="50" w:type="pct"/>
                    <w:hideMark/>
                  </w:tcPr>
                  <w:p w14:paraId="791CF3EE" w14:textId="77777777" w:rsidR="00C23FC7" w:rsidDel="00607C00" w:rsidRDefault="00C23FC7">
                    <w:pPr>
                      <w:pStyle w:val="Bibliography"/>
                      <w:rPr>
                        <w:del w:id="2541" w:author="Vladymyr Kozyr" w:date="2021-10-19T21:47:00Z"/>
                        <w:noProof/>
                      </w:rPr>
                    </w:pPr>
                    <w:del w:id="2542"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543" w:author="Vladymyr Kozyr" w:date="2021-10-19T21:47:00Z"/>
                        <w:noProof/>
                      </w:rPr>
                    </w:pPr>
                    <w:del w:id="2544"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545" w:author="Vladymyr Kozyr" w:date="2021-10-19T21:47:00Z"/>
                </w:trPr>
                <w:tc>
                  <w:tcPr>
                    <w:tcW w:w="50" w:type="pct"/>
                    <w:hideMark/>
                  </w:tcPr>
                  <w:p w14:paraId="2E3E6F2B" w14:textId="77777777" w:rsidR="00C23FC7" w:rsidDel="00607C00" w:rsidRDefault="00C23FC7">
                    <w:pPr>
                      <w:pStyle w:val="Bibliography"/>
                      <w:rPr>
                        <w:del w:id="2546" w:author="Vladymyr Kozyr" w:date="2021-10-19T21:47:00Z"/>
                        <w:noProof/>
                      </w:rPr>
                    </w:pPr>
                    <w:del w:id="2547"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548" w:author="Vladymyr Kozyr" w:date="2021-10-19T21:47:00Z"/>
                        <w:noProof/>
                      </w:rPr>
                    </w:pPr>
                    <w:del w:id="2549"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550"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551" w:author="Vladymyr Kozyr" w:date="2021-10-02T12:18:00Z"/>
          <w:lang w:val="en-CA"/>
        </w:rPr>
      </w:pPr>
    </w:p>
    <w:p w14:paraId="736FEC31" w14:textId="7A3A421B" w:rsidR="00BB720B" w:rsidRPr="005A2161" w:rsidDel="005D5BC2" w:rsidRDefault="00BB720B">
      <w:pPr>
        <w:rPr>
          <w:del w:id="2552" w:author="Vladymyr Kozyr" w:date="2021-10-19T22:04:00Z"/>
          <w:lang w:val="en-CA"/>
        </w:rPr>
      </w:pPr>
    </w:p>
    <w:p w14:paraId="73645CAE" w14:textId="0AF41A0C" w:rsidR="008D70D8" w:rsidRPr="00CE178C" w:rsidDel="00562EF5" w:rsidRDefault="000B0BD9" w:rsidP="008D70D8">
      <w:pPr>
        <w:pStyle w:val="Heading1NoNumber"/>
        <w:rPr>
          <w:del w:id="2553" w:author="Vladymyr Kozyr" w:date="2021-10-02T12:21:00Z"/>
        </w:rPr>
      </w:pPr>
      <w:del w:id="2554"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555" w:author="Vladymyr Kozyr" w:date="2021-09-28T20:26:00Z"/>
          <w:lang w:val="en-CA"/>
        </w:rPr>
      </w:pPr>
      <w:del w:id="2556"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557" w:author="Vladymyr Kozyr" w:date="2021-09-28T20:26:00Z"/>
          <w:lang w:val="en-CA"/>
        </w:rPr>
      </w:pPr>
      <w:del w:id="2558"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559" w:author="Vladymyr Kozyr" w:date="2021-09-28T20:26:00Z"/>
          <w:lang w:val="en-CA"/>
        </w:rPr>
      </w:pPr>
      <w:del w:id="2560"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561" w:author="Vladymyr Kozyr" w:date="2021-09-28T20:26:00Z"/>
          <w:lang w:val="en-CA"/>
        </w:rPr>
      </w:pPr>
      <w:del w:id="2562"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563" w:author="Vladymyr Kozyr" w:date="2021-09-28T20:26:00Z"/>
          <w:lang w:val="en-CA"/>
        </w:rPr>
      </w:pPr>
      <w:del w:id="2564"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565" w:author="Vladymyr Kozyr" w:date="2021-09-28T20:26:00Z"/>
          <w:lang w:val="en-CA"/>
        </w:rPr>
      </w:pPr>
      <w:del w:id="2566"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567" w:author="Vladymyr Kozyr" w:date="2021-09-28T20:26:00Z"/>
          <w:lang w:val="en-CA"/>
        </w:rPr>
      </w:pPr>
      <w:del w:id="2568"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569" w:author="Vladymyr Kozyr" w:date="2021-09-28T20:26:00Z"/>
          <w:lang w:val="en-CA"/>
        </w:rPr>
      </w:pPr>
      <w:del w:id="2570"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571" w:author="Vladymyr Kozyr" w:date="2021-09-28T20:26:00Z"/>
          <w:lang w:val="en-CA"/>
        </w:rPr>
      </w:pPr>
      <w:del w:id="2572"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573" w:author="Vladymyr Kozyr" w:date="2021-09-28T20:26:00Z"/>
          <w:lang w:val="en-CA"/>
        </w:rPr>
      </w:pPr>
      <w:del w:id="2574"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575" w:author="Vladymyr Kozyr" w:date="2021-09-28T20:26:00Z"/>
          <w:lang w:val="en-CA"/>
        </w:rPr>
      </w:pPr>
      <w:del w:id="2576"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577" w:author="Vladymyr Kozyr" w:date="2021-09-28T20:26:00Z"/>
          <w:lang w:val="en-CA"/>
        </w:rPr>
      </w:pPr>
      <w:del w:id="2578"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579" w:author="Vladymyr Kozyr" w:date="2021-09-28T20:26:00Z"/>
          <w:lang w:val="fr-CA"/>
          <w:rPrChange w:id="2580" w:author="Fred Popowich" w:date="2021-08-12T10:32:00Z">
            <w:rPr>
              <w:del w:id="2581" w:author="Vladymyr Kozyr" w:date="2021-09-28T20:26:00Z"/>
              <w:lang w:val="en-CA"/>
            </w:rPr>
          </w:rPrChange>
        </w:rPr>
      </w:pPr>
      <w:del w:id="2582" w:author="Vladymyr Kozyr" w:date="2021-09-28T20:26:00Z">
        <w:r w:rsidRPr="005A2161" w:rsidDel="00F47412">
          <w:rPr>
            <w:lang w:val="fr-CA"/>
            <w:rPrChange w:id="2583" w:author="Fred Popowich" w:date="2021-08-12T10:32:00Z">
              <w:rPr>
                <w:lang w:val="en-CA"/>
              </w:rPr>
            </w:rPrChange>
          </w:rPr>
          <w:delText>Habitat Status Reports (2003-2004)</w:delText>
        </w:r>
        <w:r w:rsidRPr="005A2161" w:rsidDel="00F47412">
          <w:rPr>
            <w:lang w:val="fr-CA"/>
            <w:rPrChange w:id="2584" w:author="Fred Popowich" w:date="2021-08-12T10:32:00Z">
              <w:rPr>
                <w:lang w:val="en-CA"/>
              </w:rPr>
            </w:rPrChange>
          </w:rPr>
          <w:br/>
        </w:r>
        <w:r w:rsidR="00602329" w:rsidRPr="005A2161" w:rsidDel="00F47412">
          <w:fldChar w:fldCharType="begin"/>
        </w:r>
        <w:r w:rsidR="00602329" w:rsidRPr="005A2161" w:rsidDel="00F47412">
          <w:rPr>
            <w:lang w:val="fr-CA"/>
            <w:rPrChange w:id="2585"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586"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587" w:author="Vladymyr Kozyr" w:date="2021-09-28T20:26:00Z"/>
          <w:lang w:val="en-CA"/>
        </w:rPr>
      </w:pPr>
      <w:del w:id="2588"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589" w:author="Vladymyr Kozyr" w:date="2021-09-28T20:26:00Z"/>
          <w:lang w:val="en-CA"/>
        </w:rPr>
      </w:pPr>
      <w:commentRangeStart w:id="2590"/>
      <w:del w:id="2591" w:author="Vladymyr Kozyr" w:date="2021-09-28T20:26:00Z">
        <w:r w:rsidRPr="005A2161" w:rsidDel="00F47412">
          <w:rPr>
            <w:lang w:val="en-CA"/>
          </w:rPr>
          <w:delText xml:space="preserve">Marine mammal </w:delText>
        </w:r>
        <w:commentRangeEnd w:id="2590"/>
        <w:r w:rsidR="00753E27" w:rsidRPr="005A2161" w:rsidDel="00F47412">
          <w:rPr>
            <w:rStyle w:val="CommentReference"/>
            <w:lang w:val="en-CA"/>
          </w:rPr>
          <w:commentReference w:id="2590"/>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592" w:author="Vladymyr Kozyr" w:date="2021-09-28T20:26:00Z"/>
          <w:rStyle w:val="Hyperlink"/>
          <w:lang w:val="en-CA"/>
        </w:rPr>
      </w:pPr>
      <w:del w:id="2593"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594" w:author="Vladymyr Kozyr" w:date="2021-09-28T20:26:00Z"/>
          <w:color w:val="000000" w:themeColor="text1"/>
          <w:lang w:val="en-CA"/>
        </w:rPr>
      </w:pPr>
      <w:del w:id="2595"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596"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596"/>
      </w:del>
    </w:p>
    <w:p w14:paraId="7201B8DD" w14:textId="4725D4FE" w:rsidR="000B0BD9" w:rsidRPr="005A2161" w:rsidDel="00F47412" w:rsidRDefault="000B0BD9">
      <w:pPr>
        <w:rPr>
          <w:del w:id="2597" w:author="Vladymyr Kozyr" w:date="2021-09-28T20:26:00Z"/>
          <w:color w:val="000000" w:themeColor="text1"/>
          <w:lang w:val="en-CA"/>
        </w:rPr>
      </w:pPr>
      <w:del w:id="2598"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599" w:author="Vladymyr Kozyr" w:date="2021-09-28T20:26:00Z"/>
          <w:color w:val="000000" w:themeColor="text1"/>
          <w:lang w:val="en-CA"/>
        </w:rPr>
      </w:pPr>
      <w:del w:id="2600"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601" w:author="Vladymyr Kozyr" w:date="2021-09-28T20:26:00Z"/>
          <w:color w:val="000000" w:themeColor="text1"/>
          <w:lang w:val="en-CA"/>
        </w:rPr>
      </w:pPr>
      <w:del w:id="2602"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603" w:author="Vladymyr Kozyr" w:date="2021-09-28T20:26:00Z"/>
          <w:color w:val="000000" w:themeColor="text1"/>
          <w:lang w:val="en-CA"/>
        </w:rPr>
      </w:pPr>
      <w:del w:id="2604"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605" w:author="Vladymyr Kozyr" w:date="2021-09-28T20:26:00Z"/>
          <w:color w:val="000000" w:themeColor="text1"/>
          <w:lang w:val="en-CA"/>
        </w:rPr>
      </w:pPr>
      <w:del w:id="2606"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607" w:author="Vladymyr Kozyr" w:date="2021-09-28T20:26:00Z"/>
          <w:color w:val="000000" w:themeColor="text1"/>
          <w:lang w:val="en-CA"/>
        </w:rPr>
      </w:pPr>
      <w:del w:id="2608"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609" w:author="Vladymyr Kozyr" w:date="2021-09-28T20:26:00Z"/>
          <w:color w:val="000000" w:themeColor="text1"/>
          <w:lang w:val="en-CA"/>
        </w:rPr>
      </w:pPr>
      <w:del w:id="2610"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611" w:author="Vladymyr Kozyr" w:date="2021-09-28T20:26:00Z"/>
          <w:color w:val="000000" w:themeColor="text1"/>
          <w:lang w:val="en-CA"/>
        </w:rPr>
      </w:pPr>
      <w:del w:id="2612"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613" w:author="Vladymyr Kozyr" w:date="2021-09-28T20:26:00Z"/>
          <w:color w:val="000000" w:themeColor="text1"/>
          <w:lang w:val="en-CA"/>
        </w:rPr>
      </w:pPr>
      <w:del w:id="2614"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615" w:author="Vladymyr Kozyr" w:date="2021-09-28T20:26:00Z"/>
          <w:lang w:val="en-CA"/>
        </w:rPr>
      </w:pPr>
      <w:del w:id="2616"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617" w:author="Vladymyr Kozyr" w:date="2021-09-28T20:26:00Z"/>
          <w:lang w:val="en-CA"/>
        </w:rPr>
      </w:pPr>
    </w:p>
    <w:p w14:paraId="4485D754" w14:textId="1B48FAF0" w:rsidR="000B0BD9" w:rsidRPr="005A2161" w:rsidDel="00F47412" w:rsidRDefault="000B0BD9">
      <w:pPr>
        <w:rPr>
          <w:del w:id="2618" w:author="Vladymyr Kozyr" w:date="2021-09-28T20:26:00Z"/>
        </w:rPr>
        <w:pPrChange w:id="2619" w:author="Vladymyr Kozyr" w:date="2021-10-02T12:20:00Z">
          <w:pPr>
            <w:pStyle w:val="1Para"/>
          </w:pPr>
        </w:pPrChange>
      </w:pPr>
    </w:p>
    <w:p w14:paraId="5BFA3743" w14:textId="0FC99DDA" w:rsidR="008D70D8" w:rsidRPr="00CE178C" w:rsidRDefault="00ED3D6E">
      <w:pPr>
        <w:pPrChange w:id="2620" w:author="Vladymyr Kozyr" w:date="2021-10-02T12:20:00Z">
          <w:pPr>
            <w:pStyle w:val="Heading1NoNumber"/>
          </w:pPr>
        </w:pPrChange>
      </w:pPr>
      <w:del w:id="2621"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Fred Popowich" w:date="2021-07-05T09:33:00Z" w:initials="FP">
    <w:p w14:paraId="0629AC8F" w14:textId="5F532245" w:rsidR="00D61CED" w:rsidRDefault="00D61CE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thise abstract to give you a bit of an example. </w:t>
      </w:r>
    </w:p>
  </w:comment>
  <w:comment w:id="107" w:author="Vladymyr Kozyr" w:date="2021-12-26T12:53:00Z" w:initials="VK">
    <w:p w14:paraId="36B3E85C" w14:textId="3F54DF1F" w:rsidR="007148BD" w:rsidRDefault="007148BD">
      <w:pPr>
        <w:pStyle w:val="CommentText"/>
      </w:pPr>
      <w:r>
        <w:rPr>
          <w:rStyle w:val="CommentReference"/>
        </w:rPr>
        <w:annotationRef/>
      </w:r>
      <w:r>
        <w:t>Steven comment 7</w:t>
      </w:r>
    </w:p>
  </w:comment>
  <w:comment w:id="127" w:author="Fred Popowich" w:date="2021-08-12T10:38:00Z" w:initials="FP">
    <w:p w14:paraId="03E0F7C6" w14:textId="01210206" w:rsidR="00D61CED" w:rsidRDefault="00D61CED">
      <w:pPr>
        <w:pStyle w:val="CommentText"/>
      </w:pPr>
      <w:r>
        <w:rPr>
          <w:rStyle w:val="CommentReference"/>
        </w:rPr>
        <w:annotationRef/>
      </w:r>
      <w:r>
        <w:t>It looks like the table of contents needs to be regenerated.</w:t>
      </w:r>
    </w:p>
  </w:comment>
  <w:comment w:id="564" w:author="Fred Popowich" w:date="2021-07-12T13:08:00Z" w:initials="FP">
    <w:p w14:paraId="1BEBAB47" w14:textId="268179CF" w:rsidR="00D61CED" w:rsidRDefault="00D61CED">
      <w:pPr>
        <w:pStyle w:val="CommentText"/>
      </w:pPr>
      <w:r>
        <w:rPr>
          <w:rStyle w:val="CommentReference"/>
        </w:rPr>
        <w:annotationRef/>
      </w:r>
      <w:r>
        <w:t>Can you add a few sentences so that you have a multi sentence paragraph about why visual representation of data is important. It’s good that you have this one sentence, but get the user to be more interested by provides a few more sentences, and include references as appropriate.</w:t>
      </w:r>
    </w:p>
  </w:comment>
  <w:comment w:id="565" w:author="Fred Popowich" w:date="2021-07-12T13:28:00Z" w:initials="FP">
    <w:p w14:paraId="666A8900" w14:textId="11BB00E6" w:rsidR="00D61CED" w:rsidRDefault="00D61CED">
      <w:pPr>
        <w:pStyle w:val="CommentText"/>
      </w:pPr>
      <w:r>
        <w:rPr>
          <w:rStyle w:val="CommentReference"/>
        </w:rPr>
        <w:annotationRef/>
      </w:r>
      <w:r>
        <w:t>And insert a citation or 2 as appropriate.</w:t>
      </w:r>
    </w:p>
  </w:comment>
  <w:comment w:id="578" w:author="Big Data Initiative Scientific Director" w:date="2021-08-26T12:31:00Z" w:initials="BDISD">
    <w:p w14:paraId="7D3E4BFF" w14:textId="32D2C828" w:rsidR="00D61CED" w:rsidRDefault="00D61CE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96" w:author="Fred Popowich" w:date="2021-07-12T13:29:00Z" w:initials="FP">
    <w:p w14:paraId="49BC7AD1" w14:textId="10EBA5EC" w:rsidR="00D61CED" w:rsidRDefault="00D61CED">
      <w:pPr>
        <w:pStyle w:val="CommentText"/>
      </w:pPr>
      <w:r>
        <w:rPr>
          <w:rStyle w:val="CommentReference"/>
        </w:rPr>
        <w:annotationRef/>
      </w:r>
      <w:r>
        <w:t>… and continue in a similar manner introducing the other sections</w:t>
      </w:r>
    </w:p>
  </w:comment>
  <w:comment w:id="611" w:author="Big Data Initiative Scientific Director" w:date="2021-08-26T12:35:00Z" w:initials="BDISD">
    <w:p w14:paraId="39C66449" w14:textId="409EF72C" w:rsidR="00D61CED" w:rsidRDefault="00D61CED">
      <w:pPr>
        <w:pStyle w:val="CommentText"/>
      </w:pPr>
      <w:r>
        <w:rPr>
          <w:rStyle w:val="CommentReference"/>
        </w:rPr>
        <w:annotationRef/>
      </w:r>
      <w:r>
        <w:t>Do you want to give it a name? That will make it easier than constantly say “the tool” or “our system” throughout the paper.</w:t>
      </w:r>
    </w:p>
  </w:comment>
  <w:comment w:id="626" w:author="Fred Popowich" w:date="2021-07-15T14:34:00Z" w:initials="FP">
    <w:p w14:paraId="73D55BF2" w14:textId="4E08BBD6" w:rsidR="00D61CED" w:rsidRDefault="00D61CED">
      <w:pPr>
        <w:pStyle w:val="CommentText"/>
      </w:pPr>
      <w:r>
        <w:rPr>
          <w:rStyle w:val="CommentReference"/>
        </w:rPr>
        <w:annotationRef/>
      </w:r>
      <w:r>
        <w:t xml:space="preserve">Give a ference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ference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D61CED" w:rsidRDefault="00D61CED">
      <w:pPr>
        <w:pStyle w:val="CommentText"/>
      </w:pPr>
    </w:p>
  </w:comment>
  <w:comment w:id="625" w:author="Vladymyr Kozyr" w:date="2021-12-26T12:59:00Z" w:initials="VK">
    <w:p w14:paraId="0DF9B5DE" w14:textId="29EF7FF5" w:rsidR="003F322A" w:rsidRDefault="003F322A">
      <w:pPr>
        <w:pStyle w:val="CommentText"/>
      </w:pPr>
      <w:r>
        <w:rPr>
          <w:rStyle w:val="CommentReference"/>
        </w:rPr>
        <w:annotationRef/>
      </w:r>
      <w:r>
        <w:t>Kay comment 12</w:t>
      </w:r>
    </w:p>
  </w:comment>
  <w:comment w:id="631" w:author="Fred Popowich" w:date="2021-07-15T14:39:00Z" w:initials="FP">
    <w:p w14:paraId="2D9C90F4" w14:textId="55806E9E" w:rsidR="00D61CED" w:rsidRDefault="00D61CED">
      <w:pPr>
        <w:pStyle w:val="CommentText"/>
      </w:pPr>
      <w:r>
        <w:rPr>
          <w:rStyle w:val="CommentReference"/>
        </w:rPr>
        <w:annotationRef/>
      </w:r>
      <w:r>
        <w:t>What are the different groups? Perhaps list them here and say how they are different,</w:t>
      </w:r>
    </w:p>
  </w:comment>
  <w:comment w:id="633" w:author="Big Data Initiative Scientific Director" w:date="2021-08-26T12:38:00Z" w:initials="BDISD">
    <w:p w14:paraId="12305D72" w14:textId="76F3BFA5" w:rsidR="00D61CED" w:rsidRDefault="00D61CED">
      <w:pPr>
        <w:pStyle w:val="CommentText"/>
      </w:pPr>
      <w:r>
        <w:rPr>
          <w:rStyle w:val="CommentReference"/>
        </w:rPr>
        <w:annotationRef/>
      </w:r>
      <w:r>
        <w:t>Did you mean to say “they” right here?</w:t>
      </w:r>
    </w:p>
  </w:comment>
  <w:comment w:id="646" w:author="Fred Popowich" w:date="2021-07-15T14:40:00Z" w:initials="FP">
    <w:p w14:paraId="0986EC20" w14:textId="56165ACD" w:rsidR="00D61CED" w:rsidRDefault="00D61CED">
      <w:pPr>
        <w:pStyle w:val="CommentText"/>
      </w:pPr>
      <w:r>
        <w:rPr>
          <w:rStyle w:val="CommentReference"/>
        </w:rPr>
        <w:annotationRef/>
      </w:r>
      <w:r>
        <w:t>Say why you are focusing on fishery manamgent? Are they things with respect to fishery management that can be applied to other groups as well?</w:t>
      </w:r>
    </w:p>
  </w:comment>
  <w:comment w:id="649" w:author="Fred Popowich" w:date="2021-07-15T14:43:00Z" w:initials="FP">
    <w:p w14:paraId="310A7BF3" w14:textId="6DE5882F" w:rsidR="00D61CED" w:rsidRDefault="00D61CED">
      <w:pPr>
        <w:pStyle w:val="CommentText"/>
      </w:pPr>
      <w:r>
        <w:rPr>
          <w:rStyle w:val="CommentReference"/>
        </w:rPr>
        <w:annotationRef/>
      </w:r>
      <w:r>
        <w:t>So, this is your primar goal, or the primary goal of the research you are providing in this chapter?</w:t>
      </w:r>
    </w:p>
  </w:comment>
  <w:comment w:id="691" w:author="Fred Popowich" w:date="2021-07-15T14:59:00Z" w:initials="FP">
    <w:p w14:paraId="0C2C5854" w14:textId="5C277772" w:rsidR="00D61CED" w:rsidRDefault="00D61CED">
      <w:pPr>
        <w:pStyle w:val="CommentText"/>
      </w:pPr>
      <w:r>
        <w:rPr>
          <w:rStyle w:val="CommentReference"/>
        </w:rPr>
        <w:annotationRef/>
      </w:r>
      <w:r>
        <w:t>Can you provide more information about the kind of data it uses, and the kind of data sources. For example, in the next paragraph you talk about vessel data, so it would be good to know what kind of data you are thinking about here.</w:t>
      </w:r>
    </w:p>
  </w:comment>
  <w:comment w:id="713" w:author="Fred Popowich" w:date="2021-07-15T15:02:00Z" w:initials="FP">
    <w:p w14:paraId="5D3DCA4D" w14:textId="7DB181A9" w:rsidR="00D61CED" w:rsidRDefault="00D61CED">
      <w:pPr>
        <w:pStyle w:val="CommentText"/>
      </w:pPr>
      <w:r>
        <w:rPr>
          <w:rStyle w:val="CommentReference"/>
        </w:rPr>
        <w:annotationRef/>
      </w:r>
      <w:r>
        <w:t>Since earlier in the chapter you are also talking about ease of use and time saving with repect to users, can you add a few sentences here about ease of use?</w:t>
      </w:r>
    </w:p>
  </w:comment>
  <w:comment w:id="738" w:author="Fred Popowich" w:date="2021-07-15T15:04:00Z" w:initials="FP">
    <w:p w14:paraId="0A9E5D08" w14:textId="417F9AC7" w:rsidR="00D61CED" w:rsidRDefault="00D61CED">
      <w:pPr>
        <w:pStyle w:val="CommentText"/>
      </w:pPr>
      <w:r>
        <w:rPr>
          <w:rStyle w:val="CommentReference"/>
        </w:rPr>
        <w:annotationRef/>
      </w:r>
      <w:r>
        <w:t>DO you have a visualization or map that you can insert as a figure in this section?</w:t>
      </w:r>
    </w:p>
  </w:comment>
  <w:comment w:id="739" w:author="Fred Popowich" w:date="2021-07-15T15:06:00Z" w:initials="FP">
    <w:p w14:paraId="26F555E2" w14:textId="10B736D0" w:rsidR="00D61CED" w:rsidRDefault="00D61CED">
      <w:pPr>
        <w:pStyle w:val="CommentText"/>
      </w:pPr>
      <w:r>
        <w:rPr>
          <w:rStyle w:val="CommentReference"/>
        </w:rPr>
        <w:annotationRef/>
      </w:r>
      <w:r>
        <w:t>For this reason, I think it could be useful for you to provide an example as a just mentioned above.</w:t>
      </w:r>
    </w:p>
  </w:comment>
  <w:comment w:id="756" w:author="Fred Popowich" w:date="2021-07-15T15:09:00Z" w:initials="FP">
    <w:p w14:paraId="0523798B" w14:textId="52C86325" w:rsidR="00D61CED" w:rsidRDefault="00D61CE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57" w:author="Vladymyr Kozyr" w:date="2021-08-04T18:39:00Z" w:initials="VK">
    <w:p w14:paraId="3D8D256C" w14:textId="54BB2CB1" w:rsidR="00D61CED" w:rsidRDefault="00D61CED">
      <w:pPr>
        <w:pStyle w:val="CommentText"/>
      </w:pPr>
      <w:r>
        <w:rPr>
          <w:rStyle w:val="CommentReference"/>
        </w:rPr>
        <w:annotationRef/>
      </w:r>
      <w:r>
        <w:t>This one I will probably need to rephase completely</w:t>
      </w:r>
    </w:p>
  </w:comment>
  <w:comment w:id="758" w:author="Fred Popowich" w:date="2021-07-15T15:07:00Z" w:initials="FP">
    <w:p w14:paraId="58EBDFA3" w14:textId="57923B2A" w:rsidR="00D61CED" w:rsidRDefault="00D61CED">
      <w:pPr>
        <w:pStyle w:val="CommentText"/>
      </w:pPr>
      <w:r>
        <w:rPr>
          <w:rStyle w:val="CommentReference"/>
        </w:rPr>
        <w:annotationRef/>
      </w:r>
      <w:r>
        <w:t>Did you definte this term?</w:t>
      </w:r>
    </w:p>
  </w:comment>
  <w:comment w:id="767" w:author="Fred Popowich" w:date="2021-07-15T15:18:00Z" w:initials="FP">
    <w:p w14:paraId="45E0142C" w14:textId="1197C1AD" w:rsidR="00D61CED" w:rsidRDefault="00D61CED">
      <w:pPr>
        <w:pStyle w:val="CommentText"/>
      </w:pPr>
      <w:r>
        <w:rPr>
          <w:rStyle w:val="CommentReference"/>
        </w:rPr>
        <w:annotationRef/>
      </w:r>
      <w:r>
        <w:t>I’m not sure that the figure below is the best example to show the use of colour with different prediction algorithms, as it seems to just show the results from one algorithm, but on different data (training vs testing).</w:t>
      </w:r>
    </w:p>
  </w:comment>
  <w:comment w:id="773" w:author="Vladymyr Kozyr" w:date="2021-12-26T13:02:00Z" w:initials="VK">
    <w:p w14:paraId="5F00D237" w14:textId="51D82D70" w:rsidR="003F322A" w:rsidRDefault="003F322A">
      <w:pPr>
        <w:pStyle w:val="CommentText"/>
      </w:pPr>
      <w:r>
        <w:rPr>
          <w:rStyle w:val="CommentReference"/>
        </w:rPr>
        <w:annotationRef/>
      </w:r>
      <w:r>
        <w:t>Kay comment 13</w:t>
      </w:r>
    </w:p>
  </w:comment>
  <w:comment w:id="799" w:author="Fred Popowich" w:date="2021-07-15T15:20:00Z" w:initials="FP">
    <w:p w14:paraId="5A677486" w14:textId="20662D01" w:rsidR="00D61CED" w:rsidRDefault="00D61CED">
      <w:pPr>
        <w:pStyle w:val="CommentText"/>
      </w:pPr>
      <w:r>
        <w:rPr>
          <w:rStyle w:val="CommentReference"/>
        </w:rPr>
        <w:annotationRef/>
      </w:r>
      <w:r>
        <w:t>Can you elaborate on what this actually means?</w:t>
      </w:r>
    </w:p>
  </w:comment>
  <w:comment w:id="800" w:author="Fred Popowich" w:date="2021-07-15T15:21:00Z" w:initials="FP">
    <w:p w14:paraId="01D26263" w14:textId="5171C33A" w:rsidR="00D61CED" w:rsidRDefault="00D61CE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819" w:author="Big Data Initiative Scientific Director" w:date="2021-08-26T14:53:00Z" w:initials="BDISD">
    <w:p w14:paraId="72DFC007" w14:textId="566D205C" w:rsidR="00D61CED" w:rsidRDefault="00D61CE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quickly? </w:t>
      </w:r>
    </w:p>
  </w:comment>
  <w:comment w:id="817" w:author="Fred Popowich" w:date="2021-07-15T15:23:00Z" w:initials="FP">
    <w:p w14:paraId="57A20897" w14:textId="1AA4B8F9" w:rsidR="00D61CED" w:rsidRDefault="00D61CED">
      <w:pPr>
        <w:pStyle w:val="CommentText"/>
      </w:pPr>
      <w:r>
        <w:rPr>
          <w:rStyle w:val="CommentReference"/>
        </w:rPr>
        <w:annotationRef/>
      </w:r>
      <w:r>
        <w:t>How was it evaluated? ON what criteria? Ease of use? Time saved? Accuracy?</w:t>
      </w:r>
    </w:p>
  </w:comment>
  <w:comment w:id="834" w:author="Fred Popowich" w:date="2021-07-15T15:25:00Z" w:initials="FP">
    <w:p w14:paraId="375D792E" w14:textId="68FE8468" w:rsidR="00D61CED" w:rsidRDefault="00D61CED">
      <w:pPr>
        <w:pStyle w:val="CommentText"/>
      </w:pPr>
      <w:r>
        <w:rPr>
          <w:rStyle w:val="CommentReference"/>
        </w:rPr>
        <w:annotationRef/>
      </w:r>
      <w:r>
        <w:t>What technique are you referring to?</w:t>
      </w:r>
    </w:p>
  </w:comment>
  <w:comment w:id="835" w:author="Vladymyr Kozyr" w:date="2021-08-04T18:44:00Z" w:initials="VK">
    <w:p w14:paraId="6C7506AC" w14:textId="58169B1E" w:rsidR="00D61CED" w:rsidRDefault="00D61CED">
      <w:pPr>
        <w:pStyle w:val="CommentText"/>
      </w:pPr>
      <w:r>
        <w:rPr>
          <w:rStyle w:val="CommentReference"/>
        </w:rPr>
        <w:annotationRef/>
      </w:r>
      <w:r>
        <w:t>Here I mean that previous works don’t compare different visualizations, they just select one and dicsuss it through the whole paper</w:t>
      </w:r>
    </w:p>
  </w:comment>
  <w:comment w:id="845" w:author="Big Data Initiative Scientific Director" w:date="2021-08-26T14:56:00Z" w:initials="BDISD">
    <w:p w14:paraId="3E38D3AC" w14:textId="278A0702" w:rsidR="00D61CED" w:rsidRDefault="00D61CED">
      <w:pPr>
        <w:pStyle w:val="CommentText"/>
      </w:pPr>
      <w:r>
        <w:rPr>
          <w:rStyle w:val="CommentReference"/>
        </w:rPr>
        <w:annotationRef/>
      </w:r>
      <w:r>
        <w:t>We tend to use the phrase “user studies”.</w:t>
      </w:r>
    </w:p>
  </w:comment>
  <w:comment w:id="842" w:author="Fred Popowich" w:date="2021-07-15T15:26:00Z" w:initials="FP">
    <w:p w14:paraId="379CA8BC" w14:textId="6AD5D77B" w:rsidR="00D61CED" w:rsidRDefault="00D61CED">
      <w:pPr>
        <w:pStyle w:val="CommentText"/>
      </w:pPr>
      <w:r>
        <w:rPr>
          <w:rStyle w:val="CommentReference"/>
        </w:rPr>
        <w:annotationRef/>
      </w:r>
      <w:r>
        <w:t>Please provide more detail here, and include some examples  I suspect this might reuiqre an additional few pages, assuming it will be the basis for what you will be reporting later in the project.</w:t>
      </w:r>
    </w:p>
  </w:comment>
  <w:comment w:id="804" w:author="Vladymyr Kozyr" w:date="2021-12-26T13:03:00Z" w:initials="VK">
    <w:p w14:paraId="54EF0C5E" w14:textId="6D876093" w:rsidR="003F322A" w:rsidRDefault="003F322A">
      <w:pPr>
        <w:pStyle w:val="CommentText"/>
      </w:pPr>
      <w:r>
        <w:rPr>
          <w:rStyle w:val="CommentReference"/>
        </w:rPr>
        <w:annotationRef/>
      </w:r>
      <w:r>
        <w:t xml:space="preserve">Kay comment </w:t>
      </w:r>
      <w:r w:rsidR="00F92F9A">
        <w:t>14, I think we should keep this visuals</w:t>
      </w:r>
    </w:p>
  </w:comment>
  <w:comment w:id="863" w:author="Fred Popowich" w:date="2021-03-03T09:13:00Z" w:initials="FP">
    <w:p w14:paraId="5F61ACC8" w14:textId="661CB723" w:rsidR="00D61CED" w:rsidRPr="00602329" w:rsidRDefault="00D61CE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D61CED" w:rsidRPr="00602329" w:rsidRDefault="00D61CED">
      <w:pPr>
        <w:pStyle w:val="CommentText"/>
        <w:rPr>
          <w:lang w:val="en-CA"/>
        </w:rPr>
      </w:pPr>
    </w:p>
  </w:comment>
  <w:comment w:id="871" w:author="Big Data Initiative Scientific Director" w:date="2021-08-26T14:59:00Z" w:initials="BDISD">
    <w:p w14:paraId="0B617C5C" w14:textId="7D1F43A0" w:rsidR="00D61CED" w:rsidRDefault="00D61CED">
      <w:pPr>
        <w:pStyle w:val="CommentText"/>
      </w:pPr>
      <w:r>
        <w:rPr>
          <w:rStyle w:val="CommentReference"/>
        </w:rPr>
        <w:annotationRef/>
      </w:r>
      <w:r>
        <w:t>And does it allow them to determine “actions” as well? SO not just deal with problems? I’m just curious.</w:t>
      </w:r>
    </w:p>
  </w:comment>
  <w:comment w:id="884" w:author="Big Data Initiative Scientific Director" w:date="2021-08-26T15:03:00Z" w:initials="BDISD">
    <w:p w14:paraId="1CF02CB8" w14:textId="75995B28" w:rsidR="00D61CED" w:rsidRDefault="00D61CED">
      <w:pPr>
        <w:pStyle w:val="CommentText"/>
      </w:pPr>
      <w:r>
        <w:rPr>
          <w:rStyle w:val="CommentReference"/>
        </w:rPr>
        <w:annotationRef/>
      </w:r>
      <w:r>
        <w:t>Would it be worthwhile to add this?</w:t>
      </w:r>
    </w:p>
  </w:comment>
  <w:comment w:id="895" w:author="Fred Popowich" w:date="2021-03-03T10:04:00Z" w:initials="FP">
    <w:p w14:paraId="66F317C0" w14:textId="7173D6D6" w:rsidR="00D61CED" w:rsidRDefault="00D61CED">
      <w:pPr>
        <w:pStyle w:val="CommentText"/>
      </w:pPr>
      <w:r>
        <w:rPr>
          <w:rStyle w:val="CommentReference"/>
        </w:rPr>
        <w:annotationRef/>
      </w:r>
      <w:r>
        <w:t xml:space="preserve">This can probably now be delted since </w:t>
      </w:r>
      <w:r>
        <w:rPr>
          <w:noProof/>
        </w:rPr>
        <w:t>it is now included below.</w:t>
      </w:r>
    </w:p>
  </w:comment>
  <w:comment w:id="903" w:author="Fred Popowich" w:date="2021-03-17T09:21:00Z" w:initials="FP">
    <w:p w14:paraId="1F3801BC" w14:textId="3184EF0C" w:rsidR="00D61CED" w:rsidRDefault="00D61CED">
      <w:pPr>
        <w:pStyle w:val="CommentText"/>
      </w:pPr>
      <w:r>
        <w:rPr>
          <w:rStyle w:val="CommentReference"/>
        </w:rPr>
        <w:annotationRef/>
      </w:r>
      <w:r>
        <w:t>Is this a quote?</w:t>
      </w:r>
    </w:p>
  </w:comment>
  <w:comment w:id="927" w:author="Fred Popowich" w:date="2021-03-06T09:07:00Z" w:initials="FP">
    <w:p w14:paraId="0513705C" w14:textId="0654B8F3" w:rsidR="00D61CED" w:rsidRDefault="00D61CED">
      <w:pPr>
        <w:pStyle w:val="CommentText"/>
      </w:pPr>
      <w:r>
        <w:rPr>
          <w:rStyle w:val="CommentReference"/>
        </w:rPr>
        <w:annotationRef/>
      </w:r>
      <w:r>
        <w:t xml:space="preserve">Each figure should have a name in its caption rather than just the figure number. </w:t>
      </w:r>
    </w:p>
  </w:comment>
  <w:comment w:id="932" w:author="Fred Popowich" w:date="2021-03-06T08:58:00Z" w:initials="FP">
    <w:p w14:paraId="13FD0F2F" w14:textId="77EEDE9D" w:rsidR="00D61CED" w:rsidRDefault="00D61CED">
      <w:pPr>
        <w:pStyle w:val="CommentText"/>
      </w:pPr>
      <w:r>
        <w:rPr>
          <w:rStyle w:val="CommentReference"/>
        </w:rPr>
        <w:annotationRef/>
      </w:r>
      <w:r>
        <w:t>This could be a good place to make a comment on how diificult or easyit is to come to this conclusion; perhaps give detailson what the reader needs to do to come to this conclusion.For example,the user needs to look along each row,and then column by colum compare….</w:t>
      </w:r>
    </w:p>
  </w:comment>
  <w:comment w:id="938" w:author="Big Data Initiative Scientific Director" w:date="2021-08-26T15:17:00Z" w:initials="BDISD">
    <w:p w14:paraId="04A086A7" w14:textId="3930E5E4" w:rsidR="00D61CED" w:rsidRDefault="00D61CED">
      <w:pPr>
        <w:pStyle w:val="CommentText"/>
      </w:pPr>
      <w:r>
        <w:rPr>
          <w:rStyle w:val="CommentReference"/>
        </w:rPr>
        <w:annotationRef/>
      </w:r>
      <w:r>
        <w:t>Is this the start of a new paragraph? If so, there is a minor problem with the formatting: there should be some space before the paragraph.</w:t>
      </w:r>
    </w:p>
  </w:comment>
  <w:comment w:id="943" w:author="Fred Popowich" w:date="2021-03-06T09:04:00Z" w:initials="FP">
    <w:p w14:paraId="1171A12E" w14:textId="0683C2FB" w:rsidR="00D61CED" w:rsidRDefault="00D61CED">
      <w:pPr>
        <w:pStyle w:val="CommentText"/>
      </w:pPr>
      <w:r>
        <w:rPr>
          <w:rStyle w:val="CommentReference"/>
        </w:rPr>
        <w:annotationRef/>
      </w:r>
      <w:r>
        <w:t xml:space="preserve">Elaboarate. How does it show this?  How is colour used? How easy can the reader determine this? </w:t>
      </w:r>
    </w:p>
  </w:comment>
  <w:comment w:id="967" w:author="Fred Popowich" w:date="2021-03-06T09:11:00Z" w:initials="FP">
    <w:p w14:paraId="281DFEF0" w14:textId="7F6EBAA4" w:rsidR="00D61CED" w:rsidRDefault="00D61CED">
      <w:pPr>
        <w:pStyle w:val="CommentText"/>
      </w:pPr>
      <w:r>
        <w:rPr>
          <w:rStyle w:val="CommentReference"/>
        </w:rPr>
        <w:annotationRef/>
      </w:r>
      <w:r>
        <w:t>Say how the reader can determine or distinguish this. How easily can be it be done? What techniques are use to help the reader? Colour?</w:t>
      </w:r>
    </w:p>
  </w:comment>
  <w:comment w:id="989" w:author="Fred Popowich" w:date="2021-03-06T09:13:00Z" w:initials="FP">
    <w:p w14:paraId="1CAA92F4" w14:textId="2AB12B25" w:rsidR="00D61CED" w:rsidRDefault="00D61CED">
      <w:pPr>
        <w:pStyle w:val="CommentText"/>
      </w:pPr>
      <w:r>
        <w:rPr>
          <w:rStyle w:val="CommentReference"/>
        </w:rPr>
        <w:annotationRef/>
      </w:r>
      <w:r>
        <w:t>For the next few examples, 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19" w:author="Fred Popowich" w:date="2021-03-06T09:13:00Z" w:initials="FP">
    <w:p w14:paraId="7F494DEB" w14:textId="77777777" w:rsidR="00D61CED" w:rsidRDefault="00D61CED" w:rsidP="00EC5BC9">
      <w:pPr>
        <w:pStyle w:val="CommentText"/>
      </w:pPr>
      <w:r>
        <w:rPr>
          <w:rStyle w:val="CommentReference"/>
        </w:rPr>
        <w:annotationRef/>
      </w:r>
      <w:r>
        <w:t>For the next few examples, 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75" w:author="Big Data Initiative Scientific Director" w:date="2021-08-26T15:38:00Z" w:initials="BDISD">
    <w:p w14:paraId="4B0A4602" w14:textId="772C9E2D" w:rsidR="00D61CED" w:rsidRDefault="00D61CED">
      <w:pPr>
        <w:pStyle w:val="CommentText"/>
      </w:pPr>
      <w:r>
        <w:rPr>
          <w:rStyle w:val="CommentReference"/>
        </w:rPr>
        <w:annotationRef/>
      </w:r>
      <w:r>
        <w:t>Ensure that there is the correct spacing beteen paragraphs.</w:t>
      </w:r>
    </w:p>
  </w:comment>
  <w:comment w:id="1076" w:author="Big Data Initiative Scientific Director" w:date="2021-08-26T15:39:00Z" w:initials="BDISD">
    <w:p w14:paraId="480F21E8" w14:textId="2D7B9F5B" w:rsidR="00D61CED" w:rsidRDefault="00D61CED">
      <w:pPr>
        <w:pStyle w:val="CommentText"/>
      </w:pPr>
      <w:r>
        <w:rPr>
          <w:rStyle w:val="CommentReference"/>
        </w:rPr>
        <w:annotationRef/>
      </w:r>
      <w:r>
        <w:t xml:space="preserve">I’ve modified this part so that the first sentence says what the entire paragraph as about. </w:t>
      </w:r>
    </w:p>
  </w:comment>
  <w:comment w:id="1083" w:author="Big Data Initiative Scientific Director" w:date="2021-08-26T15:39:00Z" w:initials="BDISD">
    <w:p w14:paraId="7A9D25F8" w14:textId="2BF3D693" w:rsidR="00D61CED" w:rsidRDefault="00D61CED">
      <w:pPr>
        <w:pStyle w:val="CommentText"/>
      </w:pPr>
      <w:r>
        <w:rPr>
          <w:rStyle w:val="CommentReference"/>
        </w:rPr>
        <w:annotationRef/>
      </w:r>
      <w:r>
        <w:t>Can you cite a research paper where they also note this?</w:t>
      </w:r>
    </w:p>
  </w:comment>
  <w:comment w:id="1113" w:author="Big Data Initiative Scientific Director" w:date="2021-08-26T15:42:00Z" w:initials="BDISD">
    <w:p w14:paraId="1F5D55DB" w14:textId="15A11209" w:rsidR="00D61CED" w:rsidRDefault="00D61CED">
      <w:pPr>
        <w:pStyle w:val="CommentText"/>
      </w:pPr>
      <w:r>
        <w:rPr>
          <w:rStyle w:val="CommentReference"/>
        </w:rPr>
        <w:annotationRef/>
      </w:r>
      <w:r>
        <w:t>Can you add a few sentences to elaborate on this point? What kind of interaction have others found useful?</w:t>
      </w:r>
    </w:p>
  </w:comment>
  <w:comment w:id="1119" w:author="Fred Popowich" w:date="2020-12-16T10:36:00Z" w:initials="FP">
    <w:p w14:paraId="6D28389C" w14:textId="77777777" w:rsidR="00D61CED" w:rsidRDefault="00D61CED" w:rsidP="00C1576E">
      <w:pPr>
        <w:pStyle w:val="CommentText"/>
      </w:pPr>
      <w:r>
        <w:rPr>
          <w:rStyle w:val="CommentReference"/>
        </w:rPr>
        <w:annotationRef/>
      </w:r>
      <w:r>
        <w:t>Perhaps section 3.2 could focus on just the data sources?  It could look at the issues such as the following in addition to what you have already started writing  1) what data sources are available? 2) Why would they be useful to address what we introduced in section 3.1?</w:t>
      </w:r>
    </w:p>
    <w:p w14:paraId="3B10B042" w14:textId="77777777" w:rsidR="00D61CED" w:rsidRDefault="00D61CED" w:rsidP="00C1576E">
      <w:pPr>
        <w:pStyle w:val="CommentText"/>
      </w:pPr>
    </w:p>
    <w:p w14:paraId="0A46A9EC" w14:textId="77777777" w:rsidR="00D61CED" w:rsidRDefault="00D61CED" w:rsidP="00C1576E">
      <w:pPr>
        <w:pStyle w:val="CommentText"/>
      </w:pPr>
      <w:r>
        <w:t>I’m not yet sure where the best place would be to talk about issues such as data cleaning, and data integration.</w:t>
      </w:r>
    </w:p>
  </w:comment>
  <w:comment w:id="1120" w:author="Vladymyr Kozyr [2]" w:date="2021-01-03T17:48:00Z" w:initials="VK">
    <w:p w14:paraId="53F18352" w14:textId="77777777" w:rsidR="00D61CED" w:rsidRDefault="00D61CED" w:rsidP="00C1576E">
      <w:pPr>
        <w:pStyle w:val="CommentText"/>
      </w:pPr>
      <w:r>
        <w:rPr>
          <w:rStyle w:val="CommentReference"/>
        </w:rPr>
        <w:annotationRef/>
      </w:r>
      <w:r>
        <w:t>I will probably separate these into two sections</w:t>
      </w:r>
    </w:p>
  </w:comment>
  <w:comment w:id="1121" w:author="Fred Popowich" w:date="2021-03-17T09:38:00Z" w:initials="FP">
    <w:p w14:paraId="6B4989A5" w14:textId="445A47E0" w:rsidR="00D61CED" w:rsidRDefault="00D61CED">
      <w:pPr>
        <w:pStyle w:val="CommentText"/>
      </w:pPr>
      <w:r>
        <w:rPr>
          <w:rStyle w:val="CommentReference"/>
        </w:rPr>
        <w:annotationRef/>
      </w:r>
      <w:r>
        <w:t>How are you now thinking of restructuring this section?</w:t>
      </w:r>
    </w:p>
  </w:comment>
  <w:comment w:id="1152" w:author="Big Data Initiative Scientific Director" w:date="2021-08-26T15:45:00Z" w:initials="BDISD">
    <w:p w14:paraId="49C590CC" w14:textId="66D30AD6" w:rsidR="00D61CED" w:rsidRDefault="00D61CED">
      <w:pPr>
        <w:pStyle w:val="CommentText"/>
      </w:pPr>
      <w:r>
        <w:rPr>
          <w:rStyle w:val="CommentReference"/>
        </w:rPr>
        <w:annotationRef/>
      </w:r>
      <w:r>
        <w:t>Give the citation number here.</w:t>
      </w:r>
    </w:p>
  </w:comment>
  <w:comment w:id="1179" w:author="Fred Popowich" w:date="2021-03-09T11:46:00Z" w:initials="FP">
    <w:p w14:paraId="251C9E24" w14:textId="77777777" w:rsidR="00D61CED" w:rsidRDefault="00D61CED" w:rsidP="00C1576E">
      <w:pPr>
        <w:pStyle w:val="CommentText"/>
      </w:pPr>
      <w:r>
        <w:rPr>
          <w:rStyle w:val="CommentReference"/>
        </w:rPr>
        <w:annotationRef/>
      </w:r>
      <w:r>
        <w:t>You could then have a separate paragraph on the DFO data.</w:t>
      </w:r>
    </w:p>
  </w:comment>
  <w:comment w:id="1215" w:author="Fred Popowich" w:date="2021-03-09T11:47:00Z" w:initials="FP">
    <w:p w14:paraId="55EB8E23" w14:textId="77777777" w:rsidR="00D61CED" w:rsidRDefault="00D61CED" w:rsidP="00C1576E">
      <w:pPr>
        <w:pStyle w:val="CommentText"/>
      </w:pPr>
      <w:r>
        <w:rPr>
          <w:rStyle w:val="CommentReference"/>
        </w:rPr>
        <w:annotationRef/>
      </w:r>
      <w:r>
        <w:t>Here you could potentially talk about the general processes of data intergration, and data cleaning if you wish, and the issues with respect to your datasets. In the later chapter as you suggest, you could then give some details of the process that you used.</w:t>
      </w:r>
    </w:p>
  </w:comment>
  <w:comment w:id="1237" w:author="Fred Popowich" w:date="2021-03-17T09:39:00Z" w:initials="FP">
    <w:p w14:paraId="0D6BCFE2" w14:textId="2ADBE274" w:rsidR="00D61CED" w:rsidRDefault="00D61CED">
      <w:pPr>
        <w:pStyle w:val="CommentText"/>
      </w:pPr>
      <w:r>
        <w:rPr>
          <w:rStyle w:val="CommentReference"/>
        </w:rPr>
        <w:annotationRef/>
      </w:r>
      <w:r>
        <w:t>Make it clear what insprired these as being problems that they are eager to work on. Can you cite papers showing that these are important issues? What criteria are used to determine if something is of interest.</w:t>
      </w:r>
    </w:p>
  </w:comment>
  <w:comment w:id="1279" w:author="Fred Popowich" w:date="2021-03-17T09:43:00Z" w:initials="FP">
    <w:p w14:paraId="141C8065" w14:textId="615270C1" w:rsidR="00D61CED" w:rsidRDefault="00D61CED">
      <w:pPr>
        <w:pStyle w:val="CommentText"/>
      </w:pPr>
      <w:r>
        <w:rPr>
          <w:rStyle w:val="CommentReference"/>
        </w:rPr>
        <w:annotationRef/>
      </w:r>
      <w:r>
        <w:t>How can it be concluded based on this data.</w:t>
      </w:r>
    </w:p>
  </w:comment>
  <w:comment w:id="1283" w:author="Fred Popowich" w:date="2021-03-17T09:47:00Z" w:initials="FP">
    <w:p w14:paraId="7E621B33" w14:textId="73B3BD38" w:rsidR="00D61CED" w:rsidRDefault="00D61CE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284" w:author="Fred Popowich" w:date="2021-03-17T09:45:00Z" w:initials="FP">
    <w:p w14:paraId="267D9599" w14:textId="35959B52" w:rsidR="00D61CED" w:rsidRDefault="00D61CED">
      <w:pPr>
        <w:pStyle w:val="CommentText"/>
      </w:pPr>
      <w:r>
        <w:rPr>
          <w:rStyle w:val="CommentReference"/>
        </w:rPr>
        <w:annotationRef/>
      </w:r>
      <w:r>
        <w:t xml:space="preserve">Can you cite research that supports this claim? </w:t>
      </w:r>
    </w:p>
  </w:comment>
  <w:comment w:id="1285" w:author="Big Data Initiative Scientific Director" w:date="2021-08-31T13:50:00Z" w:initials="BDISD">
    <w:p w14:paraId="5705084E" w14:textId="52E0543C" w:rsidR="00D61CED" w:rsidRDefault="00D61CED">
      <w:pPr>
        <w:pStyle w:val="CommentText"/>
      </w:pPr>
      <w:r>
        <w:rPr>
          <w:rStyle w:val="CommentReference"/>
        </w:rPr>
        <w:annotationRef/>
      </w:r>
      <w:r>
        <w:t>We still need a citation or a reference for this.</w:t>
      </w:r>
    </w:p>
  </w:comment>
  <w:comment w:id="1293" w:author="Big Data Initiative Scientific Director" w:date="2021-08-31T13:50:00Z" w:initials="BDISD">
    <w:p w14:paraId="030C5319" w14:textId="50D57D32" w:rsidR="00D61CED" w:rsidRDefault="00D61CED">
      <w:pPr>
        <w:pStyle w:val="CommentText"/>
      </w:pPr>
      <w:r>
        <w:rPr>
          <w:rStyle w:val="CommentReference"/>
        </w:rPr>
        <w:annotationRef/>
      </w:r>
      <w:r>
        <w:t>These commenets are good.</w:t>
      </w:r>
    </w:p>
  </w:comment>
  <w:comment w:id="1322" w:author="Big Data Initiative Scientific Director" w:date="2021-08-31T13:52:00Z" w:initials="BDISD">
    <w:p w14:paraId="2E3A6A62" w14:textId="7BD58CED" w:rsidR="00D61CED" w:rsidRDefault="00D61CED">
      <w:pPr>
        <w:pStyle w:val="CommentText"/>
      </w:pPr>
      <w:r>
        <w:rPr>
          <w:rStyle w:val="CommentReference"/>
        </w:rPr>
        <w:annotationRef/>
      </w:r>
      <w:r>
        <w:t>Give reference or footnote.</w:t>
      </w:r>
    </w:p>
  </w:comment>
  <w:comment w:id="1372" w:author="Fred Popowich" w:date="2021-03-09T11:49:00Z" w:initials="FP">
    <w:p w14:paraId="1787707C" w14:textId="4793546B" w:rsidR="00D61CED" w:rsidRDefault="00D61CED">
      <w:pPr>
        <w:pStyle w:val="CommentText"/>
      </w:pPr>
      <w:r>
        <w:rPr>
          <w:rStyle w:val="CommentReference"/>
        </w:rPr>
        <w:annotationRef/>
      </w:r>
      <w:r>
        <w:t>Perhaps before you dive into 3.6.1, you could provide a general introduction to the different kinds of tasks you will be introducing, and what makes them interesting/chal;lening, in the context of what you have said earlier in this chapter.</w:t>
      </w:r>
    </w:p>
  </w:comment>
  <w:comment w:id="1373" w:author="Fred Popowich" w:date="2021-03-17T09:49:00Z" w:initials="FP">
    <w:p w14:paraId="59A4ADCB" w14:textId="5D8D043F" w:rsidR="00D61CED" w:rsidRDefault="00D61CED">
      <w:pPr>
        <w:pStyle w:val="CommentText"/>
      </w:pPr>
      <w:r>
        <w:rPr>
          <w:rStyle w:val="CommentReference"/>
        </w:rPr>
        <w:annotationRef/>
      </w:r>
      <w:r>
        <w:t xml:space="preserve">Oh. ,and I see that 3.6.1 is now 3.5.1 </w:t>
      </w:r>
      <w:r>
        <w:rPr>
          <w:noProof/>
        </w:rPr>
        <w:t xml:space="preserve">. Are you still planning on putting together an introductory paragraph? </w:t>
      </w:r>
    </w:p>
  </w:comment>
  <w:comment w:id="1389" w:author="Fred Popowich" w:date="2021-03-09T11:56:00Z" w:initials="FP">
    <w:p w14:paraId="071F1F46" w14:textId="2A3B5D44" w:rsidR="00D61CED" w:rsidRDefault="00D61CED">
      <w:pPr>
        <w:pStyle w:val="CommentText"/>
      </w:pPr>
      <w:r>
        <w:rPr>
          <w:rStyle w:val="CommentReference"/>
        </w:rPr>
        <w:annotationRef/>
      </w:r>
      <w:r>
        <w:t>Be specific. What kind of visualization</w:t>
      </w:r>
      <w:r>
        <w:rPr>
          <w:noProof/>
        </w:rPr>
        <w:t xml:space="preserve">. </w:t>
      </w:r>
    </w:p>
  </w:comment>
  <w:comment w:id="1392" w:author="Fred Popowich" w:date="2021-03-09T11:53:00Z" w:initials="FP">
    <w:p w14:paraId="2270FA5C" w14:textId="60D43972" w:rsidR="00D61CED" w:rsidRDefault="00D61CED">
      <w:pPr>
        <w:pStyle w:val="CommentText"/>
      </w:pPr>
      <w:r>
        <w:rPr>
          <w:rStyle w:val="CommentReference"/>
        </w:rPr>
        <w:annotationRef/>
      </w:r>
      <w:r>
        <w:t>Is this something that is traditionally done in other domains?</w:t>
      </w:r>
    </w:p>
  </w:comment>
  <w:comment w:id="1407" w:author="Fred Popowich" w:date="2020-12-16T11:05:00Z" w:initials="FP">
    <w:p w14:paraId="4F5B8BBE" w14:textId="4ADE3264" w:rsidR="00D61CED" w:rsidRDefault="00D61CED">
      <w:pPr>
        <w:pStyle w:val="CommentText"/>
      </w:pPr>
      <w:r>
        <w:rPr>
          <w:rStyle w:val="CommentReference"/>
        </w:rPr>
        <w:annotationRef/>
      </w:r>
      <w:r>
        <w:t xml:space="preserve">What kind of external data sources? What kind of information is used from these data sources? </w:t>
      </w:r>
    </w:p>
  </w:comment>
  <w:comment w:id="1408" w:author="Vladymyr Kozyr [2]" w:date="2021-01-03T17:52:00Z" w:initials="VK">
    <w:p w14:paraId="283E5F14" w14:textId="72095D1D" w:rsidR="00D61CED" w:rsidRDefault="00D61CED">
      <w:pPr>
        <w:pStyle w:val="CommentText"/>
      </w:pPr>
      <w:r>
        <w:rPr>
          <w:rStyle w:val="CommentReference"/>
        </w:rPr>
        <w:annotationRef/>
      </w:r>
      <w:r>
        <w:t>External data sources I’m discussing below each</w:t>
      </w:r>
    </w:p>
  </w:comment>
  <w:comment w:id="1409" w:author="Fred Popowich" w:date="2020-12-16T11:06:00Z" w:initials="FP">
    <w:p w14:paraId="49400BB5" w14:textId="387E2017" w:rsidR="00D61CED" w:rsidRDefault="00D61CED">
      <w:pPr>
        <w:pStyle w:val="CommentText"/>
      </w:pPr>
      <w:r>
        <w:rPr>
          <w:rStyle w:val="CommentReference"/>
        </w:rPr>
        <w:annotationRef/>
      </w:r>
      <w:r>
        <w:t xml:space="preserve">Be clear of what you mean by this. </w:t>
      </w:r>
    </w:p>
  </w:comment>
  <w:comment w:id="1421" w:author="Fred Popowich" w:date="2020-12-16T14:49:00Z" w:initials="FP">
    <w:p w14:paraId="30D719A9" w14:textId="36F3715D" w:rsidR="00D61CED" w:rsidRDefault="00D61CED">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503" w:author="Fred Popowich" w:date="2021-08-12T10:34:00Z" w:initials="FP">
    <w:p w14:paraId="69CC580F" w14:textId="7A1C36A6" w:rsidR="00D61CED" w:rsidRDefault="00D61CED">
      <w:pPr>
        <w:pStyle w:val="CommentText"/>
      </w:pPr>
      <w:r>
        <w:rPr>
          <w:rStyle w:val="CommentReference"/>
        </w:rPr>
        <w:annotationRef/>
      </w:r>
      <w:r>
        <w:t>Can you give more detail in this section?</w:t>
      </w:r>
    </w:p>
  </w:comment>
  <w:comment w:id="1573" w:author="Big Data Initiative Scientific Director" w:date="2021-08-31T15:36:00Z" w:initials="BDISD">
    <w:p w14:paraId="5549A140" w14:textId="0D75EAD1" w:rsidR="00D61CED" w:rsidRDefault="00D61CED">
      <w:pPr>
        <w:pStyle w:val="CommentText"/>
      </w:pPr>
      <w:r>
        <w:rPr>
          <w:rStyle w:val="CommentReference"/>
        </w:rPr>
        <w:annotationRef/>
      </w:r>
      <w:r>
        <w:t>For this section, do something similar to what we have for section 3.5.3. Please start the paragraph with a sentence that says what the paragraph is about, rather than having the section filled by several paragraphs that are each only one sentence long.</w:t>
      </w:r>
    </w:p>
  </w:comment>
  <w:comment w:id="1603" w:author="Big Data Initiative Scientific Director" w:date="2021-08-31T15:40:00Z" w:initials="BDISD">
    <w:p w14:paraId="428AE92A" w14:textId="5AACB931" w:rsidR="00D61CED" w:rsidRDefault="00D61CED">
      <w:pPr>
        <w:pStyle w:val="CommentText"/>
      </w:pPr>
      <w:r>
        <w:rPr>
          <w:rStyle w:val="CommentReference"/>
        </w:rPr>
        <w:annotationRef/>
      </w:r>
      <w:r>
        <w:t>Which chart?</w:t>
      </w:r>
    </w:p>
  </w:comment>
  <w:comment w:id="1611" w:author="Big Data Initiative Scientific Director" w:date="2021-08-31T15:41:00Z" w:initials="BDISD">
    <w:p w14:paraId="19E8923B" w14:textId="756B3CF4" w:rsidR="00D61CED" w:rsidRDefault="00D61CED">
      <w:pPr>
        <w:pStyle w:val="CommentText"/>
      </w:pPr>
      <w:r>
        <w:rPr>
          <w:rStyle w:val="CommentReference"/>
        </w:rPr>
        <w:annotationRef/>
      </w:r>
      <w:r>
        <w:t>This sounds a bit awkward. Please rephrase it.</w:t>
      </w:r>
    </w:p>
  </w:comment>
  <w:comment w:id="1621" w:author="Fred Popowich" w:date="2021-08-12T10:40:00Z" w:initials="FP">
    <w:p w14:paraId="6A576171" w14:textId="7AF82899" w:rsidR="00D61CED" w:rsidRDefault="00D61CE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662" w:author="Fred Popowich" w:date="2021-08-12T10:36:00Z" w:initials="FP">
    <w:p w14:paraId="27698182" w14:textId="606E55DD" w:rsidR="00D61CED" w:rsidRDefault="00D61CED">
      <w:pPr>
        <w:pStyle w:val="CommentText"/>
      </w:pPr>
      <w:r>
        <w:rPr>
          <w:rStyle w:val="CommentReference"/>
        </w:rPr>
        <w:annotationRef/>
      </w:r>
      <w:r>
        <w:t>Perhaps it could be appropriate to give a diagram in this section showing the architecture of the system.</w:t>
      </w:r>
    </w:p>
  </w:comment>
  <w:comment w:id="1713" w:author="Big Data Initiative Scientific Director" w:date="2021-09-02T11:47:00Z" w:initials="BDISD">
    <w:p w14:paraId="5FA42E1F" w14:textId="5DFACB6B" w:rsidR="00D61CED" w:rsidRDefault="00D61CED">
      <w:pPr>
        <w:pStyle w:val="CommentText"/>
      </w:pPr>
      <w:r>
        <w:rPr>
          <w:rStyle w:val="CommentReference"/>
        </w:rPr>
        <w:annotationRef/>
      </w:r>
      <w:r>
        <w:t>Can you elaborate more on what the logic engine actually does? Na d how it does it?</w:t>
      </w:r>
    </w:p>
  </w:comment>
  <w:comment w:id="1726" w:author="Big Data Initiative Scientific Director" w:date="2021-09-02T11:42:00Z" w:initials="BDISD">
    <w:p w14:paraId="41B0FD66" w14:textId="5CB20022" w:rsidR="00D61CED" w:rsidRDefault="00D61CED">
      <w:pPr>
        <w:pStyle w:val="CommentText"/>
      </w:pPr>
      <w:r>
        <w:rPr>
          <w:rStyle w:val="CommentReference"/>
        </w:rPr>
        <w:annotationRef/>
      </w:r>
      <w:r>
        <w:t>Provide either a reference/citation, or a footnote.</w:t>
      </w:r>
    </w:p>
  </w:comment>
  <w:comment w:id="1743" w:author="Big Data Initiative Scientific Director" w:date="2021-09-02T11:44:00Z" w:initials="BDISD">
    <w:p w14:paraId="74EA229D" w14:textId="52A804E6" w:rsidR="00D61CED" w:rsidRDefault="00D61CED">
      <w:pPr>
        <w:pStyle w:val="CommentText"/>
      </w:pPr>
      <w:r>
        <w:rPr>
          <w:rStyle w:val="CommentReference"/>
        </w:rPr>
        <w:annotationRef/>
      </w:r>
      <w:r>
        <w:t>Did you consider any other libraries? Are there alternative choices?</w:t>
      </w:r>
    </w:p>
  </w:comment>
  <w:comment w:id="1744" w:author="Vladymyr Kozyr" w:date="2021-10-03T21:10:00Z" w:initials="VK">
    <w:p w14:paraId="2F727274" w14:textId="22E66BE2" w:rsidR="00D61CED" w:rsidRDefault="00D61CED">
      <w:pPr>
        <w:pStyle w:val="CommentText"/>
      </w:pPr>
      <w:r>
        <w:rPr>
          <w:rStyle w:val="CommentReference"/>
        </w:rPr>
        <w:annotationRef/>
      </w:r>
      <w:r>
        <w:t>I already had it in chapter 3.4. mentioning PyPlot library</w:t>
      </w:r>
    </w:p>
  </w:comment>
  <w:comment w:id="1758" w:author="Big Data Initiative Scientific Director" w:date="2021-09-02T11:42:00Z" w:initials="BDISD">
    <w:p w14:paraId="1A966453" w14:textId="31DC8BC0" w:rsidR="00D61CED" w:rsidRDefault="00D61CED">
      <w:pPr>
        <w:pStyle w:val="CommentText"/>
      </w:pPr>
      <w:r>
        <w:rPr>
          <w:rStyle w:val="CommentReference"/>
        </w:rPr>
        <w:annotationRef/>
      </w:r>
      <w:r>
        <w:t xml:space="preserve">In what way is it “sophisticated”… can you elaborate? </w:t>
      </w:r>
    </w:p>
  </w:comment>
  <w:comment w:id="1804" w:author="Big Data Initiative Scientific Director" w:date="2021-09-02T11:53:00Z" w:initials="BDISD">
    <w:p w14:paraId="74063DB7" w14:textId="57417B44" w:rsidR="00D61CED" w:rsidRDefault="00D61CED">
      <w:pPr>
        <w:pStyle w:val="CommentText"/>
      </w:pPr>
      <w:r>
        <w:rPr>
          <w:rStyle w:val="CommentReference"/>
        </w:rPr>
        <w:annotationRef/>
      </w:r>
      <w:r>
        <w:t>What is the official DFO website? Give the URL.</w:t>
      </w:r>
    </w:p>
  </w:comment>
  <w:comment w:id="1809" w:author="Big Data Initiative Scientific Director" w:date="2021-09-02T11:51:00Z" w:initials="BDISD">
    <w:p w14:paraId="2E3E00BB" w14:textId="77777777" w:rsidR="00D61CED" w:rsidRDefault="00D61CE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807" w:author="Big Data Initiative Scientific Director" w:date="2021-09-02T11:51:00Z" w:initials="BDISD">
    <w:p w14:paraId="3D2691B3" w14:textId="1D3D922A" w:rsidR="00D61CED" w:rsidRDefault="00D61CE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830" w:author="Big Data Initiative Scientific Director" w:date="2021-09-02T11:56:00Z" w:initials="BDISD">
    <w:p w14:paraId="0B6F7FA5" w14:textId="3619AC39" w:rsidR="00D61CED" w:rsidRDefault="00D61CED">
      <w:pPr>
        <w:pStyle w:val="CommentText"/>
      </w:pPr>
      <w:r>
        <w:rPr>
          <w:rStyle w:val="CommentReference"/>
        </w:rPr>
        <w:annotationRef/>
      </w:r>
      <w:r>
        <w:t>I’m thinking you might want to delete this.</w:t>
      </w:r>
    </w:p>
  </w:comment>
  <w:comment w:id="1882" w:author="Fred Popowich" w:date="2020-12-16T11:02:00Z" w:initials="FP">
    <w:p w14:paraId="147F9B20" w14:textId="77777777" w:rsidR="00D61CED" w:rsidRDefault="00D61CE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D61CED" w:rsidRDefault="00D61CED" w:rsidP="008A60B3">
      <w:pPr>
        <w:pStyle w:val="CommentText"/>
      </w:pPr>
    </w:p>
    <w:p w14:paraId="7E669046" w14:textId="77777777" w:rsidR="00D61CED" w:rsidRDefault="00D61CED" w:rsidP="008A60B3">
      <w:pPr>
        <w:pStyle w:val="CommentText"/>
      </w:pPr>
      <w:r>
        <w:t>You can then say why multiline charts might be appropriate, etc.</w:t>
      </w:r>
    </w:p>
  </w:comment>
  <w:comment w:id="2083" w:author="Fred Popowich" w:date="2021-08-12T10:54:00Z" w:initials="FP">
    <w:p w14:paraId="4AF4F76B" w14:textId="777077F2" w:rsidR="00D61CED" w:rsidRDefault="00D61CED">
      <w:pPr>
        <w:pStyle w:val="CommentText"/>
      </w:pPr>
      <w:r>
        <w:rPr>
          <w:rStyle w:val="CommentReference"/>
        </w:rPr>
        <w:annotationRef/>
      </w:r>
      <w:r>
        <w:t>What more can you say to speak to the issues you introduced in chapter one?</w:t>
      </w:r>
    </w:p>
  </w:comment>
  <w:comment w:id="2084" w:author="Fred Popowich" w:date="2021-08-12T10:47:00Z" w:initials="FP">
    <w:p w14:paraId="2D63D801" w14:textId="116F2414" w:rsidR="00D61CED" w:rsidRDefault="00D61CED">
      <w:pPr>
        <w:pStyle w:val="CommentText"/>
      </w:pPr>
      <w:r>
        <w:rPr>
          <w:rStyle w:val="CommentReference"/>
        </w:rPr>
        <w:annotationRef/>
      </w:r>
      <w:r>
        <w:t>If you look at oter tproject or thesis writeups, you’ll notice that many people have separate paragraphs summarizing each chapters, where the write concludes what was shown and learned from that chapter.</w:t>
      </w:r>
    </w:p>
  </w:comment>
  <w:comment w:id="2097" w:author="Vladymyr Kozyr" w:date="2021-12-26T13:16:00Z" w:initials="VK">
    <w:p w14:paraId="2B7F819B" w14:textId="7D71DD53" w:rsidR="006E2D67" w:rsidRDefault="006E2D67">
      <w:pPr>
        <w:pStyle w:val="CommentText"/>
      </w:pPr>
      <w:r>
        <w:rPr>
          <w:rStyle w:val="CommentReference"/>
        </w:rPr>
        <w:annotationRef/>
      </w:r>
      <w:r>
        <w:t>Kay comment 18</w:t>
      </w:r>
    </w:p>
  </w:comment>
  <w:comment w:id="2164" w:author="Fred Popowich" w:date="2021-08-12T10:50:00Z" w:initials="FP">
    <w:p w14:paraId="6FC7C0E5" w14:textId="4CECB783" w:rsidR="00D61CED" w:rsidRDefault="00D61CED">
      <w:pPr>
        <w:pStyle w:val="CommentText"/>
      </w:pPr>
      <w:r>
        <w:rPr>
          <w:rStyle w:val="CommentReference"/>
        </w:rPr>
        <w:annotationRef/>
      </w:r>
      <w:r>
        <w:t>You should also bring in those different tasks that you mentioned in your document. What were you able to conclude?</w:t>
      </w:r>
    </w:p>
  </w:comment>
  <w:comment w:id="2175" w:author="Fred Popowich" w:date="2021-08-12T10:42:00Z" w:initials="FP">
    <w:p w14:paraId="54EBFCFD" w14:textId="3469EC92" w:rsidR="00D61CED" w:rsidRDefault="00D61CE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196" w:author="Fred Popowich" w:date="2021-08-12T10:44:00Z" w:initials="FP">
    <w:p w14:paraId="03484BCF" w14:textId="77777777" w:rsidR="007D4E34" w:rsidRDefault="007D4E34" w:rsidP="007D4E34">
      <w:pPr>
        <w:pStyle w:val="CommentText"/>
      </w:pPr>
      <w:r>
        <w:rPr>
          <w:rStyle w:val="CommentReference"/>
        </w:rPr>
        <w:annotationRef/>
      </w:r>
      <w:r>
        <w:t xml:space="preserve">IS this one of the improvements? </w:t>
      </w:r>
    </w:p>
  </w:comment>
  <w:comment w:id="2236" w:author="Fred Popowich" w:date="2021-08-12T10:44:00Z" w:initials="FP">
    <w:p w14:paraId="5EA56C9D" w14:textId="7B2B7FB6" w:rsidR="00D61CED" w:rsidRDefault="00D61CED">
      <w:pPr>
        <w:pStyle w:val="CommentText"/>
      </w:pPr>
      <w:r>
        <w:rPr>
          <w:rStyle w:val="CommentReference"/>
        </w:rPr>
        <w:annotationRef/>
      </w:r>
      <w:r>
        <w:t xml:space="preserve">IS this one of the improvements? </w:t>
      </w:r>
    </w:p>
  </w:comment>
  <w:comment w:id="2240" w:author="Fred Popowich" w:date="2021-08-12T10:45:00Z" w:initials="FP">
    <w:p w14:paraId="4ECF6D71" w14:textId="0FE7097E" w:rsidR="00D61CED" w:rsidRDefault="00D61CED">
      <w:pPr>
        <w:pStyle w:val="CommentText"/>
      </w:pPr>
      <w:r>
        <w:rPr>
          <w:rStyle w:val="CommentReference"/>
        </w:rPr>
        <w:annotationRef/>
      </w:r>
      <w:r>
        <w:t>I would suggest having a full paragraph for each possible improvement. In the paragraph, you can say what motivates it, saying why it is interesting, and perhaps highlighting how it cukd be done.</w:t>
      </w:r>
    </w:p>
  </w:comment>
  <w:comment w:id="2262" w:author="Vladymyr Kozyr" w:date="2021-12-26T12:47:00Z" w:initials="VK">
    <w:p w14:paraId="79CD1AA8" w14:textId="2B65D519" w:rsidR="00B66723" w:rsidRDefault="00B66723">
      <w:pPr>
        <w:pStyle w:val="CommentText"/>
      </w:pPr>
      <w:r>
        <w:rPr>
          <w:rStyle w:val="CommentReference"/>
        </w:rPr>
        <w:annotationRef/>
      </w:r>
      <w:r>
        <w:t>Steven comment 3</w:t>
      </w:r>
    </w:p>
  </w:comment>
  <w:comment w:id="2295" w:author="Fred Popowich" w:date="2021-10-18T11:32:00Z" w:initials="FP">
    <w:p w14:paraId="28A846C3" w14:textId="1103E3BF" w:rsidR="007D4E34" w:rsidRDefault="007D4E34">
      <w:pPr>
        <w:pStyle w:val="CommentText"/>
      </w:pPr>
      <w:r>
        <w:rPr>
          <w:rStyle w:val="CommentReference"/>
        </w:rPr>
        <w:annotationRef/>
      </w:r>
      <w:r>
        <w:t>Did you say what this is?</w:t>
      </w:r>
    </w:p>
  </w:comment>
  <w:comment w:id="2296" w:author="Fred Popowich" w:date="2021-10-18T11:33:00Z" w:initials="FP">
    <w:p w14:paraId="5D44CEF5" w14:textId="07DBB34B" w:rsidR="007D4E34" w:rsidRDefault="007D4E34">
      <w:pPr>
        <w:pStyle w:val="CommentText"/>
      </w:pPr>
      <w:r>
        <w:rPr>
          <w:rStyle w:val="CommentReference"/>
        </w:rPr>
        <w:annotationRef/>
      </w:r>
      <w:r>
        <w:t>Or perhaps give a reference if you did not already do so.</w:t>
      </w:r>
    </w:p>
  </w:comment>
  <w:comment w:id="2314" w:author="Fred Popowich" w:date="2021-08-12T10:51:00Z" w:initials="FP">
    <w:p w14:paraId="37938D48" w14:textId="625412E3" w:rsidR="00D61CED" w:rsidRDefault="00D61CED">
      <w:pPr>
        <w:pStyle w:val="CommentText"/>
      </w:pPr>
      <w:r>
        <w:rPr>
          <w:rStyle w:val="CommentReference"/>
        </w:rPr>
        <w:annotationRef/>
      </w:r>
      <w:r>
        <w:t>I’m assuming that you will have some additional references still to add?</w:t>
      </w:r>
    </w:p>
  </w:comment>
  <w:comment w:id="2315" w:author="Fred Popowich" w:date="2021-10-18T11:34:00Z" w:initials="FP">
    <w:p w14:paraId="3F773D32" w14:textId="5A490993" w:rsidR="000A30DD" w:rsidRDefault="000A30DD">
      <w:pPr>
        <w:pStyle w:val="CommentText"/>
      </w:pPr>
      <w:r>
        <w:rPr>
          <w:rStyle w:val="CommentReference"/>
        </w:rPr>
        <w:annotationRef/>
      </w:r>
      <w:r>
        <w:t>What standard are you using for references? IEEE?</w:t>
      </w:r>
    </w:p>
  </w:comment>
  <w:comment w:id="2313" w:author="Vladymyr Kozyr" w:date="2021-10-19T21:06:00Z" w:initials="VK">
    <w:p w14:paraId="514BB374" w14:textId="77777777" w:rsidR="004C0A6C" w:rsidRDefault="004C0A6C">
      <w:pPr>
        <w:pStyle w:val="CommentText"/>
      </w:pPr>
      <w:r>
        <w:rPr>
          <w:rStyle w:val="CommentReference"/>
        </w:rPr>
        <w:annotationRef/>
      </w:r>
      <w:r>
        <w:t>Yes, its IEEE</w:t>
      </w:r>
    </w:p>
    <w:p w14:paraId="5467EEDB" w14:textId="3B3DEA20" w:rsidR="004C0A6C" w:rsidRDefault="004C0A6C">
      <w:pPr>
        <w:pStyle w:val="CommentText"/>
      </w:pPr>
    </w:p>
  </w:comment>
  <w:comment w:id="2316" w:author="Vladymyr Kozyr" w:date="2021-12-26T12:41:00Z" w:initials="VK">
    <w:p w14:paraId="75C20DFF" w14:textId="743993EF" w:rsidR="00AC3B40" w:rsidRDefault="00AC3B40">
      <w:pPr>
        <w:pStyle w:val="CommentText"/>
      </w:pPr>
      <w:r>
        <w:rPr>
          <w:rStyle w:val="CommentReference"/>
        </w:rPr>
        <w:annotationRef/>
      </w:r>
      <w:r>
        <w:t>Need to add more details</w:t>
      </w:r>
    </w:p>
  </w:comment>
  <w:comment w:id="2590" w:author="Fred Popowich" w:date="2021-01-04T09:51:00Z" w:initials="FP">
    <w:p w14:paraId="380D5DA2" w14:textId="7148F11D" w:rsidR="00D61CED" w:rsidRDefault="00D61CE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36B3E85C" w15:done="0"/>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0DF9B5DE" w15:done="0"/>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F00D237" w15:done="0"/>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54EF0C5E" w15:done="0"/>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2B7F819B" w15:done="0"/>
  <w15:commentEx w15:paraId="6FC7C0E5" w15:done="1"/>
  <w15:commentEx w15:paraId="54EBFCFD" w15:done="1"/>
  <w15:commentEx w15:paraId="03484BCF" w15:done="1"/>
  <w15:commentEx w15:paraId="5EA56C9D" w15:done="1"/>
  <w15:commentEx w15:paraId="4ECF6D71" w15:done="1"/>
  <w15:commentEx w15:paraId="79CD1AA8" w15:done="0"/>
  <w15:commentEx w15:paraId="28A846C3" w15:done="1"/>
  <w15:commentEx w15:paraId="5D44CEF5" w15:paraIdParent="28A846C3" w15:done="1"/>
  <w15:commentEx w15:paraId="37938D48" w15:done="1"/>
  <w15:commentEx w15:paraId="3F773D32" w15:done="1"/>
  <w15:commentEx w15:paraId="5467EEDB" w15:paraIdParent="3F773D32" w15:done="0"/>
  <w15:commentEx w15:paraId="75C20DFF"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572E467" w16cex:dateUtc="2021-12-26T20:5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572E5A0" w16cex:dateUtc="2021-12-26T20:59: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572E666" w16cex:dateUtc="2021-12-26T21:02: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572E6A6" w16cex:dateUtc="2021-12-26T21:03: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572E9AD" w16cex:dateUtc="2021-12-26T21:16: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72E2EF" w16cex:dateUtc="2021-12-26T20:47: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572E178" w16cex:dateUtc="2021-12-26T20:4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36B3E85C" w16cid:durableId="2572E467"/>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0DF9B5DE" w16cid:durableId="2572E5A0"/>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F00D237" w16cid:durableId="2572E66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54EF0C5E" w16cid:durableId="2572E6A6"/>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2B7F819B" w16cid:durableId="2572E9AD"/>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79CD1AA8" w16cid:durableId="2572E2EF"/>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75C20DFF" w16cid:durableId="2572E178"/>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82667" w14:textId="77777777" w:rsidR="00055C50" w:rsidRDefault="00055C50" w:rsidP="00A542EF">
      <w:pPr>
        <w:spacing w:after="0" w:line="240" w:lineRule="auto"/>
      </w:pPr>
      <w:r>
        <w:separator/>
      </w:r>
    </w:p>
  </w:endnote>
  <w:endnote w:type="continuationSeparator" w:id="0">
    <w:p w14:paraId="5AEE5614" w14:textId="77777777" w:rsidR="00055C50" w:rsidRDefault="00055C50"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D61CED" w:rsidRDefault="00D61CE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D61CED" w:rsidRDefault="00D61CE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D1D2B" w14:textId="77777777" w:rsidR="00055C50" w:rsidRDefault="00055C50" w:rsidP="00A542EF">
      <w:pPr>
        <w:spacing w:after="0" w:line="240" w:lineRule="auto"/>
      </w:pPr>
      <w:r>
        <w:separator/>
      </w:r>
    </w:p>
  </w:footnote>
  <w:footnote w:type="continuationSeparator" w:id="0">
    <w:p w14:paraId="545375FF" w14:textId="77777777" w:rsidR="00055C50" w:rsidRDefault="00055C50"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4E35"/>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55C50"/>
    <w:rsid w:val="000616F8"/>
    <w:rsid w:val="0006280D"/>
    <w:rsid w:val="00063D3F"/>
    <w:rsid w:val="000679F9"/>
    <w:rsid w:val="00070B89"/>
    <w:rsid w:val="0007149D"/>
    <w:rsid w:val="0007310C"/>
    <w:rsid w:val="00073C6D"/>
    <w:rsid w:val="00073DEF"/>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001"/>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51AE"/>
    <w:rsid w:val="00232FF3"/>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5DA3"/>
    <w:rsid w:val="00276693"/>
    <w:rsid w:val="002842B4"/>
    <w:rsid w:val="00284ED6"/>
    <w:rsid w:val="00291B71"/>
    <w:rsid w:val="002A06D7"/>
    <w:rsid w:val="002A6BD2"/>
    <w:rsid w:val="002A7A66"/>
    <w:rsid w:val="002B1EDE"/>
    <w:rsid w:val="002B62FA"/>
    <w:rsid w:val="002D045D"/>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11F57"/>
    <w:rsid w:val="00327D76"/>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A392D"/>
    <w:rsid w:val="003A6223"/>
    <w:rsid w:val="003B24B8"/>
    <w:rsid w:val="003C0D2E"/>
    <w:rsid w:val="003C0EF0"/>
    <w:rsid w:val="003C2B9D"/>
    <w:rsid w:val="003C7093"/>
    <w:rsid w:val="003C79E0"/>
    <w:rsid w:val="003D0005"/>
    <w:rsid w:val="003E1581"/>
    <w:rsid w:val="003E20D6"/>
    <w:rsid w:val="003E2489"/>
    <w:rsid w:val="003E2711"/>
    <w:rsid w:val="003E6A2D"/>
    <w:rsid w:val="003F322A"/>
    <w:rsid w:val="003F377B"/>
    <w:rsid w:val="003F5E95"/>
    <w:rsid w:val="003F6C1D"/>
    <w:rsid w:val="003F6D3A"/>
    <w:rsid w:val="003F765D"/>
    <w:rsid w:val="00401C22"/>
    <w:rsid w:val="00412CB6"/>
    <w:rsid w:val="0041332F"/>
    <w:rsid w:val="004151F0"/>
    <w:rsid w:val="00415F85"/>
    <w:rsid w:val="00426016"/>
    <w:rsid w:val="004323F6"/>
    <w:rsid w:val="00434475"/>
    <w:rsid w:val="004356E9"/>
    <w:rsid w:val="00435AF9"/>
    <w:rsid w:val="00445043"/>
    <w:rsid w:val="00456589"/>
    <w:rsid w:val="00457C63"/>
    <w:rsid w:val="00460A4E"/>
    <w:rsid w:val="00464286"/>
    <w:rsid w:val="004718AA"/>
    <w:rsid w:val="00471D96"/>
    <w:rsid w:val="00472EE2"/>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18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0C79"/>
    <w:rsid w:val="00662F96"/>
    <w:rsid w:val="0067102C"/>
    <w:rsid w:val="00675271"/>
    <w:rsid w:val="00680B3C"/>
    <w:rsid w:val="00681F37"/>
    <w:rsid w:val="00692B08"/>
    <w:rsid w:val="00694594"/>
    <w:rsid w:val="00695617"/>
    <w:rsid w:val="00696245"/>
    <w:rsid w:val="00696734"/>
    <w:rsid w:val="006972CF"/>
    <w:rsid w:val="006974E8"/>
    <w:rsid w:val="006A4544"/>
    <w:rsid w:val="006A56BB"/>
    <w:rsid w:val="006A6EB1"/>
    <w:rsid w:val="006B3698"/>
    <w:rsid w:val="006B382C"/>
    <w:rsid w:val="006B7907"/>
    <w:rsid w:val="006C20E6"/>
    <w:rsid w:val="006C3F4A"/>
    <w:rsid w:val="006D34EB"/>
    <w:rsid w:val="006D47DD"/>
    <w:rsid w:val="006D6E06"/>
    <w:rsid w:val="006E2125"/>
    <w:rsid w:val="006E2D67"/>
    <w:rsid w:val="006E47E4"/>
    <w:rsid w:val="006E7144"/>
    <w:rsid w:val="006F1885"/>
    <w:rsid w:val="006F3CCE"/>
    <w:rsid w:val="006F5097"/>
    <w:rsid w:val="00703985"/>
    <w:rsid w:val="00704947"/>
    <w:rsid w:val="007053FA"/>
    <w:rsid w:val="00705992"/>
    <w:rsid w:val="00705FAE"/>
    <w:rsid w:val="007079E2"/>
    <w:rsid w:val="007148BD"/>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43C6"/>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47A8C"/>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D7833"/>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20C6"/>
    <w:rsid w:val="009A5882"/>
    <w:rsid w:val="009A7AE1"/>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4815"/>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3B40"/>
    <w:rsid w:val="00AC6B79"/>
    <w:rsid w:val="00AD1932"/>
    <w:rsid w:val="00AD1AB3"/>
    <w:rsid w:val="00AE1FE2"/>
    <w:rsid w:val="00AE3480"/>
    <w:rsid w:val="00AE7A5A"/>
    <w:rsid w:val="00AF0F51"/>
    <w:rsid w:val="00AF4E6D"/>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661B1"/>
    <w:rsid w:val="00B66723"/>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1DBD"/>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19B2"/>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E4007"/>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2F9A"/>
    <w:rsid w:val="00F942E3"/>
    <w:rsid w:val="00F94A27"/>
    <w:rsid w:val="00F95267"/>
    <w:rsid w:val="00FA0117"/>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08826236">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699430562">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49635217">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7886275">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1408665">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3329871">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1371672">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5983559">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4</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7</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2</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10</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15</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11</b:RefOrder>
  </b:Source>
  <b:Source>
    <b:Tag>Fis04</b:Tag>
    <b:SourceType>Report</b:SourceType>
    <b:Guid>{7EE7FFC3-4675-7348-A51A-A26EA029AD4C}</b:Guid>
    <b:Author>
      <b:Author>
        <b:Corporate>Fisheries and Oceans Canada </b:Corporate>
      </b:Author>
    </b:Author>
    <b:Title>Northern Abalone</b:Title>
    <b:Year>2004</b:Year>
    <b:RefOrder>12</b:RefOrder>
  </b:Source>
  <b:Source>
    <b:Tag>Sco19</b:Tag>
    <b:SourceType>Report</b:SourceType>
    <b:Guid>{3E414362-6AFD-A84B-8F2C-95D1C5B1BDDB}</b:Guid>
    <b:Author>
      <b:Author>
        <b:Corporate>Scottish Government Riaghaltas na h-Alba</b:Corporate>
      </b:Author>
    </b:Author>
    <b:Title>Scottish Sea Fisheries Statistics</b:Title>
    <b:Year>2019</b:Year>
    <b:RefOrder>13</b:RefOrder>
  </b:Source>
  <b:Source>
    <b:Tag>Bed08</b:Tag>
    <b:SourceType>Report</b:SourceType>
    <b:Guid>{4AA9DD41-1B70-9842-A225-F205C6CC8830}</b:Guid>
    <b:Author>
      <b:Author>
        <b:Corporate>Bedford Institute of Oceanography</b:Corporate>
      </b:Author>
    </b:Author>
    <b:Title>Fishery Report</b:Title>
    <b:Year>2008</b:Year>
    <b:RefOrder>16</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17</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19</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3</b:RefOrder>
  </b:Source>
  <b:Source>
    <b:Tag>Com00</b:Tag>
    <b:SourceType>Book</b:SourceType>
    <b:Guid>{29C514D8-00A8-A548-B3B3-21C87766D392}</b:Guid>
    <b:Title>Improving the Collection, Management, and Use of Marine Fisheries Data</b:Title>
    <b:Year>2000</b:Year>
    <b:Author>
      <b:Author>
        <b:Corporate>Commission on Geosciences, Environment, and Resources</b:Corporate>
      </b:Author>
    </b:Author>
    <b:RefOrder>14</b:RefOrder>
  </b:Source>
  <b:Source>
    <b:Tag>Angular</b:Tag>
    <b:SourceType>InternetSite</b:SourceType>
    <b:Guid>{4A024E88-E8BF-E84E-8E4C-F9C0B7974F90}</b:Guid>
    <b:Title>Angular JavaScript Framework Library</b:Title>
    <b:URL>https://angular.io/</b:URL>
    <b:RefOrder>21</b:RefOrder>
  </b:Source>
  <b:Source>
    <b:Tag>PyP</b:Tag>
    <b:SourceType>InternetSite</b:SourceType>
    <b:Guid>{77393DD5-B3BB-CF4C-A8CB-A48683AAC085}</b:Guid>
    <b:Title>PyPlot</b:Title>
    <b:URL>https://matplotlib.org/</b:URL>
    <b:RefOrder>18</b:RefOrder>
  </b:Source>
  <b:Source>
    <b:Tag>Typ</b:Tag>
    <b:SourceType>InternetSite</b:SourceType>
    <b:Guid>{02B681A3-D727-A341-858F-539B35EF21F5}</b:Guid>
    <b:Title>TypeScript</b:Title>
    <b:URL>https://www.typescriptlang.org/</b:URL>
    <b:RefOrder>20</b:RefOrder>
  </b:Source>
  <b:Source>
    <b:Tag>RES</b:Tag>
    <b:SourceType>InternetSite</b:SourceType>
    <b:Guid>{EFDA58E0-3C9F-554F-9D18-C54F5C8EFB0D}</b:Guid>
    <b:Title>REST</b:Title>
    <b:URL>https://en.wikipedia.org/wiki/Representational_state_transfer</b:URL>
    <b:RefOrder>23</b:RefOrder>
  </b:Source>
  <b:Source>
    <b:Tag>amC</b:Tag>
    <b:SourceType>InternetSite</b:SourceType>
    <b:Guid>{639DCFDE-EEA0-D54E-8978-6718D4365A96}</b:Guid>
    <b:Title>amCharts4</b:Title>
    <b:URL>https://www.amcharts.com/</b:URL>
    <b:YearAccessed>2021</b:YearAccessed>
    <b:MonthAccessed>October</b:MonthAccessed>
    <b:DayAccessed>29</b:DayAccessed>
    <b:RefOrder>22</b:RefOrder>
  </b:Source>
  <b:Source>
    <b:Tag>Yix18</b:Tag>
    <b:SourceType>JournalArticle</b:SourceType>
    <b:Guid>{8B7E17E5-995F-E24F-8D8F-31C48A08E4A8}</b:Guid>
    <b:Author>
      <b:Author>
        <b:Corporate>Yixuan Zhang, Kartik Chanana, Cody Dunne</b:Corporate>
      </b:Author>
    </b:Author>
    <b:Title>IDMVis: Temporal Event Sequence Visualization for Type 1 Diabetes Treatment Decision Support</b:Title>
    <b:Year>2018</b:Year>
    <b:JournalName>IEEE Transactions on Visualization and Computer Graphics</b:JournalName>
    <b:Volume>PP</b:Volume>
    <b:RefOrder>1</b:RefOrder>
  </b:Source>
</b:Sources>
</file>

<file path=customXml/itemProps1.xml><?xml version="1.0" encoding="utf-8"?>
<ds:datastoreItem xmlns:ds="http://schemas.openxmlformats.org/officeDocument/2006/customXml" ds:itemID="{353BFF7F-B7CE-2E48-A4A9-D647B8BBA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46</Pages>
  <Words>12138</Words>
  <Characters>64701</Characters>
  <Application>Microsoft Office Word</Application>
  <DocSecurity>0</DocSecurity>
  <Lines>1347</Lines>
  <Paragraphs>519</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76320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29</cp:revision>
  <cp:lastPrinted>2021-10-20T05:37:00Z</cp:lastPrinted>
  <dcterms:created xsi:type="dcterms:W3CDTF">2021-10-20T05:37:00Z</dcterms:created>
  <dcterms:modified xsi:type="dcterms:W3CDTF">2022-01-03T01:15:00Z</dcterms:modified>
  <cp:category/>
</cp:coreProperties>
</file>